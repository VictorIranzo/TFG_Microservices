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xmlns:pt14="http://powertools.codeplex.com/2011" mc:Ignorable="pt14">
  <w:body>
    <w:p pt14:Unid="cc6c8712af5441c4b8afd5655d1ba3a2">
      <w:pPr pt14:Unid="b52b65a487a340e0b6c2ecf93a7e183e">
        <w:spacing w:after="0" w:line="200" w:lineRule="exact" pt14:Unid="82d6ed02831f44bfa66a492842e72f80"/>
        <w:rPr pt14:Unid="5a3eb7540baa44d3912e7f02d14df42b">
          <w:color w:val="auto" pt14:Unid="2b9eb7402bfb45028e6fd7dcd901f683"/>
          <w:sz w:val="24" pt14:Unid="3307f416490a4e0ea7b295ac134f3f65"/>
          <w:szCs w:val="24" pt14:Unid="7a415920c757457a96e9519a75902048"/>
        </w:rPr>
      </w:pPr>
      <w:r>
        <w:rPr pt14:Unid="9b8d468d421f455f9dc0904c9ffe1e7f">
          <w:color w:val="auto" pt14:Unid="eb50da14054548b7a8a41d48cf312fea"/>
          <w:sz w:val="24" pt14:Unid="4404189981754668828d361d84f37e38"/>
          <w:szCs w:val="24" pt14:Unid="b8891174f7aa4dc0a2f673e1070d9b4b"/>
        </w:rPr>
        <w:drawing pt14:Unid="857f042f68cd4a218a798869e2d50cf8" pt14:SHA1Hash="445f6264d7c4517d49a9d00e7c0d8e5267e710c2">
          <wp:anchor simplePos="0" relativeHeight="251657728" behindDoc="1" locked="0" layoutInCell="0" allowOverlap="1" pt14:Unid="85a746a01c4942ac8a02c96d202ae438">
            <wp:simplePos x="0" y="0" pt14:Unid="2aa6603a85b44663b0ef4bcfee590c3b"/>
            <wp:positionH relativeFrom="page" pt14:Unid="2dc86a2b79a74c67b03cfd601abb0865">
              <wp:posOffset pt14:Unid="b6e99233e5ea4a13843414cbbaf4decd">718185</wp:posOffset>
            </wp:positionH>
            <wp:positionV relativeFrom="page" pt14:Unid="cf1fdb01ba16496c8c9b41c08ee5e39f">
              <wp:posOffset pt14:Unid="9989e028751341c49e64f4840e81b271">714375</wp:posOffset>
            </wp:positionV>
            <wp:extent cx="2261870" cy="732790" pt14:Unid="97e9db5e6cb543918b5583e21e823872"/>
            <wp:wrapNone pt14:Unid="c07984e2babb46f2b8d0a790fe114828"/>
            <wp:docPr id="1" name="Picture 1" pt14:Unid="93849b80b35f4fa484541d5c741d16b3"/>
            <wp:cNvGraphicFramePr pt14:Unid="2735bfcbde2747c186c54cd4d3439747">
              <a:graphicFrameLocks xmlns:a="http://schemas.openxmlformats.org/drawingml/2006/main" noChangeAspect="1" pt14:Unid="7245d87f599942d1984181772c15ba16"/>
            </wp:cNvGraphicFramePr>
            <a:graphic xmlns:a="http://schemas.openxmlformats.org/drawingml/2006/main" pt14:Unid="69d353fad69d4d3ab02f1d2325bb2db3">
              <a:graphicData uri="http://schemas.openxmlformats.org/drawingml/2006/picture" pt14:Unid="f759801ab89542f1ae69e50c06052027">
                <pic:pic xmlns:pic="http://schemas.openxmlformats.org/drawingml/2006/picture" pt14:Unid="ff386779a30e418da90b070a162cbd4b">
                  <pic:nvPicPr pt14:Unid="7c5ad1e7c33543d3a0eacb68987cab9e">
                    <pic:cNvPr id="0" name="Picture 1" pt14:Unid="fd156914d4224ca7b35305648a26dc1e"/>
                    <pic:cNvPicPr pt14:Unid="7b9b317e226b4747a47433bdd355f7a5">
                      <a:picLocks noChangeAspect="1" noChangeArrowheads="1" pt14:Unid="c9deb79ef78e4fe4ac204746b619b4bb"/>
                    </pic:cNvPicPr>
                  </pic:nvPicPr>
                  <pic:blipFill pt14:Unid="608ab7d7b42849db91cf1f13f55cd94e">
                    <a:blip r:embed="rId8" pt14:Unid="4eda6420a6ec432c8758e9df70c50c25">
                      <a:clrChange pt14:Unid="d480c526a5ad4859aebf1bccfac1c082">
                        <a:clrFrom pt14:Unid="5b65eac9370f4579896e4f19c9cc446c">
                          <a:srgbClr val="FFFFFF" pt14:Unid="b67b6d97146e43e792f1eda6cc0caf9b"/>
                        </a:clrFrom>
                        <a:clrTo pt14:Unid="500bf8b42b1c4876a7b4501a3637778a">
                          <a:srgbClr val="FFFFFF" pt14:Unid="7695923adb6f4890be791dcb1bffa690">
                            <a:alpha val="0" pt14:Unid="06e194a9bd34487391b767b2abb86865"/>
                          </a:srgbClr>
                        </a:clrTo>
                      </a:clrChange>
                      <a:extLst pt14:Unid="cc3f9b1d45df4bfe9a4982dcac9ed3f7">
                        <a:ext uri="{28A0092B-C50C-407E-A947-70E740481C1C}" pt14:Unid="ee5366c8d7424cedab9ec1b1f8d29f26"/>
                      </a:extLst>
                    </a:blip>
                    <a:srcRect pt14:Unid="bf17cd74f0f44d88bf1dd5de7b6e5793"/>
                    <a:stretch pt14:Unid="aab9efbeb70044b7806b083e9c15abb3">
                      <a:fillRect pt14:Unid="4ce99bd3b7bd45388ebc9bb659c24d2e"/>
                    </a:stretch>
                  </pic:blipFill>
                  <pic:spPr bwMode="auto" pt14:Unid="9bcb464e9e584beca41bacd3717bd150">
                    <a:xfrm pt14:Unid="1c2c92ad06034b90af004806679d63ae">
                      <a:off x="0" y="0" pt14:Unid="d3192ba7131549ffb04de9586384e61f"/>
                      <a:ext cx="2261870" cy="732790" pt14:Unid="3de97fff1a604a22b13147f258fda96b"/>
                    </a:xfrm>
                    <a:prstGeom prst="rect" pt14:Unid="8772315fc62647119241b1d4e418afa9">
                      <a:avLst pt14:Unid="7a6489b9c4d6445dbb516ed100c07736"/>
                    </a:prstGeom>
                    <a:noFill pt14:Unid="45a095625a3540df944aceaa93ebc6df"/>
                  </pic:spPr>
                </pic:pic>
              </a:graphicData>
            </a:graphic>
          </wp:anchor>
        </w:drawing>
      </w:r>
      <w:r>
        <w:rPr pt14:Unid="e15b23bbf57845cb83722f38541a0fcd">
          <w:color w:val="auto" pt14:Unid="439cf9437b8646f98e18ccdc87c14fb7"/>
          <w:sz w:val="24" pt14:Unid="c1b3b437ee1e4f6abbbf4bb907765223"/>
          <w:szCs w:val="24" pt14:Unid="6470e9ace10d469d9829b28b62c2ae85"/>
        </w:rPr>
        <w:drawing pt14:Unid="e00056614cfa497b90df20aecba25536" pt14:SHA1Hash="c2cd568ef083eedf105e37ea3af4fa302bf713d4">
          <wp:anchor simplePos="0" relativeHeight="251657728" behindDoc="1" locked="0" layoutInCell="0" allowOverlap="1" pt14:Unid="b7965cd864f24265bc1a4dab2656349f">
            <wp:simplePos x="0" y="0" pt14:Unid="b57743198faf445fadb3fae5640583b0"/>
            <wp:positionH relativeFrom="page" pt14:Unid="b99ea3aa8aa64feeb6d211e518a1bd58">
              <wp:posOffset pt14:Unid="d68688321e014375be479048d5d90cec">5657850</wp:posOffset>
            </wp:positionH>
            <wp:positionV relativeFrom="page" pt14:Unid="8627dcb33e2d4309b66a8d9d44d52990">
              <wp:posOffset pt14:Unid="613f15a28a184f9c90e689325f63c0bf">716915</wp:posOffset>
            </wp:positionV>
            <wp:extent cx="1170305" cy="288290" pt14:Unid="221527df76954801a30a75e5d8852416"/>
            <wp:wrapNone pt14:Unid="4572b105d031490e98e97b2d7ffc86f2"/>
            <wp:docPr id="2" name="Picture 2" pt14:Unid="40e17afd53df470d83144b2bbe42cc02"/>
            <wp:cNvGraphicFramePr pt14:Unid="18f4d253c0394adb82f899b17bea159e">
              <a:graphicFrameLocks xmlns:a="http://schemas.openxmlformats.org/drawingml/2006/main" noChangeAspect="1" pt14:Unid="1e6f3687c9dd46f89adf7fa137585044"/>
            </wp:cNvGraphicFramePr>
            <a:graphic xmlns:a="http://schemas.openxmlformats.org/drawingml/2006/main" pt14:Unid="c08c66a2b40249dcae1b39a406e630c4">
              <a:graphicData uri="http://schemas.openxmlformats.org/drawingml/2006/picture" pt14:Unid="cdd4a066c9c640dd8a7794d3db49d52e">
                <pic:pic xmlns:pic="http://schemas.openxmlformats.org/drawingml/2006/picture" pt14:Unid="e3615f2510b045759457c8f684997a40">
                  <pic:nvPicPr pt14:Unid="69923e8b3ff549ca8c4ea344d628794e">
                    <pic:cNvPr id="0" name="Picture 2" pt14:Unid="71a1af893f294086b2cb117403f8bc40"/>
                    <pic:cNvPicPr pt14:Unid="7f929d5ab655466db58b8051a2a5bebe">
                      <a:picLocks noChangeAspect="1" noChangeArrowheads="1" pt14:Unid="d3a87c58ed8c4f28b575f84b9a96f294"/>
                    </pic:cNvPicPr>
                  </pic:nvPicPr>
                  <pic:blipFill pt14:Unid="2c9c1081e7c041a4bd550fe7bfc9cc1a">
                    <a:blip r:embed="rId9" pt14:Unid="bcb243bd4fb248d286f5f350d9da3074">
                      <a:clrChange pt14:Unid="a0a7ba97644544a1b2402344a4ccc6c7">
                        <a:clrFrom pt14:Unid="b035a5d0b4404398aa8db04e947f2254">
                          <a:srgbClr val="FFFFFF" pt14:Unid="6e7c86be51e844d0854dcb0db76c1e38"/>
                        </a:clrFrom>
                        <a:clrTo pt14:Unid="cece6e149cb74afb9f028db36ea83828">
                          <a:srgbClr val="FFFFFF" pt14:Unid="c61bee4816c54adabfe4d615867ea891">
                            <a:alpha val="0" pt14:Unid="7486e26f63204971bd47bd7d7ae6d06f"/>
                          </a:srgbClr>
                        </a:clrTo>
                      </a:clrChange>
                      <a:extLst pt14:Unid="bfb33764f8064070a4e4d9b5dd63710c">
                        <a:ext uri="{28A0092B-C50C-407E-A947-70E740481C1C}" pt14:Unid="f80061444db74b6b9f3b1ba7f1ce4ba4"/>
                      </a:extLst>
                    </a:blip>
                    <a:srcRect pt14:Unid="0a188c60fcd0440e92f8bd73328ff17d"/>
                    <a:stretch pt14:Unid="3d57c919094844b79a32f93efa1f9347">
                      <a:fillRect pt14:Unid="342f6a0b7ad943c4ba68982f3a9897fe"/>
                    </a:stretch>
                  </pic:blipFill>
                  <pic:spPr bwMode="auto" pt14:Unid="df746584425b44cdad0c29a838b3e7ff">
                    <a:xfrm pt14:Unid="d1786f2d2f104480be9d095f8887a3e1">
                      <a:off x="0" y="0" pt14:Unid="5c91c9c7291b489d8fa32022cd1ac59b"/>
                      <a:ext cx="1170305" cy="288290" pt14:Unid="5cfdec6094fc4a6f92b104d8ed05ffe7"/>
                    </a:xfrm>
                    <a:prstGeom prst="rect" pt14:Unid="b89fe98949d54d52877db179dd6a14b6">
                      <a:avLst pt14:Unid="6f1b365486394ae5b120431a14003c04"/>
                    </a:prstGeom>
                    <a:noFill pt14:Unid="1fb3c9be62cb4802b47aa79b3d91b622"/>
                  </pic:spPr>
                </pic:pic>
              </a:graphicData>
            </a:graphic>
          </wp:anchor>
        </w:drawing>
      </w:r>
      <w:r>
        <w:rPr pt14:Unid="ba6fc305f78f466288b46c25134b648b">
          <w:color w:val="auto" pt14:Unid="23edda6c7d44497f817e359ebac7a7b9"/>
          <w:sz w:val="24" pt14:Unid="7737f32297e6408693f914735ee0f13f"/>
          <w:szCs w:val="24" pt14:Unid="5f8a2672d6bc409fad2941f6dedc7d6f"/>
        </w:rPr>
        <w:drawing pt14:Unid="a4cc7cf8feeb4cc9ac91047ef50526f1" pt14:SHA1Hash="e9108d0ce5d6f4f261a0eb609d285aa0c01a9363">
          <wp:anchor simplePos="0" relativeHeight="251657728" behindDoc="1" locked="0" layoutInCell="0" allowOverlap="1" pt14:Unid="04943ba4a1c549d0928098754dcfbdd2">
            <wp:simplePos x="0" y="0" pt14:Unid="1fab6b08947a4b099e122c9489246a60"/>
            <wp:positionH relativeFrom="page" pt14:Unid="615221b3e1094074b4aa006e5a218891">
              <wp:posOffset pt14:Unid="eee23a12865c4669b82971f3080d5d06">4989830</wp:posOffset>
            </wp:positionH>
            <wp:positionV relativeFrom="page" pt14:Unid="28365772bd99400fb05498a46c424c22">
              <wp:posOffset pt14:Unid="08bd4445669740ab98d20ca838ced6d7">1092835</wp:posOffset>
            </wp:positionV>
            <wp:extent cx="990600" cy="352425" pt14:Unid="f5b12807749d48029c213502ff8cee8a"/>
            <wp:wrapNone pt14:Unid="6862b22b9e224b4a83e21ad8d3e390f7"/>
            <wp:docPr id="3" name="Picture 3" pt14:Unid="40776045bc7b45c495fe3b09aa1f471f"/>
            <wp:cNvGraphicFramePr pt14:Unid="e58dfebd9e234d4580264cbf4d2ff75c">
              <a:graphicFrameLocks xmlns:a="http://schemas.openxmlformats.org/drawingml/2006/main" noChangeAspect="1" pt14:Unid="e09a89cb19cb4be1ac8419b29740f6e7"/>
            </wp:cNvGraphicFramePr>
            <a:graphic xmlns:a="http://schemas.openxmlformats.org/drawingml/2006/main" pt14:Unid="c89f2f948d8e42a9b9c6a28d5979dc67">
              <a:graphicData uri="http://schemas.openxmlformats.org/drawingml/2006/picture" pt14:Unid="01b5a6c003d3486981aca3ec0ad313c8">
                <pic:pic xmlns:pic="http://schemas.openxmlformats.org/drawingml/2006/picture" pt14:Unid="cf19b077cbf646c8b4a9b1bbff3bd7de">
                  <pic:nvPicPr pt14:Unid="832beb854c2846dd9cbd096f06f6d772">
                    <pic:cNvPr id="0" name="Picture 3" pt14:Unid="8949b9966823419ca0fa4f4a884523cc"/>
                    <pic:cNvPicPr pt14:Unid="ac6f004649bf433a86494e01cabfdaeb">
                      <a:picLocks noChangeAspect="1" noChangeArrowheads="1" pt14:Unid="73e2cb265f414e39892147b0dfca0570"/>
                    </pic:cNvPicPr>
                  </pic:nvPicPr>
                  <pic:blipFill pt14:Unid="497b907187944c299b0508071f5b1c75">
                    <a:blip r:embed="rId10" pt14:Unid="cef23109ab854ace8ff1f00fb3252124">
                      <a:clrChange pt14:Unid="392f5ef98bad4987b88ce641a0afad27">
                        <a:clrFrom pt14:Unid="c3bbbb7d85034812ac79b4d87ffe2c4d">
                          <a:srgbClr val="FFFFFF" pt14:Unid="c11a514a4b7c42b781bcac15464b432a"/>
                        </a:clrFrom>
                        <a:clrTo pt14:Unid="4a57fde02b3a4704b8166b2568c653f3">
                          <a:srgbClr val="FFFFFF" pt14:Unid="24fb519f63e04147bd24d4c34557b7e9">
                            <a:alpha val="0" pt14:Unid="209ef23454f541049f0ebbdfa3da1fa3"/>
                          </a:srgbClr>
                        </a:clrTo>
                      </a:clrChange>
                      <a:extLst pt14:Unid="9dcd83cd03c54962ad5aaa49a03d38eb">
                        <a:ext uri="{28A0092B-C50C-407E-A947-70E740481C1C}" pt14:Unid="0a41334747714d25b952e35542cf3cc7"/>
                      </a:extLst>
                    </a:blip>
                    <a:srcRect pt14:Unid="933758f0e5474297947e10d930b52bf2"/>
                    <a:stretch pt14:Unid="11024d538e0840a1bb7b726ee0add53b">
                      <a:fillRect pt14:Unid="9abb81a0293c4a58b1cd009a11094307"/>
                    </a:stretch>
                  </pic:blipFill>
                  <pic:spPr bwMode="auto" pt14:Unid="5848e2d70b664965a1c7d7c7f6dd9cc2">
                    <a:xfrm pt14:Unid="5795b181081d4373bacc326f58a8c67f">
                      <a:off x="0" y="0" pt14:Unid="d5b6ca99a97c4120a97b034ff29a7443"/>
                      <a:ext cx="990600" cy="352425" pt14:Unid="16fbf1612419404991f247e5370ab87f"/>
                    </a:xfrm>
                    <a:prstGeom prst="rect" pt14:Unid="9848fd22a4964175bcb544ca1e1d3b41">
                      <a:avLst pt14:Unid="28d8e02a7a5b443ca0cb1283842bd62a"/>
                    </a:prstGeom>
                    <a:noFill pt14:Unid="8ce4a6ae0e5d4cf7a02e423dd739ec94"/>
                  </pic:spPr>
                </pic:pic>
              </a:graphicData>
            </a:graphic>
          </wp:anchor>
        </w:drawing>
      </w:r>
    </w:p>
    <w:p pt14:Unid="d470f88719be4a85a2a397f8cb373d54">
      <w:pPr pt14:Unid="72dedf9a3bc54f4384a8d948ebfd56e2">
        <w:spacing w:after="0" w:line="200" w:lineRule="exact" pt14:Unid="56e33a066adc48f49b3935c2250bf604"/>
        <w:rPr pt14:Unid="2f09d7bfb8324b5a9d0c01861e0d775a">
          <w:color w:val="auto" pt14:Unid="92d3aed9f187405c9e734b30d949bbb5"/>
          <w:sz w:val="24" pt14:Unid="6507e3c8bfb647f7860ed85159c94bc4"/>
          <w:szCs w:val="24" pt14:Unid="2c36d474ae24485898ffb1287b7fd7f2"/>
        </w:rPr>
      </w:pPr>
    </w:p>
    <w:p pt14:Unid="f3a5023e44f2485d9a9c5749687ab18f">
      <w:pPr pt14:Unid="fffd1ee40e4f411a83e91b31207fbaac">
        <w:spacing w:after="0" w:line="200" w:lineRule="exact" pt14:Unid="44ad839b657d48538814e58d17eeb2f9"/>
        <w:rPr pt14:Unid="fa8a6798d900445abc12f2ea69314609">
          <w:color w:val="auto" pt14:Unid="a0d92a05c85f4171a22ce2b353341dcb"/>
          <w:sz w:val="24" pt14:Unid="041ac2663d1547ee9d073c87f3698d46"/>
          <w:szCs w:val="24" pt14:Unid="5fc02786e76844f0820077e6c7f03caf"/>
        </w:rPr>
      </w:pPr>
    </w:p>
    <w:p pt14:Unid="760398a87c0147bdbd5d775f07016b6b">
      <w:pPr pt14:Unid="021b4632a7974fee9acb3e4acd94f038">
        <w:spacing w:after="0" w:line="200" w:lineRule="exact" pt14:Unid="12fc4ab886ab4b87a4f4481f51da3f70"/>
        <w:rPr pt14:Unid="757fd33e92494babb8211de90fa648de">
          <w:color w:val="auto" pt14:Unid="915fa55062c843e2b0f074f6eb67bc4e"/>
          <w:sz w:val="24" pt14:Unid="b963dc517f9b418db1792fb59b1df2e2"/>
          <w:szCs w:val="24" pt14:Unid="99ad7780c7df46a08465fb4f840f30ed"/>
        </w:rPr>
      </w:pPr>
    </w:p>
    <w:p pt14:Unid="ad6049b15ceb4264840d6676a3b738a2">
      <w:pPr pt14:Unid="69691bfcb2054d81b4d76186e10601db">
        <w:spacing w:after="0" w:line="200" w:lineRule="exact" pt14:Unid="3f9d6bc9b8a54d668ef2e8bd72925323"/>
        <w:rPr pt14:Unid="cf6b60ed5b764a159df59484d47f2f6b">
          <w:color w:val="auto" pt14:Unid="dda80c14cd884a93ac5ba6fc258439c3"/>
          <w:sz w:val="24" pt14:Unid="0ef773ef72d94550b2610ea212eb9aee"/>
          <w:szCs w:val="24" pt14:Unid="5fe0dede86184179a255a1a2cd398dcf"/>
        </w:rPr>
      </w:pPr>
    </w:p>
    <w:p pt14:Unid="477b05631ede4104beb21ef86d2352c3">
      <w:pPr pt14:Unid="d5379f1de8574313b88c9f80b406fa5a">
        <w:spacing w:after="0" w:line="200" w:lineRule="exact" pt14:Unid="04cc3d5bf1a44b928bd4cc14e8665028"/>
        <w:rPr pt14:Unid="e084e0d940e443c4a88d955ecaf38247">
          <w:color w:val="auto" pt14:Unid="966f9a3bfeca4ef0b314f2cd8ebefc41"/>
          <w:sz w:val="24" pt14:Unid="a1958196f2924571a704d56e23c9002a"/>
          <w:szCs w:val="24" pt14:Unid="f4cf75653b9e4fc08cabd57779954aaa"/>
        </w:rPr>
      </w:pPr>
    </w:p>
    <w:p pt14:Unid="e152c906c6ba4fd4a7afa69204f12385">
      <w:pPr pt14:Unid="3e0d95f07f0247848c85dd70590601ad">
        <w:spacing w:after="0" w:line="273" w:lineRule="exact" pt14:Unid="d9bd4832413f4b45a717df16ef15983c"/>
        <w:rPr pt14:Unid="f5aca702440941d99ccaa8768de901e9">
          <w:color w:val="auto" pt14:Unid="dbdc7c6226c745f8b3b421bc4eb74220"/>
          <w:sz w:val="24" pt14:Unid="b61e4ccfc6534fe2a4343db784a70a44"/>
          <w:szCs w:val="24" pt14:Unid="85b50b37d17b45d6b229c0f879672827"/>
        </w:rPr>
      </w:pPr>
    </w:p>
    <w:p pt14:Unid="ec2ed5c5e1974614941d330175506501">
      <w:pPr pt14:Unid="19c154f9f3994381a8c3979b5cbe33f5">
        <w:spacing w:after="0" pt14:Unid="2e5cd53f536d4600bc1c50058a1fc1da"/>
        <w:ind w:left="1900" pt14:Unid="20f2dc4c3fd249cfa6f45bb4c26c0e10"/>
        <w:rPr pt14:Unid="240fef7ccf92435e9180cff0852550ab">
          <w:color w:val="auto" pt14:Unid="3e55ffbf6b524419b19a1f1b330fa238"/>
          <w:sz w:val="20" pt14:Unid="23a01af1455b4a35b2f82b23c6ff23ea"/>
          <w:szCs w:val="20" pt14:Unid="15d897ddcaa64b229d514531eca5bcba"/>
        </w:rPr>
      </w:pPr>
      <w:r>
        <w:rPr pt14:Unid="a6fe2cd62d3d4efeb3c1b9b1e7acb889">
          <w:rFonts w:ascii="Arial" w:hAnsi="Arial" w:eastAsia="Arial" w:cs="Arial" pt14:Unid="9351d8d4a9144d84be4a6c83b91a9306"/>
          <w:color w:val="404040" pt14:Unid="1874ecef29e5476ba089138165cee143"/>
          <w:sz w:val="24" pt14:Unid="a24b32c1aab04bb69ef7ff1c78fd3533"/>
          <w:szCs w:val="24" pt14:Unid="d2d49d770e8e4a5ba18cf89d9571617d"/>
        </w:rPr>
        <w:t>Escola Tècnica Superior d’Enginyeria Informàtica</w:t>
      </w:r>
    </w:p>
    <w:p pt14:Unid="ea5a3f40d3f74bb1a081ef2877ccd68c">
      <w:pPr pt14:Unid="8a0f0d939f794ab8b5d58ba81cb9b1e4">
        <w:spacing w:after="0" w:line="89" w:lineRule="exact" pt14:Unid="481bf4b114cf4ed8b81b95eacd3818ca"/>
        <w:rPr pt14:Unid="e9614ee83e114d54beadc98822a2b944">
          <w:color w:val="auto" pt14:Unid="cec0627821684bf083f1a2768c328d2c"/>
          <w:sz w:val="24" pt14:Unid="c2570eae5c16459ab141fb9965a09d84"/>
          <w:szCs w:val="24" pt14:Unid="da635e6f7e6c40848d57e6995074c70e"/>
        </w:rPr>
      </w:pPr>
    </w:p>
    <w:p pt14:Unid="71f31e63b79f4fd289f6780d7475d641">
      <w:pPr pt14:Unid="1c2d7d559df641f590cd15438908a7c9">
        <w:spacing w:after="0" pt14:Unid="b35131af3f1d4345bcf86d21e813f2d1"/>
        <w:ind w:left="2620" pt14:Unid="b363820b562f4897b00b44d786b130b1"/>
        <w:rPr pt14:Unid="ff66eeaea39c4b89a9d7bc2c74c24d22">
          <w:color w:val="auto" pt14:Unid="93ab956102934de3b201316cb30dbe7f"/>
          <w:sz w:val="20" pt14:Unid="0fd896ba58f54cfaa54b2d420722855d"/>
          <w:szCs w:val="20" pt14:Unid="038599923e59457ca66a86c46f33e154"/>
        </w:rPr>
      </w:pPr>
      <w:r>
        <w:rPr pt14:Unid="e2f72fe7c6084112b923b622414f5e71">
          <w:rFonts w:ascii="Arial" w:hAnsi="Arial" w:eastAsia="Arial" w:cs="Arial" pt14:Unid="df9219209f554546b14c4d8acfda923b"/>
          <w:color w:val="404040" pt14:Unid="968f09e2bfcf43cfaf56f980a591db74"/>
          <w:sz w:val="24" pt14:Unid="ab7b1f078ee64a49806c39d15497b4f8"/>
          <w:szCs w:val="24" pt14:Unid="3406935fb6ba4133a8960b87bfcec4b2"/>
        </w:rPr>
        <w:t>Universitat Politècnica de València</w:t>
      </w:r>
    </w:p>
    <w:p pt14:Unid="c37eb323319f48c380811ba8ba5f512e">
      <w:pPr pt14:Unid="f8998ec7572f40c98f92bea66cc8330d">
        <w:spacing w:after="0" w:line="200" w:lineRule="exact" pt14:Unid="081a2977e5a2406eb950998231057d35"/>
        <w:rPr pt14:Unid="92d46bd0be4f4bf99a6fab0db8d7cce0">
          <w:color w:val="auto" pt14:Unid="c072cca0a2f641f39e90be0be4f393b1"/>
          <w:sz w:val="24" pt14:Unid="8ab5d857048d4f70abec55bd24d6e5fc"/>
          <w:szCs w:val="24" pt14:Unid="203060598151461e8abd51c7224e7b77"/>
        </w:rPr>
      </w:pPr>
    </w:p>
    <w:p pt14:Unid="47301fe521394a6c8227d90f4f068d57">
      <w:pPr pt14:Unid="784727a546794a5ebf46c5faa745cb7c">
        <w:spacing w:after="0" w:line="200" w:lineRule="exact" pt14:Unid="a8c9fc38aad34146855ccc579eee5be3"/>
        <w:rPr pt14:Unid="dfdb07e80dd447a5828a1ebd33ed5d65">
          <w:color w:val="auto" pt14:Unid="e91fc6b21d7243c094964089beab1039"/>
          <w:sz w:val="24" pt14:Unid="b165758a8a2742ec83027ed108b25d77"/>
          <w:szCs w:val="24" pt14:Unid="b3df252658434293a5698714255062b7"/>
        </w:rPr>
      </w:pPr>
    </w:p>
    <w:p pt14:Unid="c5107543112b455892a9fd234b8a4cba">
      <w:pPr pt14:Unid="7851aeae0c954c7aa48f70fe33f443ff">
        <w:spacing w:after="0" w:line="200" w:lineRule="exact" pt14:Unid="44fccc2824864a6e992fff3ccce62705"/>
        <w:rPr pt14:Unid="947a721176a04711a50df9d3717e2a03">
          <w:color w:val="auto" pt14:Unid="3d4546f5c4f745a5af496c3b399f8593"/>
          <w:sz w:val="24" pt14:Unid="6429dcc093a44043b505868a0a7784d4"/>
          <w:szCs w:val="24" pt14:Unid="1b3f380e0dd04717a73781d96461cdf0"/>
        </w:rPr>
      </w:pPr>
    </w:p>
    <w:p pt14:Unid="a126a202521a48a5946008ec670577dd">
      <w:pPr pt14:Unid="4486788e6fad47af9eb3aa9eea992066">
        <w:spacing w:after="0" w:line="200" w:lineRule="exact" pt14:Unid="a1f4d230ada44de9848a1d42a5184c26"/>
        <w:rPr pt14:Unid="574961a58de649f4805f4973f547a107">
          <w:color w:val="auto" pt14:Unid="02740280c83546f98a0b4568da006c18"/>
          <w:sz w:val="24" pt14:Unid="84e54dab243941da983e388cf97a2800"/>
          <w:szCs w:val="24" pt14:Unid="ce92f0670ce6408a893c25c6adfe28fb"/>
        </w:rPr>
      </w:pPr>
    </w:p>
    <w:p pt14:Unid="7a13f2d21344433aa001454320f89225">
      <w:pPr pt14:Unid="e8e6e2b3bca1468a81b2fc40eea72d07">
        <w:spacing w:after="0" w:line="200" w:lineRule="exact" pt14:Unid="6c1e3b8cf85342b59257621196ff7d23"/>
        <w:rPr pt14:Unid="d7eb5773354847ae8030063ef1a3c01e">
          <w:color w:val="auto" pt14:Unid="fb49609ea0ca48a8b52e40a68fa4ac03"/>
          <w:sz w:val="24" pt14:Unid="6b931a08354449d6826c340657c3cda5"/>
          <w:szCs w:val="24" pt14:Unid="4ceae795817f4c55be7eaa47649ee429"/>
        </w:rPr>
      </w:pPr>
    </w:p>
    <w:p pt14:Unid="48a9c187537c49f6b1512634897eb17b">
      <w:pPr pt14:Unid="bf9e56d64e394007b499c396f0e6eec6">
        <w:spacing w:after="0" w:line="200" w:lineRule="exact" pt14:Unid="4a1a9b582cbb4c869df44543f7b04edf"/>
        <w:rPr pt14:Unid="9b6616631e0043e28917deba343ee1cc">
          <w:color w:val="auto" pt14:Unid="ad57695ea19246908fecf42f0b757cfc"/>
          <w:sz w:val="24" pt14:Unid="6dd4f3503b964c4ebde3762a39737b9f"/>
          <w:szCs w:val="24" pt14:Unid="f8f689752c234aca98e65b644b6e71fe"/>
        </w:rPr>
      </w:pPr>
    </w:p>
    <w:p pt14:Unid="235d0cbd07d14d10adb67c804b4eff29">
      <w:pPr pt14:Unid="5ac0722708694a06b03b7745d5831fcb">
        <w:spacing w:after="0" w:line="200" w:lineRule="exact" pt14:Unid="4a0a79c60e0a45c982215eba21f129db"/>
        <w:rPr pt14:Unid="687a0f7417e3419aa7a70a1366b7a1bd">
          <w:color w:val="auto" pt14:Unid="bf5581d8287948469a22c0acb5c731dc"/>
          <w:sz w:val="24" pt14:Unid="23fe14ac5ad44e0496244849d2eb5763"/>
          <w:szCs w:val="24" pt14:Unid="7d6cda26caf0440caceb0a10357fe143"/>
        </w:rPr>
      </w:pPr>
    </w:p>
    <w:p pt14:Unid="db771e5f0a8e41ad856eeb16a3229783">
      <w:pPr pt14:Unid="d30bcd81daf74d84a6ff88ef3c3bef84">
        <w:spacing w:after="0" w:line="200" w:lineRule="exact" pt14:Unid="07458ae0f6a94507994e1ebd93761458"/>
        <w:rPr pt14:Unid="a2075169bee44e8e92dae593317eea40">
          <w:color w:val="auto" pt14:Unid="5d5265f99832452387be36a15227d15d"/>
          <w:sz w:val="24" pt14:Unid="c375ba07fa304a5e87b90b2f793c7f96"/>
          <w:szCs w:val="24" pt14:Unid="d45af201a9c6495ebb6145fa9527b130"/>
        </w:rPr>
      </w:pPr>
    </w:p>
    <w:p pt14:Unid="4bb3cf0da50949ceadb6544a9fade821">
      <w:pPr pt14:Unid="03da6c7ab44848bf8d52d0356ad1fd13">
        <w:spacing w:after="0" w:line="200" w:lineRule="exact" pt14:Unid="a25916d9f540462d8bd30c9d5f3305fc"/>
        <w:rPr pt14:Unid="2f80e7d6e31e4e9fbd09737f97388e2f">
          <w:color w:val="auto" pt14:Unid="f34b5b9784ed412bb5594980a2a956f0"/>
          <w:sz w:val="24" pt14:Unid="4440e030fc01486fa6ad038aafb3784d"/>
          <w:szCs w:val="24" pt14:Unid="04d2051b9db542d0bc30ae24d2708f93"/>
        </w:rPr>
      </w:pPr>
    </w:p>
    <w:p pt14:Unid="18e815735fed4617a88b5e8e80eddfbe">
      <w:pPr pt14:Unid="be86e11fe7ec4157ac53088ada8eeb34">
        <w:spacing w:after="0" w:line="200" w:lineRule="exact" pt14:Unid="9c5aa147702e40c28bc53c1337513c04"/>
        <w:rPr pt14:Unid="8d26f68ef7694ea2a28d6a3ef56bc496">
          <w:color w:val="auto" pt14:Unid="4435f43b772a412c8ebd6979f61baebc"/>
          <w:sz w:val="24" pt14:Unid="0684cf558c1347faa5262e839945ef56"/>
          <w:szCs w:val="24" pt14:Unid="4115597918ba4893bf272019d15481a3"/>
        </w:rPr>
      </w:pPr>
    </w:p>
    <w:p pt14:Unid="ebcf86b9d2a6410384c868c15542a0b7">
      <w:pPr pt14:Unid="e188707f09c14f3f948f3a177a95f11a">
        <w:spacing w:after="0" w:line="200" w:lineRule="exact" pt14:Unid="1c5353140ec24f8690fac99cf93f1567"/>
        <w:rPr pt14:Unid="1a86f64b3c104f66b63ac4a583bed7dc">
          <w:color w:val="auto" pt14:Unid="dd27f6f206d44e59bc336a0dac7acbd8"/>
          <w:sz w:val="24" pt14:Unid="ee96ff0a8745421fbcce425595f7a4c7"/>
          <w:szCs w:val="24" pt14:Unid="9aa4f7b4b150406f9f8e41bf2e1ded26"/>
        </w:rPr>
      </w:pPr>
    </w:p>
    <w:p pt14:Unid="87a2d4e879f648148b6b8552736e1222">
      <w:pPr pt14:Unid="470bb8c4e6724ee68f58c9a2889aa16d">
        <w:spacing w:after="0" w:line="200" w:lineRule="exact" pt14:Unid="3c6d4797d9c741018960ae0b1ab9e88c"/>
        <w:rPr pt14:Unid="6668a28105e343c4a757152ea905bbf1">
          <w:color w:val="auto" pt14:Unid="8f3ff14d36044653a67f55f8e39939f8"/>
          <w:sz w:val="24" pt14:Unid="4d27921d36ef4f509c25274bd159a051"/>
          <w:szCs w:val="24" pt14:Unid="7f49e74e125c4ee78764a5beab321f47"/>
        </w:rPr>
      </w:pPr>
    </w:p>
    <w:p pt14:Unid="356c6811eec94b578ccb184e55a7aa32">
      <w:pPr pt14:Unid="a411e46737fe4fe187b425063e99f136">
        <w:spacing w:after="0" w:line="200" w:lineRule="exact" pt14:Unid="10b53672d90e4cefa4f5a62f5e424afb"/>
        <w:rPr pt14:Unid="91850fea9659465ab9273095f5bbcef3">
          <w:color w:val="auto" pt14:Unid="cb733cc00d184255b58dad012864afe9"/>
          <w:sz w:val="24" pt14:Unid="6715410e1b514936b6036f92638748c1"/>
          <w:szCs w:val="24" pt14:Unid="08b1df25bcfa479788298839ebd34387"/>
        </w:rPr>
      </w:pPr>
    </w:p>
    <w:p pt14:Unid="6af2e4eeb3264afeade01ff7780d65a3">
      <w:pPr pt14:Unid="26d3096c74d14e928db07fa6b38da55d">
        <w:spacing w:after="0" w:line="254" w:lineRule="exact" pt14:Unid="0fd7285545544ed5a3646e8bc268ee5a"/>
        <w:rPr pt14:Unid="20bba17cb49c4d2fa734d704c4ec808d">
          <w:color w:val="auto" pt14:Unid="0c27d87f93a94c7a856414dfda5c437a"/>
          <w:sz w:val="24" pt14:Unid="9c4798270d334816a728f26b2a0d3c0d"/>
          <w:szCs w:val="24" pt14:Unid="62c4ed27b4fb4515a43ee82dd19c7de0"/>
        </w:rPr>
      </w:pPr>
    </w:p>
    <w:p pt14:Unid="2180a97e093648708d5792f902ac0781">
      <w:pPr pt14:Unid="af2b7964af26455b98df36531cfbfd37">
        <w:spacing w:after="0" w:line="275" w:lineRule="auto" pt14:Unid="cc66902a0b1f43188169c80c3e6b6464"/>
        <w:ind w:left="420" w:right="406" pt14:Unid="08ed4ff000204faba9e139b670fd5c2d"/>
        <w:jc w:val="center" pt14:Unid="509326aa638c4e218977c8241f3b2099"/>
        <w:rPr pt14:Unid="cab66847755b472cba12e3a4127714a2">
          <w:color w:val="auto" pt14:Unid="2985d79fd6d6430899168ab51159ab52"/>
          <w:sz w:val="20" pt14:Unid="2fed24e1dd1142cc8f3e63ba40367d16"/>
          <w:szCs w:val="20" pt14:Unid="456364f9d2da43f19b4ad6c10f2fb825"/>
        </w:rPr>
      </w:pPr>
      <w:r>
        <w:rPr pt14:Unid="e391df78241e4e2ca65caf24fc758437">
          <w:rFonts w:ascii="Arial" w:hAnsi="Arial" w:eastAsia="Arial" w:cs="Arial" pt14:Unid="034050681ad441b0ad6502df78bb4415"/>
          <w:b w:val="1" pt14:Unid="e222a6175c35407e9d7445cf1acfb90c"/>
          <w:bCs w:val="1" pt14:Unid="fe493c35e95d4c17bb4e0f9c6087ab3c"/>
          <w:color w:val="auto" pt14:Unid="2492573f5ac545d0b986007abad4e2f6"/>
          <w:sz w:val="34" pt14:Unid="9e5ae77dcecd4d87ae9ae9e48bb071ff"/>
          <w:szCs w:val="34" pt14:Unid="71743769b1e4450fa5eb23b56aa7d25a"/>
        </w:rPr>
        <w:t>Desarrollo de software basado en microservicios: un caso de estudio para evaluar sus ventajas e inconvenientes</w:t>
      </w:r>
    </w:p>
    <w:p pt14:Unid="313829f7fb0843dfaf72e19b28cf3584">
      <w:pPr pt14:Unid="abbed2ac98c24ef6830d75c42dd77695">
        <w:spacing w:after="0" w:line="4" w:lineRule="exact" pt14:Unid="9f5602cc127e4fb7bd7f0007af6eddd4"/>
        <w:rPr pt14:Unid="2cfc15d2771841c9af6ceaeb6c7d7e7b">
          <w:color w:val="auto" pt14:Unid="ee7c635648a64dfeb07d7ec07d3f4aa3"/>
          <w:sz w:val="24" pt14:Unid="69840360c68949d6a96a4defd9f02589"/>
          <w:szCs w:val="24" pt14:Unid="b6359eb7981945588f90673cfa27c449"/>
        </w:rPr>
      </w:pPr>
    </w:p>
    <w:p pt14:Unid="83944ab0e2ee4f2694d2d97506f03a73">
      <w:pPr pt14:Unid="2de8e0bb68ca44a49fcefd7a7dc3ec77">
        <w:spacing w:after="0" pt14:Unid="7c7e2edf3e4c47c2862dc7fb0bbaaabd"/>
        <w:ind w:right="-13" pt14:Unid="d686387f93794a7fa820d9323c098720"/>
        <w:jc w:val="center" pt14:Unid="34fe1e0db8454987889bba41e1b69d60"/>
        <w:rPr pt14:Unid="d4f32510ac0f46fc8a5be857cea3d222">
          <w:color w:val="auto" pt14:Unid="3140325bdd5c4a4dbb447c5b80af3b70"/>
          <w:sz w:val="20" pt14:Unid="202c5f60a1e64beea23179e1379776d7"/>
          <w:szCs w:val="20" pt14:Unid="c28fc00cc6364688ac78dfa9e0af2ceb"/>
        </w:rPr>
      </w:pPr>
      <w:r>
        <w:rPr pt14:Unid="e387f8b1d3c44c22afcfc45c0cb47d49">
          <w:rFonts w:ascii="Arial" w:hAnsi="Arial" w:eastAsia="Arial" w:cs="Arial" pt14:Unid="f9deed4328d84661a61eaf29a420fdd6"/>
          <w:b w:val="1" pt14:Unid="60bc9559277c4c9fbfcd32f03435a143"/>
          <w:bCs w:val="1" pt14:Unid="97f12b0f22bb45c6aa9fc079861e6cd3"/>
          <w:color w:val="auto" pt14:Unid="6a593d04a811422296e1fa9d89ec8e97"/>
          <w:sz w:val="24" pt14:Unid="cfde3480a27f4463b95b58af0953b247"/>
          <w:szCs w:val="24" pt14:Unid="15225ef618384e58860311f922ef1afc"/>
        </w:rPr>
        <w:t>T</w:t>
      </w:r>
      <w:r>
        <w:rPr pt14:Unid="fe1e1decdeca44fbb58a420932b9fe55">
          <w:rFonts w:ascii="Arial" w:hAnsi="Arial" w:eastAsia="Arial" w:cs="Arial" pt14:Unid="12cfd17ac44248abbe927b900316b929"/>
          <w:b w:val="1" pt14:Unid="bb793e4cb78f45e59949e158c029ee11"/>
          <w:bCs w:val="1" pt14:Unid="666765634a6047eaa1264f2516c85c41"/>
          <w:color w:val="auto" pt14:Unid="eb8a83f953784b2cb3b47f03962b3086"/>
          <w:sz w:val="19" pt14:Unid="74629908afbe47618d946281aa72ac45"/>
          <w:szCs w:val="19" pt14:Unid="3398d204afb34657924405e7cce7e521"/>
        </w:rPr>
        <w:t>RABAJO FIN DE GRADO</w:t>
      </w:r>
    </w:p>
    <w:p pt14:Unid="2e318942b6ad4f089f394988828d3f7c">
      <w:pPr pt14:Unid="0a6f4e1dc11e49599a7aba57726825aa">
        <w:spacing w:after="0" w:line="209" w:lineRule="exact" pt14:Unid="9d7c8fb4feb84ca0abc2c987cf4bee98"/>
        <w:rPr pt14:Unid="53a83fb4af854ff5b0e8da526eb510d7">
          <w:color w:val="auto" pt14:Unid="e64d28b4ddbd42a4bab17f4045e3f8d4"/>
          <w:sz w:val="24" pt14:Unid="757f39eeb24f43ebb6812f5aa1c3dafa"/>
          <w:szCs w:val="24" pt14:Unid="6583e953cd7f4ff3bfd2c9fbcc7f51e1"/>
        </w:rPr>
      </w:pPr>
    </w:p>
    <w:p pt14:Unid="3d0f71fb4fb64b9c8a744a132e25551b">
      <w:pPr pt14:Unid="23480cf7400c40cab7e299ab92ee2da1">
        <w:spacing w:after="0" pt14:Unid="17ad434daa0149e3b13c3390a0e9a59c"/>
        <w:ind w:right="-13" pt14:Unid="8b33a738393345908157b794f8bf8084"/>
        <w:jc w:val="center" pt14:Unid="db39c92f2f564c71a9eb8b022ed32db9"/>
        <w:rPr pt14:Unid="0c1b84f4f30747e9be406b2f027cee06">
          <w:color w:val="auto" pt14:Unid="eaa84a4175a34c44b715c0df6867ac68"/>
          <w:sz w:val="20" pt14:Unid="9a8f2e4620004f3c96d098f24ccb9c49"/>
          <w:szCs w:val="20" pt14:Unid="f0e14ab7b04f476692ca04cf903432c6"/>
        </w:rPr>
      </w:pPr>
      <w:r>
        <w:rPr pt14:Unid="c089ac56e90e4a34aa226fc732120314">
          <w:rFonts w:ascii="Arial" w:hAnsi="Arial" w:eastAsia="Arial" w:cs="Arial" pt14:Unid="bd2318de6699456faecad7e09ba2a154"/>
          <w:color w:val="808080" pt14:Unid="0c4916fc67e549d6ba5fd9a0704e49e1"/>
          <w:sz w:val="24" pt14:Unid="f505e4314ec94bde802a3da20f0d45e0"/>
          <w:szCs w:val="24" pt14:Unid="5ddbf1d195d74195b05dac11da46af49"/>
        </w:rPr>
        <w:t>Grado en Ingeniería Informática</w:t>
      </w:r>
    </w:p>
    <w:p pt14:Unid="635b902c73574ed78787d1f6e5aa8fda">
      <w:pPr pt14:Unid="0fd672bc725946d9b6d0a4bc137b37e9">
        <w:spacing w:after="0" w:line="20" w:lineRule="exact" pt14:Unid="9d60b6ad541b459180e5c00edbb2b3b8"/>
        <w:rPr pt14:Unid="133ac3e95a7c4708b27ccbf9a8dae43f">
          <w:color w:val="auto" pt14:Unid="0865497f068e4f22b01b46af37bf98db"/>
          <w:sz w:val="24" pt14:Unid="b7a0b0f914af4ec4ac73c26b3cf6ada8"/>
          <w:szCs w:val="24" pt14:Unid="909739e4ca3943979c5c3e2bf500d617"/>
        </w:rPr>
      </w:pPr>
      <w:r>
        <w:rPr pt14:Unid="9d4af6e5b54c429a92f0751619f152a3">
          <w:color w:val="auto" pt14:Unid="801f3037abed420687a14a00797d6448"/>
          <w:sz w:val="24" pt14:Unid="a8d862b27f104e1b8ed69dac39f1ea34"/>
          <w:szCs w:val="24" pt14:Unid="515510c9d47d4acea0cdb4ac0f1e941a"/>
        </w:rPr>
        <w:drawing pt14:Unid="db28faf0555941189f392a39c75d97cc" pt14:SHA1Hash="f2c0247ea5b2c6a5668dec0eb8e8e2854b426df9">
          <wp:anchor simplePos="0" relativeHeight="251657728" behindDoc="1" locked="0" layoutInCell="0" allowOverlap="1" pt14:Unid="0c685fcbe58a4c8fb448adf11b39ea92">
            <wp:simplePos x="0" y="0" pt14:Unid="34d6733de1824125aed440ff88f8cb8a"/>
            <wp:positionH relativeFrom="column" pt14:Unid="2c9f595e4871415e9338a7f1396d24c8">
              <wp:posOffset pt14:Unid="a16529b3727346e8bba8ff3aa5d93db9">-913765</wp:posOffset>
            </wp:positionH>
            <wp:positionV relativeFrom="paragraph" pt14:Unid="7ab0e24994e14699a4620ee059c9f78d">
              <wp:posOffset pt14:Unid="894eb8f63a2245108caa81d954f83884">643255</wp:posOffset>
            </wp:positionV>
            <wp:extent cx="7560310" cy="4640580" pt14:Unid="8882eb5c2de5437e96f3068d2b3a1616"/>
            <wp:wrapNone pt14:Unid="dd5ead0f962e4fcd8536c5a4ae21c394"/>
            <wp:docPr id="4" name="Picture 4" pt14:Unid="6b1b66798ae549928a83783f3566ad1e"/>
            <wp:cNvGraphicFramePr pt14:Unid="0b8d2518e1944a78bd4a6699dc81c184">
              <a:graphicFrameLocks xmlns:a="http://schemas.openxmlformats.org/drawingml/2006/main" noChangeAspect="1" pt14:Unid="f920372c9a384863bc7dfd71ba12af57"/>
            </wp:cNvGraphicFramePr>
            <a:graphic xmlns:a="http://schemas.openxmlformats.org/drawingml/2006/main" pt14:Unid="e94168275a11464b93ec52ee597c15fa">
              <a:graphicData uri="http://schemas.openxmlformats.org/drawingml/2006/picture" pt14:Unid="f0d1b1cc876b441db7441293d7d5c017">
                <pic:pic xmlns:pic="http://schemas.openxmlformats.org/drawingml/2006/picture" pt14:Unid="a93ba4b094b046c18e351787be62d4c8">
                  <pic:nvPicPr pt14:Unid="46f1b258afaa49acab9b4c0746bf476f">
                    <pic:cNvPr id="0" name="Picture 4" pt14:Unid="7cf804715522483dbbf008c52e1d65c2"/>
                    <pic:cNvPicPr pt14:Unid="f5c4da294f3b41baa23edc985b07d829">
                      <a:picLocks noChangeAspect="1" noChangeArrowheads="1" pt14:Unid="e730cc22db6f4e9fa0133af2b2959e4c"/>
                    </pic:cNvPicPr>
                  </pic:nvPicPr>
                  <pic:blipFill pt14:Unid="e0a854a8dbc845b9882a17c88e931834">
                    <a:blip r:embed="rId11" pt14:Unid="b37f9bb5fa5f4d86872d194c69357ce2">
                      <a:extLst pt14:Unid="eafd6037ff294293a43f27dc509359ec">
                        <a:ext uri="{28A0092B-C50C-407E-A947-70E740481C1C}" pt14:Unid="91de24777bd9479ba86f184945c71e8e"/>
                      </a:extLst>
                    </a:blip>
                    <a:srcRect pt14:Unid="cccc5ff2803c4a409f0d2ba190322186"/>
                    <a:stretch pt14:Unid="106aec23645a4e9993152e5144a0f9f5">
                      <a:fillRect pt14:Unid="f483e2f43c294a8b84533c76fba79809"/>
                    </a:stretch>
                  </pic:blipFill>
                  <pic:spPr bwMode="auto" pt14:Unid="a342f3cb21da4e11b26cfe9740af07ca">
                    <a:xfrm pt14:Unid="ef0a1faf3a4040d28c159d9f1667b470">
                      <a:off x="0" y="0" pt14:Unid="20694c15455648c6bd7003cb218d20b9"/>
                      <a:ext cx="7560310" cy="4640580" pt14:Unid="4c11eae09cc345278bb453a84594ba09"/>
                    </a:xfrm>
                    <a:prstGeom prst="rect" pt14:Unid="5734684bb82946df9db1cb8e420e2bca">
                      <a:avLst pt14:Unid="057f3d8795eb4849a6d8a206d7976bd9"/>
                    </a:prstGeom>
                    <a:noFill pt14:Unid="dc896d4d3da34ec3b0c7bd7dae0529ed"/>
                  </pic:spPr>
                </pic:pic>
              </a:graphicData>
            </a:graphic>
          </wp:anchor>
        </w:drawing>
      </w:r>
    </w:p>
    <w:p pt14:Unid="c7c12f8dae3b4aebb8ea63b721dd7feb">
      <w:pPr pt14:Unid="b9283920d3ca4e5ab216632c69a05094">
        <w:spacing w:after="0" w:line="200" w:lineRule="exact" pt14:Unid="0aa45843e097439ea5cb3a319abb8ca4"/>
        <w:rPr pt14:Unid="1b7653a1565646cda70081dafe881ad6">
          <w:color w:val="auto" pt14:Unid="5f8140a6584f419981ab87dfe257c388"/>
          <w:sz w:val="24" pt14:Unid="c819932b20db43f98d8ed3fe27797ce7"/>
          <w:szCs w:val="24" pt14:Unid="700b3dfde1414a319dff21c24ce210ab"/>
        </w:rPr>
      </w:pPr>
    </w:p>
    <w:p pt14:Unid="fd5f354589fb47388806b70f0e353f4e">
      <w:pPr pt14:Unid="0b88784e7c114ea9ab5afc6e90021ddf">
        <w:spacing w:after="0" w:line="200" w:lineRule="exact" pt14:Unid="fd622ad996794768a45f58605da01a35"/>
        <w:rPr pt14:Unid="19a5b390f14247b39276497675a2df79">
          <w:color w:val="auto" pt14:Unid="1eafa633557542b09de4ac66c2b22a74"/>
          <w:sz w:val="24" pt14:Unid="f4445002af084c8d8b7a8e47a8dcac03"/>
          <w:szCs w:val="24" pt14:Unid="4a7ad12a92c94d4fae6f3523c8373121"/>
        </w:rPr>
      </w:pPr>
    </w:p>
    <w:p pt14:Unid="10540e1307fe4864aa1975506961f69b">
      <w:pPr pt14:Unid="a96c31faca214fddb08cfeffa4b66a78">
        <w:spacing w:after="0" w:line="200" w:lineRule="exact" pt14:Unid="6c58677c30cf461594288a2ced9dbd79"/>
        <w:rPr pt14:Unid="04f48ad9f8f747e19ce302e31a63b73c">
          <w:color w:val="auto" pt14:Unid="c98aed615d6d4c07bc943379e0c2b40c"/>
          <w:sz w:val="24" pt14:Unid="20391c7f82da40fe94189fc33f3ad179"/>
          <w:szCs w:val="24" pt14:Unid="b80baad1cd124f44b690d36123d90f14"/>
        </w:rPr>
      </w:pPr>
    </w:p>
    <w:p pt14:Unid="f54d72c57e6e4cf299e41650d4da6979">
      <w:pPr pt14:Unid="0e397c5772574d94b46a71994ac49e58">
        <w:spacing w:after="0" w:line="200" w:lineRule="exact" pt14:Unid="d319d3e99c0d4d3e872fa93eb8dbff4a"/>
        <w:rPr pt14:Unid="379f3bb99fe146d39a368fa054bc1733">
          <w:color w:val="auto" pt14:Unid="417fd2d9f7b9483497ca8cb064cf9c74"/>
          <w:sz w:val="24" pt14:Unid="784ea952f44543a99a6787db9eaa09e7"/>
          <w:szCs w:val="24" pt14:Unid="ea064097366a44df8efeb3c1026207c7"/>
        </w:rPr>
      </w:pPr>
    </w:p>
    <w:p pt14:Unid="ca30cbaf93354044b47ad7fe26cf98cf">
      <w:pPr pt14:Unid="4609a8a0d2c94cc5ac2daaac574ae7f3">
        <w:spacing w:after="0" w:line="200" w:lineRule="exact" pt14:Unid="6869646610d04556b92ef3ff9bd9a0d4"/>
        <w:rPr pt14:Unid="5871581ef2544729b519c2d5f159626e">
          <w:color w:val="auto" pt14:Unid="d0d6787cd39840ccb5aebd072ebce6a2"/>
          <w:sz w:val="24" pt14:Unid="3b206535cb38478593c0a9822e38be0d"/>
          <w:szCs w:val="24" pt14:Unid="4bba914740264e5cafd120981d14cb39"/>
        </w:rPr>
      </w:pPr>
    </w:p>
    <w:p pt14:Unid="b7ba3ea7a62247eb8f2f8256a1d3c1f9">
      <w:pPr pt14:Unid="d176fec7eaa34bb3b60c165e5f53add9">
        <w:spacing w:after="0" w:line="200" w:lineRule="exact" pt14:Unid="99df50d21baf40cdbb55ebd127f487dc"/>
        <w:rPr pt14:Unid="f01adb34e0fa435eb82ee073f363db69">
          <w:color w:val="auto" pt14:Unid="ea0876b302c644e9aab1c92e8597de2a"/>
          <w:sz w:val="24" pt14:Unid="58c31907d5be452c920fe18e26ded676"/>
          <w:szCs w:val="24" pt14:Unid="161a5b17ff094495ab153b06027b7437"/>
        </w:rPr>
      </w:pPr>
    </w:p>
    <w:p pt14:Unid="e0969e7e8c3b463c9f2d32adb61d5123">
      <w:pPr pt14:Unid="3a3e03629e9b4caea06820b1a2588e49">
        <w:spacing w:after="0" w:line="200" w:lineRule="exact" pt14:Unid="aa884822cb664519934aa0e5904671f8"/>
        <w:rPr pt14:Unid="23daa05dd02a4a70880b46e96699b3ba">
          <w:color w:val="auto" pt14:Unid="3da9b4f6b1c44f479142a1cabb2a617d"/>
          <w:sz w:val="24" pt14:Unid="75592ab1012d4d4fb6a2c757085ed5d9"/>
          <w:szCs w:val="24" pt14:Unid="b5207e9cd2f545cc85161ea4c73bb3f5"/>
        </w:rPr>
      </w:pPr>
    </w:p>
    <w:p pt14:Unid="820822daf58340c98108e708939b862d">
      <w:pPr pt14:Unid="8bb2ee62aa6d460c870ce88121a6a03b">
        <w:spacing w:after="0" w:line="200" w:lineRule="exact" pt14:Unid="d2c9cc088d1d4767b74c133ef2719f3a"/>
        <w:rPr pt14:Unid="7c00168c77224039b2a0525d51e49ae4">
          <w:color w:val="auto" pt14:Unid="6a5b4bf0c1914a65a511bc27d544cf41"/>
          <w:sz w:val="24" pt14:Unid="8f32febc019a44f5baf94afe102ff7ed"/>
          <w:szCs w:val="24" pt14:Unid="0042bab974ef44539584d3a3754b9658"/>
        </w:rPr>
      </w:pPr>
    </w:p>
    <w:p pt14:Unid="d9c5b22d2d7d4fdf8fb1a8a2818e9599">
      <w:pPr pt14:Unid="214320e79de74b198af068e48cc57651">
        <w:spacing w:after="0" w:line="200" w:lineRule="exact" pt14:Unid="9149323b5c304a1b915726c34ec69824"/>
        <w:rPr pt14:Unid="48de81101b494d0a832616bae0903429">
          <w:color w:val="auto" pt14:Unid="5d15cf1dbbdf42ccb212406ff49b3ac1"/>
          <w:sz w:val="24" pt14:Unid="0a2c0ca9c1e84304960b39079cf3bc7a"/>
          <w:szCs w:val="24" pt14:Unid="beafe14eae7f49ac955c176451009a57"/>
        </w:rPr>
      </w:pPr>
    </w:p>
    <w:p pt14:Unid="19ad82dfb8c3469884beb2c3aeb57f14">
      <w:pPr pt14:Unid="48dd8f90590a46908bca82ddcb986f9e">
        <w:spacing w:after="0" w:line="200" w:lineRule="exact" pt14:Unid="cfb47c31732e42e9b94004b3e3574d57"/>
        <w:rPr pt14:Unid="a19a424e00514787ab9cfac74bef5c31">
          <w:color w:val="auto" pt14:Unid="7a02440855754803b218aeb58c13433f"/>
          <w:sz w:val="24" pt14:Unid="ac208825bda44f318766042bc7422fa5"/>
          <w:szCs w:val="24" pt14:Unid="5e814889d69e4a2e921647e7b084cf8b"/>
        </w:rPr>
      </w:pPr>
    </w:p>
    <w:p pt14:Unid="459b436ff51b4664954cb691093f7711">
      <w:pPr pt14:Unid="a94cd75bd62b44d1af62254445dfab44">
        <w:spacing w:after="0" w:line="200" w:lineRule="exact" pt14:Unid="3c5cc26b2a2e4ca982c80bc9754f6b1a"/>
        <w:rPr pt14:Unid="da799ae344d4424abfbcb545cf4bd0f7">
          <w:color w:val="auto" pt14:Unid="a0da618065ec4f6490f0c8295d0fe7a1"/>
          <w:sz w:val="24" pt14:Unid="d96bd0ee3ca047fd801d72dd79035aeb"/>
          <w:szCs w:val="24" pt14:Unid="ac5991320d204b328e8d4a3f047a35d5"/>
        </w:rPr>
      </w:pPr>
    </w:p>
    <w:p pt14:Unid="ca915560fe3a4343a97b534fa87e4909">
      <w:pPr pt14:Unid="dffcefaee4f34eeb9fc52c94176ebc5b">
        <w:spacing w:after="0" w:line="200" w:lineRule="exact" pt14:Unid="4f85cd2bfbb74298a36e826c71de7024"/>
        <w:rPr pt14:Unid="73f5f76c04014cf0aa772d2a933228ce">
          <w:color w:val="auto" pt14:Unid="a0eb1b4296d5499ab50d9a69b0b64123"/>
          <w:sz w:val="24" pt14:Unid="80da1078055f46f2a13fde8ecaa057a1"/>
          <w:szCs w:val="24" pt14:Unid="4bdadab4a75949ccbebb5c3f00bfd3ba"/>
        </w:rPr>
      </w:pPr>
    </w:p>
    <w:p pt14:Unid="d3c010931e6c4895a444a0b52347b11c">
      <w:pPr pt14:Unid="e62745479fcf49f9b65debc245f1f154">
        <w:spacing w:after="0" w:line="200" w:lineRule="exact" pt14:Unid="0af38db1430d449b82bcc50b198fb508"/>
        <w:rPr pt14:Unid="ba20a0096bec4c80adc649760b5bf771">
          <w:color w:val="auto" pt14:Unid="bb766ca8155f4f6b85ad1ea553db99d1"/>
          <w:sz w:val="24" pt14:Unid="0c676d8f9e014756ab736d21b947ace4"/>
          <w:szCs w:val="24" pt14:Unid="c7f56a39d7274031aebb35e9a11fdd7e"/>
        </w:rPr>
      </w:pPr>
    </w:p>
    <w:p pt14:Unid="fae06ec7a7bf49ec92a66517a29e2831">
      <w:pPr pt14:Unid="ce94877be9b34cff8c33c47be2991d66">
        <w:spacing w:after="0" w:line="200" w:lineRule="exact" pt14:Unid="95000333723548179a43ca149776c134"/>
        <w:rPr pt14:Unid="40b09e602cf341979d682471212cdcb7">
          <w:color w:val="auto" pt14:Unid="c40d7dd46c74417d93af0bced2f1a236"/>
          <w:sz w:val="24" pt14:Unid="ad8d8d048c124a9a8806e7c8afcd8177"/>
          <w:szCs w:val="24" pt14:Unid="927e8a14ab5f4a879bb1b6c6d62462ef"/>
        </w:rPr>
      </w:pPr>
    </w:p>
    <w:p pt14:Unid="012e42da3c9044b7a070e9f3bd4f11dc">
      <w:pPr pt14:Unid="55f2986f3e894f108de3b1d69fd789dd">
        <w:spacing w:after="0" w:line="200" w:lineRule="exact" pt14:Unid="449e8599e2fd4bf391856eab2540c6e4"/>
        <w:rPr pt14:Unid="21e5154ed8bf4487ab67939fdda67189">
          <w:color w:val="auto" pt14:Unid="f7fbeafe3ffe4420a328749279537ec9"/>
          <w:sz w:val="24" pt14:Unid="1fac53e0c4e044d797cd40dd39b1c6eb"/>
          <w:szCs w:val="24" pt14:Unid="27ad56d12ce0457b8a3a710040f559af"/>
        </w:rPr>
      </w:pPr>
    </w:p>
    <w:p pt14:Unid="d3541b8e1839407b883208e58cab322d">
      <w:pPr pt14:Unid="030933f86a744cedaa502336fcfcab83">
        <w:spacing w:after="0" w:line="200" w:lineRule="exact" pt14:Unid="c704d4682d1a46678f8697c8b720d295"/>
        <w:rPr pt14:Unid="69079d12b02a4f569850f6e7a7af3f5a">
          <w:color w:val="auto" pt14:Unid="39ca68b3f8d84704a2827e8ac3526402"/>
          <w:sz w:val="24" pt14:Unid="82d91d51a9eb425ca9ff882aa383a8df"/>
          <w:szCs w:val="24" pt14:Unid="a69c188d692842e393ebb5323e556300"/>
        </w:rPr>
      </w:pPr>
    </w:p>
    <w:p pt14:Unid="7076dc858aab40c78433ec79b59b520d">
      <w:pPr pt14:Unid="295e2855f6a64ac89c79e00070cc9f5d">
        <w:spacing w:after="0" w:line="200" w:lineRule="exact" pt14:Unid="f84cb079f1ee408da33d38d225a3a6f9"/>
        <w:rPr pt14:Unid="4527abbcd98d4cf5b59f7437d4933bc3">
          <w:color w:val="auto" pt14:Unid="fbca65f6a658441b92decba057ddebc4"/>
          <w:sz w:val="24" pt14:Unid="284add4b897d4603a06b572daaf1bc0e"/>
          <w:szCs w:val="24" pt14:Unid="265d8972d51f49159381137e2b6be170"/>
        </w:rPr>
      </w:pPr>
    </w:p>
    <w:p pt14:Unid="98bdb8f5f40b49e2ba92752158b2282f">
      <w:pPr pt14:Unid="2a45246a51904928b9d0f184c45de915">
        <w:spacing w:after="0" w:line="200" w:lineRule="exact" pt14:Unid="bee9df44d1f247cead52aee39029d4ba"/>
        <w:rPr pt14:Unid="00d553ff5dee4ed5b915025aaf98145e">
          <w:color w:val="auto" pt14:Unid="d4e67ecd928648fbadd2686cb6c5b8dd"/>
          <w:sz w:val="24" pt14:Unid="831e8929d562478990f89526f5f1a79a"/>
          <w:szCs w:val="24" pt14:Unid="02ec833fa9ab4d84b82d17bf8a49732a"/>
        </w:rPr>
      </w:pPr>
    </w:p>
    <w:p pt14:Unid="4dc3f8d859f349ad82ea62310724b472">
      <w:pPr pt14:Unid="3d6b27f398a74bf78c1e9e881265454a">
        <w:spacing w:after="0" w:line="200" w:lineRule="exact" pt14:Unid="1847e9b58c2c49748cce9d7570ad1e94"/>
        <w:rPr pt14:Unid="7f4cfe49c3d44c1bb526118967a338fa">
          <w:color w:val="auto" pt14:Unid="d49f20da8a7a42d6908558b40b4a016c"/>
          <w:sz w:val="24" pt14:Unid="ac2a6edce735447d9e6eb4d20b6b405d"/>
          <w:szCs w:val="24" pt14:Unid="ed8ba0c140a648b6b58bf55753946413"/>
        </w:rPr>
      </w:pPr>
    </w:p>
    <w:p pt14:Unid="576205e8f77645569a0318d9f207d428">
      <w:pPr pt14:Unid="35aba0f22d984210935e188dddbcefa1">
        <w:spacing w:after="0" w:line="200" w:lineRule="exact" pt14:Unid="aa0ba676bff6482088a9edeb9698dd1b"/>
        <w:rPr pt14:Unid="af54abb215854f45a535009d1935ebd5">
          <w:color w:val="auto" pt14:Unid="3e9cf77c87e34282819fd9061cf938e8"/>
          <w:sz w:val="24" pt14:Unid="cebf333845ae4337b1895bfea0f6acde"/>
          <w:szCs w:val="24" pt14:Unid="a6f0d6dd58db417881d8933ec35d41c0"/>
        </w:rPr>
      </w:pPr>
    </w:p>
    <w:p pt14:Unid="a46385a7857d424e901ee7b3b2026e70">
      <w:pPr pt14:Unid="b44357d49b34457997940b36c3b6489d">
        <w:spacing w:after="0" w:line="200" w:lineRule="exact" pt14:Unid="b8e1cd00bfd74e90a78f73364340b2d0"/>
        <w:rPr pt14:Unid="ec8fd42df95c46fc9faf3b7b42d9ed5a">
          <w:color w:val="auto" pt14:Unid="8e24de6ee17f4fd9bfb6412329d2ad99"/>
          <w:sz w:val="24" pt14:Unid="4d1ea09b4d7a43e6bb6df75eefcce7cf"/>
          <w:szCs w:val="24" pt14:Unid="caf1e94a995d46abb466134a6877ac76"/>
        </w:rPr>
      </w:pPr>
    </w:p>
    <w:p pt14:Unid="658f664bc88e41af8953ba66ab2efafc">
      <w:pPr pt14:Unid="b656ca12887a4d0a95992d7730153ae8">
        <w:spacing w:after="0" w:line="200" w:lineRule="exact" pt14:Unid="5b4a87ec565a4ddea8f81475b5ce6fb5"/>
        <w:rPr pt14:Unid="d4257ff318de41bab951337eba2d51bb">
          <w:color w:val="auto" pt14:Unid="fb462e58763945e388e9401aba325523"/>
          <w:sz w:val="24" pt14:Unid="2dd1fce16d404e7792d25a5c44b4973e"/>
          <w:szCs w:val="24" pt14:Unid="9fe15caea78a4d27a7a3f664109c6fe4"/>
        </w:rPr>
      </w:pPr>
    </w:p>
    <w:p pt14:Unid="2b48dd71962d48f8a0e79f3565240be1">
      <w:pPr pt14:Unid="6b1aa1dd83064bca8a9ff80af2df60b5">
        <w:spacing w:after="0" w:line="200" w:lineRule="exact" pt14:Unid="d2d01aa93e6e47a99d91ed61a1d68958"/>
        <w:rPr pt14:Unid="a47e73e9e6714885a9a88afabfd5394b">
          <w:color w:val="auto" pt14:Unid="a090d08d04c54b8b942ba9989cdc1527"/>
          <w:sz w:val="24" pt14:Unid="0b8e23c7459549fb99a4c1b49c484043"/>
          <w:szCs w:val="24" pt14:Unid="d5cb2b9b1c2440ac95011607f86601dd"/>
        </w:rPr>
      </w:pPr>
    </w:p>
    <w:p pt14:Unid="4aed2a4cbc004f08ac3b7e210d6cf76b">
      <w:pPr pt14:Unid="8c0f34310a8d4c0d8db749c267b1edfc">
        <w:spacing w:after="0" w:line="200" w:lineRule="exact" pt14:Unid="feda1f5a951f4800a9f344f04d2e0770"/>
        <w:rPr pt14:Unid="3f84544660d14dc3af1f383812bb2b34">
          <w:color w:val="auto" pt14:Unid="edbc78ccf07d4be0aef1ef5c4e657762"/>
          <w:sz w:val="24" pt14:Unid="a685ab9d907b4932a165c949f44335b1"/>
          <w:szCs w:val="24" pt14:Unid="7fbd50c219474cc7a0db90463ee57aaf"/>
        </w:rPr>
      </w:pPr>
    </w:p>
    <w:p pt14:Unid="ae8760031f7b485aa8b560d405efdf5f">
      <w:pPr pt14:Unid="2e99c7e0fb514486992316fdbc62e451">
        <w:spacing w:after="0" w:line="200" w:lineRule="exact" pt14:Unid="5703013735a34b909a513d4e1a30ac29"/>
        <w:rPr pt14:Unid="d0161ec7d21049c782df0b29e8e2eabe">
          <w:color w:val="auto" pt14:Unid="0cce4d8bb5fd49c88bfd6155e551b916"/>
          <w:sz w:val="24" pt14:Unid="2aecbe67c0924532a8280763a9ae0cbe"/>
          <w:szCs w:val="24" pt14:Unid="3a2e336a058c4bd7995498e878a6f9bf"/>
        </w:rPr>
      </w:pPr>
    </w:p>
    <w:p pt14:Unid="ba87880ee3784ea5b9b4e3a92c6ae3df">
      <w:pPr pt14:Unid="67be165314364d3fb2681454d8e834bb">
        <w:spacing w:after="0" w:line="200" w:lineRule="exact" pt14:Unid="8469dbd6e75a41198ce11ee4b15008aa"/>
        <w:rPr pt14:Unid="9b345f79f4264b6ba6cf5c3bf954fcaa">
          <w:color w:val="auto" pt14:Unid="f09801adb33841a9b5929727d4c2be56"/>
          <w:sz w:val="24" pt14:Unid="1399f4ebc4414233a678701905242753"/>
          <w:szCs w:val="24" pt14:Unid="e8335e2c09a444b99dff0c98975108d5"/>
        </w:rPr>
      </w:pPr>
    </w:p>
    <w:p pt14:Unid="d9dad496901b4f449b2c0f24678accdd">
      <w:pPr pt14:Unid="192b48596f264aa79f1b124e11d65519">
        <w:spacing w:after="0" w:line="200" w:lineRule="exact" pt14:Unid="030747c6b5f44ecbade24a33c6e790c0"/>
        <w:rPr pt14:Unid="04c3683113294a3f8051654ffa6e32ec">
          <w:color w:val="auto" pt14:Unid="679711701e264a2db8f7689e13ac4c91"/>
          <w:sz w:val="24" pt14:Unid="760eabd9c2d84f07babbd100f7d3e367"/>
          <w:szCs w:val="24" pt14:Unid="85377a460cb045488ddd64c87796db7e"/>
        </w:rPr>
      </w:pPr>
    </w:p>
    <w:p pt14:Unid="31972657f461478595331fe85c1d0218">
      <w:pPr pt14:Unid="d9b05df74dea4a60a96508d80e2b6164">
        <w:spacing w:after="0" w:line="309" w:lineRule="exact" pt14:Unid="6d23a2d672bf4bbe8e0e19b04023a444"/>
        <w:rPr pt14:Unid="494a5a2009fb4266a291494078332489">
          <w:color w:val="auto" pt14:Unid="a79491db8478478cb7926e1319a8af69"/>
          <w:sz w:val="24" pt14:Unid="d715f773762342e6be12e3231944b849"/>
          <w:szCs w:val="24" pt14:Unid="226e61a66d6e430fa2e2871eab430d8b"/>
        </w:rPr>
      </w:pPr>
    </w:p>
    <w:p pt14:Unid="6b3bba5dcc764706b0c8c2ec503a4e96">
      <w:pPr pt14:Unid="b57871d9a3c14c30bb9763241330afcb">
        <w:spacing w:after="0" pt14:Unid="e7434bc88fe643aba21950a50c640d3a"/>
        <w:ind w:left="4360" pt14:Unid="400df30346fd4b7b9273ce14831b024d"/>
        <w:rPr pt14:Unid="02adf70979da4db1813ebf811eee755b">
          <w:color w:val="auto" pt14:Unid="f1ee7c3558344288a320d7f1895a350a"/>
          <w:sz w:val="20" pt14:Unid="f15a1144d6a44ad9b31e44eac1609198"/>
          <w:szCs w:val="20" pt14:Unid="30d75c205dc54eafb53130b7667aa907"/>
        </w:rPr>
      </w:pPr>
      <w:r>
        <w:rPr pt14:Unid="1a10f204619548ae9b55caffd1e99989">
          <w:rFonts w:ascii="Arial" w:hAnsi="Arial" w:eastAsia="Arial" w:cs="Arial" pt14:Unid="171383b51f954670ba51b19b0a9e8fae"/>
          <w:color w:val="auto" pt14:Unid="cae72ced6a8343e197f5968dd2032fce"/>
          <w:sz w:val="24" pt14:Unid="8b406c5b51d04177a48cf8f5c7970f66"/>
          <w:szCs w:val="24" pt14:Unid="26e286c9daae4cff8edac9891d39bf2d"/>
        </w:rPr>
        <w:t>Autor:  Víctor Alberto Iranzo Jiménez</w:t>
      </w:r>
    </w:p>
    <w:p pt14:Unid="77044f10ee9b432aaeda895d2a9f284a">
      <w:pPr pt14:Unid="39e67f54f97347549dc73dca26d44e30">
        <w:spacing w:after="0" w:line="116" w:lineRule="exact" pt14:Unid="2d1127a15f864dacae4ba17b47c74062"/>
        <w:rPr pt14:Unid="90f195fbc8414f4cbd8ca65aa3f7f58d">
          <w:color w:val="auto" pt14:Unid="330407c9bc2f4fdb86a4bf3e1962e7a3"/>
          <w:sz w:val="24" pt14:Unid="2ed3a9461e9c4243859d9b2808d77faa"/>
          <w:szCs w:val="24" pt14:Unid="935d12f7da284b9a8c0b92773fcff29a"/>
        </w:rPr>
      </w:pPr>
    </w:p>
    <w:p pt14:Unid="43350e90f8b34954be1a3ea60e061a29">
      <w:pPr pt14:Unid="af53a0d00cec41c692f56860f692e7db">
        <w:spacing w:after="0" pt14:Unid="e64268f050f4419f93ea3ddcb3383918"/>
        <w:ind w:left="4360" pt14:Unid="30752928155444499e2ad08d29f0c603"/>
        <w:rPr pt14:Unid="220f6472d2ec482c8bb8bc061e4a7dbe">
          <w:color w:val="auto" pt14:Unid="7996760d699e49209546c36196e256b1"/>
          <w:sz w:val="20" pt14:Unid="596d7bde97d54c9cb0e4262437a7c14e"/>
          <w:szCs w:val="20" pt14:Unid="4375cb42ee7c432593c7f3c1da96c52d"/>
        </w:rPr>
      </w:pPr>
      <w:r>
        <w:rPr pt14:Unid="cdb6c5c51ed841b5a0bfa1fe512aecd1">
          <w:rFonts w:ascii="Arial" w:hAnsi="Arial" w:eastAsia="Arial" w:cs="Arial" pt14:Unid="0c9672a5683549d79c4ad57f3973d006"/>
          <w:color w:val="auto" pt14:Unid="10e073c6f02d4d1f8a58fc96ad674101"/>
          <w:sz w:val="24" pt14:Unid="8431136aacf54a359798febc5cbe08e9"/>
          <w:szCs w:val="24" pt14:Unid="21cbb310cb0a4c1fa320c5985a201dd2"/>
        </w:rPr>
        <w:t>Tutor:  Patricio Orlando Letelier Torres</w:t>
      </w:r>
    </w:p>
    <w:p pt14:Unid="1ade6ed3e89746cdb99284d96eb688c0">
      <w:pPr pt14:Unid="22b803f39af84e7c970ec5f2413c8cca">
        <w:spacing w:after="0" w:line="207" w:lineRule="exact" pt14:Unid="60fbe7a2c851424a8969824de8c4eacb"/>
        <w:rPr pt14:Unid="5a3e646c2a6e4d779dec25d8ec91bc85">
          <w:color w:val="auto" pt14:Unid="420d6f90bde142828f9165282cdb563c"/>
          <w:sz w:val="24" pt14:Unid="a62287c03b354b499bb2f0c84a52509a"/>
          <w:szCs w:val="24" pt14:Unid="2b3a2df2fdc34c55b75377e08a428a29"/>
        </w:rPr>
      </w:pPr>
    </w:p>
    <w:p pt14:Unid="e2aab64f470a4089afa12cf30ddc51b4">
      <w:pPr pt14:Unid="fde9e9eb556b4640bdf8e1611b5e6759">
        <w:spacing w:after="0" pt14:Unid="09aee38e70cd4cd0b19db83c4c94a9c4"/>
        <w:ind w:right="266" pt14:Unid="b5a04d4487bb4155873d62e5f8130155"/>
        <w:jc w:val="right" pt14:Unid="70a9d2602040446eae0ac510038eedea"/>
        <w:rPr pt14:Unid="8b9b82ae4ffc453eac58a056abba7e9c">
          <w:color w:val="auto" pt14:Unid="22d326f8af6f43b6ab51d027838ee776"/>
          <w:sz w:val="20" pt14:Unid="c81a60d6e17b47e99b46d610649079db"/>
          <w:szCs w:val="20" pt14:Unid="a0b2015ae85d427794260e7d890289b3"/>
        </w:rPr>
      </w:pPr>
      <w:r>
        <w:rPr pt14:Unid="15f3a82ff46340c088ecc0845a8c92e8">
          <w:rFonts w:ascii="Arial" w:hAnsi="Arial" w:eastAsia="Arial" w:cs="Arial" pt14:Unid="d1aefe2a38ea4b47a4ea3b1f42a81df8"/>
          <w:color w:val="auto" pt14:Unid="307007b17b274f9080074e319817097e"/>
          <w:sz w:val="24" pt14:Unid="a1730ef38408428eadf5c04b034bf61a"/>
          <w:szCs w:val="24" pt14:Unid="928875d2b53745febf1b5280a5c66298"/>
        </w:rPr>
        <w:t>Curso 2017-2018</w:t>
      </w:r>
    </w:p>
    <w:p pt14:Unid="dad935b05fdd4a92a3994038f4f0f709">
      <w:pPr pt14:Unid="0aa71b6fa24447f28659fe88bbaa317d"/>
    </w:p>
    <w:p pt14:Unid="08214237da29481bafbe1f9ea405d72c">
      <w:pPr pt14:Unid="49fc249285c145c897c67267a22b4671">
        <w:spacing w:after="0" pt14:Unid="866bc06570bb44e4b677299411128d8a"/>
        <w:jc w:val="right" pt14:Unid="7ca2d44039dd4c17b5a36520c697fc77"/>
        <w:rPr pt14:Unid="6ab28c768c584ade82b7f2a5839791cc">
          <w:color w:val="auto" pt14:Unid="bcf6b3af816c4f0582a59def46e43289"/>
          <w:sz w:val="20" pt14:Unid="d1c7ea6c8a0f4626a3145c0022e3b566"/>
          <w:szCs w:val="20" pt14:Unid="4d6467d5822e4eb0aa3dbd71ff24c4c3"/>
        </w:rPr>
      </w:pPr>
    </w:p>
    <w:p pt14:Unid="fe36200af66040e4869afe3bba7156d9">
      <w:pPr pt14:Unid="3d083391790e40828a800bef9da04591"/>
    </w:p>
    <w:p pt14:Unid="47197d2eebaa41e89d71971a6528e45a">
      <w:pPr pt14:Unid="92e7eea9c12946688bbc40ee3820ba88">
        <w:spacing w:after="0" pt14:Unid="aa907908e2714900844078a3c27281ca"/>
        <w:ind w:right="266" pt14:Unid="7f0be012be0b4109bf331a92e80bd4fd"/>
        <w:jc w:val="right" pt14:Unid="23844300d35448e9a871ec47cd18b287"/>
        <w:rPr pt14:Unid="ddd6d1eb0d804ca8b948242becd56eec">
          <w:color w:val="auto" pt14:Unid="86d2f387e5ad463e9f62e903d6e295a0"/>
          <w:sz w:val="20" pt14:Unid="5e884e675fc7454d87e8343e28b4437a"/>
          <w:szCs w:val="20" pt14:Unid="20f20970cb264e228e9da74a57cca4b8"/>
        </w:rPr>
      </w:pPr>
      <w:r>
        <w:rPr pt14:Unid="f7bc9759e8424adab2a5e021a3f786a7">
          <w:rFonts w:ascii="Arial" w:hAnsi="Arial" w:eastAsia="Arial" w:cs="Arial" pt14:Unid="5bb7ba28279c438f8386f6e799e74d34"/>
          <w:color w:val="auto" pt14:Unid="ed129d78d0f74d17ac60d065676887a3"/>
          <w:sz w:val="52" pt14:Unid="742f275ba6544167aa342d434ce836f2"/>
          <w:szCs w:val="52" pt14:Unid="6693e59dd6a54b79860666ee182d9211"/>
        </w:rPr>
        <w:t>Resum</w:t>
      </w:r>
    </w:p>
    <w:p pt14:Unid="3cec32bd79fc455cb41735b9c3b547b7">
      <w:pPr pt14:Unid="ee6f364e2bc94fe8aaaf291c71e1c1f0">
        <w:spacing w:after="0" w:line="120" w:lineRule="exact" pt14:Unid="59eabbe3782c40bd893c2f4462aab296"/>
        <w:rPr pt14:Unid="44de9fc6f4574567a70658b035d4da0f">
          <w:color w:val="auto" pt14:Unid="7aee3c69ced94e2c9dbfc373b49f6256"/>
          <w:sz w:val="20" pt14:Unid="ee74dec0c3ab4b76b5260699d58eb40f"/>
          <w:szCs w:val="20" pt14:Unid="122532073a474c7499f7fe5e7c576e79"/>
        </w:rPr>
      </w:pPr>
    </w:p>
    <w:p pt14:Unid="4c5e61b29610499cb4a5883ea0666656">
      <w:pPr pt14:Unid="57ddba58c5584e4385d459f99ed21e05">
        <w:spacing w:after="0" pt14:Unid="5aaa023e2d9640388a1bbc7fb10e378d"/>
        <w:ind w:left="600" pt14:Unid="bd28c7e30ab24e2996fda5c913dedb3d"/>
        <w:rPr pt14:Unid="7d6753f531f24f2b946c7a0222e51eb1">
          <w:color w:val="auto" pt14:Unid="61e0afe9e85b4e4e879cca6596a208bf"/>
          <w:sz w:val="20" pt14:Unid="1cb4fb7b18b44f35830d7ccbb81190f5"/>
          <w:szCs w:val="20" pt14:Unid="00ac9bfa8d5f4466a4f8bb822ede49bd"/>
        </w:rPr>
      </w:pPr>
      <w:r>
        <w:rPr pt14:Unid="a8eec8ac89ed4632a53926c5beb0db7c">
          <w:rFonts w:ascii="Arial" w:hAnsi="Arial" w:eastAsia="Arial" w:cs="Arial" pt14:Unid="9cdd9d2d9a7b43aea7c9284a60b3fae7"/>
          <w:color w:val="auto" pt14:Unid="7f4a815624ed46d3a33e277ce10234fa"/>
          <w:sz w:val="22" pt14:Unid="a74b3db1d41e4bf88b8e6e4225e5fc9e"/>
          <w:szCs w:val="22" pt14:Unid="b602293179bd4f52a8cb75c1acc098c3"/>
        </w:rPr>
        <w:t>????</w:t>
      </w:r>
    </w:p>
    <w:p pt14:Unid="131aee01a46b45cbb3bbfd54ac6a40f7">
      <w:pPr pt14:Unid="2d7779dda81d48a08db992d83ca41012">
        <w:spacing w:after="0" w:line="112" w:lineRule="exact" pt14:Unid="3db72a6fc4fa425888e808b6fb6b6c82"/>
        <w:rPr pt14:Unid="9d09e833fa1145f6a6fe218689fce6da">
          <w:color w:val="auto" pt14:Unid="c2e5414d644245a4872bbb8c45c76fdc"/>
          <w:sz w:val="20" pt14:Unid="fe18e3f1752e4ea2b52007943643a3d2"/>
          <w:szCs w:val="20" pt14:Unid="e9a9045d4be14382b9fa94b1c1a75c9b"/>
        </w:rPr>
      </w:pPr>
    </w:p>
    <w:p pt14:Unid="7b930b8f216041b6aeec763592322eab">
      <w:pPr pt14:Unid="e2e3e8e1bfb8428e9b69f6a634a0acde">
        <w:spacing w:after="0" pt14:Unid="96469545fd6f4dfda6942bfa7d48f84a"/>
        <w:ind w:left="260" pt14:Unid="287aaccb473d4d7ebdf3269a33d5b85e"/>
        <w:rPr pt14:Unid="56693b4d2cdc4a37956917dbe0317360">
          <w:color w:val="auto" pt14:Unid="1a157abbf8244279aa3b907a7c856766"/>
          <w:sz w:val="20" pt14:Unid="70bec258d7a24262adce3ab0cef90758"/>
          <w:szCs w:val="20" pt14:Unid="430c538549544d98bde5ad52085b9ea1"/>
        </w:rPr>
      </w:pPr>
      <w:r>
        <w:rPr pt14:Unid="22abea62d7dc44bbb90f390de123de2d">
          <w:rFonts w:ascii="Arial" w:hAnsi="Arial" w:eastAsia="Arial" w:cs="Arial" pt14:Unid="ebcbc395ad8a4ce7a67189bd7a5a8d2c"/>
          <w:b w:val="1" pt14:Unid="ae7efb6755774934b940874c3a5c074b"/>
          <w:bCs w:val="1" pt14:Unid="ff1b1fdd36294969a035f9f6ff2c31af"/>
          <w:color w:val="auto" pt14:Unid="077ea6c4b7ef472b8a8c992718b3053a"/>
          <w:sz w:val="22" pt14:Unid="1e0cba729bc24d66ae436394eb6a22f3"/>
          <w:szCs w:val="22" pt14:Unid="d95ad34f687d4ffca78bb99c9cfa7414"/>
        </w:rPr>
        <w:t xml:space="preserve">Paraules clau: </w:t>
      </w:r>
      <w:r>
        <w:rPr pt14:Unid="96f54470f60e4a3e8fe56a5838a41315">
          <w:rFonts w:ascii="Arial" w:hAnsi="Arial" w:eastAsia="Arial" w:cs="Arial" pt14:Unid="bcebd91c3c874ef389fd840913c217de"/>
          <w:color w:val="auto" pt14:Unid="b40ca670d5a94ac4b157759b61669519"/>
          <w:sz w:val="22" pt14:Unid="29d87f2584244eceaba9b443bd88938e"/>
          <w:szCs w:val="22" pt14:Unid="b64056ed948c478f8d5d0d3e386feb69"/>
        </w:rPr>
        <w:t>Microservices, Arquitecturas de software, ?????????????????</w:t>
      </w:r>
    </w:p>
    <w:p pt14:Unid="2a73bb04b24c4731b0716a0df9150311">
      <w:pPr pt14:Unid="8e3ff0b9e12449e8b63e3b9890414e54">
        <w:spacing w:after="0" w:line="20" w:lineRule="exact" pt14:Unid="9694652e232549ce8fbd159e94cdd976"/>
        <w:rPr pt14:Unid="acc9ea98c071451a9548df7988e09828">
          <w:color w:val="auto" pt14:Unid="e8e12c2fe47d4d26babb8c36a5b46e67"/>
          <w:sz w:val="20" pt14:Unid="385863d13ed748aaaf05a15e81e216df"/>
          <w:szCs w:val="20" pt14:Unid="ced75d21df534749a8bb98519b6aa243"/>
        </w:rPr>
      </w:pPr>
    </w:p>
    <w:p pt14:Unid="295d0c5aca234016acab4bbf88df6bc5">
      <w:pPr pt14:Unid="fff4c2338c4d46919f3dd74cfe378dfd">
        <w:spacing w:after="0" w:line="200" w:lineRule="exact" pt14:Unid="f7d4246214334425865041d07353f5b7"/>
        <w:rPr pt14:Unid="2fb6434707684115add775e7337ada9f">
          <w:color w:val="auto" pt14:Unid="bf1985e766f54911bcedb73c8f33f232"/>
          <w:sz w:val="20" pt14:Unid="11676a82ba044850bd22c39ef645cad2"/>
          <w:szCs w:val="20" pt14:Unid="3cae44fd08b745c994fe3a80a0ffc3d0"/>
        </w:rPr>
      </w:pPr>
    </w:p>
    <w:p pt14:Unid="46500e68c96941569f5727140750e6d6">
      <w:pPr pt14:Unid="a354fceaa2ec437ab69ec7f183516bfb">
        <w:spacing w:after="0" w:line="200" w:lineRule="exact" pt14:Unid="ebc6689f43f14e4c996bd6c5454d6153"/>
        <w:rPr pt14:Unid="122bf97745114b90b2738b3b5e3ac9df">
          <w:color w:val="auto" pt14:Unid="4b069ccf3b724d21a90a3a525367c9be"/>
          <w:sz w:val="20" pt14:Unid="13dde72ecc89458194ff84170a36ae3e"/>
          <w:szCs w:val="20" pt14:Unid="b55c46f4f5024fa8bc46ca6c46aaa340"/>
        </w:rPr>
      </w:pPr>
    </w:p>
    <w:p pt14:Unid="01dc58f511c44bbd9d21e705c219b062">
      <w:pPr pt14:Unid="cd394ee522ea49e58f392d337d5da4f0">
        <w:spacing w:after="0" w:line="200" w:lineRule="exact" pt14:Unid="98a3d7eae1d84953836604854c0605df"/>
        <w:rPr pt14:Unid="b93a9f9ea67d4284af8a9fa065e09ce0">
          <w:color w:val="auto" pt14:Unid="e3b1a155a5114681b131cc08538407ff"/>
          <w:sz w:val="20" pt14:Unid="209002452bd84e7ba51a3643792df31a"/>
          <w:szCs w:val="20" pt14:Unid="a58034e356554a6789e293e14b57f66a"/>
        </w:rPr>
      </w:pPr>
    </w:p>
    <w:p pt14:Unid="88e28a78a6f34b9baa608acfa854b402">
      <w:pPr pt14:Unid="08a5ddfd50954ded85275e5ac7d1b2f6">
        <w:spacing w:after="0" w:line="200" w:lineRule="exact" pt14:Unid="4f80862c301f4e4d9c4575f236bec1da"/>
        <w:rPr pt14:Unid="7e661343faba40a39a1debc2529df6dd">
          <w:color w:val="auto" pt14:Unid="709d9bc5013b4dc5b0863ab252583226"/>
          <w:sz w:val="20" pt14:Unid="b206b8e10d0048099793dc10306a3c35"/>
          <w:szCs w:val="20" pt14:Unid="fbd1ef36f0384a13bedc7045d9694233"/>
        </w:rPr>
      </w:pPr>
    </w:p>
    <w:p pt14:Unid="c5aa1971cb3b457f9708a789c6d12a96">
      <w:pPr pt14:Unid="63d96b176c8e4b6cbfc585b22de0a340">
        <w:spacing w:after="0" w:line="200" w:lineRule="exact" pt14:Unid="9fb8afb74be34e50a890b0eaba8f5245"/>
        <w:rPr pt14:Unid="9ad4bc4f2e5e4328b2808e59ff4ae103">
          <w:color w:val="auto" pt14:Unid="f3757f42f51b474eb45269c94693ec30"/>
          <w:sz w:val="20" pt14:Unid="873dd71da5e5480fbf079917b5953518"/>
          <w:szCs w:val="20" pt14:Unid="1efe4661de014ef7839c68549e582efc"/>
        </w:rPr>
      </w:pPr>
    </w:p>
    <w:p pt14:Unid="cd02db1007314648b2e3a91c4ad21dbc">
      <w:pPr pt14:Unid="d56b1965f710498ebe18b8a46ac77cec">
        <w:spacing w:after="0" w:line="200" w:lineRule="exact" pt14:Unid="51c55f999a654cd694a4d31b5624ab30"/>
        <w:rPr pt14:Unid="4a2a6d32570747fdb7940d3d3d78629f">
          <w:color w:val="auto" pt14:Unid="7fa6e6ae29554f5298cad5de3d07f1ec"/>
          <w:sz w:val="20" pt14:Unid="660d48a752964032a0b3758919111616"/>
          <w:szCs w:val="20" pt14:Unid="89d7d4c735a7423895b03e0060b4f19b"/>
        </w:rPr>
      </w:pPr>
    </w:p>
    <w:p pt14:Unid="eb0246dc5c394f76902cfcb178503e19">
      <w:pPr pt14:Unid="f06265f02bf7468bb557090b266b0633">
        <w:spacing w:after="0" w:line="200" w:lineRule="exact" pt14:Unid="1ca1f37e3103447496c35a91ad4df6ee"/>
        <w:rPr pt14:Unid="54a0a50095554ea9966b9bbba909dc97">
          <w:color w:val="auto" pt14:Unid="b250a05ff812482383b7143ff1e72193"/>
          <w:sz w:val="20" pt14:Unid="85306dd7e7a348008a27c3a7086c6017"/>
          <w:szCs w:val="20" pt14:Unid="ccb054c7e81f40899434177fa6ff0eea"/>
        </w:rPr>
      </w:pPr>
    </w:p>
    <w:p pt14:Unid="96f6df7321054fdf8930f93b8d8e6ca6">
      <w:pPr pt14:Unid="714f7246eb954a2ba4a91922515b0604">
        <w:spacing w:after="0" w:line="200" w:lineRule="exact" pt14:Unid="ca2c146cd7f24e389e8edc1f29174395"/>
        <w:rPr pt14:Unid="e1b52a84e3f148fc8dd9084df2053b94">
          <w:color w:val="auto" pt14:Unid="0fec4c9b8a0143f8969ee9a7e7cff2a1"/>
          <w:sz w:val="20" pt14:Unid="ba01952f451241d888504a83cfe6284c"/>
          <w:szCs w:val="20" pt14:Unid="d257258d2d2b42ce9d73c1d7db47c39d"/>
        </w:rPr>
      </w:pPr>
    </w:p>
    <w:p pt14:Unid="b05f820b7eb94582bbab42223f32168a">
      <w:pPr pt14:Unid="f67fd3aefe884b47aee68125758589e9">
        <w:spacing w:after="0" w:line="200" w:lineRule="exact" pt14:Unid="2823b5afd2df48c6b7a12145a0b0c2da"/>
        <w:rPr pt14:Unid="ab05a7064a6646f3a3cdd395b01023e6">
          <w:color w:val="auto" pt14:Unid="ccc0bdd1c1074295815653ff303b7bc0"/>
          <w:sz w:val="20" pt14:Unid="81246fb1a94549e58ac12eef91ec4278"/>
          <w:szCs w:val="20" pt14:Unid="bc8dcc792ad44eff945d49a9fcaf4056"/>
        </w:rPr>
      </w:pPr>
    </w:p>
    <w:p pt14:Unid="2db89c284e174be38d8f1187ba777036">
      <w:pPr pt14:Unid="b07f468a86664ad4b56640c0fed29ac8">
        <w:spacing w:after="0" w:line="200" w:lineRule="exact" pt14:Unid="4ce16687af71498bab7e19c4adba4fb8"/>
        <w:rPr pt14:Unid="48045fba79364359bc5183075b6cabb8">
          <w:color w:val="auto" pt14:Unid="96a9a5f4970e4a32a2e6c707b5ba72a4"/>
          <w:sz w:val="20" pt14:Unid="2fa2ef2c1ae444428a9b83113cdca31f"/>
          <w:szCs w:val="20" pt14:Unid="3cb5bf58133d416b85864b47be54391a"/>
        </w:rPr>
      </w:pPr>
    </w:p>
    <w:p pt14:Unid="8bf7638268c34c458cfcf49dc33d76d1">
      <w:pPr pt14:Unid="19e0944724af4211b0828a4a078a2410">
        <w:spacing w:after="0" w:line="200" w:lineRule="exact" pt14:Unid="9a8cb3484c3f469897cfe1245d04df11"/>
        <w:rPr pt14:Unid="16967d9c1344467c81cbabdfabafe851">
          <w:color w:val="auto" pt14:Unid="356bca13de2249bd94f62b0e23a3c84d"/>
          <w:sz w:val="20" pt14:Unid="489c3d65a07345499834b9ce855a2057"/>
          <w:szCs w:val="20" pt14:Unid="8715bdd9c0c54b5cba2dfd5ba69bf8f0"/>
        </w:rPr>
      </w:pPr>
    </w:p>
    <w:p pt14:Unid="a8347b6c69c444b3902bb8703fea05ec">
      <w:pPr pt14:Unid="4e4aa1ad45df4a08a43f494a2c165a89">
        <w:spacing w:after="0" w:line="200" w:lineRule="exact" pt14:Unid="dc1d9086190244f88815a5b4fafc49ba"/>
        <w:rPr pt14:Unid="d17ef4f59f244f06ae28cc70a4633d18">
          <w:color w:val="auto" pt14:Unid="4fe1b8422dc54dc3a3fd5cb7a237db51"/>
          <w:sz w:val="20" pt14:Unid="2d06d445704c46058b047da71d6a6091"/>
          <w:szCs w:val="20" pt14:Unid="07007cb81495499d91c65b1b9fb85e85"/>
        </w:rPr>
      </w:pPr>
    </w:p>
    <w:p pt14:Unid="bb61a3b798f842dd853f55c1c1f1cadf">
      <w:pPr pt14:Unid="614300d072374de68fc5f609e9648380">
        <w:spacing w:after="0" w:line="200" w:lineRule="exact" pt14:Unid="947962b5c34f432699c504c90cfd0fc2"/>
        <w:rPr pt14:Unid="650977de38b74b478ac0f7e250cf4219">
          <w:color w:val="auto" pt14:Unid="d05ebc54470349c5900869629476c43c"/>
          <w:sz w:val="20" pt14:Unid="b336ad9fceda46609cbb6a42bbb047c1"/>
          <w:szCs w:val="20" pt14:Unid="433f75af2d4941af91d2b70a50268ad3"/>
        </w:rPr>
      </w:pPr>
    </w:p>
    <w:p pt14:Unid="cd415763703b4b2aa8e494815cd5946e">
      <w:pPr pt14:Unid="1d0d73e5074c41418c1f1707bb27b498">
        <w:spacing w:after="0" w:line="200" w:lineRule="exact" pt14:Unid="7f651f5379344770ab98c0f4a4b24e3f"/>
        <w:rPr pt14:Unid="193e3d76d16b4c488c1084a08567505d">
          <w:color w:val="auto" pt14:Unid="8bbcc4c853e34ed5afb4087e71126829"/>
          <w:sz w:val="20" pt14:Unid="85e815cc209a48cdbec6e7980f743e01"/>
          <w:szCs w:val="20" pt14:Unid="d0a18722472447d4af198f1c52e21d29"/>
        </w:rPr>
      </w:pPr>
    </w:p>
    <w:p pt14:Unid="2090988c501643b38436d85cb318c1b8">
      <w:pPr pt14:Unid="187dba2e5f904d68a8e9f903a4885953">
        <w:spacing w:after="0" w:line="200" w:lineRule="exact" pt14:Unid="52871ad7058643a49adcee7a94b1d027"/>
        <w:rPr pt14:Unid="21f71a7c1e9a41b89b2a2cf51e332a99">
          <w:color w:val="auto" pt14:Unid="772b9f00258c402a8d8fda1be5da735a"/>
          <w:sz w:val="20" pt14:Unid="2d44180171d24be092bfe4df6dd08cf6"/>
          <w:szCs w:val="20" pt14:Unid="f4d5de930ea940658b324085931131cb"/>
        </w:rPr>
      </w:pPr>
    </w:p>
    <w:p pt14:Unid="bdce73b9208c4f8eaa0e150ba7fac092">
      <w:pPr pt14:Unid="8f4eb36cbbed42898fd89f29d28be6a5">
        <w:spacing w:after="0" w:line="200" w:lineRule="exact" pt14:Unid="4c37452908b04f68a929934191fdfcbd"/>
        <w:rPr pt14:Unid="51819ea22c6d46d6a1799966faff6d9a">
          <w:color w:val="auto" pt14:Unid="0ddf1b4cdc3545f39e655f040752b049"/>
          <w:sz w:val="20" pt14:Unid="3a3554e0cdd44b7d87b41518bb8fa6d8"/>
          <w:szCs w:val="20" pt14:Unid="50dc387eb1124181bbb8af4f3a4f2bc7"/>
        </w:rPr>
      </w:pPr>
    </w:p>
    <w:p pt14:Unid="046432b30d8446ae9e8ce265b93e15a8">
      <w:pPr pt14:Unid="9e67266e4cd642769fbad15dc865373f">
        <w:spacing w:after="0" w:line="200" w:lineRule="exact" pt14:Unid="6667af98b44d41e2be55eae0ca275ef4"/>
        <w:rPr pt14:Unid="406564be2b0049c2a255c770beb4c6d3">
          <w:color w:val="auto" pt14:Unid="eaf56af0230647c0a49105e66d318c2c"/>
          <w:sz w:val="20" pt14:Unid="0d1a9f2cb49b458cb1fae0e3c59f0662"/>
          <w:szCs w:val="20" pt14:Unid="900daaa1511f4beda29296e58d2d72d3"/>
        </w:rPr>
      </w:pPr>
    </w:p>
    <w:p pt14:Unid="fab955321c534fe8821acb48fd95e0c8">
      <w:pPr pt14:Unid="51adaec33d994ff4b93ae9691c616cb8">
        <w:spacing w:after="0" w:line="200" w:lineRule="exact" pt14:Unid="1e56a812d61044bfb140e21ebda0ef00"/>
        <w:rPr pt14:Unid="4305fdd74349427b9f5f512f2aed50b4">
          <w:color w:val="auto" pt14:Unid="a3ef7dbd86d0433890abfc1362103960"/>
          <w:sz w:val="20" pt14:Unid="8d899ebe704d49b18bbcc692b68ceb6a"/>
          <w:szCs w:val="20" pt14:Unid="49ddc4a616d54e679bc7caa1a02d2676"/>
        </w:rPr>
      </w:pPr>
    </w:p>
    <w:p pt14:Unid="b195fd6f912744b3ac8216a9cb5c8d4e">
      <w:pPr pt14:Unid="70884ba0f21d47e09528e6606e6af6d5">
        <w:spacing w:after="0" w:line="200" w:lineRule="exact" pt14:Unid="8ea20a61f35e470cb37884e6c35bc781"/>
        <w:rPr pt14:Unid="f42729473d2044f5b53f34663357ee55">
          <w:color w:val="auto" pt14:Unid="5c5befea0b8f45f3ba237a030f4e3322"/>
          <w:sz w:val="20" pt14:Unid="28c968a8a04c43d3b4724b84fa7e5d56"/>
          <w:szCs w:val="20" pt14:Unid="38738910708d4065801d1d900e5ccd42"/>
        </w:rPr>
      </w:pPr>
    </w:p>
    <w:p pt14:Unid="f9ba447e70784d0986022860c7375d74">
      <w:pPr pt14:Unid="533a1e13e9e442ff9938bac9afdac434">
        <w:spacing w:after="0" w:line="200" w:lineRule="exact" pt14:Unid="8940dea56134496f8d7df73f29e91f81"/>
        <w:rPr pt14:Unid="26fe7165c27b4d16aab75a307ce53a8f">
          <w:color w:val="auto" pt14:Unid="ffc604a9eec443b6a8e2d283db5cd65a"/>
          <w:sz w:val="20" pt14:Unid="6d5c33a26f06436aad52808cd18d8ee7"/>
          <w:szCs w:val="20" pt14:Unid="7752c21b529d47a9a0b319a73e6c5ec7"/>
        </w:rPr>
      </w:pPr>
    </w:p>
    <w:p pt14:Unid="574e0a8d0c0448b98d2aa3c66ce91afa">
      <w:pPr pt14:Unid="f3c496fb95ad4ec2bda5ff50e48c4d00">
        <w:spacing w:after="0" w:line="200" w:lineRule="exact" pt14:Unid="69f1f0bc60b54f809e8764c7c64ce253"/>
        <w:rPr pt14:Unid="0945f989b5544fd39c7476f5d8daeb7b">
          <w:color w:val="auto" pt14:Unid="085c1f744944471bba51be79ea26ce4f"/>
          <w:sz w:val="20" pt14:Unid="8c50ce64c63d444b87bb40595e8ab895"/>
          <w:szCs w:val="20" pt14:Unid="7eb5ce82458149f8981678ba55c48d20"/>
        </w:rPr>
      </w:pPr>
    </w:p>
    <w:p pt14:Unid="c867a95b8c434474a28abcf2813b3874">
      <w:pPr pt14:Unid="4fec986d1fdf4003828dda6ccf924ebe">
        <w:spacing w:after="0" w:line="200" w:lineRule="exact" pt14:Unid="fbe8e38e9d184d1f9e357dfff1841235"/>
        <w:rPr pt14:Unid="7dd285f69f1a4ad9b8346e4c04324a74">
          <w:color w:val="auto" pt14:Unid="163c0703a7da45fe97459d553665ad73"/>
          <w:sz w:val="20" pt14:Unid="0c47c4f4739b475ea81b3f88fceb9880"/>
          <w:szCs w:val="20" pt14:Unid="28f8571728c641a980623d84d194dd91"/>
        </w:rPr>
      </w:pPr>
    </w:p>
    <w:p pt14:Unid="577a37db425c405c872fa73f6f8d4ba0">
      <w:pPr pt14:Unid="24bf883d9eb14f5281db858623fbcef1">
        <w:spacing w:after="0" w:line="200" w:lineRule="exact" pt14:Unid="5db24c0eb96c4b75851d549c0064288f"/>
        <w:rPr pt14:Unid="a4a5e0c9230b4657a12496c69cd4d2b1">
          <w:color w:val="auto" pt14:Unid="82b5bb80f83d4b04add9f173a98faf88"/>
          <w:sz w:val="20" pt14:Unid="b252bcee2a10450fb417753218b2cbf0"/>
          <w:szCs w:val="20" pt14:Unid="b8028de763d14fb38486ad98d7b1d52b"/>
        </w:rPr>
      </w:pPr>
    </w:p>
    <w:p pt14:Unid="3d734da82ba842eb8a4d0ae28ae7423f">
      <w:pPr pt14:Unid="ac2d28c7fba54f71a6627637e2bd4401">
        <w:spacing w:after="0" w:line="200" w:lineRule="exact" pt14:Unid="e847c8d6d1534aaa9198ed66391c2f16"/>
        <w:rPr pt14:Unid="e1260de2d8d34d4fa0eba8f4b5f4dbbc">
          <w:color w:val="auto" pt14:Unid="8dece5462dc34b5d844c54a7b1ff052f"/>
          <w:sz w:val="20" pt14:Unid="6cad81ea99cb422b9397133a2ec8abda"/>
          <w:szCs w:val="20" pt14:Unid="fc7ca42addbd496fa47d298fa8799c45"/>
        </w:rPr>
      </w:pPr>
    </w:p>
    <w:p pt14:Unid="a9b76c54a45c4aebaa456afbb3c067c8">
      <w:pPr pt14:Unid="a5d4c5e649e1498e84b4b54ca04563ac">
        <w:spacing w:after="0" w:line="310" w:lineRule="exact" pt14:Unid="066d564e04054bbab524edd73003f221"/>
        <w:rPr pt14:Unid="c3e71edb2cd241f2b93257b1de977719">
          <w:color w:val="auto" pt14:Unid="2019160ed14046308f2f5846f5ad4035"/>
          <w:sz w:val="20" pt14:Unid="977ea246c3ce4b13b746b4e085306c69"/>
          <w:szCs w:val="20" pt14:Unid="bc73281a20c944b9806d8a6804d01be1"/>
        </w:rPr>
      </w:pPr>
    </w:p>
    <w:p pt14:Unid="d4cc00387c5f422a9db5085a1b7b76d5">
      <w:pPr pt14:Unid="2d8dffd83a1943f38028e289a8759c41">
        <w:spacing w:after="0" pt14:Unid="2b4a86cacb044882a0f797d05a78b430"/>
        <w:ind w:left="6560" pt14:Unid="5227b03a6e174bdeae2e1eadedad53dd"/>
        <w:rPr pt14:Unid="52a9497df7184f97bfc7c75bd5a353c9">
          <w:color w:val="auto" pt14:Unid="2abe6171d3544c39b2bc03ac475eec09"/>
          <w:sz w:val="20" pt14:Unid="e8484fc2ac4b4e3a84a0086b56631529"/>
          <w:szCs w:val="20" pt14:Unid="268e7191f44d4454ad856316afeb0f10"/>
        </w:rPr>
      </w:pPr>
      <w:r>
        <w:rPr pt14:Unid="6e2df3514a13478ba6e60a5849c75777">
          <w:rFonts w:ascii="Arial" w:hAnsi="Arial" w:eastAsia="Arial" w:cs="Arial" pt14:Unid="770b6fe09b7d4cc69356a1bacb75321d"/>
          <w:color w:val="auto" pt14:Unid="327bc9f51a0b4d66b880bda368680d16"/>
          <w:sz w:val="51" pt14:Unid="4c5131d421d64183925ee638891cbe91"/>
          <w:szCs w:val="51" pt14:Unid="4d7ee26a84d34e92aca927f08ba5c9fd"/>
        </w:rPr>
        <w:t>Resumen</w:t>
      </w:r>
    </w:p>
    <w:p pt14:Unid="bc4d7380100d46dbaa5d351189e5ebc5">
      <w:pPr pt14:Unid="cbf45656313645e78f9f70c7e9b716ec">
        <w:spacing w:after="0" w:line="120" w:lineRule="exact" pt14:Unid="045b628a3de840f6b250259ce0409ae7"/>
        <w:rPr pt14:Unid="428bc228869845bab5c55484314e67af">
          <w:color w:val="auto" pt14:Unid="0cba188ed0094b7b83425dd0ea94d363"/>
          <w:sz w:val="20" pt14:Unid="0faa9ad9db8f493e8030b33cf3077f4c"/>
          <w:szCs w:val="20" pt14:Unid="47aba50a3f204dd2ae77bd9e5fd916d3"/>
        </w:rPr>
      </w:pPr>
    </w:p>
    <w:p pt14:Unid="cb66ce17e6714ada807e35304ffe669b">
      <w:pPr pt14:Unid="985f4be2b0a747e681e3b9da40ba6637">
        <w:spacing w:after="0" pt14:Unid="e674f3d915bc41f5ab480760717b66b2"/>
        <w:ind w:left="600" pt14:Unid="9d5f46b12f3b4729af2c50607a2595bb"/>
        <w:rPr pt14:Unid="67ca55dba88a4a25b686b08c66906713">
          <w:color w:val="auto" pt14:Unid="e9a0951d60254734911467b8c13d83c9"/>
          <w:sz w:val="20" pt14:Unid="8bf60e9cb3ba4fe0abd86d74dd704ac8"/>
          <w:szCs w:val="20" pt14:Unid="49b9a7ff06a6432daa8dd528f5edda66"/>
        </w:rPr>
      </w:pPr>
      <w:r>
        <w:rPr pt14:Unid="c653eaabfc8244689d684d73e5eca08f">
          <w:rFonts w:ascii="Arial" w:hAnsi="Arial" w:eastAsia="Arial" w:cs="Arial" pt14:Unid="f8265cb60bb14dcc8d484839aa494a79"/>
          <w:color w:val="auto" pt14:Unid="f80842ba84b340d681d7ce67cae4f8d8"/>
          <w:sz w:val="22" pt14:Unid="a2e2b611d4e148e0ab4e62ad4113865e"/>
          <w:szCs w:val="22" pt14:Unid="362e597241dc4e5dafacb84dc97f91ca"/>
        </w:rPr>
        <w:t>????</w:t>
      </w:r>
    </w:p>
    <w:p pt14:Unid="f01e8872e75e4d24a0307b26d12c07db">
      <w:pPr pt14:Unid="a817df1c3ada4513914753a438d63543">
        <w:spacing w:after="0" w:line="112" w:lineRule="exact" pt14:Unid="8886efb27750470cb10e5f74b178504a"/>
        <w:rPr pt14:Unid="a88d844f52884d379e67dee4e3409d2c">
          <w:color w:val="auto" pt14:Unid="6befb13b357e441abff09b7006faea9e"/>
          <w:sz w:val="20" pt14:Unid="4b8904a4cc164c7bbeac1e6700839983"/>
          <w:szCs w:val="20" pt14:Unid="df4d5a5d5a7b4410b24996cd476cbd72"/>
        </w:rPr>
      </w:pPr>
    </w:p>
    <w:p pt14:Unid="ab45569416214902aa234bdfdf1265e2">
      <w:pPr pt14:Unid="28160b649b09487ba735b6bcc8962a9a">
        <w:spacing w:after="0" pt14:Unid="9c61eeae394a4cb8bb36616830bb3101"/>
        <w:ind w:left="260" pt14:Unid="47aefbb231174419b78cfadfe34f8cdd"/>
        <w:rPr pt14:Unid="336adf45e4fe463781011e5f232b8230">
          <w:color w:val="auto" pt14:Unid="d447bbf50fe547f0aa47715e51699537"/>
          <w:sz w:val="20" pt14:Unid="54931bcbfee443009166b108bd300ba3"/>
          <w:szCs w:val="20" pt14:Unid="8622c96bd3de4ce3b9717655a014f5a2"/>
        </w:rPr>
      </w:pPr>
      <w:r>
        <w:rPr pt14:Unid="c3d19d38fb69454bb468e4aff9d49315">
          <w:rFonts w:ascii="Arial" w:hAnsi="Arial" w:eastAsia="Arial" w:cs="Arial" pt14:Unid="740de95087ad48eb9c62f193d439064d"/>
          <w:b w:val="1" pt14:Unid="19de4c9114044da0b11c59c4ccbfe202"/>
          <w:bCs w:val="1" pt14:Unid="c7a8cebbd4d846a1bf039f5cb8b571f2"/>
          <w:color w:val="auto" pt14:Unid="0353ea22f3b843f483706a1cc1858c2a"/>
          <w:sz w:val="22" pt14:Unid="c72dedabaeac486ba0a1907c6aeebd25"/>
          <w:szCs w:val="22" pt14:Unid="1bfdfbf2c38441e7a5268c13fd7ad44f"/>
        </w:rPr>
        <w:t xml:space="preserve">Palabras clave: </w:t>
      </w:r>
      <w:r>
        <w:rPr pt14:Unid="d38ab42e092b4420ae89578ba3a218ce">
          <w:rFonts w:ascii="Arial" w:hAnsi="Arial" w:eastAsia="Arial" w:cs="Arial" pt14:Unid="848e00b1601d4bdea5e5148b95b57c49"/>
          <w:color w:val="auto" pt14:Unid="15fb41588f6e494c989b2bc1f1e3545f"/>
          <w:sz w:val="22" pt14:Unid="c7b06e52d35d468caf7e4cdf506038d8"/>
          <w:szCs w:val="22" pt14:Unid="edddfeabc13345e7b012cfa9821841ac"/>
        </w:rPr>
        <w:t>Microservicios, Arquitecturas de software, ???????????????</w:t>
      </w:r>
    </w:p>
    <w:p pt14:Unid="af9374296e9f4577a5f5b3aa47c5c34c">
      <w:pPr pt14:Unid="febe8bc8e2cb4d46a7415ac4010a92b2">
        <w:spacing w:after="0" w:line="20" w:lineRule="exact" pt14:Unid="36f383d1c4e248189f3a3b2362860bc2"/>
        <w:rPr pt14:Unid="65429ef9096a4a60a1596019879b5dba">
          <w:color w:val="auto" pt14:Unid="2869dcdfef5545eeab4c8da8db8fa423"/>
          <w:sz w:val="20" pt14:Unid="c7055bceea3e404dae41f61767eca957"/>
          <w:szCs w:val="20" pt14:Unid="57ab979eb54c42ca83e05e140aeaef38"/>
        </w:rPr>
      </w:pPr>
    </w:p>
    <w:p pt14:Unid="9e4941bfb3414fb6b25c34dafcf838de">
      <w:pPr pt14:Unid="fc721b694e5a4199805097b30250016e">
        <w:spacing w:after="0" w:line="200" w:lineRule="exact" pt14:Unid="d6694984bf134690af2a065236801970"/>
        <w:rPr pt14:Unid="a8e8daa9d34e4b96923e4652be65ff54">
          <w:color w:val="auto" pt14:Unid="a5fe5392714f4ea8b91a2674702f7aa3"/>
          <w:sz w:val="20" pt14:Unid="1de1791c537649a4bee01a1a2c4445b5"/>
          <w:szCs w:val="20" pt14:Unid="bff88d4b35184958b95e0dcafd849537"/>
        </w:rPr>
      </w:pPr>
    </w:p>
    <w:p pt14:Unid="81d51af4b4ef4d51abe39ae30cbdfdc6">
      <w:pPr pt14:Unid="839a105b92df4ef3a54ed0937d34433a">
        <w:spacing w:after="0" w:line="200" w:lineRule="exact" pt14:Unid="a68bb1c029c04dea9c26634f0b9fed79"/>
        <w:rPr pt14:Unid="a7abb7194eb74ea6830df4e32085510f">
          <w:color w:val="auto" pt14:Unid="593c709c28cf432eb0106999928b9e7d"/>
          <w:sz w:val="20" pt14:Unid="0e02c618586b4a64af55b164b26b3d85"/>
          <w:szCs w:val="20" pt14:Unid="a9f5fd05334b44918354e2a3e94432ea"/>
        </w:rPr>
      </w:pPr>
    </w:p>
    <w:p pt14:Unid="08239906bbee426e80fb81ecae3fc4d9">
      <w:pPr pt14:Unid="010a9f6d900c4d14b38d876651a24b74">
        <w:spacing w:after="0" w:line="200" w:lineRule="exact" pt14:Unid="469eb7dfb5814e7db6a30e8455d6e7a5"/>
        <w:rPr pt14:Unid="c08cfedb1890437bb58222542f4b0ea2">
          <w:color w:val="auto" pt14:Unid="8a589aff2d174696a8466ff1a4cd27bd"/>
          <w:sz w:val="20" pt14:Unid="b711fb9f688e46bb9c792e90e9629b56"/>
          <w:szCs w:val="20" pt14:Unid="2c2f975a80414e34afb80899ed8e3a05"/>
        </w:rPr>
      </w:pPr>
    </w:p>
    <w:p pt14:Unid="08f620c28bb54d3997000e8c388db9e8">
      <w:pPr pt14:Unid="616c31a76a0d4ec9824cd500cd1ddf66">
        <w:spacing w:after="0" w:line="200" w:lineRule="exact" pt14:Unid="21896cf13d4d4f979f65f00c107cc2a6"/>
        <w:rPr pt14:Unid="7d54fdf6a2654fec8b3c842f7304ca71">
          <w:color w:val="auto" pt14:Unid="e3217a181f6b4c4187da353b047aa95b"/>
          <w:sz w:val="20" pt14:Unid="f2dc05f37096451495ae4bff5a26d29b"/>
          <w:szCs w:val="20" pt14:Unid="397c6e62124d43adb9cadf06878f3b25"/>
        </w:rPr>
      </w:pPr>
    </w:p>
    <w:p pt14:Unid="65011e376e3142018b45787ceca700c0">
      <w:pPr pt14:Unid="e303bc17e04c4db5a3e3ac8717c6d781">
        <w:spacing w:after="0" w:line="200" w:lineRule="exact" pt14:Unid="cbf0613437e94ffeac0ef8177c76b1ee"/>
        <w:rPr pt14:Unid="322bf5258a7a45a78e220754ac5cb94d">
          <w:color w:val="auto" pt14:Unid="16746e52826442a3b9455512ffe6d58a"/>
          <w:sz w:val="20" pt14:Unid="80db4e1500dc4e0cb2c4cc5b8a0a3177"/>
          <w:szCs w:val="20" pt14:Unid="8cf72eaa02954944bd54df16ba20fa35"/>
        </w:rPr>
      </w:pPr>
    </w:p>
    <w:p pt14:Unid="5b312468cb9145eaadbdc0b5ef1d2fac">
      <w:pPr pt14:Unid="f453b6d31c424118882b07904b1d2cd6">
        <w:spacing w:after="0" w:line="200" w:lineRule="exact" pt14:Unid="820c497ce09b4730973056e42ab2f2fd"/>
        <w:rPr pt14:Unid="75dcf9ff9ef948a98d373f55049354d5">
          <w:color w:val="auto" pt14:Unid="d97d6582ccfe4a9ab582d3030bc28faa"/>
          <w:sz w:val="20" pt14:Unid="f55f115014c2496f9cc4a97a0033626d"/>
          <w:szCs w:val="20" pt14:Unid="c68c813dfae74b3ab2fe353139137133"/>
        </w:rPr>
      </w:pPr>
    </w:p>
    <w:p pt14:Unid="aa0a3c4883524a24a030f5ad44a29461">
      <w:pPr pt14:Unid="b5674a1f26854796b4cb662d948ba478">
        <w:spacing w:after="0" w:line="200" w:lineRule="exact" pt14:Unid="05d17386faaf4cf1a0527b12bb0f9069"/>
        <w:rPr pt14:Unid="0f42d92d19be41d4ab83dc4409f18f74">
          <w:color w:val="auto" pt14:Unid="24e9ef65941b4753a504e681d579c322"/>
          <w:sz w:val="20" pt14:Unid="2b24a3df5381467b9805219dd777067b"/>
          <w:szCs w:val="20" pt14:Unid="8653b3fb04f846c0a99025b6142de0de"/>
        </w:rPr>
      </w:pPr>
    </w:p>
    <w:p pt14:Unid="fb468e9210e640498f09ebc6bcb0b942">
      <w:pPr pt14:Unid="7e2a35948830414f8074660fec8468a7">
        <w:spacing w:after="0" w:line="200" w:lineRule="exact" pt14:Unid="410349c789444e168b833181ac3465fd"/>
        <w:rPr pt14:Unid="c2a177a39ed7456e91071438c363d911">
          <w:color w:val="auto" pt14:Unid="a97c96b4807d4a9a9e555c379506c0e9"/>
          <w:sz w:val="20" pt14:Unid="79bf21579e114dae85a3ade1d29622af"/>
          <w:szCs w:val="20" pt14:Unid="81e12c4bb87f45e3a39bf25024b14bd9"/>
        </w:rPr>
      </w:pPr>
    </w:p>
    <w:p pt14:Unid="e20f01cea0534c65865fc6b10aaf29a4">
      <w:pPr pt14:Unid="4f9a8df09c8c4fbe9a350b5013ee121e">
        <w:spacing w:after="0" w:line="200" w:lineRule="exact" pt14:Unid="e7df408e87014a9da512eed06ab3b72a"/>
        <w:rPr pt14:Unid="c158c095fc674a6a84ddf1afc93330ca">
          <w:color w:val="auto" pt14:Unid="ba6fdead1f5a46b9961ef6b8d168e1d9"/>
          <w:sz w:val="20" pt14:Unid="a7712d3e03d44475b51b9f5acaf7eae1"/>
          <w:szCs w:val="20" pt14:Unid="5900ab4f33504ea5b56fd0a1c07939d2"/>
        </w:rPr>
      </w:pPr>
    </w:p>
    <w:p pt14:Unid="7d97e86e932647de9aab91e698968456">
      <w:pPr pt14:Unid="afb440b1400a44879ed0956747787342">
        <w:spacing w:after="0" w:line="200" w:lineRule="exact" pt14:Unid="de448280221e47f4bc57b2e08ee95f09"/>
        <w:rPr pt14:Unid="e2057c78758c4a13a96c0715da388ad3">
          <w:color w:val="auto" pt14:Unid="5461bc423c8d48d191c754aad8731f93"/>
          <w:sz w:val="20" pt14:Unid="6f9dc0ae42d540f890c84cbfcae1e4b8"/>
          <w:szCs w:val="20" pt14:Unid="497d55fadaab4011898474dd806289bd"/>
        </w:rPr>
      </w:pPr>
    </w:p>
    <w:p pt14:Unid="a29f826e4bc24455bd13926d15ec49fe">
      <w:pPr pt14:Unid="2eedb2445e234353b9ebd11637b150da">
        <w:spacing w:after="0" w:line="200" w:lineRule="exact" pt14:Unid="783c1fb0309844fa824590efa7b3f108"/>
        <w:rPr pt14:Unid="019b4f2e652f4a8eb50f4194ef3b9e7a">
          <w:color w:val="auto" pt14:Unid="e28e24caf83f453ea5acb665cf192cb5"/>
          <w:sz w:val="20" pt14:Unid="0829383bce044e3ba55fe4df6ec20672"/>
          <w:szCs w:val="20" pt14:Unid="7499839e876c48e1a74b85a1b64161e8"/>
        </w:rPr>
      </w:pPr>
    </w:p>
    <w:p pt14:Unid="b37b54140b724c008cdbc3dc64ce94be">
      <w:pPr pt14:Unid="81d13c6603a8498294015ea40107196a">
        <w:spacing w:after="0" w:line="200" w:lineRule="exact" pt14:Unid="c69559ed7fdf4c7f91580597f84c3603"/>
        <w:rPr pt14:Unid="82cb904d411a459eab78dd0d225f5421">
          <w:color w:val="auto" pt14:Unid="6ca47919384c4de398d2e80a08352427"/>
          <w:sz w:val="20" pt14:Unid="b554455a50e7485f9ebed1dc88346240"/>
          <w:szCs w:val="20" pt14:Unid="68305696286c4915beb642fb2030886d"/>
        </w:rPr>
      </w:pPr>
    </w:p>
    <w:p pt14:Unid="473ba37c269c44079655c8267d93dc21">
      <w:pPr pt14:Unid="92a8d3a69e8d428b9b0aaddcba7b0fe6">
        <w:spacing w:after="0" w:line="200" w:lineRule="exact" pt14:Unid="780d0588e2834746a927eb7679cd6f67"/>
        <w:rPr pt14:Unid="4f6a5b13d0ec40c6a38f033530cf09ab">
          <w:color w:val="auto" pt14:Unid="b6720571c81b49fc85e6f282affa0d70"/>
          <w:sz w:val="20" pt14:Unid="ff170cc989eb4b558999fd09fbb96aa4"/>
          <w:szCs w:val="20" pt14:Unid="3bcb4815ee0b4903b3696980490bd557"/>
        </w:rPr>
      </w:pPr>
    </w:p>
    <w:p pt14:Unid="19daf9953c9f40bb8830f9fccc971fdd">
      <w:pPr pt14:Unid="533dcd702cc142818dbfd44af484454c">
        <w:spacing w:after="0" w:line="200" w:lineRule="exact" pt14:Unid="7d6e7fbd38f24d799d19025b968649e2"/>
        <w:rPr pt14:Unid="02538f51b3fb45b4a4eedc865c14fb53">
          <w:color w:val="auto" pt14:Unid="b8e38920c0d7487fa3433376ae1ca925"/>
          <w:sz w:val="20" pt14:Unid="4b3fbccdc39845afa424a57d329ed2a9"/>
          <w:szCs w:val="20" pt14:Unid="e0625b15cd004c0cb651c532ffb9090a"/>
        </w:rPr>
      </w:pPr>
    </w:p>
    <w:p pt14:Unid="c6d677a0682b4bff882aba91735dbce8">
      <w:pPr pt14:Unid="34392178c0ac47f798cce4e1d4c76a34">
        <w:spacing w:after="0" w:line="200" w:lineRule="exact" pt14:Unid="7380e8be3b954ba394043f51ea2f8d64"/>
        <w:rPr pt14:Unid="16b587fa62d5432681ef9b954244e96b">
          <w:color w:val="auto" pt14:Unid="53b487e3d4df466796a0194268c11550"/>
          <w:sz w:val="20" pt14:Unid="5eb03acf02f4429bae165718bf336362"/>
          <w:szCs w:val="20" pt14:Unid="979e0d7ad1bb4ce39dee439631634ad5"/>
        </w:rPr>
      </w:pPr>
    </w:p>
    <w:p pt14:Unid="385bfcd725ad48328c914b12be2060d7">
      <w:pPr pt14:Unid="2d27e117e83149a4bc3a6fcbdbf279db">
        <w:spacing w:after="0" w:line="200" w:lineRule="exact" pt14:Unid="ef63b004a0a14bef9d90fa974e30c1de"/>
        <w:rPr pt14:Unid="aa57087f7a574fe580a12ec642635241">
          <w:color w:val="auto" pt14:Unid="8dbf9cc396784a8f8f4e6336649be670"/>
          <w:sz w:val="20" pt14:Unid="6b7e9ef629644ef29f79b298de3f67b7"/>
          <w:szCs w:val="20" pt14:Unid="78c9973b2ca04da882bf7290bc3eac1e"/>
        </w:rPr>
      </w:pPr>
    </w:p>
    <w:p pt14:Unid="820e2062d41b4e1298907fa5ad259593">
      <w:pPr pt14:Unid="ae0f63da47794c5297444c98d29823f4">
        <w:spacing w:after="0" w:line="200" w:lineRule="exact" pt14:Unid="ad6eb84ce6c8422d81e0d0a95aee3f2a"/>
        <w:rPr pt14:Unid="c818ae6063ea45999e6917ba316c20c8">
          <w:color w:val="auto" pt14:Unid="6b1e0a67c1724502b3511f042addcbbe"/>
          <w:sz w:val="20" pt14:Unid="a37849192c734529b40d4622d7d2a728"/>
          <w:szCs w:val="20" pt14:Unid="6af06ea4433e4256a11bd6f844c9c92c"/>
        </w:rPr>
      </w:pPr>
    </w:p>
    <w:p pt14:Unid="338c0661a08141b683bbe2682ba3ed20">
      <w:pPr pt14:Unid="339197f9975d4e86a98d988092eec344">
        <w:spacing w:after="0" w:line="200" w:lineRule="exact" pt14:Unid="c3e8be11baac461ab7174a6502826322"/>
        <w:rPr pt14:Unid="190baf73ea084a1d819fb1ef1c5e9d06">
          <w:color w:val="auto" pt14:Unid="3ccba875c01b4e16a96d498ce3d0f0a8"/>
          <w:sz w:val="20" pt14:Unid="9795da0af7c247d4871ef02857562a31"/>
          <w:szCs w:val="20" pt14:Unid="b5ffd6f7fca34b838e79493cce7faa18"/>
        </w:rPr>
      </w:pPr>
    </w:p>
    <w:p pt14:Unid="f79b1768532140f4a75a41359a4d8d4b">
      <w:pPr pt14:Unid="a42bf0a7b1434a59acb51a6840b6f863">
        <w:spacing w:after="0" w:line="200" w:lineRule="exact" pt14:Unid="22b0f8785b814e3298769d3fdbded063"/>
        <w:rPr pt14:Unid="076b11cfcc3547f5847dd8ed348974dc">
          <w:color w:val="auto" pt14:Unid="af6a15b7e85d4b0ca2fdcca0d1d87dae"/>
          <w:sz w:val="20" pt14:Unid="efadd2ffb5c64c5ca5d26dd8101c1fa1"/>
          <w:szCs w:val="20" pt14:Unid="26eb5a4491614811b04ed2fbb997b75f"/>
        </w:rPr>
      </w:pPr>
    </w:p>
    <w:p pt14:Unid="9e9acfac1b444624ae38609d90ae0121">
      <w:pPr pt14:Unid="fdede2327bda454ebd0bd252a6d09f6a">
        <w:spacing w:after="0" w:line="200" w:lineRule="exact" pt14:Unid="5504248cdb9f4df1872f2c33cd48e281"/>
        <w:rPr pt14:Unid="514c0417d49a4d2d99c6022c41a706ea">
          <w:color w:val="auto" pt14:Unid="a146565133fc4f5e8738968202531a1b"/>
          <w:sz w:val="20" pt14:Unid="6fb0429ededb4bca883471f038afcbb9"/>
          <w:szCs w:val="20" pt14:Unid="e7540574f5f542e085d349627348ba8c"/>
        </w:rPr>
      </w:pPr>
    </w:p>
    <w:p pt14:Unid="fd0e149857de48b3a4151ed1f23a8f0e">
      <w:pPr pt14:Unid="894bdb4910da4c23aad72431bd7bd97f">
        <w:spacing w:after="0" w:line="200" w:lineRule="exact" pt14:Unid="4d71353860784727b4322404106ec33f"/>
        <w:rPr pt14:Unid="58c49499772d4095a8be983c595b5fce">
          <w:color w:val="auto" pt14:Unid="70ab5c5a2ee0436781caae6862dd97e1"/>
          <w:sz w:val="20" pt14:Unid="1333a9c279d447448c19b602df00b3c7"/>
          <w:szCs w:val="20" pt14:Unid="83c7fdca4a3447fabdb2163d23a3a288"/>
        </w:rPr>
      </w:pPr>
    </w:p>
    <w:p pt14:Unid="f04f507accb94c19b63d7fe2f69addd4">
      <w:pPr pt14:Unid="33760776d94742b3ab5e19477dd1bfff">
        <w:spacing w:after="0" w:line="200" w:lineRule="exact" pt14:Unid="9b12121fc626437dae678528345251b8"/>
        <w:rPr pt14:Unid="9cffb88f13344c31a3196e7af9389f45">
          <w:color w:val="auto" pt14:Unid="9eb6d1e4475a44b0bfbb59389edca026"/>
          <w:sz w:val="20" pt14:Unid="52f2b7dbfdc944f088ac0f3e6d8f515b"/>
          <w:szCs w:val="20" pt14:Unid="fdb92b611d60489190a75938f8fa141e"/>
        </w:rPr>
      </w:pPr>
    </w:p>
    <w:p pt14:Unid="75c4f84c32fc4473ab306c2a21ac5996">
      <w:pPr pt14:Unid="4184e5cf2b294043ab1105098ac872c4">
        <w:spacing w:after="0" w:line="200" w:lineRule="exact" pt14:Unid="6dd3b995892241a8a8f316037a173d7e"/>
        <w:rPr pt14:Unid="da76cf25395b4bd08796af8857867a39">
          <w:color w:val="auto" pt14:Unid="0513360cc7b44a6c975143e8ac672cb5"/>
          <w:sz w:val="20" pt14:Unid="f9134adfac2146d3abd71c97b34c5636"/>
          <w:szCs w:val="20" pt14:Unid="3ddc35340edc45b29c268d2498845924"/>
        </w:rPr>
      </w:pPr>
    </w:p>
    <w:p pt14:Unid="7c18e1baebab4682a69a2e1cb625181d">
      <w:pPr pt14:Unid="abc28c70b1be426695e4d581f8ddbe87">
        <w:spacing w:after="0" w:line="200" w:lineRule="exact" pt14:Unid="0d91b90a7e1f4ba1b3cdd70d71f485d1"/>
        <w:rPr pt14:Unid="54343cd562af42a6b3c8ad1f24c1d540">
          <w:color w:val="auto" pt14:Unid="8ae19693e8eb4c0bb5e9c19269001fbb"/>
          <w:sz w:val="20" pt14:Unid="0463f6c6d1c44e63bdbbea10e033232f"/>
          <w:szCs w:val="20" pt14:Unid="6b31240f4f4840db9fe6ff7b9d6280f9"/>
        </w:rPr>
      </w:pPr>
    </w:p>
    <w:p pt14:Unid="75e9fb2c04594f2cb25660c57f4f0fd7">
      <w:pPr pt14:Unid="5137e40158aa4e6fa4100bf98a273352">
        <w:spacing w:after="0" w:line="312" w:lineRule="exact" pt14:Unid="f2ac6e1bbda0474c8e01cd24770d79f9"/>
        <w:rPr pt14:Unid="2e21cdc42dc343398d2406779af21c12">
          <w:color w:val="auto" pt14:Unid="3b2b3bb74353457085d37897bb418a52"/>
          <w:sz w:val="20" pt14:Unid="078e9a5120984ca994cee8e298ec4327"/>
          <w:szCs w:val="20" pt14:Unid="f366cd3422ba43549ccd70f2e4a5f3d4"/>
        </w:rPr>
      </w:pPr>
    </w:p>
    <w:p pt14:Unid="35c4730c4d3c464388a6d2ada4a924ec">
      <w:pPr pt14:Unid="7bd4f86e0c96443f96571986e26c8b49">
        <w:spacing w:after="0" pt14:Unid="ffba1b6bf34e49259d4706d5dc2ecf42"/>
        <w:ind w:left="6680" pt14:Unid="a8bf261d9b2c4f919e36105923a443fa"/>
        <w:rPr pt14:Unid="d2b68f007eef43728b563a81640c964b">
          <w:color w:val="auto" pt14:Unid="a5bb3513e05643428c41d6b1314be095"/>
          <w:sz w:val="20" pt14:Unid="de171a37dbdc469c8248619b35138c0f"/>
          <w:szCs w:val="20" pt14:Unid="ce7c04140d444c4f889e4a7f7449a144"/>
        </w:rPr>
      </w:pPr>
      <w:r>
        <w:rPr pt14:Unid="0cfed38f4ed1482caa0a846d017cfa86">
          <w:rFonts w:ascii="Arial" w:hAnsi="Arial" w:eastAsia="Arial" w:cs="Arial" pt14:Unid="3f748103b17f48098086fa5a675ad30f"/>
          <w:color w:val="auto" pt14:Unid="6d27386b49594955b947503173f7946d"/>
          <w:sz w:val="52" pt14:Unid="4251f251f724483287147c5f7fb167c3"/>
          <w:szCs w:val="52" pt14:Unid="28241bc4084847c9a111cdb47aa0298b"/>
        </w:rPr>
        <w:t>Abstract</w:t>
      </w:r>
    </w:p>
    <w:p pt14:Unid="0a9ecc78cf104a60a7c30e5fee7d3ed4">
      <w:pPr pt14:Unid="b97659d411e7490d8716bc4c08c7bdeb">
        <w:spacing w:after="0" w:line="120" w:lineRule="exact" pt14:Unid="79c47b62166e4bc09ba7d7bdecea962d"/>
        <w:rPr pt14:Unid="517942b529934681aa02ac5278259036">
          <w:color w:val="auto" pt14:Unid="1905d023c14f4d9b871b7740999361a5"/>
          <w:sz w:val="20" pt14:Unid="ac8208d46b9c401fa197bd33d597c1ef"/>
          <w:szCs w:val="20" pt14:Unid="1df1425b08a04062b95190bc11e3f335"/>
        </w:rPr>
      </w:pPr>
    </w:p>
    <w:p pt14:Unid="2b7f4c91edf84b75a2979eb7a39ed11f">
      <w:pPr pt14:Unid="fc9bacf2b6fe402d89e5167d5e99cf4d">
        <w:spacing w:after="0" pt14:Unid="218b8842eab94709be8b80050fea47ca"/>
        <w:ind w:left="600" pt14:Unid="1aa949ca5f2a4bbeba29205f2bf02d6d"/>
        <w:rPr pt14:Unid="15477444ef62474f8f518fd511dbf60b">
          <w:color w:val="auto" pt14:Unid="4c115dbcb2404e11b960beb9322809b2"/>
          <w:sz w:val="20" pt14:Unid="c173128061fe41c2a3645b9575d41a21"/>
          <w:szCs w:val="20" pt14:Unid="54a37a6c0cc94773b5e241a75e31f81e"/>
        </w:rPr>
      </w:pPr>
      <w:r>
        <w:rPr pt14:Unid="efb1138f5c744a9694d7e10bd442b349">
          <w:rFonts w:ascii="Arial" w:hAnsi="Arial" w:eastAsia="Arial" w:cs="Arial" pt14:Unid="2c0445896eb143f5841cf7b61d72c441"/>
          <w:color w:val="auto" pt14:Unid="ec5b75176af54bf2980843860405eddb"/>
          <w:sz w:val="22" pt14:Unid="ff657a933033467684b043b20e6c4374"/>
          <w:szCs w:val="22" pt14:Unid="9a802e48d71f47bdae80e38085c827a0"/>
        </w:rPr>
        <w:t>????</w:t>
      </w:r>
    </w:p>
    <w:p pt14:Unid="8050a5b8a3814d39aae3b3ce5833bc09">
      <w:pPr pt14:Unid="b2146848098744d1af994ed404e87653">
        <w:spacing w:after="0" w:line="112" w:lineRule="exact" pt14:Unid="ba9b84aa1e534c4b882f6f1c0bde0640"/>
        <w:rPr pt14:Unid="655b3cc1a61d410ca033c360a7c9aea1">
          <w:color w:val="auto" pt14:Unid="b5b1122b98344d34b8d10cee7c706552"/>
          <w:sz w:val="20" pt14:Unid="5ee4a7d288664da68d947d350c8564f2"/>
          <w:szCs w:val="20" pt14:Unid="1d93815426a14569aa2ae4e0f2ba3d38"/>
        </w:rPr>
      </w:pPr>
    </w:p>
    <w:p pt14:Unid="314e547c6f494c8aa651dffe971ea15e">
      <w:pPr pt14:Unid="dd6049aefe6b4dbd9cceaee6a18128ed">
        <w:spacing w:after="0" pt14:Unid="63a6b2d6c72d451d99ef132e53a1a473"/>
        <w:ind w:left="260" pt14:Unid="52e0cfb499684606bb57b70677ae24e1"/>
        <w:rPr pt14:Unid="d254c78776d34558b6d6b4135cbc07d9">
          <w:color w:val="auto" pt14:Unid="4243dfdb810f4c4ba06433ccd36775e4"/>
          <w:sz w:val="20" pt14:Unid="1c82a928888447d395108140442d54f2"/>
          <w:szCs w:val="20" pt14:Unid="c978b06cbc564543b25a70fbf70b3239"/>
        </w:rPr>
      </w:pPr>
      <w:r>
        <w:rPr pt14:Unid="66056480754c475e8c2a24f431f76975">
          <w:rFonts w:ascii="Arial" w:hAnsi="Arial" w:eastAsia="Arial" w:cs="Arial" pt14:Unid="93f30f0baecc4c9fa588355b8c46934b"/>
          <w:b w:val="1" pt14:Unid="32052674eeda46e7b0f001def6cdc1a5"/>
          <w:bCs w:val="1" pt14:Unid="d5420ad3bbee47b38724e72d64861491"/>
          <w:color w:val="auto" pt14:Unid="a4f81f6026f3432d96aba728ea0d48c5"/>
          <w:sz w:val="22" pt14:Unid="aff1229517154931a4d05b1ce9600f58"/>
          <w:szCs w:val="22" pt14:Unid="942b8c19edb04d3aa0d605e4778e6b78"/>
        </w:rPr>
        <w:t xml:space="preserve">Key words: </w:t>
      </w:r>
      <w:r>
        <w:rPr pt14:Unid="bf4b82dcda594586b8835cff9adcfd4f">
          <w:rFonts w:ascii="Arial" w:hAnsi="Arial" w:eastAsia="Arial" w:cs="Arial" pt14:Unid="f55a04d885df47598791a3fb988489a5"/>
          <w:color w:val="auto" pt14:Unid="6d9542a10e964cf29e8497fc7caf40f0"/>
          <w:sz w:val="22" pt14:Unid="f31a4bd030f84dbd982ac11df4b6ad81"/>
          <w:szCs w:val="22" pt14:Unid="9193bac7cfbb4e68b462209bd437fefb"/>
        </w:rPr>
        <w:t>Microservices, Software Architecture, ?????????????</w:t>
      </w:r>
    </w:p>
    <w:p pt14:Unid="9a914a2f0c2547e388f2d1f97ef6e406">
      <w:pPr pt14:Unid="556885094f2545bdbf2cbd67c2648260">
        <w:spacing w:after="0" w:line="20" w:lineRule="exact" pt14:Unid="42c51f070826424b95f8c3298a2534fd"/>
        <w:rPr pt14:Unid="69936d4dd8fd43cba8944a315c76c012">
          <w:color w:val="auto" pt14:Unid="fcc15132c18942109ed8c85c2d5e0669"/>
          <w:sz w:val="20" pt14:Unid="8ea0354b963e46e387ae346f4d32496b"/>
          <w:szCs w:val="20" pt14:Unid="340dff97558e494ca0034c57f3d63849"/>
        </w:rPr>
      </w:pPr>
    </w:p>
    <w:p pt14:Unid="66e06f1ec9f5491491cd7f01dff3e1c1">
      <w:pPr pt14:Unid="9259fd76bb1748e1a69f9dcd6a000b5c"/>
    </w:p>
    <w:p pt14:Unid="75941dbbe4644ef296ca53268cb1dda2">
      <w:pPr pt14:Unid="f49877abc65641ad83498731f347e721">
        <w:spacing w:after="0" w:line="200" w:lineRule="exact" pt14:Unid="7109d76b819f44e4bd059c9a9ed4117e"/>
        <w:rPr pt14:Unid="52b283b04df94b62915afa45cf1fa9cb">
          <w:color w:val="auto" pt14:Unid="3ecb7db7c8c849b3b4d183999c89bb8f"/>
          <w:sz w:val="20" pt14:Unid="7c7a748aff5e4ba3823a262c51985c5d"/>
          <w:szCs w:val="20" pt14:Unid="69b1b2af6ba84400a79045c1d9a15a1a"/>
        </w:rPr>
      </w:pPr>
    </w:p>
    <w:p pt14:Unid="41636f410ef64d3bb26ba4e028419177">
      <w:pPr pt14:Unid="06bb4eabf0064da5a21f7a3856f6e43b">
        <w:spacing w:after="0" w:line="259" w:lineRule="exact" pt14:Unid="65944a3358fa4386ac474893333db00c"/>
        <w:rPr pt14:Unid="f4caf7fb8f684d5b87eacd174da50b20">
          <w:color w:val="auto" pt14:Unid="85ee92c51d594cadb7835a3ff2780188"/>
          <w:sz w:val="20" pt14:Unid="be311b3588134851b10996fb842a3885"/>
          <w:szCs w:val="20" pt14:Unid="35a6efb7c93a49f0b2e546e7a45389bd"/>
        </w:rPr>
      </w:pPr>
    </w:p>
    <w:p pt14:Unid="32edcd760e0144b28a66b95fb9f165dd">
      <w:pPr pt14:Unid="9f33df2e62ad450f9d6b54a6870760df">
        <w:spacing w:after="0" pt14:Unid="7f89e422683e465b91f8d2a02c04c39e"/>
        <w:ind w:right="-13" pt14:Unid="84dfa48cff7445c38f4d6ffe3ca2d6f6"/>
        <w:jc w:val="center" pt14:Unid="0f98c52e7fae4fa6ac99db93139d1f44"/>
        <w:rPr pt14:Unid="a0a64496dcf54c15bf3dc8e6e6b9b663">
          <w:color w:val="auto" pt14:Unid="22a9f98b8e4b463a9ab399e1fb6ad813"/>
          <w:sz w:val="20" pt14:Unid="6e936e9e768a4886912d6835a7993458"/>
          <w:szCs w:val="20" pt14:Unid="00a9e2451ddc42389cb2f7e6e25998ee"/>
        </w:rPr>
      </w:pPr>
      <w:r>
        <w:rPr pt14:Unid="0b1a0b0d32de43a98c041e5778388070">
          <w:rFonts w:ascii="Arial" w:hAnsi="Arial" w:eastAsia="Arial" w:cs="Arial" pt14:Unid="1420134b222b4bcc8a5a8c1fbe0da3fd"/>
          <w:color w:val="auto" pt14:Unid="b3a67f328ae34fc394967e4fd17f5af8"/>
          <w:sz w:val="17" pt14:Unid="5fecb333ad1c45b089b0472a7a5fea4c"/>
          <w:szCs w:val="17" pt14:Unid="5dc9edd08fc6470a9823a0ddd5cc218a"/>
        </w:rPr>
        <w:t>III</w:t>
      </w:r>
    </w:p>
    <w:p pt14:Unid="488d97fc48174ff7b5b0cfb7d3c08e54">
      <w:pPr pt14:Unid="100e0e8f978b4d7ca7eee0fbe46c01ff"/>
    </w:p>
    <w:p pt14:Unid="7680b6d6c0094747aeb426c7aa4e9d0c">
      <w:pPr pt14:Unid="036df6831ce54ae79b4289e928a01453">
        <w:spacing w:after="0" pt14:Unid="536dffa10b5548fba1873bebe1f0fc2d"/>
        <w:jc w:val="center" pt14:Unid="6e6a3cb4448e4839ab0acc78d005c11c"/>
        <w:rPr pt14:Unid="e41c8d8224ec46539807c87af526cb4b">
          <w:color w:val="auto" pt14:Unid="9a144325c94046918087d4f9936461f9"/>
          <w:sz w:val="20" pt14:Unid="a7558d4c1733456e8403300bc00c8410"/>
          <w:szCs w:val="20" pt14:Unid="01e65cdeafbb4d2aba87bf2087904fb8"/>
        </w:rPr>
      </w:pPr>
    </w:p>
    <w:p pt14:Unid="534897a36a6d49109e006881e109d75c">
      <w:pPr pt14:Unid="bc40d6913d5f48e6bd689a91f184e08a"/>
    </w:p>
    <w:p pt14:Unid="d38159ddd8034f5c969a92ac1ce733a7">
      <w:pPr pt14:Unid="c5d5ca29255f43c7a853f1d093016b15">
        <w:spacing w:after="0" w:line="200" w:lineRule="exact" pt14:Unid="e389327fb14541cab6d4058f82461b1f"/>
        <w:rPr pt14:Unid="5f9382f025d543a58ac0819ed056664d">
          <w:color w:val="auto" pt14:Unid="5ca628a709f64fe3bb974adaa0eb280a"/>
          <w:sz w:val="20" pt14:Unid="66357400309f47b19fb67a7cf2619eee"/>
          <w:szCs w:val="20" pt14:Unid="d3832b88e61c457abce151bc01f28674"/>
        </w:rPr>
      </w:pPr>
    </w:p>
    <w:p pt14:Unid="1feafb643ffb4508907af90915885c7c">
      <w:pPr pt14:Unid="463e0d346a944180956d73c77830ed56">
        <w:spacing w:after="0" w:line="200" w:lineRule="exact" pt14:Unid="7dbeca75f8024b219e827c3e704353bb"/>
        <w:rPr pt14:Unid="9c1c9ba35bef41d6a1b98c2072a7339f">
          <w:color w:val="auto" pt14:Unid="b2b0309094624d428b7ad07f9b40905a"/>
          <w:sz w:val="20" pt14:Unid="ce99f1b9c6eb42f094f2c50cc876fd5c"/>
          <w:szCs w:val="20" pt14:Unid="3c568eac9061481c993cad3fe678f081"/>
        </w:rPr>
      </w:pPr>
    </w:p>
    <w:p pt14:Unid="321cc99e77ff406b9c072e2f8043e62f">
      <w:pPr pt14:Unid="ee554adfdcb14f36a4e0db95ca483671">
        <w:spacing w:after="0" w:line="200" w:lineRule="exact" pt14:Unid="60389e0dc92c4828989bec7fe7336e44"/>
        <w:rPr pt14:Unid="5ad61feed4274862b4a21eaed6b5b695">
          <w:color w:val="auto" pt14:Unid="f4270802bdfc41c8b563e12c2b7abfd8"/>
          <w:sz w:val="20" pt14:Unid="f9207fb06bdc44ca906fbdd139c744c1"/>
          <w:szCs w:val="20" pt14:Unid="169f8e2a016345b38bf523cdcf9bef83"/>
        </w:rPr>
      </w:pPr>
    </w:p>
    <w:p pt14:Unid="0d5ff2ca12ef442b947bca6d38c6a4aa">
      <w:pPr pt14:Unid="881f209432e04a94ae1791b497842671">
        <w:spacing w:after="0" w:line="200" w:lineRule="exact" pt14:Unid="bf50beb7907941cc937467c33e3c19f8"/>
        <w:rPr pt14:Unid="069b76dfefa84424acd9cdce87bd00be">
          <w:color w:val="auto" pt14:Unid="d92a815a1f8043d8ac5922fdd8f77406"/>
          <w:sz w:val="20" pt14:Unid="02fe8d7fad194c7a9033d03a1500b45b"/>
          <w:szCs w:val="20" pt14:Unid="55b5c6925ccd4f7280d6ecb3898f8f73"/>
        </w:rPr>
      </w:pPr>
    </w:p>
    <w:p pt14:Unid="d143987a7cd34350a5dbdda05779cee6">
      <w:pPr pt14:Unid="a995759d1d3d4f13b3ee2a222ae87097">
        <w:spacing w:after="0" w:line="327" w:lineRule="exact" pt14:Unid="b27d4ff165814625950ff2356d4a47c5"/>
        <w:rPr pt14:Unid="a74270f2a2fd478ba6e3fad634e793da">
          <w:color w:val="auto" pt14:Unid="6327207ea4a740df9c7a9542331830c8"/>
          <w:sz w:val="20" pt14:Unid="31275a983f644f01b4c15e5b5e712a91"/>
          <w:szCs w:val="20" pt14:Unid="b84d851d6fdf4911aadc04c41ce6313c"/>
        </w:rPr>
      </w:pPr>
    </w:p>
    <w:p pt14:Unid="868d861c932c4635a1094fb0001299a0">
      <w:pPr pt14:Unid="ff2d4fdaec77498dac40036583fe13ca">
        <w:spacing w:after="0" pt14:Unid="c0ceac91a76b4933ab5b316958871602"/>
        <w:ind w:left="5400" pt14:Unid="8315eec9003d41148565d4b69948bc4c"/>
        <w:rPr pt14:Unid="109390af91b94d40811ca2513132f43d">
          <w:color w:val="auto" pt14:Unid="76dd2825a59145d2bef69457e08aa203"/>
          <w:sz w:val="20" pt14:Unid="8517890cb33f448aba50eb83b6f34ee2"/>
          <w:szCs w:val="20" pt14:Unid="0e1d17d311e145c3af73ad0f61d0312a"/>
        </w:rPr>
      </w:pPr>
      <w:r>
        <w:rPr pt14:Unid="dc7def5dcd0b4b93ba0051ee95de6862">
          <w:rFonts w:ascii="Arial" w:hAnsi="Arial" w:eastAsia="Arial" w:cs="Arial" pt14:Unid="5d5ece2c837b44c99e875e51fd5abda0"/>
          <w:color w:val="auto" pt14:Unid="e54143e2f3544ffbbf5b2be97b4eee16"/>
          <w:sz w:val="52" pt14:Unid="62815fd55af74f7a9a5429a9eadd9a54"/>
          <w:szCs w:val="52" pt14:Unid="d77856fe4b3e4f419bd2dce169d78623"/>
        </w:rPr>
        <w:t>Índice general</w:t>
      </w:r>
    </w:p>
    <w:p pt14:Unid="c079a4218e434c60b6138f1e7cc86d73">
      <w:pPr pt14:Unid="d9221f4583e54f30af192f2b42c61e27">
        <w:spacing w:after="0" w:line="20" w:lineRule="exact" pt14:Unid="ce83012e3a4e4d6fa3d25f5143a81463"/>
        <w:rPr pt14:Unid="8e42d598500a4d71acd35417e9e0ac9a">
          <w:color w:val="auto" pt14:Unid="895c0783b6064f91b02d4bf8beb95d2d"/>
          <w:sz w:val="20" pt14:Unid="00644eab5c2c4a7eb1937eeea9d35243"/>
          <w:szCs w:val="20" pt14:Unid="e8f806a43b0c4566923059f29780ffb2"/>
        </w:rPr>
      </w:pPr>
    </w:p>
    <w:p pt14:Unid="e2468ecba9b0450f8c888b470f501f12">
      <w:pPr pt14:Unid="8c79988446cf45859920aa1423ab7949">
        <w:spacing w:after="0" w:line="200" w:lineRule="exact" pt14:Unid="bc896113907c4b3d89d3986f3b378f03"/>
        <w:rPr pt14:Unid="ec8fcc8833b6437abade2a7f39f9046e">
          <w:color w:val="auto" pt14:Unid="7fccea000b1d45bb98c5264f06adb3dc"/>
          <w:sz w:val="20" pt14:Unid="f54676dd0a00425585b023d2e40007c8"/>
          <w:szCs w:val="20" pt14:Unid="3eb332228b534cd28113a92c1d6a106a"/>
        </w:rPr>
      </w:pPr>
    </w:p>
    <w:p pt14:Unid="7f7557b8a10f4e8eb273aa80d18135ef">
      <w:pPr pt14:Unid="0833c47ee9814565a709a15e3ed0f016">
        <w:spacing w:after="0" w:line="349" w:lineRule="exact" pt14:Unid="92dbcda7f04b4e29bc1a3f1b043f9800"/>
        <w:rPr pt14:Unid="aa47c5ebe44d4b48a1596fff07aa0e5a">
          <w:color w:val="auto" pt14:Unid="1091947c46da497988261864171cb031"/>
          <w:sz w:val="20" pt14:Unid="dc5d0447adc54e79a8aaf4a4ea6d524b"/>
          <w:szCs w:val="20" pt14:Unid="6206b98a84d64feb879b06daa797c428"/>
        </w:rPr>
      </w:pPr>
    </w:p>
    <w:tbl pt14:Unid="a87a5a40f3ab4ab18286d92698e05ae2" pt14:CorrelatedSHA1Hash="1afabaf7eb5a33147cddee738b5c2eb41b099ee8" pt14:SHA1Hash="1afabaf7eb5a33147cddee738b5c2eb41b099ee8" pt14:StructureSHA1Hash="adab9341930adb3b3f5995e80270123ea8f8d0ef">
      <w:tblPr pt14:Unid="91bb76af982a47eaa200db14caca9ace">
        <w:tblInd w:w="260" w:type="dxa" pt14:Unid="04c06f6065c840639bbaecb7b69b497d"/>
        <w:tblLayout w:type="fixed" pt14:Unid="6a47d1b393414c75ac4897d3aa6bf9b9"/>
        <w:tblCellMar pt14:Unid="38e6f42fdfef40b989350beacf8a8b4c">
          <w:top w:w="0" w:type="dxa" pt14:Unid="50fedcb5d4cc432baa8a7779a264131b"/>
          <w:left w:w="0" w:type="dxa" pt14:Unid="b5fe394a0cd142049aa36cca83b56014"/>
          <w:bottom w:w="0" w:type="dxa" pt14:Unid="2504eca0444444298fd6abfdbc69d62b"/>
          <w:right w:w="0" w:type="dxa" pt14:Unid="e0067cde9792471e90a33a702cdd40d9"/>
        </w:tblCellMar>
      </w:tblPr>
      <w:tr pt14:Unid="1adf40e80f7b4b1bb4a1b0a02ee8f01f" pt14:CorrelatedSHA1Hash="9281f8dcab0e6da134ff2fddb2cd0e382c7018f5" pt14:SHA1Hash="9281f8dcab0e6da134ff2fddb2cd0e382c7018f5" pt14:StructureSHA1Hash="30506440e8679b2c627b4f5e0d7d6decb2bcfe6f">
        <w:trPr pt14:Unid="ffa0590764a04e07a4ef99a0a9562fb1">
          <w:trHeight w:val="266" pt14:Unid="fdad761270a849baa6746434076640f4"/>
        </w:trPr>
        <w:tc pt14:Unid="8633ae39757347dbb107bce9d81c86db" pt14:SHA1Hash="2fd5c21f2be179cfcdd549754e95c66c2413c363">
          <w:tcPr pt14:Unid="fe9c039538d642329bf7fae50d8ffa8e">
            <w:tcW w:w="1480" w:type="dxa" pt14:Unid="48beaccabc3749bf9e53734413ab60fb"/>
            <w:gridSpan w:val="2" pt14:Unid="18295eb3c7f24dbe8cb34cc7a52607a1"/>
            <w:vAlign w:val="bottom" pt14:Unid="cd43c2ad679a443ea53a92008f5718e8"/>
          </w:tcPr>
          <w:p pt14:Unid="6464912abaa44de4b4ac1a751823c8f3">
            <w:pPr pt14:Unid="79b9b341f0fb4ce7bf752673d52c6574">
              <w:spacing w:after="0" pt14:Unid="1dfcec1812b74b9ba53d0b3236b7ca9c"/>
              <w:rPr pt14:Unid="32379bfbf2634895bf0697afbbbd5a59">
                <w:rFonts w:ascii="Arial" w:hAnsi="Arial" w:eastAsia="Arial" w:cs="Arial" pt14:Unid="8a3505dfb17847b18e72976ff1887258"/>
                <w:b w:val="1" pt14:Unid="5c8a53414b3b47b3afb38a8adb08675d"/>
                <w:bCs w:val="1" pt14:Unid="0e2df4b2c37d4896a034ac1ce546cdb9"/>
                <w:color w:val="auto" pt14:Unid="2f8a9100d8e24885b21fd0fe97f5cbfb"/>
                <w:w w:val="98" pt14:Unid="0cfc5e5be2334b9f95e4881f23228818"/>
                <w:sz w:val="22" pt14:Unid="c80b7bf8eaf14aaaaec2cf2c02dbd81c"/>
                <w:szCs w:val="22" pt14:Unid="77507b38bf4f4ddb8f8c8649b30ac5ba"/>
              </w:rPr>
            </w:pPr>
            <w:r>
              <w:rPr pt14:Unid="d24bb1495c3b44efbf872dd36ff15e4a">
                <w:rFonts w:ascii="Arial" w:hAnsi="Arial" w:eastAsia="Arial" w:cs="Arial" pt14:Unid="ed46525bb3d948309ca3d1fed96d961d"/>
                <w:b w:val="1" pt14:Unid="a84b3cfa6f8e46d5a6ac84f6a2d92be7"/>
                <w:bCs w:val="1" pt14:Unid="f3f8bfb24af0426e9943270308488677"/>
                <w:color w:val="auto" pt14:Unid="3eb3169bb0244faeb6cc74d8b4a9e85b"/>
                <w:w w:val="98" pt14:Unid="0d6812b78f5c4fb49e9659ccbcf5cc69"/>
                <w:sz w:val="22" pt14:Unid="fd2deb1c328d434191a64e89162b0e80"/>
                <w:szCs w:val="22" pt14:Unid="67569119b25f47ec803e459cad321644"/>
              </w:rPr>
              <w:t>Índice general</w:t>
            </w:r>
          </w:p>
        </w:tc>
        <w:tc pt14:Unid="d56f7028e8ef44078cdb606f66421bbf" pt14:SHA1Hash="b90b8e947d8c3b09e63df8bfa3bb13cebd6bd22d">
          <w:tcPr pt14:Unid="f476d052cbdf448ab89eb870ad0d65ee">
            <w:tcW w:w="6640" w:type="dxa" pt14:Unid="f3868049779143a68a90f566ede0d052"/>
            <w:vAlign w:val="bottom" pt14:Unid="9b0c07d3cb0d4fa6b7210457dcb733a0"/>
          </w:tcPr>
          <w:p pt14:Unid="f25ba158e4a940c682258ddfe4829fa8">
            <w:pPr pt14:Unid="888db5425f764820ac08f9824326c222">
              <w:spacing w:after="0" pt14:Unid="081bbcc224664fafb75271021d2577a7"/>
              <w:rPr pt14:Unid="e70b6bbd14b34cf4a3c9639b0964ab64">
                <w:color w:val="auto" pt14:Unid="205b30d026074d2d97bd8e9b666e7139"/>
                <w:sz w:val="23" pt14:Unid="fe2575976cca40e38b28ebc9822acd5d"/>
                <w:szCs w:val="23" pt14:Unid="764bb81084cc4d11945c5a2365248721"/>
              </w:rPr>
            </w:pPr>
          </w:p>
        </w:tc>
        <w:tc pt14:Unid="c49479d4714b4744b54dfc98362a8ac3" pt14:SHA1Hash="95866440579c6349e8cc973b515bea8fabd9f721">
          <w:tcPr pt14:Unid="3398c1b070cd4dd79d7af0f44ba778d4">
            <w:tcW w:w="380" w:type="dxa" pt14:Unid="5c555620b2494b189f4f2cf2ab249a34"/>
            <w:vAlign w:val="bottom" pt14:Unid="96681c7092fd455786206977de3ab5b9"/>
          </w:tcPr>
          <w:p pt14:Unid="bc321ea147b745c7b07e3b65255dfb38">
            <w:pPr pt14:Unid="7129617ea31f4eef8be54f175b9c1f08">
              <w:spacing w:after="0" pt14:Unid="c5fd2f91104e4f38bd7dbfd7a8db3571"/>
              <w:jc w:val="right" pt14:Unid="ff0f217d5b144b3084220be6fa759477"/>
              <w:rPr pt14:Unid="0d92a5fd762546bcbb40789c99eab38e">
                <w:color w:val="auto" pt14:Unid="9d304099f23449ebb09a5626e1bb7ef8"/>
                <w:sz w:val="20" pt14:Unid="c7779c37f64140a5b8feb21f6f07b68f"/>
                <w:szCs w:val="20" pt14:Unid="90149324205d4ef9b15c01879f9ad0bd"/>
              </w:rPr>
            </w:pPr>
            <w:r>
              <w:rPr pt14:Unid="0286ee70555e4db283a5feb0348e6cc9">
                <w:rFonts w:ascii="Arial" w:hAnsi="Arial" w:eastAsia="Arial" w:cs="Arial" pt14:Unid="0d108819176d4be68ef9cd631930bf26"/>
                <w:b w:val="1" pt14:Unid="33cdf0875b00436a9132f63e34bc7272"/>
                <w:bCs w:val="1" pt14:Unid="5866fdcb72054f9ca1747847cfe60826"/>
                <w:color w:val="auto" pt14:Unid="c10c161607794b539c469f4656868359"/>
                <w:sz w:val="17" pt14:Unid="f4c04dea7ade456f9f401ce98ac4893a"/>
                <w:szCs w:val="17" pt14:Unid="6acf549b247540aaa05336db8c3ff194"/>
              </w:rPr>
              <w:t>V</w:t>
            </w:r>
          </w:p>
        </w:tc>
      </w:tr>
      <w:tr pt14:Unid="39ae6299849c42a99914910f5d526d55" pt14:CorrelatedSHA1Hash="3b1339d17b34bff1f5981d5444c99fc2e219b27b" pt14:SHA1Hash="3b1339d17b34bff1f5981d5444c99fc2e219b27b" pt14:StructureSHA1Hash="eb6890cd44d11b32a968755a0ceecc5379af07b5">
        <w:trPr pt14:Unid="e2c940360120455f95682c7ce233b0d0">
          <w:trHeight w:val="331" pt14:Unid="22f9a6dd00dc4f4ab695084e6e59af59"/>
        </w:trPr>
        <w:tc pt14:Unid="9cb782efad6b4fd3a185f9bea85806db" pt14:SHA1Hash="1a3fd076507bc65b39cad628a2f80043c9112744">
          <w:tcPr pt14:Unid="cb55f7ae03c04c5eb7eeb4cf1834c471">
            <w:tcW w:w="8120" w:type="dxa" pt14:Unid="320f24a1869b4027b34d3d53c7a1c363"/>
            <w:gridSpan w:val="3" pt14:Unid="4be855cf008a401885cd2e1cea4d6a19"/>
            <w:vAlign w:val="bottom" pt14:Unid="d140d1db2b2c471bb355b8dda16af48a"/>
          </w:tcPr>
          <w:p pt14:Unid="ef4a70a9f99a41d9b8239cb2cd82fc1d">
            <w:pPr pt14:Unid="55114337dd6d4141898063263e1f3cce">
              <w:spacing w:after="0" pt14:Unid="df20b2ec373746b8aedcd2767e0c4475"/>
              <w:rPr pt14:Unid="dd92478116a446b3bbf7ff116e217de5">
                <w:rFonts w:ascii="Arial" w:hAnsi="Arial" w:eastAsia="Arial" w:cs="Arial" pt14:Unid="4ac379d4566c42cab0d0eef3098b5985"/>
                <w:b w:val="1" pt14:Unid="66252a4f7e874bfbad90acce1e83dd31"/>
                <w:bCs w:val="1" pt14:Unid="e7a7cc72ee0949d191f9e43a88b07174"/>
                <w:color w:val="auto" pt14:Unid="2a04295726204134bc540339fadb0cdc"/>
                <w:sz w:val="22" pt14:Unid="35ed635359c545de988bfc727a792bab"/>
                <w:szCs w:val="22" pt14:Unid="b375d4553ca44ad299817da3c85d8aff"/>
              </w:rPr>
            </w:pPr>
            <w:r>
              <w:rPr pt14:Unid="c5260c0611de4173b1505638547f3861">
                <w:rFonts w:ascii="Arial" w:hAnsi="Arial" w:eastAsia="Arial" w:cs="Arial" pt14:Unid="f70e5418d35d4b53af69db644a6f630a"/>
                <w:b w:val="1" pt14:Unid="e91521f2fa444a4ca9e173bb7d5d3c0c"/>
                <w:bCs w:val="1" pt14:Unid="8dd3bbd273aa41f59c1e98b6e7db2c7d"/>
                <w:color w:val="auto" pt14:Unid="aac24684e9044513b6ca79455538abea"/>
                <w:sz w:val="22" pt14:Unid="f05802f16fd74732b3a6b4fb6a53df5a"/>
                <w:szCs w:val="22" pt14:Unid="d9bca05f89844a0e9203656f64b2a1be"/>
              </w:rPr>
              <w:t>Índice de figuras</w:t>
            </w:r>
          </w:p>
        </w:tc>
        <w:tc pt14:Unid="a424c14cced64d3ca662d5a3f9eac62d" pt14:SHA1Hash="0fa404cabcaca415c89a3e9bfa24feef5869f10f">
          <w:tcPr pt14:Unid="f9751b88a9a44605a438497076d8681a">
            <w:tcW w:w="380" w:type="dxa" pt14:Unid="c52ad5e4d097480381ca30a5f5b38b8c"/>
            <w:vAlign w:val="bottom" pt14:Unid="9abd5109d8c84285b948f4b7c839e731"/>
          </w:tcPr>
          <w:p pt14:Unid="2ffec0c13c5d4e23a668bc1ad2e0e4ad">
            <w:pPr pt14:Unid="eed2ff67e1b64f0cbf4fe948dfc29954">
              <w:spacing w:after="0" pt14:Unid="6e48d4f21f0c425cbae49c2f914ab454"/>
              <w:jc w:val="right" pt14:Unid="7a1597d1ac784f729d0e0849d4f27001"/>
              <w:rPr pt14:Unid="80941368fef543e990632fa460e217cb">
                <w:color w:val="auto" pt14:Unid="b5e8c70f0d04455b985a89841dea297d"/>
                <w:sz w:val="20" pt14:Unid="9fedbcc0f96449bc9475b638edb50b80"/>
                <w:szCs w:val="20" pt14:Unid="a096a758f13846ac9e760bb0ee438c8d"/>
              </w:rPr>
            </w:pPr>
            <w:r>
              <w:rPr pt14:Unid="3d868343c84d48fdbd03df3a17c4e31e">
                <w:rFonts w:ascii="Arial" w:hAnsi="Arial" w:eastAsia="Arial" w:cs="Arial" pt14:Unid="80ac19168972491d92c27d6b1a19993a"/>
                <w:b w:val="1" pt14:Unid="21985550c89748e492c3af289beffd5a"/>
                <w:bCs w:val="1" pt14:Unid="169885af40e04801a03e9ce4e2c144c9"/>
                <w:color w:val="auto" pt14:Unid="d098a12b60384db3b426b2b4bffdaa5a"/>
                <w:sz w:val="17" pt14:Unid="526e9203d06b4d5787538fdc03050095"/>
                <w:szCs w:val="17" pt14:Unid="77d370ae8af245dba3f1da76d6bafd42"/>
              </w:rPr>
              <w:t>IX</w:t>
            </w:r>
          </w:p>
        </w:tc>
      </w:tr>
      <w:tr pt14:Unid="08f3918469ec477a87ca4b9f727b7abb" pt14:CorrelatedSHA1Hash="5068ac7d1f5917a1606a002445b1d8c912fc9b8c" pt14:SHA1Hash="5068ac7d1f5917a1606a002445b1d8c912fc9b8c" pt14:StructureSHA1Hash="5068ac7d1f5917a1606a002445b1d8c912fc9b8c">
        <w:trPr pt14:Unid="d587c9c8dc4b465286df852946a0e941">
          <w:trHeight w:val="199" pt14:Unid="349fc74a34de46dfbe906ba694400f3d"/>
        </w:trPr>
        <w:tc pt14:Unid="4e08a21cdbaa4cc78e15b166e579fce8" pt14:SHA1Hash="10c7cef89b7d336ed5152bb8f52bb8ac1923c7ad">
          <w:tcPr pt14:Unid="8b52d8e75f054539a29a449927bf6c9b">
            <w:tcW w:w="8120" w:type="dxa" pt14:Unid="75f77c6ea6b54e529ef78dd64a2c7369"/>
            <w:gridSpan w:val="3" pt14:Unid="bbc49c2529ec4139b94d5cc610f1cdb8"/>
            <w:tcBorders pt14:Unid="5a5c33c20fd847a9b7d55a52989622e8">
              <w:bottom w:val="single" w:color="auto" w:sz="8" pt14:Unid="f3f09f0a35c042d69a33ecffe387a319"/>
            </w:tcBorders>
            <w:vAlign w:val="bottom" pt14:Unid="2d8810e64fbd4dc8ad31d001564a7cec"/>
          </w:tcPr>
          <w:p pt14:Unid="2893e872b2d6458b85b5f2c5ec6743cf">
            <w:pPr pt14:Unid="ee1c80b4166949238f1e61c0c085b312">
              <w:spacing w:after="0" pt14:Unid="77a0e4f70eeb432a8b2ac089bb1c7688"/>
              <w:rPr pt14:Unid="fc03be3af5c24adb8347ae21bafbc617">
                <w:color w:val="auto" pt14:Unid="9f06b42ee2404d088d192832e76ac780"/>
                <w:sz w:val="17" pt14:Unid="94eeb159d20840efa5a9d1564736b55a"/>
                <w:szCs w:val="17" pt14:Unid="acf06220608d4bf88a7d8b295fb05cd4"/>
              </w:rPr>
            </w:pPr>
          </w:p>
        </w:tc>
        <w:tc pt14:Unid="7f76796f2a7a42a6b41b24f3b3405586" pt14:SHA1Hash="b90b8e947d8c3b09e63df8bfa3bb13cebd6bd22d">
          <w:tcPr pt14:Unid="e853b87171374865a5cb874082f46196">
            <w:tcW w:w="380" w:type="dxa" pt14:Unid="0e512f1c0a7b4267b370ec288293499e"/>
            <w:tcBorders pt14:Unid="42141e4c3b1e4aaebf11ba0950e7f3a3">
              <w:bottom w:val="single" w:color="auto" w:sz="8" pt14:Unid="b8901f618fde41a58957762b1dbf412f"/>
            </w:tcBorders>
            <w:vAlign w:val="bottom" pt14:Unid="cc632679dc964ee5bfe5ecd8369914c8"/>
          </w:tcPr>
          <w:p pt14:Unid="c296e523d8154de69d94eed920a0f1ad">
            <w:pPr pt14:Unid="e923d9b48e2a40ed83c9a3c332549412">
              <w:spacing w:after="0" pt14:Unid="976cbc3311a14320a2c103a7b7a5eb2e"/>
              <w:rPr pt14:Unid="68a99ae9e9a54523b8a7d820f53903b7">
                <w:color w:val="auto" pt14:Unid="2553440000b940ea9b9daf365a462650"/>
                <w:sz w:val="17" pt14:Unid="6e6ad1bbcdbd4778abde5ba4bb60ddda"/>
                <w:szCs w:val="17" pt14:Unid="30ba7b9d7b2a4d6884cfdee52181415b"/>
              </w:rPr>
            </w:pPr>
          </w:p>
        </w:tc>
      </w:tr>
      <w:tr pt14:Unid="67f32df9c77046c181c26cb2b0fb8981" pt14:CorrelatedSHA1Hash="406271773b7d42026e9d5b4e293a816ccda2cb61" pt14:SHA1Hash="406271773b7d42026e9d5b4e293a816ccda2cb61" pt14:StructureSHA1Hash="eb6890cd44d11b32a968755a0ceecc5379af07b5">
        <w:trPr pt14:Unid="dd45617e1a72477ebd5cf2a6f1b8eaab">
          <w:trHeight w:val="383" pt14:Unid="9e592744a1d14cafb6c1a6197aee163c"/>
        </w:trPr>
        <w:tc pt14:Unid="8a79b2e52fd84085b961660a236872c2" pt14:SHA1Hash="09dcc5dde275c3f9fbbe23c2fa1fe66ad0934409">
          <w:tcPr pt14:Unid="2e85da4185584639990062f5b205a947">
            <w:tcW w:w="8120" w:type="dxa" pt14:Unid="4df08b2d6b4f4497960966622fa9be4c"/>
            <w:gridSpan w:val="3" pt14:Unid="65360ebd15954235a3943df3d65afd00"/>
            <w:vAlign w:val="bottom" pt14:Unid="e70eea4201c746cda9ef31b3a92636f3"/>
          </w:tcPr>
          <w:p pt14:Unid="be4d31916f2d4771a037090d4ca77d31">
            <w:pPr pt14:Unid="21fedc6fb073421699a43aa2c513089b">
              <w:spacing w:after="0" pt14:Unid="19d58e32e7fe4e0e909fa138c712a689"/>
              <w:rPr pt14:Unid="badacbabcbe64f658ba721e63a1d5aba">
                <w:rFonts w:ascii="Arial" w:hAnsi="Arial" w:eastAsia="Arial" w:cs="Arial" pt14:Unid="0fcfa36c232d4f1f87621fd11da70a24"/>
                <w:b w:val="1" pt14:Unid="9c09f95b10144a0898da13489282350a"/>
                <w:bCs w:val="1" pt14:Unid="9fb8c296d9404f879a12de63478095e7"/>
                <w:color w:val="auto" pt14:Unid="35b319eeb920403ca3fbbf8f59d32e71"/>
                <w:sz w:val="22" pt14:Unid="ea60487554c8405280c19e67e764b9ea"/>
                <w:szCs w:val="22" pt14:Unid="7753c5d3e1be4edba2b7f4247984b753"/>
              </w:rPr>
            </w:pPr>
            <w:r>
              <w:rPr pt14:Unid="798e85d5e2b747d8a6b7ed8eca4e5f49">
                <w:rFonts w:ascii="Arial" w:hAnsi="Arial" w:eastAsia="Arial" w:cs="Arial" pt14:Unid="76173c5a8dfc471b99a00e837773aaab"/>
                <w:b w:val="1" pt14:Unid="9a3e6cc6baeb447ca8cbfe5f059a5384"/>
                <w:bCs w:val="1" pt14:Unid="4d61b6b9d89149a48b7321f4431984c8"/>
                <w:color w:val="auto" pt14:Unid="5d830275303043798ff66a82dda86cff"/>
                <w:sz w:val="22" pt14:Unid="8133d22624e147f58085bfb006b94469"/>
                <w:szCs w:val="22" pt14:Unid="e69ea454e8ad44ada0d306a1d603e743"/>
              </w:rPr>
              <w:t>1  Introducción</w:t>
            </w:r>
          </w:p>
        </w:tc>
        <w:tc pt14:Unid="30a6540952274714bb7f0cdf98201d04" pt14:SHA1Hash="6fb1c5c24dc8964dc007a2bc41c0fab685ad14d9">
          <w:tcPr pt14:Unid="2edbd4040f1f41ed98e0aba58809eec9">
            <w:tcW w:w="380" w:type="dxa" pt14:Unid="0cd7ba8f4c9c4f7399b360dc42a7e3fa"/>
            <w:vAlign w:val="bottom" pt14:Unid="7a57e68425a3463ab3e2b390d15115db"/>
          </w:tcPr>
          <w:p pt14:Unid="0e37be9ae7294fe0b034419734449e11">
            <w:pPr pt14:Unid="1c444200879643638ba29df1459c67fb">
              <w:spacing w:after="0" pt14:Unid="b8a2cbe6574b4a57983fe4a33ab6c403"/>
              <w:jc w:val="right" pt14:Unid="af4b8d08963a428fa8a4502aab77aab9"/>
              <w:rPr pt14:Unid="5b30d99262484493bc5efaecc0df44a0">
                <w:color w:val="auto" pt14:Unid="b23a0dff45a34568b8e5edce312ef46f"/>
                <w:sz w:val="20" pt14:Unid="f3c1d4436cee48c2b9fb6aec3558d616"/>
                <w:szCs w:val="20" pt14:Unid="dfc719aef5154ce2b8f428f3ce2944b5"/>
              </w:rPr>
            </w:pPr>
            <w:r>
              <w:rPr pt14:Unid="cd5b4576669746fc9b8e04d7d7c1cce3">
                <w:rFonts w:ascii="Arial" w:hAnsi="Arial" w:eastAsia="Arial" w:cs="Arial" pt14:Unid="bbf113b0845e4d53bdd8aff44e994589"/>
                <w:b w:val="1" pt14:Unid="faa05e4661b74c7e87fb6715242417b3"/>
                <w:bCs w:val="1" pt14:Unid="4fedd90b72d04441b22d84c4f2db86d5"/>
                <w:color w:val="auto" pt14:Unid="5e7f86a9281e4e8fa3a8f73e011562b1"/>
                <w:sz w:val="22" pt14:Unid="b09a048281dc4fe9a40952c85eb3e9cf"/>
                <w:szCs w:val="22" pt14:Unid="97078231803f46eea436bdf41f91bef6"/>
              </w:rPr>
              <w:t>1</w:t>
            </w:r>
          </w:p>
        </w:tc>
      </w:tr>
      <w:tr pt14:Unid="9abba4657acc46eebbc201d0e75daede" pt14:CorrelatedSHA1Hash="3e94c4285ba189d4f6c4215345e70efb975bc923" pt14:SHA1Hash="3e94c4285ba189d4f6c4215345e70efb975bc923" pt14:StructureSHA1Hash="21c83eeaf7c4efd77979dd9e88bf44426bd949df">
        <w:trPr pt14:Unid="19025a4e21744034ad12cc682fc33315">
          <w:trHeight w:val="268" pt14:Unid="946ccf32877d487db6547a89c914a671"/>
        </w:trPr>
        <w:tc pt14:Unid="2b355ce783474ae69703461167f57b44" pt14:SHA1Hash="68156596e6678c3c75bd93da08609c470afb7943">
          <w:tcPr pt14:Unid="5f90b7e8842a448e9a806e17067c1f5c">
            <w:tcW w:w="720" w:type="dxa" pt14:Unid="597746f25ff349fd9e6108f1f0a1a845"/>
            <w:vAlign w:val="bottom" pt14:Unid="1eff33bef3f14a6fab6f774728a6e4c0"/>
          </w:tcPr>
          <w:p pt14:Unid="928f763921b2451f900265582b1d3a51">
            <w:pPr pt14:Unid="8efdb3bde2484f4ebecbbf36d6456c1b">
              <w:spacing w:after="0" pt14:Unid="88f48a9614454b61ad959045f6fcb007"/>
              <w:ind w:right="11" pt14:Unid="806ecee84a0d4f7fb0c5b380dd594714"/>
              <w:jc w:val="right" pt14:Unid="0cac056b6e3f4fa99653258be5400934"/>
              <w:rPr pt14:Unid="983610d1f55541c3a380ee21c3f7e8ac">
                <w:rFonts w:ascii="Arial" w:hAnsi="Arial" w:eastAsia="Arial" w:cs="Arial" pt14:Unid="c468006cd67d4486b617d6cb0c7bbbe0"/>
                <w:color w:val="auto" pt14:Unid="9bcf143df860423f9b72154abba62aed"/>
                <w:sz w:val="22" pt14:Unid="d03ab9324ae24be1b0151bf7ecc8302c"/>
                <w:szCs w:val="22" pt14:Unid="5357402420f04b51b43fa484cd4cd2be"/>
              </w:rPr>
            </w:pPr>
            <w:r>
              <w:rPr pt14:Unid="00eb7005deb04da4be402bd6b62deee0">
                <w:rFonts w:ascii="Arial" w:hAnsi="Arial" w:eastAsia="Arial" w:cs="Arial" pt14:Unid="21a4481af38a4cc79208a7a53273b319"/>
                <w:color w:val="auto" pt14:Unid="6d43a924555143a7a0753f88dcd40b13"/>
                <w:sz w:val="22" pt14:Unid="4f7836948bb84a4e94fa0d97c613ff81"/>
                <w:szCs w:val="22" pt14:Unid="73ea55aa9c0143f3b04399dc7e3a6b1f"/>
              </w:rPr>
              <w:t>1.1</w:t>
            </w:r>
          </w:p>
        </w:tc>
        <w:tc pt14:Unid="41684c537a734469a915fe4b58aece09" pt14:SHA1Hash="e36ddec5ebca69f3e797216d86c1eb8c6838a2ec">
          <w:tcPr pt14:Unid="639302b6bb744b81ab635fba3301eced">
            <w:tcW w:w="7400" w:type="dxa" pt14:Unid="1a2d7e5465454d6e84bd3118575dce19"/>
            <w:gridSpan w:val="2" pt14:Unid="91fc06aafee54085a5af9426f23bb795"/>
            <w:vAlign w:val="bottom" pt14:Unid="578ebf88c08d45c7a89272e324f7cdfb"/>
          </w:tcPr>
          <w:p pt14:Unid="5c1e28ff5a3b4d0dbf7b9e2e1f922f8e">
            <w:pPr pt14:Unid="458f6a7b3f3c4753a28f5687a2210599">
              <w:spacing w:after="0" pt14:Unid="6f1dc9bf5564437494a8445eba6c834f"/>
              <w:ind w:left="100" pt14:Unid="c462a6a1583e4db08ed4d737857f3196"/>
              <w:rPr pt14:Unid="f598c718d66540ffafdd9f07d1362b54">
                <w:rFonts w:ascii="Arial" w:hAnsi="Arial" w:eastAsia="Arial" w:cs="Arial" pt14:Unid="979fed15695a46c98d509ee3224fd44a"/>
                <w:color w:val="auto" pt14:Unid="d22ab2b5dbe54c3c98bb64a3bf71905e"/>
                <w:sz w:val="22" pt14:Unid="9a9376501a5b4a0ab3699f2168c3d7bc"/>
                <w:szCs w:val="22" pt14:Unid="66495155a99447aeaa8f97a1a626dfe0"/>
              </w:rPr>
            </w:pPr>
            <w:r>
              <w:rPr pt14:Unid="9697ccb97e144f13ab9d973d04633f09">
                <w:rFonts w:ascii="Arial" w:hAnsi="Arial" w:eastAsia="Arial" w:cs="Arial" pt14:Unid="1a517c60ad954cdcb7746f9a89375bb6"/>
                <w:color w:val="auto" pt14:Unid="9d761004541449bbbb17af0f3cb151c0"/>
                <w:sz w:val="22" pt14:Unid="47378f3ed08c4b2b81e458a09835d16e"/>
                <w:szCs w:val="22" pt14:Unid="870e5acd8cd142b0a28dfc66cf54ad31"/>
              </w:rPr>
              <w:t>Motivación . . . . . . . . . . . . . . . . . . . . . . . . . . . . . . . . . . . . .</w:t>
            </w:r>
          </w:p>
        </w:tc>
        <w:tc pt14:Unid="146e93c557a546df9cfbf91620f3a6b6" pt14:SHA1Hash="6fb1c5c24dc8964dc007a2bc41c0fab685ad14d9">
          <w:tcPr pt14:Unid="e46de5e3b1d447daa1caa8dc72a3f847">
            <w:tcW w:w="380" w:type="dxa" pt14:Unid="a89f9e80a3c144ffab3714680bdda667"/>
            <w:vAlign w:val="bottom" pt14:Unid="62e22f79e6764736b66dad15572a3f34"/>
          </w:tcPr>
          <w:p pt14:Unid="eff9ec9523644d4abdda64e3fbbf5343">
            <w:pPr pt14:Unid="c2d7808d0a1d4395a446b926c5ada4c5">
              <w:spacing w:after="0" pt14:Unid="69fe3e6a3833468385c20d8fc190739b"/>
              <w:jc w:val="right" pt14:Unid="93dd59b4fc5f4a81ae3ebe822acdb736"/>
              <w:rPr pt14:Unid="5f6491cf3ad44a509292aed770cad5c5">
                <w:color w:val="auto" pt14:Unid="10954becd3c147db88611e7f25b563b7"/>
                <w:sz w:val="20" pt14:Unid="329f89b6939e437d8157a205f35602e0"/>
                <w:szCs w:val="20" pt14:Unid="a3c6514980264950b015c892bb67e4d7"/>
              </w:rPr>
            </w:pPr>
            <w:r>
              <w:rPr pt14:Unid="0d43935ecc60434494530d797f582a56">
                <w:rFonts w:ascii="Arial" w:hAnsi="Arial" w:eastAsia="Arial" w:cs="Arial" pt14:Unid="b10a1b79dfa4422d812cb23f4ae82e11"/>
                <w:color w:val="auto" pt14:Unid="8750ec448f2e43c88ab05647c80b25fa"/>
                <w:sz w:val="22" pt14:Unid="695c1a97c2184ad08bdfda3113f3841b"/>
                <w:szCs w:val="22" pt14:Unid="83e74bf5b07847d090a9e6094c279198"/>
              </w:rPr>
              <w:t>1</w:t>
            </w:r>
          </w:p>
        </w:tc>
      </w:tr>
      <w:tr pt14:Unid="36e3d4f08a1a4003a9d7f257da2b363a" pt14:CorrelatedSHA1Hash="bdeb61df324a43aa65e022df370bd030fd65c699" pt14:SHA1Hash="bdeb61df324a43aa65e022df370bd030fd65c699" pt14:StructureSHA1Hash="21c83eeaf7c4efd77979dd9e88bf44426bd949df">
        <w:trPr pt14:Unid="7653bc8b181e448b90e625b9d8763674">
          <w:trHeight w:val="272" pt14:Unid="3d516367d18540fe8cdc8f44c0d4a50d"/>
        </w:trPr>
        <w:tc pt14:Unid="a540086b57d646348d18afa001113669" pt14:SHA1Hash="a006a0e1fea269f39691b414d72e4263d8596481">
          <w:tcPr pt14:Unid="e4680cc499ea4b70a32c08e6990a30f6">
            <w:tcW w:w="720" w:type="dxa" pt14:Unid="b9dbeb8a02824e2fa06971eb254ef50b"/>
            <w:vAlign w:val="bottom" pt14:Unid="f707c4e68d9f4aa6bc0cc7bb07db6efd"/>
          </w:tcPr>
          <w:p pt14:Unid="01f8562cd2014c299287e6b67365a453">
            <w:pPr pt14:Unid="abdb21039ded4517ad7b56c366634201">
              <w:spacing w:after="0" pt14:Unid="78fa08c66ce94ec3930007a27617c72e"/>
              <w:ind w:right="11" pt14:Unid="e5a239e419f54652834025952f2f5fc2"/>
              <w:jc w:val="right" pt14:Unid="2073fb8988cb4f5ba7e8854625ff8210"/>
              <w:rPr pt14:Unid="c01340e1ba3f44fc9596be60570eb062">
                <w:rFonts w:ascii="Arial" w:hAnsi="Arial" w:eastAsia="Arial" w:cs="Arial" pt14:Unid="d0adee3c8ba8477db96daa104f370198"/>
                <w:color w:val="auto" pt14:Unid="13ba241b7c4a4377b12bf2f183c25052"/>
                <w:sz w:val="22" pt14:Unid="eeadac4532b841f990d7bed1d6ed0c51"/>
                <w:szCs w:val="22" pt14:Unid="ff68595145fc4a70bf9b6a70736bc0a5"/>
              </w:rPr>
            </w:pPr>
            <w:r>
              <w:rPr pt14:Unid="d2b859de0e9a4bfb876a431356f0a6bc">
                <w:rFonts w:ascii="Arial" w:hAnsi="Arial" w:eastAsia="Arial" w:cs="Arial" pt14:Unid="c1a4367f527a445aab4dcf1514af6b3f"/>
                <w:color w:val="auto" pt14:Unid="7f33a49341864336a4b41d83d2076cff"/>
                <w:sz w:val="22" pt14:Unid="c77e1fa082dc4e4a9f79911f7eb794ac"/>
                <w:szCs w:val="22" pt14:Unid="76119e9c3fa944adb7c39a7c08eefe2b"/>
              </w:rPr>
              <w:t>1.2</w:t>
            </w:r>
          </w:p>
        </w:tc>
        <w:tc pt14:Unid="ffdf0b5b87ca4cf6934a8bb230471fa1" pt14:SHA1Hash="c662338b5e179f8c9983456de6100320e16f8dfc">
          <w:tcPr pt14:Unid="55817c13dd944b4ba2c4e7b2479b203c">
            <w:tcW w:w="7400" w:type="dxa" pt14:Unid="35f128cb694847779a63d3c2949f3cbb"/>
            <w:gridSpan w:val="2" pt14:Unid="0090490a26634522955671379e11a605"/>
            <w:vAlign w:val="bottom" pt14:Unid="71ce4238cc7e452aa2a67c04fa5ee8d3"/>
          </w:tcPr>
          <w:p pt14:Unid="f526732ffc394e71a856843ccb38a36b">
            <w:pPr pt14:Unid="f20061374b4345fd92ff45b638764ea4">
              <w:spacing w:after="0" pt14:Unid="51ca447f1ac84267a2584af1d9026a5d"/>
              <w:ind w:left="100" pt14:Unid="071da3a88a2d48f3be16565546ea1016"/>
              <w:rPr pt14:Unid="705ec54fb3e54634a4b447b9dafd5fd8">
                <w:rFonts w:ascii="Arial" w:hAnsi="Arial" w:eastAsia="Arial" w:cs="Arial" pt14:Unid="3527026c24324c07991c1ba4d7f2d632"/>
                <w:color w:val="auto" pt14:Unid="80bb9c3070694d6d933ef0e97cfad386"/>
                <w:sz w:val="22" pt14:Unid="b9d9761b3d964ee9a2612a44db440b0c"/>
                <w:szCs w:val="22" pt14:Unid="51daf7499bbb4bdfb9ec3c377a29ad41"/>
              </w:rPr>
            </w:pPr>
            <w:r>
              <w:rPr pt14:Unid="ec78f8d40d894e0bb873f065b4ef240b">
                <w:rFonts w:ascii="Arial" w:hAnsi="Arial" w:eastAsia="Arial" w:cs="Arial" pt14:Unid="ca7a8924fe0444a98bae4dfe6c85f787"/>
                <w:color w:val="auto" pt14:Unid="5db99a8faf764698897f15c8c63cbe04"/>
                <w:sz w:val="22" pt14:Unid="b91379f4d293423aa06e806297d168af"/>
                <w:szCs w:val="22" pt14:Unid="61ec79e31e6c4f38b3a0f5d257163e15"/>
              </w:rPr>
              <w:t>Objetivos . . . . . . . . . . . . . . . . . . . . . . . . . . . . . . . . . . . . . .</w:t>
            </w:r>
          </w:p>
        </w:tc>
        <w:tc pt14:Unid="0d219d5437b54eec8f0e59a9f4f1c920" pt14:SHA1Hash="6fb1c5c24dc8964dc007a2bc41c0fab685ad14d9">
          <w:tcPr pt14:Unid="0445c5454b0e46b09080ea8c9e487723">
            <w:tcW w:w="380" w:type="dxa" pt14:Unid="f44cc9bb82754b97a79df5c94efd425f"/>
            <w:vAlign w:val="bottom" pt14:Unid="31742b4ecefc4e6dbaa0923416998e89"/>
          </w:tcPr>
          <w:p pt14:Unid="e8078c23678b4ea9ad1f152c06749400">
            <w:pPr pt14:Unid="e5d1870ec0944b48ba4b0c6c3c180b2f">
              <w:spacing w:after="0" pt14:Unid="01e06c97681f4a90934baaab0f93b761"/>
              <w:jc w:val="right" pt14:Unid="0a3354655baf4909860f0343978fad39"/>
              <w:rPr pt14:Unid="0daab3e906af4b5a9f901a801cfc78ee">
                <w:color w:val="auto" pt14:Unid="3cda37ad6a814f9a9703faf5155a9b96"/>
                <w:sz w:val="20" pt14:Unid="b6c068e721cb4ca2b20ec21a3b5298dc"/>
                <w:szCs w:val="20" pt14:Unid="2dfa9d9b7d964cebac283af7fb3693ce"/>
              </w:rPr>
            </w:pPr>
            <w:r>
              <w:rPr pt14:Unid="f3a70cb6600f410c8dad32e605a5a42d">
                <w:rFonts w:ascii="Arial" w:hAnsi="Arial" w:eastAsia="Arial" w:cs="Arial" pt14:Unid="c06fe82840724a03a2e3902ec7241984"/>
                <w:color w:val="auto" pt14:Unid="7b0eef7b24a145a6b547f9f78c051466"/>
                <w:sz w:val="22" pt14:Unid="cbc5110e29eb4b65991e2a0876675421"/>
                <w:szCs w:val="22" pt14:Unid="72861a6ff9c34e6bbdb4a587100c746b"/>
              </w:rPr>
              <w:t>1</w:t>
            </w:r>
          </w:p>
        </w:tc>
      </w:tr>
      <w:tr pt14:Unid="6127a49c292842be8464d8d04a6cc3cd" pt14:CorrelatedSHA1Hash="a8e5cfe813fc69d05f8e4c7d82a895b2d19bd15d" pt14:SHA1Hash="a8e5cfe813fc69d05f8e4c7d82a895b2d19bd15d" pt14:StructureSHA1Hash="21c83eeaf7c4efd77979dd9e88bf44426bd949df">
        <w:trPr pt14:Unid="b31bfb1d71ea4882b7279ec65ad7efb3">
          <w:trHeight w:val="272" pt14:Unid="cdc36288605048b0badfee6a08dabc47"/>
        </w:trPr>
        <w:tc pt14:Unid="bac1ffa8271a4541a65649d7e9274042" pt14:SHA1Hash="b0acd53d805066111376eb3c2bb702c638d74430">
          <w:tcPr pt14:Unid="2ccf2ce47433476eb83537b833c28e44">
            <w:tcW w:w="720" w:type="dxa" pt14:Unid="8403e34689844aca850cb2719c121f4e"/>
            <w:vAlign w:val="bottom" pt14:Unid="0f9b5ac9a12b450b878ad433ad8d6433"/>
          </w:tcPr>
          <w:p pt14:Unid="9dbeb32094624742bd87e1e825ef90fa">
            <w:pPr pt14:Unid="f94805b429db4af2bfd82f5d72246100">
              <w:spacing w:after="0" pt14:Unid="1f891ec7f5be494395f5d5c44ca285b9"/>
              <w:ind w:right="11" pt14:Unid="912f51e7264f4765bb889c202e972391"/>
              <w:jc w:val="right" pt14:Unid="e22dbca14d304da4a202a3541326bb5c"/>
              <w:rPr pt14:Unid="c9d860b766224553bfdeb3096ba1c246">
                <w:rFonts w:ascii="Arial" w:hAnsi="Arial" w:eastAsia="Arial" w:cs="Arial" pt14:Unid="8ea0817bc0884e18baab298a7ceba823"/>
                <w:color w:val="auto" pt14:Unid="17c5060e49694289baf053da3200df93"/>
                <w:sz w:val="22" pt14:Unid="6974109875e8421e9dcc57495627473d"/>
                <w:szCs w:val="22" pt14:Unid="6ad4c10d09b143aa9a6b10b8f04371de"/>
              </w:rPr>
            </w:pPr>
            <w:r>
              <w:rPr pt14:Unid="073d8bdb629845ce9ff8f0e4b7f880db">
                <w:rFonts w:ascii="Arial" w:hAnsi="Arial" w:eastAsia="Arial" w:cs="Arial" pt14:Unid="d54bd954f5484b3a819232b58f2b4518"/>
                <w:color w:val="auto" pt14:Unid="9c1933a17326452da716ce2608203b5c"/>
                <w:sz w:val="22" pt14:Unid="8ee3d62351b44f3894ddb03314cf5265"/>
                <w:szCs w:val="22" pt14:Unid="c651647cc11e4491a9f0f1450b223e99"/>
              </w:rPr>
              <w:t>1.3</w:t>
            </w:r>
          </w:p>
        </w:tc>
        <w:tc pt14:Unid="e822242fc4c145bfac594ef18ec0a079" pt14:SHA1Hash="e5d839fb0b3a9b38161050b82b2f0e43b7185ddb">
          <w:tcPr pt14:Unid="8cdf08623d694e318c36769ab4170764">
            <w:tcW w:w="7400" w:type="dxa" pt14:Unid="dcee3f226a25439abd0adc5cf33dc71e"/>
            <w:gridSpan w:val="2" pt14:Unid="3fbc31bba6804444adc31c3678394c37"/>
            <w:vAlign w:val="bottom" pt14:Unid="a07a5a000c67421f97d592b9a1173794"/>
          </w:tcPr>
          <w:p pt14:Unid="6974e1d2e3d14347a5abcf3282e5e064">
            <w:pPr pt14:Unid="a3aaf2c540744bcda772802b3f35fe0b">
              <w:spacing w:after="0" pt14:Unid="9e02d1c9654444bb9c2eaffaf432d14b"/>
              <w:ind w:left="100" pt14:Unid="7ebef1018fd44a95a4540bdba900590c"/>
              <w:rPr pt14:Unid="ec695957cd94410e9d3274ae20ef5c2b">
                <w:rFonts w:ascii="Arial" w:hAnsi="Arial" w:eastAsia="Arial" w:cs="Arial" pt14:Unid="1e619e4767ab41eb8037414d825d3ad3"/>
                <w:color w:val="auto" pt14:Unid="166e557d6e924296a2c8369482efbf7e"/>
                <w:sz w:val="22" pt14:Unid="02af4f379e4f4a5798979e4f2840de7f"/>
                <w:szCs w:val="22" pt14:Unid="2d6b183144174c5eb2c1cee2aaae6f12"/>
              </w:rPr>
            </w:pPr>
            <w:r>
              <w:rPr pt14:Unid="e2bba01cb2554be8bbaa7d0980b1e5a9">
                <w:rFonts w:ascii="Arial" w:hAnsi="Arial" w:eastAsia="Arial" w:cs="Arial" pt14:Unid="82277ab29e844cb9851d4571f535ca4b"/>
                <w:color w:val="auto" pt14:Unid="77ca3aeaec4b4190b8310cf3f560e2c0"/>
                <w:sz w:val="22" pt14:Unid="711654e3caef466b8a20620476aa8424"/>
                <w:szCs w:val="22" pt14:Unid="eb65bd52cb5b455a83d1dd8963bba0e5"/>
              </w:rPr>
              <w:t>Estructura de la memoria  . . . . . . . . . . . . . . . . . . . . . . . . . . . .</w:t>
            </w:r>
          </w:p>
        </w:tc>
        <w:tc pt14:Unid="ba665daa7d7646ab8dab85e5ea05f045" pt14:SHA1Hash="6917d6c15e92524df506e0e9d56cd8abcbaef811">
          <w:tcPr pt14:Unid="41fcef2513cb4a07bdebfd91825fd878">
            <w:tcW w:w="380" w:type="dxa" pt14:Unid="8d98389052d342abb811f04d2e1d32c0"/>
            <w:vAlign w:val="bottom" pt14:Unid="22c95190a5894d8594a856f19847b2f2"/>
          </w:tcPr>
          <w:p pt14:Unid="8fcf4b373e8848e69480cec3ac0cf23c">
            <w:pPr pt14:Unid="b8473bd43daf49a687643cda30d336d3">
              <w:spacing w:after="0" pt14:Unid="9bbef9f403b9442d90c9ef8d21b2b893"/>
              <w:jc w:val="right" pt14:Unid="534e7ef0dbaa4df896e8ab126a572e93"/>
              <w:rPr pt14:Unid="56c0db312d694769a02674727515aa82">
                <w:color w:val="auto" pt14:Unid="4bf30ff44805413d8512f0282d456226"/>
                <w:sz w:val="20" pt14:Unid="db80b1bdcfca4053a4f9dbba4e1cbb1a"/>
                <w:szCs w:val="20" pt14:Unid="9673045738c04e84bb4d86851227c1f5"/>
              </w:rPr>
            </w:pPr>
            <w:r>
              <w:rPr pt14:Unid="fb7e38713c48448a9987437bfb5f7390">
                <w:rFonts w:ascii="Arial" w:hAnsi="Arial" w:eastAsia="Arial" w:cs="Arial" pt14:Unid="430c85a0815645c09e78ef2bfbca6884"/>
                <w:color w:val="auto" pt14:Unid="8fae6355ed304432a4247d4bf3c9bc3b"/>
                <w:sz w:val="22" pt14:Unid="ed96ab2f7b7047eba8527d5b13fa031d"/>
                <w:szCs w:val="22" pt14:Unid="9db799b240dc473fb1c5ca3d32691326"/>
              </w:rPr>
              <w:t>2</w:t>
            </w:r>
          </w:p>
        </w:tc>
      </w:tr>
      <w:tr pt14:Unid="ea3382e8abf44caf940c81a91c3b0481" pt14:CorrelatedSHA1Hash="f6b1e6330028dc89d60621c355ca3c533adc8658" pt14:SHA1Hash="f6b1e6330028dc89d60621c355ca3c533adc8658" pt14:StructureSHA1Hash="eb6890cd44d11b32a968755a0ceecc5379af07b5">
        <w:trPr pt14:Unid="d4344616866645cd85408e66fb3ccf8f">
          <w:trHeight w:val="335" pt14:Unid="2e95130eeb7b47c3b6f00267941880f6"/>
        </w:trPr>
        <w:tc pt14:Unid="2b80408dcc364b86bb3d219b68b9cf35" pt14:SHA1Hash="560b893a9647c910094ec68e9cb1eebad6793b69">
          <w:tcPr pt14:Unid="2468efb3a4184c4aa84539b4ec02bdd6">
            <w:tcW w:w="8120" w:type="dxa" pt14:Unid="f0c5b429f0db41d9b52fd1180553d0f4"/>
            <w:gridSpan w:val="3" pt14:Unid="fb36871870c84a5d8562556d1f0f264c"/>
            <w:vAlign w:val="bottom" pt14:Unid="cdd3860a967940e480e4ba8fc36f0cb7"/>
          </w:tcPr>
          <w:p pt14:Unid="6d045736a85f4042a83866836f3f4f78">
            <w:pPr pt14:Unid="1bb27007373f4d7485f2285e5b509981">
              <w:spacing w:after="0" pt14:Unid="37a6dd7b3f53420f8e36868454d887bc"/>
              <w:rPr pt14:Unid="f819c6ce6fed4151b2a63857e0df079b">
                <w:rFonts w:ascii="Arial" w:hAnsi="Arial" w:eastAsia="Arial" w:cs="Arial" pt14:Unid="6bd5629257d04986afba3965ce492275"/>
                <w:b w:val="1" pt14:Unid="0e8c43d078a241be842e76a074bd2508"/>
                <w:bCs w:val="1" pt14:Unid="d0c4a8be4bec4797939bcc579cf2e1cb"/>
                <w:color w:val="auto" pt14:Unid="c35c01fe93f04b439b805cbe0df730d7"/>
                <w:sz w:val="22" pt14:Unid="792d7a86bd674aaebfe3e5db41d73afe"/>
                <w:szCs w:val="22" pt14:Unid="5897a929b4ef4604b6b60f94021806fb"/>
              </w:rPr>
            </w:pPr>
            <w:r>
              <w:rPr pt14:Unid="1eaf27e3326147aca5f96b94db41ac8c">
                <w:rFonts w:ascii="Arial" w:hAnsi="Arial" w:eastAsia="Arial" w:cs="Arial" pt14:Unid="cef387ea97bf400e9ca37fb781f6eaaf"/>
                <w:b w:val="1" pt14:Unid="c86115211345468aa311eb15a11dbf78"/>
                <w:bCs w:val="1" pt14:Unid="33100d6ba28241f2a926f7022a9e345e"/>
                <w:color w:val="auto" pt14:Unid="ebc7d1f6c19c4d77948480f6096fe7b2"/>
                <w:sz w:val="22" pt14:Unid="8bd1c16e7a5e47e5b95a106d937c6efd"/>
                <w:szCs w:val="22" pt14:Unid="2d100bf0c0b240f585ed1d711625048c"/>
              </w:rPr>
              <w:t>2  Los microservicios en el proceso de desarrollo</w:t>
            </w:r>
          </w:p>
        </w:tc>
        <w:tc pt14:Unid="0200e497ac2d49729334a177f8cb6284" pt14:SHA1Hash="85f88a30c359da27b102599451bbdfb980ebfd3b">
          <w:tcPr pt14:Unid="4866107524c34408af1c7e279d684d1a">
            <w:tcW w:w="380" w:type="dxa" pt14:Unid="0707e431df564e21a27835c0deb91766"/>
            <w:vAlign w:val="bottom" pt14:Unid="7ee127dbdc3b4894b4fe810a075b484d"/>
          </w:tcPr>
          <w:p pt14:Unid="2af3219de9944324a93a7013e48b6614">
            <w:pPr pt14:Unid="cceb80e1db78403f9087af91ebe0d037">
              <w:spacing w:after="0" pt14:Unid="c3c81b9bcaa64b08bab9a3385970e20a"/>
              <w:jc w:val="right" pt14:Unid="3a00cf8b4a4748f8974be604806f61d9"/>
              <w:rPr pt14:Unid="2471695b2c0248a9ac33c93416d5f4ef">
                <w:color w:val="auto" pt14:Unid="e6cbd8c29845440a990116dd01c64140"/>
                <w:sz w:val="20" pt14:Unid="c38fec90b8434f1eaf1577194b168240"/>
                <w:szCs w:val="20" pt14:Unid="2106526c300348d1a317f38b17254aa4"/>
              </w:rPr>
            </w:pPr>
            <w:r>
              <w:rPr pt14:Unid="54ba4806b7634f32b98a6a9846bf04a7">
                <w:rFonts w:ascii="Arial" w:hAnsi="Arial" w:eastAsia="Arial" w:cs="Arial" pt14:Unid="1ff93f0649444b0c9727fb40853e77ef"/>
                <w:b w:val="1" pt14:Unid="17e14a643d2045e282db4c7048c741fc"/>
                <w:bCs w:val="1" pt14:Unid="81f851115f524e43a514963b90a33140"/>
                <w:color w:val="auto" pt14:Unid="28edf7d953354f89b6e691ca029838f5"/>
                <w:sz w:val="22" pt14:Unid="02c97051e9b34c75aaf4b7270379adc0"/>
                <w:szCs w:val="22" pt14:Unid="f83e7f1f5d384ce2a1e3d58ad658201a"/>
              </w:rPr>
              <w:t>3</w:t>
            </w:r>
          </w:p>
        </w:tc>
      </w:tr>
      <w:tr pt14:Unid="a0b80df500a8482c9228f41eac4fc7c0" pt14:CorrelatedSHA1Hash="e4021577d80e03d3630ae1e3ed54ed407cff58ae" pt14:SHA1Hash="e4021577d80e03d3630ae1e3ed54ed407cff58ae" pt14:StructureSHA1Hash="21c83eeaf7c4efd77979dd9e88bf44426bd949df">
        <w:trPr pt14:Unid="ff8b8a0849f7473fa20581a553022f93">
          <w:trHeight w:val="268" pt14:Unid="1b15169d9a954e2f8fa546ddf434f85e"/>
        </w:trPr>
        <w:tc pt14:Unid="cb8ff80fa27c4f6283fb087f5217116e" pt14:SHA1Hash="58c4a6663e250fce309a2db716326a49fd344097">
          <w:tcPr pt14:Unid="5739948655c9446fa31e149d358f54ca">
            <w:tcW w:w="720" w:type="dxa" pt14:Unid="0e1afffde71e4fc3b2dc11d9561c001d"/>
            <w:vAlign w:val="bottom" pt14:Unid="450816d60b5b4a6f97f73479a3b3f5b3"/>
          </w:tcPr>
          <w:p pt14:Unid="7672b9794e1e49419a98f73fe99ef9e2">
            <w:pPr pt14:Unid="90ac36face604b05aa1a09c864b2ecdc">
              <w:spacing w:after="0" pt14:Unid="3c10eed3b7794dab93f9f231ad08ecfa"/>
              <w:ind w:right="11" pt14:Unid="5e5a29abd6c3435e864c379aa3d9d635"/>
              <w:jc w:val="right" pt14:Unid="07b43d56534b439ab24fa74ccf72dace"/>
              <w:rPr pt14:Unid="944e9b9a7c25413b8e704c53309e069c">
                <w:rFonts w:ascii="Arial" w:hAnsi="Arial" w:eastAsia="Arial" w:cs="Arial" pt14:Unid="b5fe1dae43ca4dd5a366d32512c20715"/>
                <w:color w:val="auto" pt14:Unid="4a76f162f91e4b40805accdfcc9e125f"/>
                <w:sz w:val="22" pt14:Unid="d88b7d60155e4bd28c57ee1d053cf1d2"/>
                <w:szCs w:val="22" pt14:Unid="4a0ccd20c5ce482baf7eb9cebb4e58be"/>
              </w:rPr>
            </w:pPr>
            <w:r>
              <w:rPr pt14:Unid="8a6e947c05ad43bca1a9041573afb019">
                <w:rFonts w:ascii="Arial" w:hAnsi="Arial" w:eastAsia="Arial" w:cs="Arial" pt14:Unid="a4dcd287c5314d54afda8717267fd202"/>
                <w:color w:val="auto" pt14:Unid="2c0c0c6f409f4433b8106cd2b3bc4272"/>
                <w:sz w:val="22" pt14:Unid="d2938bd1923446a5be331e94e5922f61"/>
                <w:szCs w:val="22" pt14:Unid="e667a2ec7a354de184fbe4d16f2d8254"/>
              </w:rPr>
              <w:t>2.1</w:t>
            </w:r>
          </w:p>
        </w:tc>
        <w:tc pt14:Unid="718ae4b630f448dd9eaa56941ae7153a" pt14:SHA1Hash="fe5d8b4da56cb24dc6c196a513bebdb68091b6d9">
          <w:tcPr pt14:Unid="474bf9a6dfcc432081c5a24d7454535b">
            <w:tcW w:w="7400" w:type="dxa" pt14:Unid="6b1eb9c91009464994c5ac2953708458"/>
            <w:gridSpan w:val="2" pt14:Unid="05028269af084d2188501164484f66d0"/>
            <w:vAlign w:val="bottom" pt14:Unid="d82456f5bdc446c590b434edef872396"/>
          </w:tcPr>
          <w:p pt14:Unid="ba441b05363643aa9dae225cc74038f5">
            <w:pPr pt14:Unid="866fca500fc9471a82a3e75e1190f821">
              <w:spacing w:after="0" pt14:Unid="f2438a520bc84d08a19f1a2b96773259"/>
              <w:ind w:left="100" pt14:Unid="57cca6db2344484d849863e7ea760925"/>
              <w:rPr pt14:Unid="6098e6150a9a4ec1b827db19aa3e84c8">
                <w:rFonts w:ascii="Arial" w:hAnsi="Arial" w:eastAsia="Arial" w:cs="Arial" pt14:Unid="80ad6a51dc3d4fa5af16223fb5206d2f"/>
                <w:color w:val="auto" pt14:Unid="3af4e31f25c641caa856b6bf5f7bc960"/>
                <w:sz w:val="22" pt14:Unid="211e314fc03740bdba6d5040870fc001"/>
                <w:szCs w:val="22" pt14:Unid="40549b0aebfa4e929f23335d6cd62ac3"/>
              </w:rPr>
            </w:pPr>
            <w:r>
              <w:rPr pt14:Unid="96fe738d6a5945c6a58bf056366111a3">
                <w:rFonts w:ascii="Arial" w:hAnsi="Arial" w:eastAsia="Arial" w:cs="Arial" pt14:Unid="e7e0b0f2cac243a0ac8531273fa6a855"/>
                <w:color w:val="auto" pt14:Unid="2c9a60a279114f869e2b2001a6d9d262"/>
                <w:sz w:val="22" pt14:Unid="2666edbbd710438b9289f75bd41f9a16"/>
                <w:szCs w:val="22" pt14:Unid="f2cde7693a594643aadffabfce1c7d91"/>
              </w:rPr>
              <w:t>¿Qué son los microservicios? . . . . . . . . . . . . . . . . . . . . . . . . . . .</w:t>
            </w:r>
          </w:p>
        </w:tc>
        <w:tc pt14:Unid="b015c524f63541878277198353798db0" pt14:SHA1Hash="85f88a30c359da27b102599451bbdfb980ebfd3b">
          <w:tcPr pt14:Unid="3b0e43c70ae94ec398c17e7d5eb186d8">
            <w:tcW w:w="380" w:type="dxa" pt14:Unid="d68c0c7ed8064285b6322a309124f3f1"/>
            <w:vAlign w:val="bottom" pt14:Unid="03d9916a01464acfba82cc03ecd33a61"/>
          </w:tcPr>
          <w:p pt14:Unid="7d04ad0ac658452eb9981495a55560d2">
            <w:pPr pt14:Unid="aff70e2958554c0286d9d527a160d7f0">
              <w:spacing w:after="0" pt14:Unid="3c5cd16efca84103893239a0be29fa74"/>
              <w:jc w:val="right" pt14:Unid="5bfd1b78a4f44d28bb8fe5feabcd9107"/>
              <w:rPr pt14:Unid="a3460204db78445e9f0fc5d6de172098">
                <w:color w:val="auto" pt14:Unid="8cc6fb53f7a84d45b4be6b7ac6e2d15e"/>
                <w:sz w:val="20" pt14:Unid="0370a42570a1480c8203203f62e3eb9d"/>
                <w:szCs w:val="20" pt14:Unid="deabcb3782f24f83a0322c389bda91e2"/>
              </w:rPr>
            </w:pPr>
            <w:r>
              <w:rPr pt14:Unid="3ffe546a622e40a3b584f38cffc44d34">
                <w:rFonts w:ascii="Arial" w:hAnsi="Arial" w:eastAsia="Arial" w:cs="Arial" pt14:Unid="3bdf71ec84fd48bb8bb6cf02991cc543"/>
                <w:color w:val="auto" pt14:Unid="232f0bdeaece43308f84dd3ebbddeb2c"/>
                <w:sz w:val="22" pt14:Unid="67864ffb1c674897b9a6f3cfebaa9834"/>
                <w:szCs w:val="22" pt14:Unid="8f92d8b5a04e43f998e9ff4ab6a9bd37"/>
              </w:rPr>
              <w:t>3</w:t>
            </w:r>
          </w:p>
        </w:tc>
      </w:tr>
      <w:tr pt14:Unid="60d2b0b35d174fdda0dbc751ee053179" pt14:CorrelatedSHA1Hash="d203d08f9f28371130a5d3e05a987b6edac8fb74" pt14:SHA1Hash="d203d08f9f28371130a5d3e05a987b6edac8fb74" pt14:StructureSHA1Hash="21c83eeaf7c4efd77979dd9e88bf44426bd949df">
        <w:trPr pt14:Unid="e635a7807765473aa6e5036e1bd86c7d">
          <w:trHeight w:val="272" pt14:Unid="af9837f5c1dc4e26ae2570ea46bc8b08"/>
        </w:trPr>
        <w:tc pt14:Unid="d608dc9d8cca467a8dd54ebcab7138b1" pt14:SHA1Hash="4d8afe6904c0358550e060b931205f09a35da7e3">
          <w:tcPr pt14:Unid="fc2b64948de642029c478e4de71f2bbe">
            <w:tcW w:w="720" w:type="dxa" pt14:Unid="d848635aae7341ccbb794410f00819b1"/>
            <w:vAlign w:val="bottom" pt14:Unid="c5afce81a0eb4db08820623ea86b9e08"/>
          </w:tcPr>
          <w:p pt14:Unid="d0734b45c475424392bbc636500ccc76">
            <w:pPr pt14:Unid="a611c8854e524e9a8e65270fc4f6cad0">
              <w:spacing w:after="0" pt14:Unid="4952a0f6429c45d28887a58aedda6807"/>
              <w:ind w:right="11" pt14:Unid="da3b7f2330ac4aec87952172c387eab7"/>
              <w:jc w:val="right" pt14:Unid="40f021a065964023a8e9ee391ab18041"/>
              <w:rPr pt14:Unid="229ad751d5844fb7bcf0bc3418f36acc">
                <w:rFonts w:ascii="Arial" w:hAnsi="Arial" w:eastAsia="Arial" w:cs="Arial" pt14:Unid="a5c90b8a9a254d04915b902b8835262d"/>
                <w:color w:val="auto" pt14:Unid="b50ee6bb94574718aec8c778db8b5677"/>
                <w:sz w:val="22" pt14:Unid="c2d15e0271b64599840bb9592fca782c"/>
                <w:szCs w:val="22" pt14:Unid="cc07edd2d1d3473e85001f3db4669bfe"/>
              </w:rPr>
            </w:pPr>
            <w:r>
              <w:rPr pt14:Unid="7eb65d145ca44537a83166e561a459c0">
                <w:rFonts w:ascii="Arial" w:hAnsi="Arial" w:eastAsia="Arial" w:cs="Arial" pt14:Unid="7b05fb895b724d2da6c691e026c0d32f"/>
                <w:color w:val="auto" pt14:Unid="747397a590c1404890383ef3e0f2604e"/>
                <w:sz w:val="22" pt14:Unid="ee88e16bd012461399449f7535021938"/>
                <w:szCs w:val="22" pt14:Unid="90338ab4b58947fcaeabf27e30382f46"/>
              </w:rPr>
              <w:t>2.2</w:t>
            </w:r>
          </w:p>
        </w:tc>
        <w:tc pt14:Unid="015d6e90ae6b4a598b8007a3072db7f0" pt14:SHA1Hash="60e273888022bf2e0470c7acdfb04031586c425f">
          <w:tcPr pt14:Unid="ef6d9261496d4a53bf3192da1d9dcc4f">
            <w:tcW w:w="7400" w:type="dxa" pt14:Unid="3f98a62a26ca4ca0a8cc282f56fcbf62"/>
            <w:gridSpan w:val="2" pt14:Unid="acf0057f0ca043ad8498f6ec925f73ee"/>
            <w:vAlign w:val="bottom" pt14:Unid="c6ce784d2f214c1bbafc83ac110db975"/>
          </w:tcPr>
          <w:p pt14:Unid="f2219fa09685462da04fc9b53e3a9a23">
            <w:pPr pt14:Unid="5eabaf861ea649e883aab87509ea8dcf">
              <w:spacing w:after="0" pt14:Unid="b7667f6cf9424d0e9c08228fb89aa500"/>
              <w:ind w:left="100" pt14:Unid="8f98b460afed4028ab52c82314597655"/>
              <w:rPr pt14:Unid="b4f0b4b2418241e48b87c81316104b60">
                <w:rFonts w:ascii="Arial" w:hAnsi="Arial" w:eastAsia="Arial" w:cs="Arial" pt14:Unid="9dc89fe910bf4db39e899ad6d0dc7480"/>
                <w:color w:val="auto" pt14:Unid="d4758d6988bc4240b1a17296b485c907"/>
                <w:sz w:val="22" pt14:Unid="1044e5ff59a94dcbaa9d217dc5781cfd"/>
                <w:szCs w:val="22" pt14:Unid="f32b3b8c560d470fa20bbc01b6900e70"/>
              </w:rPr>
            </w:pPr>
            <w:r>
              <w:rPr pt14:Unid="e72b3df666f94b479f34be7da82ec7fd">
                <w:rFonts w:ascii="Arial" w:hAnsi="Arial" w:eastAsia="Arial" w:cs="Arial" pt14:Unid="ddc86021f43c406187a708c89370c3f9"/>
                <w:color w:val="auto" pt14:Unid="0aba8b004a2641098ed404b3a4092765"/>
                <w:sz w:val="22" pt14:Unid="d66addb5c4fc4f1ea14de464dbf8a809"/>
                <w:szCs w:val="22" pt14:Unid="d47e4953056d4a9e848290a85c240852"/>
              </w:rPr>
              <w:t>Los microservicios en la fase de requisitos . . . . . . . . . . . . . . . . . . .</w:t>
            </w:r>
          </w:p>
        </w:tc>
        <w:tc pt14:Unid="ac5719f6f2b34b85ba53f3a2d966e75e" pt14:SHA1Hash="9eeebd9c1a21d7d8026b54da62c197bca552817e">
          <w:tcPr pt14:Unid="70a77a3cd5d54fa29beef10f61895c82">
            <w:tcW w:w="380" w:type="dxa" pt14:Unid="5c0f36298e3d4b5c984b043d234c3b4c"/>
            <w:vAlign w:val="bottom" pt14:Unid="7145c15ac2a146b8a88fec09a52bcf7f"/>
          </w:tcPr>
          <w:p pt14:Unid="e2d86aef07fd4740b1159d3fba68c62d">
            <w:pPr pt14:Unid="531b80aebc604a7da08713f1f05d9a31">
              <w:spacing w:after="0" pt14:Unid="c43ed84778c844859ad1534ea52ef1ad"/>
              <w:jc w:val="right" pt14:Unid="c39d25ff654b4cd2bc9b36532eb3a64a"/>
              <w:rPr pt14:Unid="b0f35a9252de4f44a85872b961f7a682">
                <w:color w:val="auto" pt14:Unid="64bed55f118440ccb4814272640ebd49"/>
                <w:sz w:val="20" pt14:Unid="f3effdb6a2b242d28dacfff8e342c980"/>
                <w:szCs w:val="20" pt14:Unid="09f9b5e41fd94cd798449c4e9354695a"/>
              </w:rPr>
            </w:pPr>
            <w:r>
              <w:rPr pt14:Unid="b187585675284f6ba97afc701bf18044">
                <w:rFonts w:ascii="Arial" w:hAnsi="Arial" w:eastAsia="Arial" w:cs="Arial" pt14:Unid="5bafe7dbeae2402280830e40ad15dd92"/>
                <w:color w:val="auto" pt14:Unid="fc01d4036e3543b88e41dfd26f0cc37b"/>
                <w:sz w:val="22" pt14:Unid="471d4b76d06a46a7bc0bed984268c8ce"/>
                <w:szCs w:val="22" pt14:Unid="f8185410b2364601b8d1e0298850b7f9"/>
              </w:rPr>
              <w:t>4</w:t>
            </w:r>
          </w:p>
        </w:tc>
      </w:tr>
      <w:tr pt14:Unid="a5f4c2e0cb5645fa960fb7b25abf1c81" pt14:CorrelatedSHA1Hash="174322899a1d7b67094eab84912715109ff3b83e" pt14:SHA1Hash="174322899a1d7b67094eab84912715109ff3b83e" pt14:StructureSHA1Hash="58d4abdc92bcad0ed6c17f4382e915e6731e4b62">
        <w:trPr pt14:Unid="21cbb819964b40448fdbc08bf6e60465">
          <w:trHeight w:val="272" pt14:Unid="4812cb47b26d4afcadc83482872cb559"/>
        </w:trPr>
        <w:tc pt14:Unid="d67e98ad210d4398a55557f87d807b30" pt14:SHA1Hash="b90b8e947d8c3b09e63df8bfa3bb13cebd6bd22d">
          <w:tcPr pt14:Unid="327c65b274764689ba2957df66068cf0">
            <w:tcW w:w="720" w:type="dxa" pt14:Unid="a6d2fcf2a08043b18faee1f285c3ec41"/>
            <w:vAlign w:val="bottom" pt14:Unid="ee616844019b4a998aa655eee2f78df0"/>
          </w:tcPr>
          <w:p pt14:Unid="2b7b0532b6db40ea8dec68950e39c0c8">
            <w:pPr pt14:Unid="7a8ee2a9a2954b158dc110530fe4778b">
              <w:spacing w:after="0" pt14:Unid="c313ab9f40cc471783536746a2e3ff05"/>
              <w:rPr pt14:Unid="05e8c03e147f4ba892bf869f128346ac">
                <w:color w:val="auto" pt14:Unid="447999293a614a30a9e5d797ea272404"/>
                <w:sz w:val="23" pt14:Unid="a6cb89926b104cb0a6e21570b435aac1"/>
                <w:szCs w:val="23" pt14:Unid="bd616cdddd2a4bb0a57d7ab20c3d6bb5"/>
              </w:rPr>
            </w:pPr>
          </w:p>
        </w:tc>
        <w:tc pt14:Unid="94d68a8b51db478e9022a67a33f61e62" pt14:SHA1Hash="b665d82b85ba0ba9893c5d46853b66057defdf0f">
          <w:tcPr pt14:Unid="2fa6698201764a238c46854d9c1fa11a">
            <w:tcW w:w="760" w:type="dxa" pt14:Unid="bfc02ac671504da2952eb883e71b71ad"/>
            <w:vAlign w:val="bottom" pt14:Unid="159e55566e8642fd802d246dd1880136"/>
          </w:tcPr>
          <w:p pt14:Unid="63520bc603274da29cf5da42e8cc17dc">
            <w:pPr pt14:Unid="c9a9cd44c6cd4620a95c6498f86e47a0">
              <w:spacing w:after="0" pt14:Unid="e7e7f66d6986469c82725b85debfefc6"/>
              <w:ind w:left="100" pt14:Unid="51b1154f4de44bc1b7dd9b756c1607c3"/>
              <w:rPr pt14:Unid="d40ad29cd7bf4422827d3da65f0ea4a2">
                <w:rFonts w:ascii="Arial" w:hAnsi="Arial" w:eastAsia="Arial" w:cs="Arial" pt14:Unid="671d38336f7448ababdd2a0d3b503e56"/>
                <w:color w:val="auto" pt14:Unid="d419e5de103b4eb4ac74455c1593baa5"/>
                <w:sz w:val="22" pt14:Unid="68dce42819074c969a69f97ba50269dc"/>
                <w:szCs w:val="22" pt14:Unid="76dc4eac7b4944bca7ed441702ff50b8"/>
              </w:rPr>
            </w:pPr>
            <w:r>
              <w:rPr pt14:Unid="d7f85447f9bd4da69d9eedad6f27c6b1">
                <w:rFonts w:ascii="Arial" w:hAnsi="Arial" w:eastAsia="Arial" w:cs="Arial" pt14:Unid="22267ed8cea84fc6981d20f3702ba7ad"/>
                <w:color w:val="auto" pt14:Unid="bc93e808f98e4a6680c80b3de86c637c"/>
                <w:sz w:val="22" pt14:Unid="6a3feeb419cf423fa75221774640e0eb"/>
                <w:szCs w:val="22" pt14:Unid="4c6540e9eaae49d286fe58e68fe75611"/>
              </w:rPr>
              <w:t>2.2.1</w:t>
            </w:r>
          </w:p>
        </w:tc>
        <w:tc pt14:Unid="899a4458d5b84a1f82d197b621c46ab2" pt14:SHA1Hash="53a925ce34d6eabd6db5c7ee19dedb0c08e663cf">
          <w:tcPr pt14:Unid="3ccc19b31fcc4001b75d73d7314f82eb">
            <w:tcW w:w="6640" w:type="dxa" pt14:Unid="b4f3f2f1e2ab42d29a1aca6e8354c251"/>
            <w:vAlign w:val="bottom" pt14:Unid="fe0bf903d1984615ae126aed0237c44c"/>
          </w:tcPr>
          <w:p pt14:Unid="9431635dc538414b846d7a10d68f87a9">
            <w:pPr pt14:Unid="aaf0dc890f324f82b44aca81f31f7071">
              <w:spacing w:after="0" pt14:Unid="744c75c548204de1a6fe5a06c9e184b4"/>
              <w:ind w:left="40" pt14:Unid="c05f31f534044c77be1c0bf90fc3aa26"/>
              <w:rPr pt14:Unid="fb6341a65f76490b9cc06e22c9792bd6">
                <w:rFonts w:ascii="Arial" w:hAnsi="Arial" w:eastAsia="Arial" w:cs="Arial" pt14:Unid="50922cd4b71b4e32b84b02ed5cf7cac1"/>
                <w:color w:val="auto" pt14:Unid="a0cf6803230043dda0959dae06937ec4"/>
                <w:sz w:val="22" pt14:Unid="5eff6144ef2c42298df816ffc63d6267"/>
                <w:szCs w:val="22" pt14:Unid="27bb7d9bd11e417b98d6fb1d936ae546"/>
              </w:rPr>
            </w:pPr>
            <w:r>
              <w:rPr pt14:Unid="e05722f6200b4491b0fb2f61533b5382">
                <w:rFonts w:ascii="Arial" w:hAnsi="Arial" w:eastAsia="Arial" w:cs="Arial" pt14:Unid="23cfcc016d8546c886b8b24a85d57bfe"/>
                <w:color w:val="auto" pt14:Unid="438651893e904c2fb397a211bceb41ac"/>
                <w:sz w:val="22" pt14:Unid="da41db327cd04de5bad161cd841501e3"/>
                <w:szCs w:val="22" pt14:Unid="98d192c5baa243e6b27412471cc43bd7"/>
              </w:rPr>
              <w:t>Requisitos funcionales y no funcionales . . . . . . . . . . . . . . . .</w:t>
            </w:r>
          </w:p>
        </w:tc>
        <w:tc pt14:Unid="6ee34fc18d00444a842d552335a47333" pt14:SHA1Hash="9eeebd9c1a21d7d8026b54da62c197bca552817e">
          <w:tcPr pt14:Unid="a2a4e0efa24d4966a8ba1950b7fc8d90">
            <w:tcW w:w="380" w:type="dxa" pt14:Unid="19b961fd8fdc45a08be4b0ef5e57c33d"/>
            <w:vAlign w:val="bottom" pt14:Unid="67b7ab7d50fa4143bb1053d08fbafe19"/>
          </w:tcPr>
          <w:p pt14:Unid="7a1a02c2596549259d66254558879607">
            <w:pPr pt14:Unid="7093133851874941b32df0047d99294d">
              <w:spacing w:after="0" pt14:Unid="74ce44da05e048ebab65d42118cc9435"/>
              <w:jc w:val="right" pt14:Unid="3222e52240e3449fae6afe0203c4d22d"/>
              <w:rPr pt14:Unid="66d4b63519e54e81b2aa6412c1facd84">
                <w:color w:val="auto" pt14:Unid="ba694655b5e840cd8fb0856de85a28fc"/>
                <w:sz w:val="20" pt14:Unid="13017e7f5a5c4f7c93d1445dfb17325c"/>
                <w:szCs w:val="20" pt14:Unid="84e20f6271864587a587dc598a9f24ea"/>
              </w:rPr>
            </w:pPr>
            <w:r>
              <w:rPr pt14:Unid="533f05ab44734967bcfa086ec47e1f0b">
                <w:rFonts w:ascii="Arial" w:hAnsi="Arial" w:eastAsia="Arial" w:cs="Arial" pt14:Unid="29f0107ce66a4513978814ea5c673775"/>
                <w:color w:val="auto" pt14:Unid="14fe40187bff4b14aa6fecbc8d98bb9f"/>
                <w:sz w:val="22" pt14:Unid="4cc59f71c537443485345d56048d5435"/>
                <w:szCs w:val="22" pt14:Unid="e83b9223663d4921826296695c58c58f"/>
              </w:rPr>
              <w:t>4</w:t>
            </w:r>
          </w:p>
        </w:tc>
      </w:tr>
      <w:tr pt14:Unid="d797c7804f9a4f978e3d60a722a04947" pt14:CorrelatedSHA1Hash="a29a64d3fecd56ca6e7b9157363b36fb51fab226" pt14:SHA1Hash="a29a64d3fecd56ca6e7b9157363b36fb51fab226" pt14:StructureSHA1Hash="58d4abdc92bcad0ed6c17f4382e915e6731e4b62">
        <w:trPr pt14:Unid="f1d76bc19552440da3023a3af3825eba">
          <w:trHeight w:val="272" pt14:Unid="57e4c9bf4be04fa19084d5c3dd084e99"/>
        </w:trPr>
        <w:tc pt14:Unid="45a75231f9d54d7b8e704c3cf34cf320" pt14:SHA1Hash="b90b8e947d8c3b09e63df8bfa3bb13cebd6bd22d">
          <w:tcPr pt14:Unid="f1d1826b0b004c4f89d2313f1c5b079f">
            <w:tcW w:w="720" w:type="dxa" pt14:Unid="5f055e5dcd24436da123edf441f97998"/>
            <w:vAlign w:val="bottom" pt14:Unid="9375f0f11c6e4f7ba11e698c3a98e94e"/>
          </w:tcPr>
          <w:p pt14:Unid="552507444cf54d8e99ddfa406bbfbe35">
            <w:pPr pt14:Unid="5198fcf8ac2c464b98e11b4b4736cda8">
              <w:spacing w:after="0" pt14:Unid="4337468ab7a14ae997f27a4911b2d537"/>
              <w:rPr pt14:Unid="8559ddb01aaf4ab4b9fe73d47937b75c">
                <w:color w:val="auto" pt14:Unid="dfe88a61a2fe4dbaa88ed612d7bc5d11"/>
                <w:sz w:val="23" pt14:Unid="f01538481d254005ae9d7a52e26158bf"/>
                <w:szCs w:val="23" pt14:Unid="c5f23f50ad534dc4b64b7cd476d73ec0"/>
              </w:rPr>
            </w:pPr>
          </w:p>
        </w:tc>
        <w:tc pt14:Unid="e3f6eb6fe9f24a95a2068c3932d1bb74" pt14:SHA1Hash="196f69296b09d8b0845e6d66b10a430c23d598c4">
          <w:tcPr pt14:Unid="58cc692f9ea94d8d88308e1cc3ba9e5e">
            <w:tcW w:w="760" w:type="dxa" pt14:Unid="be8e5cb5b430481dad406238d9bbc63b"/>
            <w:vAlign w:val="bottom" pt14:Unid="b59a1489e7654d358b3f5a9654680a44"/>
          </w:tcPr>
          <w:p pt14:Unid="b580be3a11744fe9aa85b606fea88859">
            <w:pPr pt14:Unid="6d13691fd48f4a76bf43856cff8a5741">
              <w:spacing w:after="0" pt14:Unid="d3cb112ee7974e83b0554e838ae67883"/>
              <w:ind w:left="100" pt14:Unid="44c16ccd48244dac904bd2c52bfbcb7d"/>
              <w:rPr pt14:Unid="aa180e9a46f24e2f90128ef5705ca46c">
                <w:rFonts w:ascii="Arial" w:hAnsi="Arial" w:eastAsia="Arial" w:cs="Arial" pt14:Unid="f0e51bbb4eee497988f9d744cc5d5976"/>
                <w:color w:val="auto" pt14:Unid="b3be6e60b43b4ccb96cbed14cda7edbb"/>
                <w:sz w:val="22" pt14:Unid="54ffc4ba888a402085c7ebe37592fd37"/>
                <w:szCs w:val="22" pt14:Unid="0afdd08a678240dba9cfa91518a1df88"/>
              </w:rPr>
            </w:pPr>
            <w:r>
              <w:rPr pt14:Unid="5bf6030f2a92452fa615fc741277ed1e">
                <w:rFonts w:ascii="Arial" w:hAnsi="Arial" w:eastAsia="Arial" w:cs="Arial" pt14:Unid="d2bc38b03cb542b4be9d756cff1a7d6a"/>
                <w:color w:val="auto" pt14:Unid="d8eef134a79247a8965b6acb5820b020"/>
                <w:sz w:val="22" pt14:Unid="369e44c4d2724dc998d86f83488cf41b"/>
                <w:szCs w:val="22" pt14:Unid="893a72533f644e598c8ed6433308ca7a"/>
              </w:rPr>
              <w:t>2.2.2</w:t>
            </w:r>
          </w:p>
        </w:tc>
        <w:tc pt14:Unid="32280a7b9d9b428f983cdb7d41b13ecf" pt14:SHA1Hash="b9da5192b3595fcc52136cafcd0dc6849ec3b261">
          <w:tcPr pt14:Unid="d6bcb240073a4591af3c2a98ed683360">
            <w:tcW w:w="6640" w:type="dxa" pt14:Unid="0517f334ae184d6586c1a25cf7256e35"/>
            <w:vAlign w:val="bottom" pt14:Unid="3b72e27b53a049f69b751065ae5b25a9"/>
          </w:tcPr>
          <w:p pt14:Unid="2a12cf85743144a99ae2fa81ff851593">
            <w:pPr pt14:Unid="0daaada88fe34766bda9de3eda91139f">
              <w:spacing w:after="0" pt14:Unid="bdb3b340c4324216991d1092d1624a85"/>
              <w:ind w:left="40" pt14:Unid="ce8625798aed4ff39aab2809791282fe"/>
              <w:rPr pt14:Unid="16cc7f0baae64528ba8541498db5d720">
                <w:rFonts w:ascii="Arial" w:hAnsi="Arial" w:eastAsia="Arial" w:cs="Arial" pt14:Unid="c642a8631ddf4f298d868b11ed3d0eeb"/>
                <w:color w:val="auto" pt14:Unid="23e44572fa76453e85a14295400e4b09"/>
                <w:sz w:val="22" pt14:Unid="4afa72981f484711a6a69a79ca57f505"/>
                <w:szCs w:val="22" pt14:Unid="8389bc3b5b5842a8b399819200298255"/>
              </w:rPr>
            </w:pPr>
            <w:r>
              <w:rPr pt14:Unid="bf7edb8daf974f03b711394c3fa4185d">
                <w:rFonts w:ascii="Arial" w:hAnsi="Arial" w:eastAsia="Arial" w:cs="Arial" pt14:Unid="bcff873153664490bdaf9197af3c0d64"/>
                <w:color w:val="auto" pt14:Unid="0e4cec260b6a47f78327910b6d49fc6e"/>
                <w:sz w:val="22" pt14:Unid="d55e3a24bf7d42f7b49b8294d6f2e3bc"/>
                <w:szCs w:val="22" pt14:Unid="98f2554ea1c74c84b3d16bfb0eb4e070"/>
              </w:rPr>
              <w:t>El teorema de CAP . . . . . . . . . . . . . . . . . . . . . . . . . . . .</w:t>
            </w:r>
          </w:p>
        </w:tc>
        <w:tc pt14:Unid="0dacf68fc1ee4d488f1b3d42b0f96b32" pt14:SHA1Hash="124e225dc74814b6306c4545362e5d5494e13682">
          <w:tcPr pt14:Unid="ae8df05867e3456dbc7fa1f201e90b5f">
            <w:tcW w:w="380" w:type="dxa" pt14:Unid="edd02702cbbe43cda5b0e629518727dc"/>
            <w:vAlign w:val="bottom" pt14:Unid="5eecc9cb1c3948eb81745907862fa29c"/>
          </w:tcPr>
          <w:p pt14:Unid="097c2014c9c0484c9a39a634f634734b">
            <w:pPr pt14:Unid="f1a6fa6692034fe993d14b442067212d">
              <w:spacing w:after="0" pt14:Unid="b7de7df0fccd4c35872b872892d6d2e2"/>
              <w:jc w:val="right" pt14:Unid="cd268178cde0410cab3bc4a8109ab3db"/>
              <w:rPr pt14:Unid="32a052bc5a51456ca68ae3a47c336da7">
                <w:color w:val="auto" pt14:Unid="88699aa5008d48d881f57113c6d171e7"/>
                <w:sz w:val="20" pt14:Unid="0eda98d2bca04fffae3ffdb29fc426fa"/>
                <w:szCs w:val="20" pt14:Unid="7cba3f96b63948ae8e68259a432ab2f1"/>
              </w:rPr>
            </w:pPr>
            <w:r>
              <w:rPr pt14:Unid="673d3ca07e69474b85951078335bcc9b">
                <w:rFonts w:ascii="Arial" w:hAnsi="Arial" w:eastAsia="Arial" w:cs="Arial" pt14:Unid="dfa8cfb833ff47e1b63ba1b7ebdb0753"/>
                <w:color w:val="auto" pt14:Unid="ba56241a140740b28dc78a2a8c27f9dd"/>
                <w:sz w:val="22" pt14:Unid="eb4e69cdd9b84bf9bcd86eef33db447a"/>
                <w:szCs w:val="22" pt14:Unid="b0c45953e98349a2b9599afde0f60f06"/>
              </w:rPr>
              <w:t>6</w:t>
            </w:r>
          </w:p>
        </w:tc>
      </w:tr>
      <w:tr pt14:Unid="537f99bb2adb4942bfcfbf6ab3289735" pt14:CorrelatedSHA1Hash="0b2d40f5e36c701427fdd87b62889245466adaf5" pt14:SHA1Hash="0b2d40f5e36c701427fdd87b62889245466adaf5" pt14:StructureSHA1Hash="21c83eeaf7c4efd77979dd9e88bf44426bd949df">
        <w:trPr pt14:Unid="5f32201122f7422bb1cee2cdfb924d56">
          <w:trHeight w:val="272" pt14:Unid="1f2d673f6e6a4a1f89daf443f5465a51"/>
        </w:trPr>
        <w:tc pt14:Unid="118e1b00dac74f6aa78ce814106b97c1" pt14:SHA1Hash="20c71cfe4b1a9c26050306c6b45f0f46ac7f502d">
          <w:tcPr pt14:Unid="dc5a740f7f734a23a0393f654689361a">
            <w:tcW w:w="720" w:type="dxa" pt14:Unid="517f3151de80454a9d1ebc2e19debea3"/>
            <w:vAlign w:val="bottom" pt14:Unid="4142e007245c42818ebe39c129afc24c"/>
          </w:tcPr>
          <w:p pt14:Unid="6d687d91cb8443c1aa5074f45079813c">
            <w:pPr pt14:Unid="f43c21348f0e4fd09adf3e96bc63c09c">
              <w:spacing w:after="0" pt14:Unid="8ffc42302dd64a7ab1cc6f7d9d438dbb"/>
              <w:ind w:right="11" pt14:Unid="6c23c571fe7242a89e1dc0cbc50478e2"/>
              <w:jc w:val="right" pt14:Unid="daf16591929a4b029b7e635ec2bee586"/>
              <w:rPr pt14:Unid="889692d619694d2a94aa75abb20bde3c">
                <w:rFonts w:ascii="Arial" w:hAnsi="Arial" w:eastAsia="Arial" w:cs="Arial" pt14:Unid="4f63916e94c9462a8e9591dcb811cd5d"/>
                <w:color w:val="auto" pt14:Unid="941ff73f64c04549b3dd3178feebb140"/>
                <w:sz w:val="22" pt14:Unid="0b8c038b54cb4058a246293470685991"/>
                <w:szCs w:val="22" pt14:Unid="801ee4cb1549499da7538a6722302a1e"/>
              </w:rPr>
            </w:pPr>
            <w:r>
              <w:rPr pt14:Unid="7bf6265134a74e8981343a3aa7956b9d">
                <w:rFonts w:ascii="Arial" w:hAnsi="Arial" w:eastAsia="Arial" w:cs="Arial" pt14:Unid="73692dd3b9a84df390aae6dea798a0b3"/>
                <w:color w:val="auto" pt14:Unid="5fa6cbd1b4a04189ae86183aed9bdd04"/>
                <w:sz w:val="22" pt14:Unid="d29b5970bc8d489b91c3e2d1c75c63b6"/>
                <w:szCs w:val="22" pt14:Unid="c66b189c00ab4fbd82f7d77fceb0f5ae"/>
              </w:rPr>
              <w:t>2.3</w:t>
            </w:r>
          </w:p>
        </w:tc>
        <w:tc pt14:Unid="e6be8431e0ff4be6b9554c7163d1e65e" pt14:SHA1Hash="95d308d6007aa8454559748fcb70962e61d831dc">
          <w:tcPr pt14:Unid="c1ed348495dc4203b856edcd679a45a9">
            <w:tcW w:w="7400" w:type="dxa" pt14:Unid="567a9ed6870845bf864e428c290c3075"/>
            <w:gridSpan w:val="2" pt14:Unid="6f36657dc1574fac834a429df1688e55"/>
            <w:vAlign w:val="bottom" pt14:Unid="16fb8beaeb704454b6cdaa75d615c594"/>
          </w:tcPr>
          <w:p pt14:Unid="448e65472265456c90b6b2728763e4dc">
            <w:pPr pt14:Unid="2b34fbb36d73424e854c31c993a20c28">
              <w:spacing w:after="0" pt14:Unid="3786d767833745fe96f7b3ba4ff1f54c"/>
              <w:ind w:left="100" pt14:Unid="3c9e79b066154b9aabc893834e057731"/>
              <w:rPr pt14:Unid="d72e072ee8944f06b40a30eeff8a37de">
                <w:rFonts w:ascii="Arial" w:hAnsi="Arial" w:eastAsia="Arial" w:cs="Arial" pt14:Unid="f76caae79b3e4b459a4825c13cc73715"/>
                <w:color w:val="auto" pt14:Unid="88458ebe9b5249feb55031375b8ba245"/>
                <w:sz w:val="22" pt14:Unid="0d894c52fcf24d60a94394a78c11e658"/>
                <w:szCs w:val="22" pt14:Unid="7bcef39356e14b8db912b96f303b579f"/>
              </w:rPr>
            </w:pPr>
            <w:r>
              <w:rPr pt14:Unid="97d0cf30567047d59b26848449c6d45e">
                <w:rFonts w:ascii="Arial" w:hAnsi="Arial" w:eastAsia="Arial" w:cs="Arial" pt14:Unid="8413a452bd0e4e75bcf67b8deca27487"/>
                <w:color w:val="auto" pt14:Unid="e85395b76a04446fbfd80e0dfeed9c5f"/>
                <w:sz w:val="22" pt14:Unid="3c61a653c7fe4d13848fc16c94249029"/>
                <w:szCs w:val="22" pt14:Unid="5d8e542dc66f43818130c7099a55df44"/>
              </w:rPr>
              <w:t>Los microservicios en la fase de diseño . . . . . . . . . . . . . . . . . . . . .</w:t>
            </w:r>
          </w:p>
        </w:tc>
        <w:tc pt14:Unid="75155c5e9c1642ec8e9d0b6953843ab7" pt14:SHA1Hash="124e225dc74814b6306c4545362e5d5494e13682">
          <w:tcPr pt14:Unid="7a004ffbbd2b4a08b82a98b789c87f77">
            <w:tcW w:w="380" w:type="dxa" pt14:Unid="4b2a7c82cc024411b02c7e9d804369f1"/>
            <w:vAlign w:val="bottom" pt14:Unid="5285fc5939dc4f75a6b603a75b08308e"/>
          </w:tcPr>
          <w:p pt14:Unid="63ff9fef8fdd4b1cbecee23ea288b28c">
            <w:pPr pt14:Unid="9caf602450744d6b98c5022db1ddb711">
              <w:spacing w:after="0" pt14:Unid="1696ae6e4b4b4567ae3df424fcbf0c33"/>
              <w:jc w:val="right" pt14:Unid="b91b4164c84a4862b352e8419247cb2c"/>
              <w:rPr pt14:Unid="284cd3de8514408d9b0f7d213daf35bb">
                <w:color w:val="auto" pt14:Unid="a853bd50cdf846dfa9130acfcec40fef"/>
                <w:sz w:val="20" pt14:Unid="4480af09f8b8462b88b91302d8110453"/>
                <w:szCs w:val="20" pt14:Unid="767617d63084473983624251ec2db049"/>
              </w:rPr>
            </w:pPr>
            <w:r>
              <w:rPr pt14:Unid="2cb65482607e473291ec486952a8bba5">
                <w:rFonts w:ascii="Arial" w:hAnsi="Arial" w:eastAsia="Arial" w:cs="Arial" pt14:Unid="30fa6abca9234c988bf2a25d2d149444"/>
                <w:color w:val="auto" pt14:Unid="8e264577bdbe4d0ca7d08bcdc7f6f896"/>
                <w:sz w:val="22" pt14:Unid="60f1abc441fe4b2aa2edb47aa75a051a"/>
                <w:szCs w:val="22" pt14:Unid="acf49fb34dc44d2983889da5fd2a32a6"/>
              </w:rPr>
              <w:t>6</w:t>
            </w:r>
          </w:p>
        </w:tc>
      </w:tr>
      <w:tr pt14:Unid="5897e829ac764f63bb241c90143406bc" pt14:CorrelatedSHA1Hash="af7291c3c9711425c4e07b55bc01ec3ffb1f803d" pt14:SHA1Hash="af7291c3c9711425c4e07b55bc01ec3ffb1f803d" pt14:StructureSHA1Hash="58d4abdc92bcad0ed6c17f4382e915e6731e4b62">
        <w:trPr pt14:Unid="2a8861926be842dca4c08e71af8c4caa">
          <w:trHeight w:val="272" pt14:Unid="6dac641dceb142d9ad9bf7635a5e6079"/>
        </w:trPr>
        <w:tc pt14:Unid="c49408a2ef3d4c6b96eab65dd0d35072" pt14:SHA1Hash="b90b8e947d8c3b09e63df8bfa3bb13cebd6bd22d">
          <w:tcPr pt14:Unid="f31d7b644aa2465ab87d7c8efdea0964">
            <w:tcW w:w="720" w:type="dxa" pt14:Unid="3799f1ecc0d4417db8480d7a03bfbc2a"/>
            <w:vAlign w:val="bottom" pt14:Unid="e5c4f939da0a4efe9bbedafc9eafc5ce"/>
          </w:tcPr>
          <w:p pt14:Unid="5df8e4ab5706429c8002eab07027ad2a">
            <w:pPr pt14:Unid="de48957abb044506aa450259f2debe8c">
              <w:spacing w:after="0" pt14:Unid="3e5be1629bef411ab0449aee637222cf"/>
              <w:rPr pt14:Unid="92ed8f5dd4934dcfa943e392074eea1c">
                <w:color w:val="auto" pt14:Unid="c81b89bb80f34e4fb5560d6b51c7fd2a"/>
                <w:sz w:val="23" pt14:Unid="b2c4ebd9807845b48bb07735a9deef91"/>
                <w:szCs w:val="23" pt14:Unid="e30156e8b44a49018b3c79a9bf5aa40a"/>
              </w:rPr>
            </w:pPr>
          </w:p>
        </w:tc>
        <w:tc pt14:Unid="30fb08b8bb1d410597e7819061d21bed" pt14:SHA1Hash="273e8305e9f9b0f4974c5ddb67b44794e82d745c">
          <w:tcPr pt14:Unid="ab5b5f17d50c4dd2b873a0fb5b32cc6b">
            <w:tcW w:w="760" w:type="dxa" pt14:Unid="53ba7566f26a42cfadf1d0cc1e7ed8b2"/>
            <w:vAlign w:val="bottom" pt14:Unid="bf0de54740374bcf92c1c81e34defda5"/>
          </w:tcPr>
          <w:p pt14:Unid="337a6ccec94f4100830e56f72f727fea">
            <w:pPr pt14:Unid="6ac8eb64521f47f5a1fd2775cf995125">
              <w:spacing w:after="0" pt14:Unid="90a4d54e308f495b8d7c75ba40c0595d"/>
              <w:ind w:left="100" pt14:Unid="a11f90bf1ea34c2b8b794fec49aeef1e"/>
              <w:rPr pt14:Unid="f139f46ef84d4e188668e5a1b5378113">
                <w:rFonts w:ascii="Arial" w:hAnsi="Arial" w:eastAsia="Arial" w:cs="Arial" pt14:Unid="2b80dbedc29b436b85595e7164d95f6f"/>
                <w:color w:val="auto" pt14:Unid="6141a77ba82d4b928a8f94006c725198"/>
                <w:sz w:val="22" pt14:Unid="0f34bbcdae354ccab1b2219a0c04f141"/>
                <w:szCs w:val="22" pt14:Unid="7c08d3df584e4e14bc81e71fa4257357"/>
              </w:rPr>
            </w:pPr>
            <w:r>
              <w:rPr pt14:Unid="a0b7d46e0662471796397ced0c2ff38b">
                <w:rFonts w:ascii="Arial" w:hAnsi="Arial" w:eastAsia="Arial" w:cs="Arial" pt14:Unid="a260d29ca1c94f199bba89cfe8810e69"/>
                <w:color w:val="auto" pt14:Unid="f302599dd20c418b826e04b8196f3b4e"/>
                <w:sz w:val="22" pt14:Unid="cd302fc67a044010aeac6ad24e45a342"/>
                <w:szCs w:val="22" pt14:Unid="c44bef9d885046128895d722e4fb8402"/>
              </w:rPr>
              <w:t>2.3.1</w:t>
            </w:r>
          </w:p>
        </w:tc>
        <w:tc pt14:Unid="f2cd9dc48ccd4db78b927a2d4a035eff" pt14:SHA1Hash="c0d3b5ea2b2e13c49572d519e5c3beb509a92cfc">
          <w:tcPr pt14:Unid="048e510824ba416abc5fbe81cf228633">
            <w:tcW w:w="6640" w:type="dxa" pt14:Unid="a070aefbd1074d47ac4b32b7e8f04e5e"/>
            <w:vAlign w:val="bottom" pt14:Unid="5360a60007e54dad917656c0bb35cb5d"/>
          </w:tcPr>
          <w:p pt14:Unid="94b1a02b6fa34c4dac589273c9c755f6">
            <w:pPr pt14:Unid="4bb9c0ae26a04b86b77c1dac6a485354">
              <w:spacing w:after="0" pt14:Unid="e3996f88c7f34ba98385145641739ccd"/>
              <w:ind w:left="40" pt14:Unid="892bcae439af48b7b3e66960768b47f6"/>
              <w:rPr pt14:Unid="ef6e3c7bb4c14387aa04683082794f5b">
                <w:rFonts w:ascii="Arial" w:hAnsi="Arial" w:eastAsia="Arial" w:cs="Arial" pt14:Unid="6b4440c1aad74580ae3e26e605ed4ac2"/>
                <w:color w:val="auto" pt14:Unid="5830d61562ce42389326a7da88446c93"/>
                <w:sz w:val="22" pt14:Unid="7d9ef5ef78c9489ca1cecbf2cb8bf582"/>
                <w:szCs w:val="22" pt14:Unid="7984f0985b4d4589adeb80e4fb8ebab5"/>
              </w:rPr>
            </w:pPr>
            <w:r>
              <w:rPr pt14:Unid="a78d0c2d1ea443bfbfb9923815fadbf3">
                <w:rFonts w:ascii="Arial" w:hAnsi="Arial" w:eastAsia="Arial" w:cs="Arial" pt14:Unid="f833076a6d3b4165a03589839e1a6125"/>
                <w:color w:val="auto" pt14:Unid="c896999e82ac4fdcbb309ce0d7381ca1"/>
                <w:sz w:val="22" pt14:Unid="767f98a963084fcc91d8dd3c69b2357d"/>
                <w:szCs w:val="22" pt14:Unid="3f611b223af1416ca07cb078504e7345"/>
              </w:rPr>
              <w:t>Librerías versus servicios  . . . . . . . . . . . . . . . . . . . . . . . .</w:t>
            </w:r>
          </w:p>
        </w:tc>
        <w:tc pt14:Unid="f4af7ea7b1ea45eb8fe459c45e4e9465" pt14:SHA1Hash="124e225dc74814b6306c4545362e5d5494e13682">
          <w:tcPr pt14:Unid="b2544806ac0b468b9ad69dc223e35ba0">
            <w:tcW w:w="380" w:type="dxa" pt14:Unid="4d8ff758c6f04cb7bd453f31179f1f0b"/>
            <w:vAlign w:val="bottom" pt14:Unid="d227d84af0374c50867e10cc09c70fdc"/>
          </w:tcPr>
          <w:p pt14:Unid="1cab81a5b1a044afa82d9518b6a3544e">
            <w:pPr pt14:Unid="0a777457de414785a41e2899750a4d6a">
              <w:spacing w:after="0" pt14:Unid="66bbcc171e3846548f4af069865457b4"/>
              <w:jc w:val="right" pt14:Unid="ba45f9e7abc8478fb5aa87e6ed0e88fb"/>
              <w:rPr pt14:Unid="f20349e5593846928de78d1bab340e2c">
                <w:color w:val="auto" pt14:Unid="99f2a2c079434a198e6db0354884faff"/>
                <w:sz w:val="20" pt14:Unid="05e8833adccc4e278b2013e3d3bc00c6"/>
                <w:szCs w:val="20" pt14:Unid="8bd7202363584e689ddfccbb9c6dc6f5"/>
              </w:rPr>
            </w:pPr>
            <w:r>
              <w:rPr pt14:Unid="557ed36900234c6587dd9686b4af7a2d">
                <w:rFonts w:ascii="Arial" w:hAnsi="Arial" w:eastAsia="Arial" w:cs="Arial" pt14:Unid="466aa09e9c5a420487e078971c5418ac"/>
                <w:color w:val="auto" pt14:Unid="4655d32ec0244c4aaf956860ca150a8f"/>
                <w:sz w:val="22" pt14:Unid="825414b19d564ef3a1a471095722c22a"/>
                <w:szCs w:val="22" pt14:Unid="e1c27ff9949d48b8875938431f8581eb"/>
              </w:rPr>
              <w:t>6</w:t>
            </w:r>
          </w:p>
        </w:tc>
      </w:tr>
      <w:tr pt14:Unid="13a949cd9f5a4c90889abcc3a145c46f" pt14:CorrelatedSHA1Hash="f92f0c141985126ba90330b4430cf600d225b821" pt14:SHA1Hash="f92f0c141985126ba90330b4430cf600d225b821" pt14:StructureSHA1Hash="58d4abdc92bcad0ed6c17f4382e915e6731e4b62">
        <w:trPr pt14:Unid="be1186bd3c9746b7a160e204f30c1d4a">
          <w:trHeight w:val="272" pt14:Unid="33bc310abfc642148eb823ef096d6219"/>
        </w:trPr>
        <w:tc pt14:Unid="0c521d8aba2c447ba73747340dffd199" pt14:SHA1Hash="b90b8e947d8c3b09e63df8bfa3bb13cebd6bd22d">
          <w:tcPr pt14:Unid="80b4aa0fa5e14a0180de618241420e80">
            <w:tcW w:w="720" w:type="dxa" pt14:Unid="d3b47da88db14da89f88a79e89eed413"/>
            <w:vAlign w:val="bottom" pt14:Unid="41ec2d34ba3b4951b1c723145a282047"/>
          </w:tcPr>
          <w:p pt14:Unid="d4044230900d43c7a7a89c4815c8d9bd">
            <w:pPr pt14:Unid="8cb4947ee091497dab3d4434d98c0096">
              <w:spacing w:after="0" pt14:Unid="47f140781c85422994f1eff38d102728"/>
              <w:rPr pt14:Unid="c3634f77b80243c9bbb0205d9fc89d81">
                <w:color w:val="auto" pt14:Unid="599db1a5159f4029984f6bbe7f2b6510"/>
                <w:sz w:val="23" pt14:Unid="f979abec7ce343f791e40426ffffacfd"/>
                <w:szCs w:val="23" pt14:Unid="5260e70ccaaa4659a6058b854c3f839f"/>
              </w:rPr>
            </w:pPr>
          </w:p>
        </w:tc>
        <w:tc pt14:Unid="76661f2e9d6e46c0a56add299791b2f5" pt14:SHA1Hash="1756e143be01b68e8d78a78d3f4d982be79134a8">
          <w:tcPr pt14:Unid="14851c146ea64cd4b8ed9dbbb5679ac6">
            <w:tcW w:w="760" w:type="dxa" pt14:Unid="ad92737c9c1c476387af7f1a6d4a2745"/>
            <w:vAlign w:val="bottom" pt14:Unid="deb4939e6c77452b98cb54dd55f4cf34"/>
          </w:tcPr>
          <w:p pt14:Unid="db6bb2a7ff4a4096a31a1809ed2cfb2a">
            <w:pPr pt14:Unid="3c2546d55b6b404b98ca2a12d1e7b799">
              <w:spacing w:after="0" pt14:Unid="69a454c9093641989a1e7264fcf31783"/>
              <w:ind w:left="100" pt14:Unid="40eff7a109e14622a0268705a44a88e8"/>
              <w:rPr pt14:Unid="58567cb8ffe24368a997a4960b8f0576">
                <w:rFonts w:ascii="Arial" w:hAnsi="Arial" w:eastAsia="Arial" w:cs="Arial" pt14:Unid="9bc52e7d89f5457e970147cee83a05d4"/>
                <w:color w:val="auto" pt14:Unid="01c38006b5604a7885e8f53f99cb3fed"/>
                <w:sz w:val="22" pt14:Unid="fbce883d49264e2c84fe81b9e86433cd"/>
                <w:szCs w:val="22" pt14:Unid="6541c5c37303437b933c065b7ea58b02"/>
              </w:rPr>
            </w:pPr>
            <w:r>
              <w:rPr pt14:Unid="d334cf12671844649c4ac674ad588d9e">
                <w:rFonts w:ascii="Arial" w:hAnsi="Arial" w:eastAsia="Arial" w:cs="Arial" pt14:Unid="00f7726ca7454c0fa097f58435f55722"/>
                <w:color w:val="auto" pt14:Unid="e566dd2ad10c42e8ab568675220e5e6b"/>
                <w:sz w:val="22" pt14:Unid="3d9ba702d4524c149dbc58ab2e3ff393"/>
                <w:szCs w:val="22" pt14:Unid="2b83c6e4480c4095905fb3b67ced6964"/>
              </w:rPr>
              <w:t>2.3.2</w:t>
            </w:r>
          </w:p>
        </w:tc>
        <w:tc pt14:Unid="74590a7d14714653acf92cb58f4a2f46" pt14:SHA1Hash="b23fcd8ffdebb325532d4fedc61abf57e3564245">
          <w:tcPr pt14:Unid="8f6a9163d15048d497a4cda6f78411c3">
            <w:tcW w:w="6640" w:type="dxa" pt14:Unid="be0f6454fd98442d8021275b09a631de"/>
            <w:vAlign w:val="bottom" pt14:Unid="46fbac6a4eb7403dabc513ad8149ab47"/>
          </w:tcPr>
          <w:p pt14:Unid="c4d908cb3f2844a4a46059606da0b44d">
            <w:pPr pt14:Unid="c905179f74a045b8ba8ab82eb887ee52">
              <w:spacing w:after="0" pt14:Unid="c0861f1a17474d06bfe1c8526f62d84a"/>
              <w:ind w:left="40" pt14:Unid="4f67c82a1b2d40d5806d3625fb031b74"/>
              <w:rPr pt14:Unid="7ed4414555af4fe68dc9965c0fb5929a">
                <w:rFonts w:ascii="Arial" w:hAnsi="Arial" w:eastAsia="Arial" w:cs="Arial" pt14:Unid="d43c735594d2449dbecf6403736a2719"/>
                <w:color w:val="auto" pt14:Unid="75b12948375b4f129c23e9636f92cfa3"/>
                <w:sz w:val="22" pt14:Unid="606e8a755f7243aab0deeed6785f18d5"/>
                <w:szCs w:val="22" pt14:Unid="bb76dbefb4ed4d03b5a6b6893b5efd94"/>
              </w:rPr>
            </w:pPr>
            <w:r>
              <w:rPr pt14:Unid="bea53b2bd65448dcbbe5973107aa9ce3">
                <w:rFonts w:ascii="Arial" w:hAnsi="Arial" w:eastAsia="Arial" w:cs="Arial" pt14:Unid="45f0fe95933048ddbe0f46feaae58c63"/>
                <w:color w:val="auto" pt14:Unid="78891fa4624446d6ae5781d9c5bdfb16"/>
                <w:sz w:val="22" pt14:Unid="3495dc7aa9ae4693b96aeb07a44fbeb0"/>
                <w:szCs w:val="22" pt14:Unid="64fd1e3804374a5c9bca6d9b1f343673"/>
              </w:rPr>
              <w:t>Diseño guiado por el dominio (DDD)  . . . . . . . . . . . . . . . . .</w:t>
            </w:r>
          </w:p>
        </w:tc>
        <w:tc pt14:Unid="998832fc0968450c86dd958ca66d477c" pt14:SHA1Hash="d184e6250724e756381196073c2a5cdf34d78f24">
          <w:tcPr pt14:Unid="d85d987caa8e4354a1f60e9c0f67a161">
            <w:tcW w:w="380" w:type="dxa" pt14:Unid="553f825e6eec480abe78cb64cde47b05"/>
            <w:vAlign w:val="bottom" pt14:Unid="5984abeec69d4b78a12f790d8adbac07"/>
          </w:tcPr>
          <w:p pt14:Unid="6279d6169ec44fc08b42a53c4285b097">
            <w:pPr pt14:Unid="87f66d7e517442028662a315a338ffdb">
              <w:spacing w:after="0" pt14:Unid="7e79bcb5b70743c997aeed92a4f6b3ab"/>
              <w:jc w:val="right" pt14:Unid="2c69220701ee419eaf3d14a6954ed625"/>
              <w:rPr pt14:Unid="c38765e4db0c4688897183cc923aeed4">
                <w:color w:val="auto" pt14:Unid="7b83c625e04b48158a039fc0327b5734"/>
                <w:sz w:val="20" pt14:Unid="eb174d8d32c3495c97d1bb052d1e70ff"/>
                <w:szCs w:val="20" pt14:Unid="b5bd16d8f57e4e0c88050f2d2a3169a8"/>
              </w:rPr>
            </w:pPr>
            <w:r>
              <w:rPr pt14:Unid="830e22b2a8d24128a2076c2f5a664125">
                <w:rFonts w:ascii="Arial" w:hAnsi="Arial" w:eastAsia="Arial" w:cs="Arial" pt14:Unid="ff530cca22bd489cae8e88411131b559"/>
                <w:color w:val="auto" pt14:Unid="746f0fef227e4b1c8992f8ff67dc6d2a"/>
                <w:sz w:val="22" pt14:Unid="f9d001a3449649c5a74cc1dfdd64bb3a"/>
                <w:szCs w:val="22" pt14:Unid="d4b749d8108f420e88dd697554723a37"/>
              </w:rPr>
              <w:t>7</w:t>
            </w:r>
          </w:p>
        </w:tc>
      </w:tr>
      <w:tr pt14:Unid="b4960495c07043efb532d7e9fff11b08" pt14:CorrelatedSHA1Hash="4c71c9486c7c1148dc2ab53361aa1eb0a7ed9c6e" pt14:SHA1Hash="4c71c9486c7c1148dc2ab53361aa1eb0a7ed9c6e" pt14:StructureSHA1Hash="58d4abdc92bcad0ed6c17f4382e915e6731e4b62">
        <w:trPr pt14:Unid="5a31e5ee4b7f4555a18709288d59fb1c">
          <w:trHeight w:val="272" pt14:Unid="8b70da70364e4bbfb31d08a82a7aa0bd"/>
        </w:trPr>
        <w:tc pt14:Unid="6c742192f8b1460c9525e1595cf3e0ad" pt14:SHA1Hash="b90b8e947d8c3b09e63df8bfa3bb13cebd6bd22d">
          <w:tcPr pt14:Unid="79340ae3cb944e6299eae22f34f592af">
            <w:tcW w:w="720" w:type="dxa" pt14:Unid="264c5ef60978422bb5b67f24090df929"/>
            <w:vAlign w:val="bottom" pt14:Unid="007a4ccbb7c547e69cfc6dd043cec693"/>
          </w:tcPr>
          <w:p pt14:Unid="59f39978ae0549a39bcb8daf2ec75871">
            <w:pPr pt14:Unid="b78a3abb4c34485c8bbf14b18984ebc1">
              <w:spacing w:after="0" pt14:Unid="56b85f693f864f438a8b4b78beadec4a"/>
              <w:rPr pt14:Unid="91b1175e29be4a11bbe7f7f29cf5b419">
                <w:color w:val="auto" pt14:Unid="d91de425fb2f477e87a5e26ab09f3690"/>
                <w:sz w:val="23" pt14:Unid="c65633c2231b41558c372d1fb4dd6860"/>
                <w:szCs w:val="23" pt14:Unid="96df545b4d3a48219b6fb3e41530fe93"/>
              </w:rPr>
            </w:pPr>
          </w:p>
        </w:tc>
        <w:tc pt14:Unid="0b2ef9f7a4474ccf997105043dc8cc04" pt14:SHA1Hash="7b43a65e85ae46efdc8025fa70b77c4b1cddf412">
          <w:tcPr pt14:Unid="4e5ea3df2c834d5ea8eb3df2a4d2b726">
            <w:tcW w:w="760" w:type="dxa" pt14:Unid="e044479993c744bf83c9d1f9eabdb738"/>
            <w:vAlign w:val="bottom" pt14:Unid="bd129c1437064e0c8aeafad752e139e5"/>
          </w:tcPr>
          <w:p pt14:Unid="54c69dedead742ed9a525cea0781351c">
            <w:pPr pt14:Unid="5474d2a5e7d146f69a4db5a47f2d03c0">
              <w:spacing w:after="0" pt14:Unid="10e143b4b7414d1b913f3a70d51989dc"/>
              <w:ind w:left="100" pt14:Unid="946872fda9cf4e8a9036cf0829603d8a"/>
              <w:rPr pt14:Unid="0ad8a9e8911841539157a012cc3ce66d">
                <w:rFonts w:ascii="Arial" w:hAnsi="Arial" w:eastAsia="Arial" w:cs="Arial" pt14:Unid="5294dd928b0b44afabbb5c5c04056fd1"/>
                <w:color w:val="auto" pt14:Unid="375f15d4585e4998a314400f019639ab"/>
                <w:sz w:val="22" pt14:Unid="ba43ba8c04ef4c83a6aeeb03a1c97c66"/>
                <w:szCs w:val="22" pt14:Unid="5a77cc1a29f5421988769702fc9836c5"/>
              </w:rPr>
            </w:pPr>
            <w:r>
              <w:rPr pt14:Unid="eba413dfc7824306858ff67be209bd6f">
                <w:rFonts w:ascii="Arial" w:hAnsi="Arial" w:eastAsia="Arial" w:cs="Arial" pt14:Unid="44c99ffcf5a841e2a33c50c39142c9a5"/>
                <w:color w:val="auto" pt14:Unid="e999cb4e011642f3955e6375fe5f2c91"/>
                <w:sz w:val="22" pt14:Unid="2131b4e75055490aa7e5f9e3629dc9a7"/>
                <w:szCs w:val="22" pt14:Unid="991b3a9de6744bec8007df3d0045cf7b"/>
              </w:rPr>
              <w:t>2.3.3</w:t>
            </w:r>
          </w:p>
        </w:tc>
        <w:tc pt14:Unid="3f9ec811e16b4c73b8c1aa5e63ec4339" pt14:SHA1Hash="3addb48a8e04c2c29c25645ebcf97ab1ff2f67ef">
          <w:tcPr pt14:Unid="459d4396de534fb9bf87e5ccb3249ae8">
            <w:tcW w:w="6640" w:type="dxa" pt14:Unid="1023df643725459387ee4df07702a165"/>
            <w:vAlign w:val="bottom" pt14:Unid="6694d96901cb48fabc70a41ba4858f45"/>
          </w:tcPr>
          <w:p pt14:Unid="0c5b63efede44620bfa0acf10a3fb4b3">
            <w:pPr pt14:Unid="077bc476cf2f4efb832d239847c28941">
              <w:spacing w:after="0" pt14:Unid="5e2e5f9923f34f0f9f70e64255420863"/>
              <w:ind w:left="40" pt14:Unid="e8bab8335b4e4b8091c26cb118da8e04"/>
              <w:rPr pt14:Unid="5abe744346aa4a46b9188496fcb88afc">
                <w:rFonts w:ascii="Arial" w:hAnsi="Arial" w:eastAsia="Arial" w:cs="Arial" pt14:Unid="42947c0d05974e5188e3dd439acbdcf3"/>
                <w:color w:val="auto" pt14:Unid="9edc35e10f70465f855b39f55dd6f36a"/>
                <w:sz w:val="22" pt14:Unid="12e45b019e0f4595ab9c1d599863e625"/>
                <w:szCs w:val="22" pt14:Unid="79a32bb4deae49e6b3c57f7e76121a1e"/>
              </w:rPr>
            </w:pPr>
            <w:r>
              <w:rPr pt14:Unid="83263a885adb40a98af1b56fd64f1e50">
                <w:rFonts w:ascii="Arial" w:hAnsi="Arial" w:eastAsia="Arial" w:cs="Arial" pt14:Unid="1eb8b5d9125a4e6696aca8494c4e9b2b"/>
                <w:color w:val="auto" pt14:Unid="99c1f4f96c504c028957437384a18dee"/>
                <w:sz w:val="22" pt14:Unid="917300daeaa744f2860bf039c86450bb"/>
                <w:szCs w:val="22" pt14:Unid="41435395792c47008b8f44d7bbdbc094"/>
              </w:rPr>
              <w:t>Descomposición en microservicios . . . . . . . . . . . . . . . . . . .</w:t>
            </w:r>
          </w:p>
        </w:tc>
        <w:tc pt14:Unid="70b4830f161a4406913f950ccf34b4ce" pt14:SHA1Hash="f330c9a266b2cbbd8317fe56b01a34ae9222cd7d">
          <w:tcPr pt14:Unid="7e513cef763b4d04ba9a591cf2ac5485">
            <w:tcW w:w="380" w:type="dxa" pt14:Unid="d6fa3371bcc2447aa9972b0d9eabe657"/>
            <w:vAlign w:val="bottom" pt14:Unid="aafcb71f69a24bfc836259098f3e4bcc"/>
          </w:tcPr>
          <w:p pt14:Unid="be26efaec93b412588e563522645d96b">
            <w:pPr pt14:Unid="658f246bd36d4dc68af5192c1cb7b3a1">
              <w:spacing w:after="0" pt14:Unid="93b4b4c7a9ee44f999a431251865f032"/>
              <w:jc w:val="right" pt14:Unid="472b17028d69486898b0ad16b537127f"/>
              <w:rPr pt14:Unid="b9480a61e2254ee99e3b772d149421dc">
                <w:color w:val="auto" pt14:Unid="6c19d4995f8647ea8d1110a122238d4c"/>
                <w:sz w:val="20" pt14:Unid="3b8a744f18e64b6394292acb4f46aad2"/>
                <w:szCs w:val="20" pt14:Unid="32233f89ca1d41aeab7ae71e7fd77e9f"/>
              </w:rPr>
            </w:pPr>
            <w:r>
              <w:rPr pt14:Unid="1854b781ebba49008589deb8af587835">
                <w:rFonts w:ascii="Arial" w:hAnsi="Arial" w:eastAsia="Arial" w:cs="Arial" pt14:Unid="9b06a540db6f44baafc898e8d35627cf"/>
                <w:color w:val="auto" pt14:Unid="80d218ec8b174fcf8ee218ca07605ebb"/>
                <w:sz w:val="22" pt14:Unid="ca90ff843c61443a84fe3cdf9fe75463"/>
                <w:szCs w:val="22" pt14:Unid="19c42cf5db634ae0a6d9d951c1af2854"/>
              </w:rPr>
              <w:t>8</w:t>
            </w:r>
          </w:p>
        </w:tc>
      </w:tr>
      <w:tr pt14:Unid="1e313c4b9e8442889ad51f5bbabfc599" pt14:CorrelatedSHA1Hash="4c2f5614e122b7338a8fd5ee4f88f44454c354f2" pt14:SHA1Hash="4c2f5614e122b7338a8fd5ee4f88f44454c354f2" pt14:StructureSHA1Hash="58d4abdc92bcad0ed6c17f4382e915e6731e4b62">
        <w:trPr pt14:Unid="2bab8b570416473495c882054a9e913a">
          <w:trHeight w:val="272" pt14:Unid="8c463cbea6d64fa1a05a4b24b5767022"/>
        </w:trPr>
        <w:tc pt14:Unid="96b01dc0056b4952aef3f58744a942af" pt14:SHA1Hash="b90b8e947d8c3b09e63df8bfa3bb13cebd6bd22d">
          <w:tcPr pt14:Unid="bf4e88bdc95d4dacb815481539e28592">
            <w:tcW w:w="720" w:type="dxa" pt14:Unid="22345f5d56e648649754e267f69c598e"/>
            <w:vAlign w:val="bottom" pt14:Unid="56879ffc917e4430ba723651ad2152ae"/>
          </w:tcPr>
          <w:p pt14:Unid="cc76ada0325444b7864f03890e715ca0">
            <w:pPr pt14:Unid="e1e5fa9c5e784126a708fd03712cde1e">
              <w:spacing w:after="0" pt14:Unid="07a0b053266b4f718cb76fbee1695a24"/>
              <w:rPr pt14:Unid="93f7ded2460e4832b6d667bac89e12d7">
                <w:color w:val="auto" pt14:Unid="3c10da204bab4dac8c911c4df73fb79c"/>
                <w:sz w:val="23" pt14:Unid="7ae9495eb20640569ceeb0bc52a47875"/>
                <w:szCs w:val="23" pt14:Unid="0172b7ec8b5644bc80c778606c50c666"/>
              </w:rPr>
            </w:pPr>
          </w:p>
        </w:tc>
        <w:tc pt14:Unid="91970327510e439e9892c7a593bd73b6" pt14:SHA1Hash="5effcb992b3b91559809257cd29a571d7a87165b">
          <w:tcPr pt14:Unid="6ff4d82649bf4f3c8a5fd326b5a40a40">
            <w:tcW w:w="760" w:type="dxa" pt14:Unid="97fc280e7265406abf01243bca6538b4"/>
            <w:vAlign w:val="bottom" pt14:Unid="ab4822d34166493fad87d8e319402f0d"/>
          </w:tcPr>
          <w:p pt14:Unid="e8cc2fd11546488d8e16011078ec9e9c">
            <w:pPr pt14:Unid="1ab3c45e8dd24609bf107ec6d2ca0d30">
              <w:spacing w:after="0" pt14:Unid="8e52e6e0d3a74bd39638b0c455e1d5b1"/>
              <w:ind w:left="100" pt14:Unid="c825be3863e04556aafa960f02e82b07"/>
              <w:rPr pt14:Unid="4ca9a9ffe6f64052ad1ab89006b5c8c8">
                <w:rFonts w:ascii="Arial" w:hAnsi="Arial" w:eastAsia="Arial" w:cs="Arial" pt14:Unid="ca65ee5e64554a3c991c0ea20c9c0924"/>
                <w:color w:val="auto" pt14:Unid="3e6a0d4024f040b0be2c159e7d70929e"/>
                <w:sz w:val="22" pt14:Unid="d85ec00b307b42d888e337dcd2ec13ae"/>
                <w:szCs w:val="22" pt14:Unid="834f8946e0c946828fbe9215bf33e147"/>
              </w:rPr>
            </w:pPr>
            <w:r>
              <w:rPr pt14:Unid="5e3e0865b2e940a39dec339a71e0ee8e">
                <w:rFonts w:ascii="Arial" w:hAnsi="Arial" w:eastAsia="Arial" w:cs="Arial" pt14:Unid="b75bb546ebb74844b6ddf5d86d2998c9"/>
                <w:color w:val="auto" pt14:Unid="aa5db9e5efa145219a8e59e1245ab7a9"/>
                <w:sz w:val="22" pt14:Unid="a6ac9eb2b00149a084c85de20afbb38a"/>
                <w:szCs w:val="22" pt14:Unid="461d35eb08dd45bba7b57db024ad716c"/>
              </w:rPr>
              <w:t>2.3.4</w:t>
            </w:r>
          </w:p>
        </w:tc>
        <w:tc pt14:Unid="d4f63490de9f4bab9dc5ee2cd5b2288e" pt14:SHA1Hash="3df840f4ea9f7f2ffb893cd9fa2ba36a2e18e1e3">
          <w:tcPr pt14:Unid="c57f649c86e44e279efdeea971209d7e">
            <w:tcW w:w="6640" w:type="dxa" pt14:Unid="f4bb86fa92264c5697324aa33b65c12e"/>
            <w:vAlign w:val="bottom" pt14:Unid="06a8157fbdb5440cacad4907c8bd5831"/>
          </w:tcPr>
          <w:p pt14:Unid="65e0ab18de784511b2e50a87ea93d6db">
            <w:pPr pt14:Unid="15bee4291900470e92961d93a92ef604">
              <w:spacing w:after="0" pt14:Unid="c1b8de11bdea49b39a767e9fe9c13859"/>
              <w:ind w:left="40" pt14:Unid="880a0018d2ae455ebbfca89db4c4756b"/>
              <w:rPr pt14:Unid="5a8f1db94e754a4484cf0cfd3a1166cc">
                <w:rFonts w:ascii="Arial" w:hAnsi="Arial" w:eastAsia="Arial" w:cs="Arial" pt14:Unid="5ce4b29170e14f1485c27d0e32403c6f"/>
                <w:color w:val="auto" pt14:Unid="91ceeb9ebdb64d13b10373e8dae9e7af"/>
                <w:sz w:val="22" pt14:Unid="2a805327257041e1a2e40a4200b7773f"/>
                <w:szCs w:val="22" pt14:Unid="88e79ef2076f4bf6bcb5e2d8d287123b"/>
              </w:rPr>
            </w:pPr>
            <w:r>
              <w:rPr pt14:Unid="442c2cfd0a65487cb79079730f99e188">
                <w:rFonts w:ascii="Arial" w:hAnsi="Arial" w:eastAsia="Arial" w:cs="Arial" pt14:Unid="d17a58fe9e0547958ed67f87acd9c710"/>
                <w:color w:val="auto" pt14:Unid="0b57c42ec4cc490e8ea7ad506aaf6f44"/>
                <w:sz w:val="22" pt14:Unid="fbc7c8d2343c4039b85cb7ff0d7d8bdc"/>
                <w:szCs w:val="22" pt14:Unid="b7b922972dc242168aa7972dcdd1f21e"/>
              </w:rPr>
              <w:t>La tarea del arquitecto de software . . . . . . . . . . . . . . . . . . .</w:t>
            </w:r>
          </w:p>
        </w:tc>
        <w:tc pt14:Unid="5bee1a2f5cb04449bacef13b73dae3e0" pt14:SHA1Hash="479920e437574d0fe73915516fd52a6a1a640439">
          <w:tcPr pt14:Unid="f22120a0ddf1443792dca9c21fd4a73f">
            <w:tcW w:w="380" w:type="dxa" pt14:Unid="384c6ff921a54b349c8de22976d294e6"/>
            <w:vAlign w:val="bottom" pt14:Unid="10615a31707b467fbef66e05af34e979"/>
          </w:tcPr>
          <w:p pt14:Unid="16b739bb72c449348270f3cb1a40f7ce">
            <w:pPr pt14:Unid="68e881d24aec42129a7679789abe7833">
              <w:spacing w:after="0" pt14:Unid="1848552dba224678b0d6b140138dcb71"/>
              <w:jc w:val="right" pt14:Unid="e85698236b734f8982a6f95ccd8153fe"/>
              <w:rPr pt14:Unid="f2523c05c0984ba697c2c6fd9e4ecb00">
                <w:color w:val="auto" pt14:Unid="b54a14b9480d4b5bbf280f68b10e02ad"/>
                <w:sz w:val="20" pt14:Unid="e93e3fb13f424ffda329e60e0dc6eb52"/>
                <w:szCs w:val="20" pt14:Unid="429c6242ef4e4983bcaf51684372a2c0"/>
              </w:rPr>
            </w:pPr>
            <w:r>
              <w:rPr pt14:Unid="c27f6b2b9ede4d9aa26d3b0fe87512f6">
                <w:rFonts w:ascii="Arial" w:hAnsi="Arial" w:eastAsia="Arial" w:cs="Arial" pt14:Unid="c56e7aafeebd4dafb361c266c6cd08bb"/>
                <w:color w:val="auto" pt14:Unid="8aaca1318fa24bef8ceb2e7206f20f38"/>
                <w:sz w:val="22" pt14:Unid="319913ec396f483d84f773ad756c6b43"/>
                <w:szCs w:val="22" pt14:Unid="a721ccb77e664c4592fc5c7976316e57"/>
              </w:rPr>
              <w:t>9</w:t>
            </w:r>
          </w:p>
        </w:tc>
      </w:tr>
      <w:tr pt14:Unid="c7f65806e8784ad4adc02dc569213993" pt14:CorrelatedSHA1Hash="bce76c5b531c4ff6a594e5d08c93bb0d66f5ad27" pt14:SHA1Hash="bce76c5b531c4ff6a594e5d08c93bb0d66f5ad27" pt14:StructureSHA1Hash="21c83eeaf7c4efd77979dd9e88bf44426bd949df">
        <w:trPr pt14:Unid="f4544c5c34c443a1b04230d1dced3d27">
          <w:trHeight w:val="272" pt14:Unid="c621d24476a6470ab0c4532187e82e1c"/>
        </w:trPr>
        <w:tc pt14:Unid="e53441761a91420499fea2e101fb0cc0" pt14:SHA1Hash="9bd0a66ec2e0bbeeb1bc16f2cb146bcb41be5167">
          <w:tcPr pt14:Unid="b7042b041dbf4801a69f1b8c2c9804e5">
            <w:tcW w:w="720" w:type="dxa" pt14:Unid="35774da47194473385f0aa3d2fa520cd"/>
            <w:vAlign w:val="bottom" pt14:Unid="a4b4ab4d441d43a094e2b49f857ea1ee"/>
          </w:tcPr>
          <w:p pt14:Unid="a77c258cfa5e4feda406f0ec2b9a9c28">
            <w:pPr pt14:Unid="c269e22ad5d5480f83b67644c59334a2">
              <w:spacing w:after="0" pt14:Unid="018f9477c4f14db395be14a944704f17"/>
              <w:ind w:right="11" pt14:Unid="49b6322a64af492aaf26b4e1f44d41a6"/>
              <w:jc w:val="right" pt14:Unid="52079e834c674a65b3ac4bdc1041a6f9"/>
              <w:rPr pt14:Unid="96aa006c89c24d4596e0e98cf34d15d7">
                <w:rFonts w:ascii="Arial" w:hAnsi="Arial" w:eastAsia="Arial" w:cs="Arial" pt14:Unid="4de5e1759aec42fb9f96ac22e7d14171"/>
                <w:color w:val="auto" pt14:Unid="8b77a32344684396b3551ccdd1e36747"/>
                <w:sz w:val="22" pt14:Unid="4c9775a555bb4ea0abe8ab36d096fec6"/>
                <w:szCs w:val="22" pt14:Unid="96e5c7366b6649dc95efbb0259660a8c"/>
              </w:rPr>
            </w:pPr>
            <w:r>
              <w:rPr pt14:Unid="218fefa29e97431ea096d7332fe7ee86">
                <w:rFonts w:ascii="Arial" w:hAnsi="Arial" w:eastAsia="Arial" w:cs="Arial" pt14:Unid="7005c0a6e2c0471ab533f52c27a64453"/>
                <w:color w:val="auto" pt14:Unid="1c810d76b6c444a99fe2c0178e0c37cc"/>
                <w:sz w:val="22" pt14:Unid="1be8325c3ba6486883f08c125f497fc9"/>
                <w:szCs w:val="22" pt14:Unid="c6e4173905174cc59039ae302c2308d7"/>
              </w:rPr>
              <w:t>2.4</w:t>
            </w:r>
          </w:p>
        </w:tc>
        <w:tc pt14:Unid="e9454794651e437a9b8f5354024f7565" pt14:SHA1Hash="b26d0544d1b4d8467409b5779975063c0dda829f">
          <w:tcPr pt14:Unid="7450808858bc41b289b5a130ef431b8d">
            <w:tcW w:w="7400" w:type="dxa" pt14:Unid="dbbc2d903f4e4717b2e879b64faa942e"/>
            <w:gridSpan w:val="2" pt14:Unid="fcabcd3d0990411282870ef41b21136d"/>
            <w:vAlign w:val="bottom" pt14:Unid="d0e58df87bb44139affd6ae53afe238d"/>
          </w:tcPr>
          <w:p pt14:Unid="13d1659a1bda44cf914e1add7e3f3325">
            <w:pPr pt14:Unid="e536958a09334eba9afbf80f00c600ba">
              <w:spacing w:after="0" pt14:Unid="0a9666f620aa41c4a2f5df84ebd441eb"/>
              <w:ind w:left="100" pt14:Unid="63a8ac354e8a4be6acbec42c722ca213"/>
              <w:rPr pt14:Unid="e8755a03737e46d9a1d2fd8568ae3e81">
                <w:rFonts w:ascii="Arial" w:hAnsi="Arial" w:eastAsia="Arial" w:cs="Arial" pt14:Unid="ab1818e2656843f4a56d38d4032bfff6"/>
                <w:color w:val="auto" pt14:Unid="bd41fc9eba6c42d5b2fbf30ca634b9ac"/>
                <w:sz w:val="22" pt14:Unid="c654c6a8a628416aaab55c21945be469"/>
                <w:szCs w:val="22" pt14:Unid="cf5b4210c8df40acb3a1b944812c4556"/>
              </w:rPr>
            </w:pPr>
            <w:r>
              <w:rPr pt14:Unid="009521d2741e4507955d166655dc989a">
                <w:rFonts w:ascii="Arial" w:hAnsi="Arial" w:eastAsia="Arial" w:cs="Arial" pt14:Unid="10f238a1d7184db3bd3de40fbb5422a1"/>
                <w:color w:val="auto" pt14:Unid="6d0a12e085f1475cb39c06e0777ffb0f"/>
                <w:sz w:val="22" pt14:Unid="b24891dd05f3445aa6f6f535093b1290"/>
                <w:szCs w:val="22" pt14:Unid="8b69ae1b788a4e01a2dc2c411b5e4557"/>
              </w:rPr>
              <w:t>Los microservicios en la fase de implementación . . . . . . . . . . . . . . .</w:t>
            </w:r>
          </w:p>
        </w:tc>
        <w:tc pt14:Unid="6d401302a58f43b8b1d919b0a056e513" pt14:SHA1Hash="479920e437574d0fe73915516fd52a6a1a640439">
          <w:tcPr pt14:Unid="809123939a8442dbae575216086731ff">
            <w:tcW w:w="380" w:type="dxa" pt14:Unid="525d76b7baf34d388905f0be42ae8cca"/>
            <w:vAlign w:val="bottom" pt14:Unid="cb51ab73f8b84d099115cd074600f210"/>
          </w:tcPr>
          <w:p pt14:Unid="6a5c000425b44fc3a0a3c6039549238a">
            <w:pPr pt14:Unid="cf69fdcb320d479fb8d5851f0a6f9503">
              <w:spacing w:after="0" pt14:Unid="433b356846794cda8fb13ac84ab40721"/>
              <w:jc w:val="right" pt14:Unid="aa0c26a8124646cbbed14732ba73f2c4"/>
              <w:rPr pt14:Unid="d6afa7519cc94cdb98d405a4e65e9f32">
                <w:color w:val="auto" pt14:Unid="d5aba8e5aa044f408feb524c7d482ffd"/>
                <w:sz w:val="20" pt14:Unid="f833173eb9d543babfd623de344b5259"/>
                <w:szCs w:val="20" pt14:Unid="1a9f5ed9fbfc4bde98e15d2852c1a0bc"/>
              </w:rPr>
            </w:pPr>
            <w:r>
              <w:rPr pt14:Unid="20f8a9de53574beab72ca16ad1304d11">
                <w:rFonts w:ascii="Arial" w:hAnsi="Arial" w:eastAsia="Arial" w:cs="Arial" pt14:Unid="cbd0188430914b0b8d1ff0fc4443cc68"/>
                <w:color w:val="auto" pt14:Unid="971f03987186407a9a3d2ff2aa7446f2"/>
                <w:sz w:val="22" pt14:Unid="b132239b580541c0b42b03648839906c"/>
                <w:szCs w:val="22" pt14:Unid="0c106e7b166b400794218bc4e0f1379d"/>
              </w:rPr>
              <w:t>9</w:t>
            </w:r>
          </w:p>
        </w:tc>
      </w:tr>
      <w:tr pt14:Unid="f22837f467a1463eb938498fda37f6bb" pt14:CorrelatedSHA1Hash="612c512a73810dacd4f7f1ea9f2ce4bd11afebe5" pt14:SHA1Hash="612c512a73810dacd4f7f1ea9f2ce4bd11afebe5" pt14:StructureSHA1Hash="58d4abdc92bcad0ed6c17f4382e915e6731e4b62">
        <w:trPr pt14:Unid="395c306e388749779490d73df8847201">
          <w:trHeight w:val="272" pt14:Unid="5b61cf513b784ffdb1522fb644bc1fe2"/>
        </w:trPr>
        <w:tc pt14:Unid="fb6feb220f4b42a68b28523e107b0d33" pt14:SHA1Hash="b90b8e947d8c3b09e63df8bfa3bb13cebd6bd22d">
          <w:tcPr pt14:Unid="a73ed5ffceb447c3b64620aa4ae4d877">
            <w:tcW w:w="720" w:type="dxa" pt14:Unid="66f6dac64c1d4d30850ee4189fa71fe3"/>
            <w:vAlign w:val="bottom" pt14:Unid="2d46a6b008494e49802ed84e265160ed"/>
          </w:tcPr>
          <w:p pt14:Unid="0fa1441304444d269930062c968e6fbd">
            <w:pPr pt14:Unid="105101dbd10d406cb60fa5b851f6ec2e">
              <w:spacing w:after="0" pt14:Unid="02eb63a1277e41cfbba38995f83ad9aa"/>
              <w:rPr pt14:Unid="8254aafe6525454c83b0aaccb8aaacb6">
                <w:color w:val="auto" pt14:Unid="baa4fec4d3b44ff58bd1ae5d9eb03481"/>
                <w:sz w:val="23" pt14:Unid="1abf8b73dc4d41478c11e70d6756d370"/>
                <w:szCs w:val="23" pt14:Unid="dd0c9167a3434168be06e255dea65c73"/>
              </w:rPr>
            </w:pPr>
          </w:p>
        </w:tc>
        <w:tc pt14:Unid="f7efad0052244225a90700cd9da52dcc" pt14:SHA1Hash="5b9030ba7ee34a4c5686c4e19c29e4fdad80d959">
          <w:tcPr pt14:Unid="e96575c395e14616b62b7559ab7a2397">
            <w:tcW w:w="760" w:type="dxa" pt14:Unid="41bf8e8421b643b38ed2635ac9956179"/>
            <w:vAlign w:val="bottom" pt14:Unid="b864feb07bc246de8b78495f67d49ddb"/>
          </w:tcPr>
          <w:p pt14:Unid="a8d093815d0b4db09d6e242ac2be6822">
            <w:pPr pt14:Unid="ca221cfd5f6d4ba688854a7c99cfe833">
              <w:spacing w:after="0" pt14:Unid="4d5b134cc9ef4a2c84013af0b1d6bbdc"/>
              <w:ind w:left="100" pt14:Unid="53c707ed715546cbaab0adb95cb3fe56"/>
              <w:rPr pt14:Unid="c3962e4b2ce74876ba2ae10ff5e3add3">
                <w:rFonts w:ascii="Arial" w:hAnsi="Arial" w:eastAsia="Arial" w:cs="Arial" pt14:Unid="64fb06b490a14c9f8d65f80ab6c2a254"/>
                <w:color w:val="auto" pt14:Unid="0e0746e7dc9046dbaf3f585ea0b47bfb"/>
                <w:sz w:val="22" pt14:Unid="2e0b2e417919484c9e6b700f02feb9af"/>
                <w:szCs w:val="22" pt14:Unid="0652abf65f364c26b25338b667d67270"/>
              </w:rPr>
            </w:pPr>
            <w:r>
              <w:rPr pt14:Unid="c0968b1e95f24b5db2fed6862401eb44">
                <w:rFonts w:ascii="Arial" w:hAnsi="Arial" w:eastAsia="Arial" w:cs="Arial" pt14:Unid="9341fe3abe30469eb4ebfec87d6fb67f"/>
                <w:color w:val="auto" pt14:Unid="2ebd478ef6444d3093bf812342bf503e"/>
                <w:sz w:val="22" pt14:Unid="d706a196b9f448629e49a8731dc9ba23"/>
                <w:szCs w:val="22" pt14:Unid="b5a8368cc29145b5a5e669816ce95f3b"/>
              </w:rPr>
              <w:t>2.4.1</w:t>
            </w:r>
          </w:p>
        </w:tc>
        <w:tc pt14:Unid="a20dd23a6ff3430ba2dc63be0b1e0c39" pt14:SHA1Hash="1c19e0285c4133c83459cd088d2216e72363f078">
          <w:tcPr pt14:Unid="61519d55597f4cc0b2d33f9c9309236d">
            <w:tcW w:w="6640" w:type="dxa" pt14:Unid="a666562df9b04552a65351ae9edfeef7"/>
            <w:vAlign w:val="bottom" pt14:Unid="9b74583d90c04649a3f2384e02674973"/>
          </w:tcPr>
          <w:p pt14:Unid="ffb56361b76d486dbd0455df3cc864ec">
            <w:pPr pt14:Unid="2d11a17701b748479b82f1d668dfedc8">
              <w:spacing w:after="0" pt14:Unid="5abffd5ccc7448f792ae4a26725a3e94"/>
              <w:ind w:left="40" pt14:Unid="355fe71eee0d4340922a5171147de227"/>
              <w:rPr pt14:Unid="f61fae8b44d440129576e06a1dfcf205">
                <w:rFonts w:ascii="Arial" w:hAnsi="Arial" w:eastAsia="Arial" w:cs="Arial" pt14:Unid="ac361d3eaae942aca67aa032ffc510eb"/>
                <w:color w:val="auto" pt14:Unid="01d1456845b646d4ae42c144b636a0d0"/>
                <w:sz w:val="22" pt14:Unid="2e1dfd5524b642a1b38beb508f280cdf"/>
                <w:szCs w:val="22" pt14:Unid="7e99eb1d66b94028a6dc6d88f03d213c"/>
              </w:rPr>
            </w:pPr>
            <w:r>
              <w:rPr pt14:Unid="d88345c3b5414ff9a1201aecff67f6cc">
                <w:rFonts w:ascii="Arial" w:hAnsi="Arial" w:eastAsia="Arial" w:cs="Arial" pt14:Unid="5ce701dab5c34331875be145817a76db"/>
                <w:color w:val="auto" pt14:Unid="c8b6534cd6f84104a9c3af90efe87b43"/>
                <w:sz w:val="22" pt14:Unid="dc5874a80b2b495183846041093feada"/>
                <w:szCs w:val="22" pt14:Unid="3a8e443e33b44d2b893b0562e84b9066"/>
              </w:rPr>
              <w:t>Integración de microservicios . . . . . . . . . . . . . . . . . . . . . .</w:t>
            </w:r>
          </w:p>
        </w:tc>
        <w:tc pt14:Unid="cc8629189fd74bfc8a56a25e966a578a" pt14:SHA1Hash="479920e437574d0fe73915516fd52a6a1a640439">
          <w:tcPr pt14:Unid="d0b4884b33f344fa9e428776f6f0a6aa">
            <w:tcW w:w="380" w:type="dxa" pt14:Unid="0bc7dcea57954a679ca2fb85972067bd"/>
            <w:vAlign w:val="bottom" pt14:Unid="7d230ae0e92347378b5c4ba7a6fb12fa"/>
          </w:tcPr>
          <w:p pt14:Unid="e58d8a8784b34efc808e07e7000d61a2">
            <w:pPr pt14:Unid="0cc537cc51ca4b55a2f21d95730680e1">
              <w:spacing w:after="0" pt14:Unid="6096cecf6e2849ee816e52d9f0353d85"/>
              <w:jc w:val="right" pt14:Unid="b54d122f3ede491292c8b9aef4aa0a69"/>
              <w:rPr pt14:Unid="0b6c9c5f6e4c4e1a8b2d9dd51c44b3f3">
                <w:color w:val="auto" pt14:Unid="c57af0b8ff574ad289ed97c138862ea7"/>
                <w:sz w:val="20" pt14:Unid="048e3614ae5449af9e9351c6a5d4b7f8"/>
                <w:szCs w:val="20" pt14:Unid="7325312469ee48b08f68639470215062"/>
              </w:rPr>
            </w:pPr>
            <w:r>
              <w:rPr pt14:Unid="a5384e3f85e54936bd2bbe7622b22952">
                <w:rFonts w:ascii="Arial" w:hAnsi="Arial" w:eastAsia="Arial" w:cs="Arial" pt14:Unid="dd5874a28b7f4ebfac8b15c4bf08e4f5"/>
                <w:color w:val="auto" pt14:Unid="4c031528e5e34affa0377ad73b15d838"/>
                <w:sz w:val="22" pt14:Unid="21916b990f08492e9d1156ee1bcbd54d"/>
                <w:szCs w:val="22" pt14:Unid="b039d8e038444a19ba0f8fe61bd363a3"/>
              </w:rPr>
              <w:t>9</w:t>
            </w:r>
          </w:p>
        </w:tc>
      </w:tr>
      <w:tr pt14:Unid="c3d2361c127f4e8b8f6551208832d559" pt14:CorrelatedSHA1Hash="8b269101fca10ba784acda6f5926be48d5221aa1" pt14:SHA1Hash="8b269101fca10ba784acda6f5926be48d5221aa1" pt14:StructureSHA1Hash="58d4abdc92bcad0ed6c17f4382e915e6731e4b62">
        <w:trPr pt14:Unid="c2583d27ce0740b58610d2bea492e4b8">
          <w:trHeight w:val="272" pt14:Unid="ca94f7e1f0d64957a34b2deebdfe273f"/>
        </w:trPr>
        <w:tc pt14:Unid="4ccffd8ade1b4cb08d78c6a0f640cebb" pt14:SHA1Hash="b90b8e947d8c3b09e63df8bfa3bb13cebd6bd22d">
          <w:tcPr pt14:Unid="1fb016f6fef54f83a097aca187df5c4e">
            <w:tcW w:w="720" w:type="dxa" pt14:Unid="3d9a70896ed940c98b814e1a4996ff34"/>
            <w:vAlign w:val="bottom" pt14:Unid="2853a5cd271b435ab4f41139b98ac872"/>
          </w:tcPr>
          <w:p pt14:Unid="594efecfdcb240249da39eef1eb258fe">
            <w:pPr pt14:Unid="564b1d4cc7e74873a85d3b6930530db1">
              <w:spacing w:after="0" pt14:Unid="cc821b2ac82e4d9183b40895e5a0a915"/>
              <w:rPr pt14:Unid="ba518731486a4451ae0fc22ab2b205cd">
                <w:color w:val="auto" pt14:Unid="b643c1e30e3b42a29c48669d75d26e0d"/>
                <w:sz w:val="23" pt14:Unid="95a767193c684a11ae3c5e9a6097e508"/>
                <w:szCs w:val="23" pt14:Unid="75ec7a2921d340f686e6bbed131148cb"/>
              </w:rPr>
            </w:pPr>
          </w:p>
        </w:tc>
        <w:tc pt14:Unid="164251fa964447a6a3395a27c4584a49" pt14:SHA1Hash="a64d76dafade5d32bf0cffa95b40564cbc9521b2">
          <w:tcPr pt14:Unid="d608f698abd9455fbceac34cc246d792">
            <w:tcW w:w="760" w:type="dxa" pt14:Unid="abdccbc2dc8248e99e0570683fe69fbc"/>
            <w:vAlign w:val="bottom" pt14:Unid="33ad320d9f714f6a82d8684f0c06b641"/>
          </w:tcPr>
          <w:p pt14:Unid="4f27debbaead46c58b90ffbdd620e822">
            <w:pPr pt14:Unid="c5ec7c5f5e474bb1ae3937dfad2cc53c">
              <w:spacing w:after="0" pt14:Unid="bb6ebcc99c5e4889932f8a56bd497216"/>
              <w:ind w:left="100" pt14:Unid="225dfdcc4d48440da1476ad9d451b79f"/>
              <w:rPr pt14:Unid="d6ff1afa31fa43c493e1c6b56e9623b1">
                <w:rFonts w:ascii="Arial" w:hAnsi="Arial" w:eastAsia="Arial" w:cs="Arial" pt14:Unid="de9057408d604d10a9b2190a64fe0435"/>
                <w:color w:val="auto" pt14:Unid="04a759fef95a4e868f535a241b35e2c8"/>
                <w:sz w:val="22" pt14:Unid="6b89d4f7695c4428828186fa760c925f"/>
                <w:szCs w:val="22" pt14:Unid="ae84d80dd7504c62965b1ae7791b44f9"/>
              </w:rPr>
            </w:pPr>
            <w:r>
              <w:rPr pt14:Unid="c39efd7afd5e47539824082becb11730">
                <w:rFonts w:ascii="Arial" w:hAnsi="Arial" w:eastAsia="Arial" w:cs="Arial" pt14:Unid="7ec899b426154120a22576928711f00d"/>
                <w:color w:val="auto" pt14:Unid="527cd3bdb54f4077a94d5d1355f894d5"/>
                <w:sz w:val="22" pt14:Unid="2de942518b9d45f39d5115a579a31482"/>
                <w:szCs w:val="22" pt14:Unid="049c414dd4cf401bbbc03a24e0ee776d"/>
              </w:rPr>
              <w:t>2.4.2</w:t>
            </w:r>
          </w:p>
        </w:tc>
        <w:tc pt14:Unid="62cfa3a474964ed590b4fb26d851aa0f" pt14:SHA1Hash="03a72ed50ad42b58533e8cd9b457a229dea11070">
          <w:tcPr pt14:Unid="348baceb61e643db91de53329f4bf3bb">
            <w:tcW w:w="6640" w:type="dxa" pt14:Unid="4eebac6872d64afe882c72448ed0c201"/>
            <w:vAlign w:val="bottom" pt14:Unid="d9e52f8b4e904b62a317bb938a90ad68"/>
          </w:tcPr>
          <w:p pt14:Unid="e8b1c10a8f5240108e6e96cb6e11bc05">
            <w:pPr pt14:Unid="fbd0604ac1114ef7bb11905e46560d31">
              <w:spacing w:after="0" pt14:Unid="57e2a874599c4b189d6ad497708a25fd"/>
              <w:ind w:left="40" pt14:Unid="f59361fe5f28407793d955afded18fc0"/>
              <w:rPr pt14:Unid="b7554b88d1d046059d81fd776768b5e9">
                <w:rFonts w:ascii="Arial" w:hAnsi="Arial" w:eastAsia="Arial" w:cs="Arial" pt14:Unid="394b97ae24da496fac6e5df8fcd6d5a6"/>
                <w:color w:val="auto" pt14:Unid="8bd9645446694d018da4af5702dedc6b"/>
                <w:sz w:val="22" pt14:Unid="218a23fc59e64178aed21bd79742b8ed"/>
                <w:szCs w:val="22" pt14:Unid="453300d724234ec0aa5f8f6ed123cdaa"/>
              </w:rPr>
            </w:pPr>
            <w:r>
              <w:rPr pt14:Unid="89f8cdd8918e4d2ba2f0b0b5e254d706">
                <w:rFonts w:ascii="Arial" w:hAnsi="Arial" w:eastAsia="Arial" w:cs="Arial" pt14:Unid="82b02c4799694963a5b92655321103a1"/>
                <w:color w:val="auto" pt14:Unid="8ad8ac864ee446b0b85af8ffd65b9439"/>
                <w:sz w:val="22" pt14:Unid="2b297243907341e7a2932a78a3db4dab"/>
                <w:szCs w:val="22" pt14:Unid="bad7f25352cc4cfb8a03f9c74ee9d2ea"/>
              </w:rPr>
              <w:t>Programación y persistencia políglotas  . . . . . . . . . . . . . . . .</w:t>
            </w:r>
          </w:p>
        </w:tc>
        <w:tc pt14:Unid="1e31c6aa284f48afad555cba20418c62" pt14:SHA1Hash="203a1e53498fb5ed298ccb93f52c4110403144ab">
          <w:tcPr pt14:Unid="cba8a2c2025840e1b16444315603827d">
            <w:tcW w:w="380" w:type="dxa" pt14:Unid="05878e98e2f74266a577c99cf57a4ae2"/>
            <w:vAlign w:val="bottom" pt14:Unid="5bb6c65e565241fea900c50d5323ad20"/>
          </w:tcPr>
          <w:p pt14:Unid="869495849b154c31b2e5d746f965e8db">
            <w:pPr pt14:Unid="984a351c6a15406ead94af82778d2ea4">
              <w:spacing w:after="0" pt14:Unid="90d1144817aa48d1bda4efc800843199"/>
              <w:jc w:val="right" pt14:Unid="1f55e982d8db49b6b229b35ab04a48e9"/>
              <w:rPr pt14:Unid="1fe9b59b4b654e798fca00d243a5075b">
                <w:color w:val="auto" pt14:Unid="07e74f746a544bae987784e378d14284"/>
                <w:sz w:val="20" pt14:Unid="9abe81831d8a459a826788862a139313"/>
                <w:szCs w:val="20" pt14:Unid="bc01a2687cf84f729b4a343d62b896e4"/>
              </w:rPr>
            </w:pPr>
            <w:r>
              <w:rPr pt14:Unid="8d6bc2268f144b2191db66e90aaea419">
                <w:rFonts w:ascii="Arial" w:hAnsi="Arial" w:eastAsia="Arial" w:cs="Arial" pt14:Unid="ad9140431b8c4d4bb4fae230e574a206"/>
                <w:color w:val="auto" pt14:Unid="4b504c1b1d494f71ba04a0218412504c"/>
                <w:sz w:val="22" pt14:Unid="449621e2cb7b41af87968baa0f8dc0be"/>
                <w:szCs w:val="22" pt14:Unid="62d64d49292542a5a2883901beaa547a"/>
              </w:rPr>
              <w:t>11</w:t>
            </w:r>
          </w:p>
        </w:tc>
      </w:tr>
      <w:tr pt14:Unid="8df505f4cb03456e9f69fb3020559598" pt14:CorrelatedSHA1Hash="3ee61f2da170393a38e1ecff1a41e23f9093d08f" pt14:SHA1Hash="3ee61f2da170393a38e1ecff1a41e23f9093d08f" pt14:StructureSHA1Hash="58d4abdc92bcad0ed6c17f4382e915e6731e4b62">
        <w:trPr pt14:Unid="4326a98129b54a04919df4b6af4c0de5">
          <w:trHeight w:val="272" pt14:Unid="39a01e93d7dc47cc91d84574d68240a8"/>
        </w:trPr>
        <w:tc pt14:Unid="2454b618958d45a5831d4e2dede6c198" pt14:SHA1Hash="b90b8e947d8c3b09e63df8bfa3bb13cebd6bd22d">
          <w:tcPr pt14:Unid="001faf0466bb42bd9015c101b764cde4">
            <w:tcW w:w="720" w:type="dxa" pt14:Unid="956ecff983ba449db234a5b6ab27cd24"/>
            <w:vAlign w:val="bottom" pt14:Unid="30b639fbe7394df7af65cd78f1d6cd8f"/>
          </w:tcPr>
          <w:p pt14:Unid="edf92fc859f14f488ef9a415e477624f">
            <w:pPr pt14:Unid="4d5447be3fcf4a51a82313cbf40e38d6">
              <w:spacing w:after="0" pt14:Unid="994472d5f8664c4cb9e9d845e6ee27cd"/>
              <w:rPr pt14:Unid="b18ed6f173e04a4d8cb5da243829bb4e">
                <w:color w:val="auto" pt14:Unid="6060d21289ea43b0b10e87562e501db2"/>
                <w:sz w:val="23" pt14:Unid="fdd78c266ccd49439d7d33c0679e775c"/>
                <w:szCs w:val="23" pt14:Unid="efe9e516cece483cbd1676c07064d448"/>
              </w:rPr>
            </w:pPr>
          </w:p>
        </w:tc>
        <w:tc pt14:Unid="45fc81c4f1bd402ca58f7d663b0db036" pt14:SHA1Hash="ee9e7cce1c0a0745f7b841f533d806aa7acd86a1">
          <w:tcPr pt14:Unid="885df27d7b1c4a5fb58e5828bd9b99a9">
            <w:tcW w:w="760" w:type="dxa" pt14:Unid="2e5239a09bd545f19699d2b6c4d77188"/>
            <w:vAlign w:val="bottom" pt14:Unid="862868475ad740d594a98f54cd29b726"/>
          </w:tcPr>
          <w:p pt14:Unid="c6d85e2fc1e546679ebdf84668433674">
            <w:pPr pt14:Unid="97b50bfa38ac47c3aef57560cd34421e">
              <w:spacing w:after="0" pt14:Unid="039c4d62dd354950bf750ff4fc9e2401"/>
              <w:ind w:left="100" pt14:Unid="26b1af43f5b74ee1801bac6ff48cfddd"/>
              <w:rPr pt14:Unid="0e35d2f1d86e4db7a1fc312d35c006f8">
                <w:rFonts w:ascii="Arial" w:hAnsi="Arial" w:eastAsia="Arial" w:cs="Arial" pt14:Unid="4cdec0dc4edc47eeb60b317d0da63b7d"/>
                <w:color w:val="auto" pt14:Unid="cdc0726c5afa4bf4bad8a73316b07e72"/>
                <w:sz w:val="22" pt14:Unid="be640e9c42224cb5aead37e95c96e2f3"/>
                <w:szCs w:val="22" pt14:Unid="527b5875513b40d3b801972deba7a373"/>
              </w:rPr>
            </w:pPr>
            <w:r>
              <w:rPr pt14:Unid="572daf8e63a34a63aa2e7a7b44b9d98e">
                <w:rFonts w:ascii="Arial" w:hAnsi="Arial" w:eastAsia="Arial" w:cs="Arial" pt14:Unid="9ed6b5d77c3746669d3b29ddcd44e6cb"/>
                <w:color w:val="auto" pt14:Unid="d6cd3bfb4bbc434c8e7481c21b1e521c"/>
                <w:sz w:val="22" pt14:Unid="6e177d47c2154d8aa1c084d9cd07342a"/>
                <w:szCs w:val="22" pt14:Unid="7c373536368e42108de0f4c08a12bb3f"/>
              </w:rPr>
              <w:t>2.4.3</w:t>
            </w:r>
          </w:p>
        </w:tc>
        <w:tc pt14:Unid="e0f86ed4f49d4fbfadf29e1ae4996535" pt14:SHA1Hash="ec298be8237d7a31589ee2087862538ed7aa2062">
          <w:tcPr pt14:Unid="d76d3553c56c4f2c9c8038b44e3b7b82">
            <w:tcW w:w="6640" w:type="dxa" pt14:Unid="5216acca18da46c5ae10aea47b64a46f"/>
            <w:vAlign w:val="bottom" pt14:Unid="f36bd8031b8e4870ae75dd0e7c4cc57e"/>
          </w:tcPr>
          <w:p pt14:Unid="dcf580a2c2cb4fb28049b2c40728b5f4">
            <w:pPr pt14:Unid="94d4ce37ad3d4523b21b6534ce833ed3">
              <w:spacing w:after="0" pt14:Unid="ba52874fbb99451f9d8af48b76451ad7"/>
              <w:ind w:left="40" pt14:Unid="d2c922012879404b9b2f0682bfb2e705"/>
              <w:rPr pt14:Unid="5d2569a1bcab437996311657189b934f">
                <w:rFonts w:ascii="Arial" w:hAnsi="Arial" w:eastAsia="Arial" w:cs="Arial" pt14:Unid="b57b40022d304ecaabe5c01bdec41c2b"/>
                <w:color w:val="auto" pt14:Unid="16f65402198943ad910bc2557a672536"/>
                <w:sz w:val="22" pt14:Unid="0ab89809e4e24c858e9e00da93a2ec39"/>
                <w:szCs w:val="22" pt14:Unid="0624a60f2cea4ce98fee94db350bd609"/>
              </w:rPr>
            </w:pPr>
            <w:r>
              <w:rPr pt14:Unid="1148e723037f442a8ad0c72b67d01303">
                <w:rFonts w:ascii="Arial" w:hAnsi="Arial" w:eastAsia="Arial" w:cs="Arial" pt14:Unid="9a80f64286b94f2aafbe9431ce44ee74"/>
                <w:color w:val="auto" pt14:Unid="126237d4207b477ba3bd3b820da5af67"/>
                <w:sz w:val="22" pt14:Unid="6b9d8a58e4074160a32fdfade0741a38"/>
                <w:szCs w:val="22" pt14:Unid="ad6a6ffa381040a78a5d6bbced0cf5de"/>
              </w:rPr>
              <w:t>La ley de Conway . . . . . . . . . . . . . . . . . . . . . . . . . . . . .</w:t>
            </w:r>
          </w:p>
        </w:tc>
        <w:tc pt14:Unid="526c15e5bf094277b5318317c8b6cfcd" pt14:SHA1Hash="203a1e53498fb5ed298ccb93f52c4110403144ab">
          <w:tcPr pt14:Unid="e88449cf51d742568d4fe21b30e6e533">
            <w:tcW w:w="380" w:type="dxa" pt14:Unid="97c18d37854e42ea90f5afe6da932023"/>
            <w:vAlign w:val="bottom" pt14:Unid="691d320e78ee44a392945a4884ebce18"/>
          </w:tcPr>
          <w:p pt14:Unid="5fba8560d33948e89d1359462ff80188">
            <w:pPr pt14:Unid="4585eaf0d9274ef29d1fe432bbca218d">
              <w:spacing w:after="0" pt14:Unid="cf1a8d33b9b94836a3365dbe7112ef00"/>
              <w:jc w:val="right" pt14:Unid="73cf566bd84446ffb0658bc8b2d00fa1"/>
              <w:rPr pt14:Unid="f8096eb11048446985a7177d5bff0fea">
                <w:color w:val="auto" pt14:Unid="3a49b263a0e54d5f8818a10104ae046f"/>
                <w:sz w:val="20" pt14:Unid="5b2c9ea9c4e3484997b2e7ee1c3e1bdb"/>
                <w:szCs w:val="20" pt14:Unid="3252b177bd51440681b432e43923b12d"/>
              </w:rPr>
            </w:pPr>
            <w:r>
              <w:rPr pt14:Unid="6ffcb81c49ac4f76b51074e4f1a3a27e">
                <w:rFonts w:ascii="Arial" w:hAnsi="Arial" w:eastAsia="Arial" w:cs="Arial" pt14:Unid="c5481d57b5634a9ba8172d50ecbb61c8"/>
                <w:color w:val="auto" pt14:Unid="dfd9dace7a5b4549a14fb3c48c52b773"/>
                <w:sz w:val="22" pt14:Unid="692f17fdfb60463088596d0d0198d069"/>
                <w:szCs w:val="22" pt14:Unid="331e31127572446daf467821f44eb16a"/>
              </w:rPr>
              <w:t>11</w:t>
            </w:r>
          </w:p>
        </w:tc>
      </w:tr>
      <w:tr pt14:Unid="3e24a21191a44b1885b8b23dc6c4305c" pt14:CorrelatedSHA1Hash="40eba91532fb2b949f5b0558137a0bfccd9fb95e" pt14:SHA1Hash="40eba91532fb2b949f5b0558137a0bfccd9fb95e" pt14:StructureSHA1Hash="21c83eeaf7c4efd77979dd9e88bf44426bd949df">
        <w:trPr pt14:Unid="edbbd82455f34449a04eba3a9aae5bfe">
          <w:trHeight w:val="272" pt14:Unid="d9470430788e454e9dd25ea0ce50e95a"/>
        </w:trPr>
        <w:tc pt14:Unid="98eff10b4a54412daa852f26db24b88b" pt14:SHA1Hash="4b1446300d4b88d6629782e324fbdbdcae9220f2">
          <w:tcPr pt14:Unid="4ce4a3e96b8347ccbd5a785dd0a77a88">
            <w:tcW w:w="720" w:type="dxa" pt14:Unid="59eecbf748ad4285aa1b03ad275f2fb8"/>
            <w:vAlign w:val="bottom" pt14:Unid="e4fce011caed4b28ba2be784c4f65ec9"/>
          </w:tcPr>
          <w:p pt14:Unid="c0dc786f97be4aa98a079aebd23be299">
            <w:pPr pt14:Unid="ee0633846a0740b3bdb1beea815af218">
              <w:spacing w:after="0" pt14:Unid="b4fd577feded4572b4f97bdd98da9fd7"/>
              <w:ind w:right="11" pt14:Unid="d1daf7cb11d04117b24a317db7dd0162"/>
              <w:jc w:val="right" pt14:Unid="4041df7c0475466190012880561095ca"/>
              <w:rPr pt14:Unid="b7f1ff159952496d93d0e4c5759b9a09">
                <w:rFonts w:ascii="Arial" w:hAnsi="Arial" w:eastAsia="Arial" w:cs="Arial" pt14:Unid="c6fc190a9a9b4507a7ec8636fed983c1"/>
                <w:color w:val="auto" pt14:Unid="7f51b9ee55a948f28f0e2e2d7c018e09"/>
                <w:sz w:val="22" pt14:Unid="f6ebd4a0b3ab48b6a23fc8f4b01f41e5"/>
                <w:szCs w:val="22" pt14:Unid="416b49a39599427bbd81fa0099105710"/>
              </w:rPr>
            </w:pPr>
            <w:r>
              <w:rPr pt14:Unid="25aaf290460f41268fb76f18ac242304">
                <w:rFonts w:ascii="Arial" w:hAnsi="Arial" w:eastAsia="Arial" w:cs="Arial" pt14:Unid="2a8964328d954111ae7528d2d3b7ab45"/>
                <w:color w:val="auto" pt14:Unid="dd474d058c7a4cb78ed824c9d8f47888"/>
                <w:sz w:val="22" pt14:Unid="b4b110feeb95419db52491ff62118206"/>
                <w:szCs w:val="22" pt14:Unid="64a2a2390e48498b8c64267a51985f04"/>
              </w:rPr>
              <w:t>2.5</w:t>
            </w:r>
          </w:p>
        </w:tc>
        <w:tc pt14:Unid="aeb517f43b5448aabd0b0bdf6627a28d" pt14:SHA1Hash="bb96faf4cb14381c804384d1261d8f2614e35f5b">
          <w:tcPr pt14:Unid="bda15df2d3c444a88d40546427b8514f">
            <w:tcW w:w="7400" w:type="dxa" pt14:Unid="6a6c86d5a4024dd185026f208e5860fd"/>
            <w:gridSpan w:val="2" pt14:Unid="f19313df846d4d4794097056c523a43d"/>
            <w:vAlign w:val="bottom" pt14:Unid="21cb8150ac6f4ec0accadb9665f60ace"/>
          </w:tcPr>
          <w:p pt14:Unid="5f8e0ff58adc46a188fd30ce748c1035">
            <w:pPr pt14:Unid="af90efdb53e4415badc6db80f1ab792f">
              <w:spacing w:after="0" pt14:Unid="e1c70888652341e3898c0d2b6e2600b1"/>
              <w:ind w:left="100" pt14:Unid="57d69d7f38414c5ea8b7f644e35d9250"/>
              <w:rPr pt14:Unid="79c5be1bbfcd4d7bbb37fb9f37b1c3e3">
                <w:rFonts w:ascii="Arial" w:hAnsi="Arial" w:eastAsia="Arial" w:cs="Arial" pt14:Unid="b30c47b9367f4272bea5270758ee0207"/>
                <w:color w:val="auto" pt14:Unid="af9a4735b7854727ac302438d2c2c19b"/>
                <w:sz w:val="22" pt14:Unid="916107366e2b44eaad4c44306a8dbfcd"/>
                <w:szCs w:val="22" pt14:Unid="deaf4aa6546b41d4957f65b57ce1cae0"/>
              </w:rPr>
            </w:pPr>
            <w:r>
              <w:rPr pt14:Unid="fbc3750605054dfeb438e116da573b00">
                <w:rFonts w:ascii="Arial" w:hAnsi="Arial" w:eastAsia="Arial" w:cs="Arial" pt14:Unid="3ae6a58fd02b4d2ca28e6278f249a749"/>
                <w:color w:val="auto" pt14:Unid="5c11a5ae9ed4431c8c4f8797ca7f6c46"/>
                <w:sz w:val="22" pt14:Unid="f387dcd538fb4a98862201971b39c484"/>
                <w:szCs w:val="22" pt14:Unid="5f6dd95c814f4ceb825bd09386c7160b"/>
              </w:rPr>
              <w:t>Los microservicios en la fase de pruebas . . . . . . . . . . . . . . . . . . . .</w:t>
            </w:r>
          </w:p>
        </w:tc>
        <w:tc pt14:Unid="72a0ec734409472aaa36e4fdb0d98fd6" pt14:SHA1Hash="478613ad32e112748077a7ffb09107e64e943330">
          <w:tcPr pt14:Unid="6cd2ca4577a04b739eac83325f076b21">
            <w:tcW w:w="380" w:type="dxa" pt14:Unid="0f412087e52145f3a4b1278cf81ff7ef"/>
            <w:vAlign w:val="bottom" pt14:Unid="3cfd951ed7a44a5fb5ced8724db878a4"/>
          </w:tcPr>
          <w:p pt14:Unid="9278e97747a64d51959419b3e8138a07">
            <w:pPr pt14:Unid="fa75787539004175b706de43f027742a">
              <w:spacing w:after="0" pt14:Unid="1a24f039b33a44ab9263abb7a425dc81"/>
              <w:jc w:val="right" pt14:Unid="6bd4682cfe41437a891d52e605f61163"/>
              <w:rPr pt14:Unid="304be16da47b48af8a7c1b3362b4f479">
                <w:color w:val="auto" pt14:Unid="62abae7631cf4dd88a1cd88972340887"/>
                <w:sz w:val="20" pt14:Unid="8236864f0fcf43d9a90796b5c7c31e8e"/>
                <w:szCs w:val="20" pt14:Unid="7787aacdfe4045f89ffbfb5d214c180f"/>
              </w:rPr>
            </w:pPr>
            <w:r>
              <w:rPr pt14:Unid="4b05857a7ab340009109a2fbedd7f34e">
                <w:rFonts w:ascii="Arial" w:hAnsi="Arial" w:eastAsia="Arial" w:cs="Arial" pt14:Unid="53d50f4fe45f4533999c0c7384637e59"/>
                <w:color w:val="auto" pt14:Unid="6a86409c51e749a38d63d692399d372e"/>
                <w:sz w:val="22" pt14:Unid="044c37da3584424d88cb11ed491263d4"/>
                <w:szCs w:val="22" pt14:Unid="fb62eb4694484298be119d0dff85ff9e"/>
              </w:rPr>
              <w:t>12</w:t>
            </w:r>
          </w:p>
        </w:tc>
      </w:tr>
      <w:tr pt14:Unid="ad0bfb4bb05d439baebb5b26a99ac8d5" pt14:CorrelatedSHA1Hash="8afa4d64112b03248cfdf3539ca263bc55b92aa5" pt14:SHA1Hash="8afa4d64112b03248cfdf3539ca263bc55b92aa5" pt14:StructureSHA1Hash="58d4abdc92bcad0ed6c17f4382e915e6731e4b62">
        <w:trPr pt14:Unid="6418aab27c5245df95fc74bdf2a84277">
          <w:trHeight w:val="272" pt14:Unid="4c63cf0431a842e48a14c00a273ef16a"/>
        </w:trPr>
        <w:tc pt14:Unid="f8e6903380f64b2e8d6d6f8ce1dbd308" pt14:SHA1Hash="b90b8e947d8c3b09e63df8bfa3bb13cebd6bd22d">
          <w:tcPr pt14:Unid="03ebf0315c04476c9bee36584719f64b">
            <w:tcW w:w="720" w:type="dxa" pt14:Unid="5b6c1d6542d343ea8b2b36b58a0e15fa"/>
            <w:vAlign w:val="bottom" pt14:Unid="b9bdb76406d049bf93b70eaa8ddb74a3"/>
          </w:tcPr>
          <w:p pt14:Unid="dae403814af0446f95f9d6e4c438aad7">
            <w:pPr pt14:Unid="9af059eb21cb44dba3560a7f6a7a705d">
              <w:spacing w:after="0" pt14:Unid="ebc4277503b84afebec693c7ffd9ac8a"/>
              <w:rPr pt14:Unid="3bb089d699524c5d89bcdbff54f5c63b">
                <w:color w:val="auto" pt14:Unid="b9c6e0f4c1654b36a328a5d9ab95a18f"/>
                <w:sz w:val="23" pt14:Unid="d8bae4cb53cf4c9688bb48995f6c734c"/>
                <w:szCs w:val="23" pt14:Unid="efd0cfa00e4d46afa2cb90a4a6174c5b"/>
              </w:rPr>
            </w:pPr>
          </w:p>
        </w:tc>
        <w:tc pt14:Unid="1aec49371ff34fa0abacb9f8bb020698" pt14:SHA1Hash="734110371e84fd026452c13a9bd5f7f72f0984c9">
          <w:tcPr pt14:Unid="df34cc0c6b514a1d9f1565c6f863b217">
            <w:tcW w:w="760" w:type="dxa" pt14:Unid="14b758df68024defac18942879f202e9"/>
            <w:vAlign w:val="bottom" pt14:Unid="e4350a7e1a934081a62cdb0cf0546d12"/>
          </w:tcPr>
          <w:p pt14:Unid="da228db976d044b3a67d00af1a0d4c37">
            <w:pPr pt14:Unid="66ff2b242ce64e89a35a8ca7c1852b8a">
              <w:spacing w:after="0" pt14:Unid="833e4932f50442eb995344a3783a7464"/>
              <w:ind w:left="100" pt14:Unid="e94af8a2865a4e44bddce611e0abe8b1"/>
              <w:rPr pt14:Unid="7a89b0d92edb4a768278d524dc8cd98f">
                <w:rFonts w:ascii="Arial" w:hAnsi="Arial" w:eastAsia="Arial" w:cs="Arial" pt14:Unid="d39b1655de0645828258165d64c4e572"/>
                <w:color w:val="auto" pt14:Unid="8e58994fd81545bf95c21278a23a2d30"/>
                <w:sz w:val="22" pt14:Unid="636eb5a3f82d46da8c092326f417ed01"/>
                <w:szCs w:val="22" pt14:Unid="78a4affc93ef48daa6bdb7fef6853f03"/>
              </w:rPr>
            </w:pPr>
            <w:r>
              <w:rPr pt14:Unid="45ebd6c48ea949578e6e0254e5820e6d">
                <w:rFonts w:ascii="Arial" w:hAnsi="Arial" w:eastAsia="Arial" w:cs="Arial" pt14:Unid="a60a3fa3d73b46fc94b0f40e342f1984"/>
                <w:color w:val="auto" pt14:Unid="a100d2019aa44b2d98d1363da3a59610"/>
                <w:sz w:val="22" pt14:Unid="c3334713216c4fb198305487bdf59622"/>
                <w:szCs w:val="22" pt14:Unid="0a178e81f76a46269fa77dbf57fdcd1a"/>
              </w:rPr>
              <w:t>2.5.1</w:t>
            </w:r>
          </w:p>
        </w:tc>
        <w:tc pt14:Unid="1896e8cd8e174687a7258e097b59bf43" pt14:SHA1Hash="e2819d1a19b87a78c48f1cec98ecbc65b3f5bc31">
          <w:tcPr pt14:Unid="abdd365a20d2476684c660188f3ac1a8">
            <w:tcW w:w="6640" w:type="dxa" pt14:Unid="45307480bf0147e8a089ded08b38cf69"/>
            <w:vAlign w:val="bottom" pt14:Unid="7fcc5eccd9ac49368b407bb7141ae4e6"/>
          </w:tcPr>
          <w:p pt14:Unid="8e24fa3ef47047059210648cb1372cad">
            <w:pPr pt14:Unid="12dc730212d1413dad1932bcf03f8a88">
              <w:spacing w:after="0" pt14:Unid="a2a53c9b1e9443c5ba6d1ef598bd6b0d"/>
              <w:ind w:left="40" pt14:Unid="84ba0d94332d4a42b40ee5a6f90a9245"/>
              <w:rPr pt14:Unid="a0901e5baf8a4fe9a1909bd75db8506a">
                <w:rFonts w:ascii="Arial" w:hAnsi="Arial" w:eastAsia="Arial" w:cs="Arial" pt14:Unid="d0f4dd4259924c4f8457884b32099c2c"/>
                <w:color w:val="auto" pt14:Unid="0aabca7338434e01a56ebdec595c33d4"/>
                <w:sz w:val="22" pt14:Unid="a39887c9e78a4790beeff784d66aede1"/>
                <w:szCs w:val="22" pt14:Unid="462befcf401a4a5c902c4b6276fa832c"/>
              </w:rPr>
            </w:pPr>
            <w:r>
              <w:rPr pt14:Unid="10a8f677f0d0457b954a07267988961c">
                <w:rFonts w:ascii="Arial" w:hAnsi="Arial" w:eastAsia="Arial" w:cs="Arial" pt14:Unid="3d6522233a32449eabb31a2547494fa6"/>
                <w:color w:val="auto" pt14:Unid="e1466adec23645e7bf47f262fdbbf8d2"/>
                <w:sz w:val="22" pt14:Unid="bfa11f9508f5494fb2888be9db417036"/>
                <w:szCs w:val="22" pt14:Unid="b541ed59f5ec4ba29f45fd8191edb662"/>
              </w:rPr>
              <w:t>Pruebas unitarias . . . . . . . . . . . . . . . . . . . . . . . . . . . . .</w:t>
            </w:r>
          </w:p>
        </w:tc>
        <w:tc pt14:Unid="298699b0a7b0499bab72250a2236c64b" pt14:SHA1Hash="478613ad32e112748077a7ffb09107e64e943330">
          <w:tcPr pt14:Unid="bc343f91e20d46f18397e00b2a38b990">
            <w:tcW w:w="380" w:type="dxa" pt14:Unid="f960b11ffa654db6949c7653ee0d529d"/>
            <w:vAlign w:val="bottom" pt14:Unid="427e8395fe3742d7b938ee77b3446228"/>
          </w:tcPr>
          <w:p pt14:Unid="d43e46f562a94c36bf37d48ce3e38a15">
            <w:pPr pt14:Unid="0465739370d44064a81680978f353b32">
              <w:spacing w:after="0" pt14:Unid="0c5a19a16c46418398c67141709ba299"/>
              <w:jc w:val="right" pt14:Unid="f39e0e80793a445ea348dd9fff54e812"/>
              <w:rPr pt14:Unid="5d458c68762b4d5e860e7e0d726ece10">
                <w:color w:val="auto" pt14:Unid="a67486b55bdc4656b9a747a31225d4a0"/>
                <w:sz w:val="20" pt14:Unid="1fa2318c5153421d81edb6d9ab74533b"/>
                <w:szCs w:val="20" pt14:Unid="96da888f495e49bfb6b029aac672816e"/>
              </w:rPr>
            </w:pPr>
            <w:r>
              <w:rPr pt14:Unid="1b8575391acb4392bbf7270daa656708">
                <w:rFonts w:ascii="Arial" w:hAnsi="Arial" w:eastAsia="Arial" w:cs="Arial" pt14:Unid="4157ed41709c4d0cba20b1f374e8768a"/>
                <w:color w:val="auto" pt14:Unid="302a8de6575f4ab39e573281c7695c85"/>
                <w:sz w:val="22" pt14:Unid="b3b4b5129f5c44c5bb98e7aa9a85313e"/>
                <w:szCs w:val="22" pt14:Unid="335aadcc02f94cf4a3b319c55f7c63c2"/>
              </w:rPr>
              <w:t>12</w:t>
            </w:r>
          </w:p>
        </w:tc>
      </w:tr>
      <w:tr pt14:Unid="7560f708eea9488383eabb86684fd66a" pt14:CorrelatedSHA1Hash="48fd4ee4679eea87d3c8dee24d66fc531f0875e5" pt14:SHA1Hash="48fd4ee4679eea87d3c8dee24d66fc531f0875e5" pt14:StructureSHA1Hash="58d4abdc92bcad0ed6c17f4382e915e6731e4b62">
        <w:trPr pt14:Unid="dffab9f2564f404fbe8b817a732e172a">
          <w:trHeight w:val="272" pt14:Unid="74f73806e1364151a548b2adc0ce511a"/>
        </w:trPr>
        <w:tc pt14:Unid="8880034421cc427385bd4019acdeb5e2" pt14:SHA1Hash="b90b8e947d8c3b09e63df8bfa3bb13cebd6bd22d">
          <w:tcPr pt14:Unid="62d9cacdbbf445bfaecf7233a63ebf91">
            <w:tcW w:w="720" w:type="dxa" pt14:Unid="158879ecff854d98a3955258a7665cda"/>
            <w:vAlign w:val="bottom" pt14:Unid="66ff5b96466641d88b80d859feb151b0"/>
          </w:tcPr>
          <w:p pt14:Unid="9265957704a549e5a0c76098c18ec286">
            <w:pPr pt14:Unid="2edb2f7064354acdb479f069c5f54611">
              <w:spacing w:after="0" pt14:Unid="3a447a6db25845b4b6df08efef62e2b8"/>
              <w:rPr pt14:Unid="61e96077f22a475b8719a098ea61057d">
                <w:color w:val="auto" pt14:Unid="e3ccafcb45e34fb9a0b2ace7ef9c2582"/>
                <w:sz w:val="23" pt14:Unid="3e05a21319ac4230a064061db7eec009"/>
                <w:szCs w:val="23" pt14:Unid="7c5ab09eb04e4b45b3ceefa1d1ffbe62"/>
              </w:rPr>
            </w:pPr>
          </w:p>
        </w:tc>
        <w:tc pt14:Unid="480e8eb8261146b5af7d13b34c04e7b9" pt14:SHA1Hash="5140e79611d78ac02a597bc6d23e324c40ca95f1">
          <w:tcPr pt14:Unid="7bc317fbda304ddb91677d38ebb35309">
            <w:tcW w:w="760" w:type="dxa" pt14:Unid="07683272469745eb9f01abdac2cb01a9"/>
            <w:vAlign w:val="bottom" pt14:Unid="81c5160bbe3f4313b0e93ff5f4afb498"/>
          </w:tcPr>
          <w:p pt14:Unid="ee259044c8c342a995c8a8b1a4f05ac9">
            <w:pPr pt14:Unid="3edca5cd3d874d97898827fd042c06d3">
              <w:spacing w:after="0" pt14:Unid="b7394702eeed4146a791b7a4af5f5e43"/>
              <w:ind w:left="100" pt14:Unid="5038859cd8964b7fa0190dc70bfbcbe7"/>
              <w:rPr pt14:Unid="ad4114e600134d23bf2bba9b5c77e6af">
                <w:rFonts w:ascii="Arial" w:hAnsi="Arial" w:eastAsia="Arial" w:cs="Arial" pt14:Unid="59fd4f2c38104fcdaf8bc9b4c4bf5d71"/>
                <w:color w:val="auto" pt14:Unid="bbc5636095844567aef65cea3efa609e"/>
                <w:sz w:val="22" pt14:Unid="8ef38bd942d94399b3ec94c15c759256"/>
                <w:szCs w:val="22" pt14:Unid="a49122bfae1742b2a59e4bdc5b21531c"/>
              </w:rPr>
            </w:pPr>
            <w:r>
              <w:rPr pt14:Unid="169fa48d966a497291f89984f0d9e9ee">
                <w:rFonts w:ascii="Arial" w:hAnsi="Arial" w:eastAsia="Arial" w:cs="Arial" pt14:Unid="7db4dda706dd4e1c8a94a781f7c580a4"/>
                <w:color w:val="auto" pt14:Unid="196420fe619f4483a9e68b63b8b5d73a"/>
                <w:sz w:val="22" pt14:Unid="2901bc3ed3054dc4b2a9a89ccbb222a4"/>
                <w:szCs w:val="22" pt14:Unid="a73bf82b843b4eb9a17c1d5bab5e8b2a"/>
              </w:rPr>
              <w:t>2.5.2</w:t>
            </w:r>
          </w:p>
        </w:tc>
        <w:tc pt14:Unid="549848cdb2d94ecdbec627a788cac9f6" pt14:SHA1Hash="798895a98cae78ec95c955b200b21c49212341e3">
          <w:tcPr pt14:Unid="3f39e3083bf848be8c030aa5656248d0">
            <w:tcW w:w="6640" w:type="dxa" pt14:Unid="b031876d4854409d87e8ff15e97ff6a4"/>
            <w:vAlign w:val="bottom" pt14:Unid="f5563317ae48480e8152b5e6e0b3e7cf"/>
          </w:tcPr>
          <w:p pt14:Unid="c0df1c57d01c4b2c91cb888d69714380">
            <w:pPr pt14:Unid="6f7f57f5ef66489fbe1d1dac376a9ed5">
              <w:spacing w:after="0" pt14:Unid="c5de2cf8eb684656912650caa9f3771a"/>
              <w:ind w:left="40" pt14:Unid="796d5f887f2a4d37b44ef6950496d8b5"/>
              <w:rPr pt14:Unid="7b8c5968d7b14289bb9b91a3caa809bc">
                <w:rFonts w:ascii="Arial" w:hAnsi="Arial" w:eastAsia="Arial" w:cs="Arial" pt14:Unid="3d18ad5f9b884c0eba309e6bb75910d0"/>
                <w:color w:val="auto" pt14:Unid="3702dc9142b14747af5a0f21bebe2ade"/>
                <w:sz w:val="22" pt14:Unid="efebd96f9d78455aa5c12a72100b8274"/>
                <w:szCs w:val="22" pt14:Unid="fa217ba04fc6493183658f37f4895db4"/>
              </w:rPr>
            </w:pPr>
            <w:r>
              <w:rPr pt14:Unid="09c740ef0dc0475cbcbf5d3d7ee79d46">
                <w:rFonts w:ascii="Arial" w:hAnsi="Arial" w:eastAsia="Arial" w:cs="Arial" pt14:Unid="78f3d68ff30d4c25a9fbe189f0870b54"/>
                <w:color w:val="auto" pt14:Unid="3a0f4ffd83b84f1facd96dab7289f0fd"/>
                <w:sz w:val="22" pt14:Unid="21b3578404bc4236987522bebce5b073"/>
                <w:szCs w:val="22" pt14:Unid="164b71ffc8cb453aa41281f76a46517c"/>
              </w:rPr>
              <w:t>Pruebas de servicios  . . . . . . . . . . . . . . . . . . . . . . . . . . .</w:t>
            </w:r>
          </w:p>
        </w:tc>
        <w:tc pt14:Unid="752e216dc4e74512858e616b27389d0c" pt14:SHA1Hash="478613ad32e112748077a7ffb09107e64e943330">
          <w:tcPr pt14:Unid="4dc66313775847fcbc1f819a2cbc5268">
            <w:tcW w:w="380" w:type="dxa" pt14:Unid="acb5267f2c76488fb286d64e10820081"/>
            <w:vAlign w:val="bottom" pt14:Unid="32f11b5c33da4eb7afa15722493ff119"/>
          </w:tcPr>
          <w:p pt14:Unid="89b3a59d7bab417cad31665829ccd82e">
            <w:pPr pt14:Unid="d9641b4d287b48689b597a2c7216d77b">
              <w:spacing w:after="0" pt14:Unid="d84691e8dbec42c98c7951a53df54703"/>
              <w:jc w:val="right" pt14:Unid="d883363ec34440ca861273c1be9400b8"/>
              <w:rPr pt14:Unid="067dfd813e8b4fc198965a5c026f0571">
                <w:color w:val="auto" pt14:Unid="8425fea74e7841468fc5d17e3eba0c1f"/>
                <w:sz w:val="20" pt14:Unid="ae76865fcc2a4b7cb61d7a3d7f79af3c"/>
                <w:szCs w:val="20" pt14:Unid="48b3858341bf416ca925c9c1c08b4c93"/>
              </w:rPr>
            </w:pPr>
            <w:r>
              <w:rPr pt14:Unid="1d0588a558ee462b84a633f44cecca7d">
                <w:rFonts w:ascii="Arial" w:hAnsi="Arial" w:eastAsia="Arial" w:cs="Arial" pt14:Unid="4d9f3ea6a78141f1a99a365cf2fc1419"/>
                <w:color w:val="auto" pt14:Unid="1bacf75b7fd94e1c850f1a4435db37e1"/>
                <w:sz w:val="22" pt14:Unid="e5b9039195dd44b28480072abd9ed6df"/>
                <w:szCs w:val="22" pt14:Unid="98a3d1d4a5dd409caa7db88b32992720"/>
              </w:rPr>
              <w:t>12</w:t>
            </w:r>
          </w:p>
        </w:tc>
      </w:tr>
      <w:tr pt14:Unid="990a1ebaf9214ec19e54b843b4b45fc9" pt14:CorrelatedSHA1Hash="a6c8f5c8533ac7f77858e4d9ddb8e9fff5c1aa98" pt14:SHA1Hash="a6c8f5c8533ac7f77858e4d9ddb8e9fff5c1aa98" pt14:StructureSHA1Hash="58d4abdc92bcad0ed6c17f4382e915e6731e4b62">
        <w:trPr pt14:Unid="3d1c0eb889bb49528058e9f2d71aed78">
          <w:trHeight w:val="272" pt14:Unid="2a30874af46b4b2185857baf738a31a7"/>
        </w:trPr>
        <w:tc pt14:Unid="f7a307b8ce334378b8417eb068592fe5" pt14:SHA1Hash="b90b8e947d8c3b09e63df8bfa3bb13cebd6bd22d">
          <w:tcPr pt14:Unid="323e1d6a156045968270271a6879fd03">
            <w:tcW w:w="720" w:type="dxa" pt14:Unid="ca918ec7ac60414fb246c96841a8ef2c"/>
            <w:vAlign w:val="bottom" pt14:Unid="fc645be1eb834e89b76ed0ec983cb259"/>
          </w:tcPr>
          <w:p pt14:Unid="67394cc740c54b84826acc99be40eb81">
            <w:pPr pt14:Unid="228e9f8078434522836360cc9daf94c0">
              <w:spacing w:after="0" pt14:Unid="c57d2060a4894396925ddd1238271578"/>
              <w:rPr pt14:Unid="c978e1d60e3942428103079d4bb98dee">
                <w:color w:val="auto" pt14:Unid="9c9fddb5906147559bfb0068c8bc1ae7"/>
                <w:sz w:val="23" pt14:Unid="ab95c3579f6d4bbfbb060f7b08de8c68"/>
                <w:szCs w:val="23" pt14:Unid="6681ac349ee549b1bd89909899b608f8"/>
              </w:rPr>
            </w:pPr>
          </w:p>
        </w:tc>
        <w:tc pt14:Unid="744ed37330f54cd8a877d45ef5b1415e" pt14:SHA1Hash="bf521a3cd308778cd279ef5f5a219c2d946a46e3">
          <w:tcPr pt14:Unid="f5f6d9e01ab44289a2f63ce7acbc6fd5">
            <w:tcW w:w="760" w:type="dxa" pt14:Unid="729f049d5edd422bbfbf0b45ad1275d9"/>
            <w:vAlign w:val="bottom" pt14:Unid="6a9020fd3d734b9595d7b1de4e45c5f1"/>
          </w:tcPr>
          <w:p pt14:Unid="378bcf87d4384c3281ed8e9c039c3a0a">
            <w:pPr pt14:Unid="c088e49381e54bb7aee5794d4d816e21">
              <w:spacing w:after="0" pt14:Unid="1f005d395a104a3cb6d7ab0da40be678"/>
              <w:ind w:left="100" pt14:Unid="0596cf85e80841369c00eb5389e6ea0a"/>
              <w:rPr pt14:Unid="de263da345114fe69b2bdac1f3f6555b">
                <w:rFonts w:ascii="Arial" w:hAnsi="Arial" w:eastAsia="Arial" w:cs="Arial" pt14:Unid="43e14b75e6634dfab3f563f33affc981"/>
                <w:color w:val="auto" pt14:Unid="eb9773ec974140df96dc59e77990c987"/>
                <w:sz w:val="22" pt14:Unid="85d8a31c981c478e832673643dff3437"/>
                <w:szCs w:val="22" pt14:Unid="f8a59f243edd48d986817da053fac9b3"/>
              </w:rPr>
            </w:pPr>
            <w:r>
              <w:rPr pt14:Unid="b0904e1ff8b84198860d126b4f2f6494">
                <w:rFonts w:ascii="Arial" w:hAnsi="Arial" w:eastAsia="Arial" w:cs="Arial" pt14:Unid="f3756fd73a4142348b682e1c7167928f"/>
                <w:color w:val="auto" pt14:Unid="18f204a868b4483ea5be0898eed816d6"/>
                <w:sz w:val="22" pt14:Unid="d01efcba00d44d3f95322659e55aa587"/>
                <w:szCs w:val="22" pt14:Unid="16e9732118ca4b19afdead55858c2315"/>
              </w:rPr>
              <w:t>2.5.3</w:t>
            </w:r>
          </w:p>
        </w:tc>
        <w:tc pt14:Unid="9be680e7b9f9488eb746bd4a2449d917" pt14:SHA1Hash="4225cfc124a5706c2262083bded985582f6feb7c">
          <w:tcPr pt14:Unid="c898646466e44f4fad3d91aa0d874341">
            <w:tcW w:w="6640" w:type="dxa" pt14:Unid="e23899a4c8994fd193a14c934947a26c"/>
            <w:vAlign w:val="bottom" pt14:Unid="4f34328ef7b04b10ae25a4f06b19f0a7"/>
          </w:tcPr>
          <w:p pt14:Unid="8db8524bc3a549f782041096ffed0818">
            <w:pPr pt14:Unid="5339f441497c44fc95704980d82de596">
              <w:spacing w:after="0" pt14:Unid="fc10873c94814914b2d6127965258292"/>
              <w:ind w:left="40" pt14:Unid="32105c26b7e347c49bf9dc1afd266ea3"/>
              <w:rPr pt14:Unid="b1969b9079374e71be4c1593860116b8">
                <w:rFonts w:ascii="Arial" w:hAnsi="Arial" w:eastAsia="Arial" w:cs="Arial" pt14:Unid="93d19fbade9d410492927c6c3670d0b5"/>
                <w:color w:val="auto" pt14:Unid="8ba87fee8b414321954d7fc7fd612c60"/>
                <w:sz w:val="22" pt14:Unid="1805c10c195a44c9bb45f62b115004ca"/>
                <w:szCs w:val="22" pt14:Unid="f0a17184ed3645e4aa2e7f024070a564"/>
              </w:rPr>
            </w:pPr>
            <w:r>
              <w:rPr pt14:Unid="a290dc70bca24b44b5da223dc21c2316">
                <w:rFonts w:ascii="Arial" w:hAnsi="Arial" w:eastAsia="Arial" w:cs="Arial" pt14:Unid="18e4e648ddc647719e5f1168bdf36315"/>
                <w:color w:val="auto" pt14:Unid="2f1618e255c14e0387b0278c50ac9621"/>
                <w:sz w:val="22" pt14:Unid="28cc888bcd3244068ff3f608b1aec028"/>
                <w:szCs w:val="22" pt14:Unid="de1ff2b80fa64c4ea5130709feea1105"/>
              </w:rPr>
              <w:t>Pruebas de extremo a extremo  . . . . . . . . . . . . . . . . . . . . .</w:t>
            </w:r>
          </w:p>
        </w:tc>
        <w:tc pt14:Unid="fabae2bf272f4d83a5b2a729f5fcfccb" pt14:SHA1Hash="478613ad32e112748077a7ffb09107e64e943330">
          <w:tcPr pt14:Unid="6e26cee4da264d38af3fe91c50e761dc">
            <w:tcW w:w="380" w:type="dxa" pt14:Unid="bde12529bad84d61aa3f4ead1093bc70"/>
            <w:vAlign w:val="bottom" pt14:Unid="52fe9b30a6a2452d9e5a78344d0b8a82"/>
          </w:tcPr>
          <w:p pt14:Unid="c95f5cd5173c40cca41ddcf21fd8a77f">
            <w:pPr pt14:Unid="78a4fc086dd5459b9c0d72f40b0e16ed">
              <w:spacing w:after="0" pt14:Unid="6237bee9685c43db9a2a10887d9bd6db"/>
              <w:jc w:val="right" pt14:Unid="bfb9485299b24b8fb4779f57a48bc1ce"/>
              <w:rPr pt14:Unid="eb2ccaef8a6049d9ab0bf7921d91f52c">
                <w:color w:val="auto" pt14:Unid="9946d4169bea4e489ffcd85113110aaf"/>
                <w:sz w:val="20" pt14:Unid="9296bd6315a84eeebe5ecc2e9222a2dd"/>
                <w:szCs w:val="20" pt14:Unid="a637e24109584e38979a7fac1098ef4b"/>
              </w:rPr>
            </w:pPr>
            <w:r>
              <w:rPr pt14:Unid="ebece69e0ed14b87929052e71d40fb9b">
                <w:rFonts w:ascii="Arial" w:hAnsi="Arial" w:eastAsia="Arial" w:cs="Arial" pt14:Unid="963640301d5f478c903a1e1fc2ce102d"/>
                <w:color w:val="auto" pt14:Unid="74eacfa06b144f9db820f2797642550f"/>
                <w:sz w:val="22" pt14:Unid="82e2674c36fd48fa82b4fe87aa3c145a"/>
                <w:szCs w:val="22" pt14:Unid="47ec842720af4ad2bb343f1dc9226f9c"/>
              </w:rPr>
              <w:t>12</w:t>
            </w:r>
          </w:p>
        </w:tc>
      </w:tr>
      <w:tr pt14:Unid="47d6c5947e8e40029340d3ed59d9e706" pt14:CorrelatedSHA1Hash="6f4968c5d6b0f2ac8df0793dc777a2e1b03ceaf2" pt14:SHA1Hash="6f4968c5d6b0f2ac8df0793dc777a2e1b03ceaf2" pt14:StructureSHA1Hash="58d4abdc92bcad0ed6c17f4382e915e6731e4b62">
        <w:trPr pt14:Unid="745a9e521c1f45539ecee4f88a9049a3">
          <w:trHeight w:val="272" pt14:Unid="bc428395e6204fe49050f1f5a053618b"/>
        </w:trPr>
        <w:tc pt14:Unid="379a40f44286475cb5ef373d1e3b445e" pt14:SHA1Hash="b90b8e947d8c3b09e63df8bfa3bb13cebd6bd22d">
          <w:tcPr pt14:Unid="c9133b9f308b43119b37b89fdb5827ee">
            <w:tcW w:w="720" w:type="dxa" pt14:Unid="d3c136bfc8cc4cf3b8ffbfd2e558dcb9"/>
            <w:vAlign w:val="bottom" pt14:Unid="3364eaf94d4846a9aad9a5d9f9c406e0"/>
          </w:tcPr>
          <w:p pt14:Unid="cbe85f598beb4486b3292e28165bd322">
            <w:pPr pt14:Unid="fe3a2fbc91614bc8a416865b55a0feea">
              <w:spacing w:after="0" pt14:Unid="c717a07f44b446f9a29f7ff8e0837479"/>
              <w:rPr pt14:Unid="680254c697ee405f89f90cb3fe7a2d44">
                <w:color w:val="auto" pt14:Unid="ca437cf3857c408b8267667d46b12c30"/>
                <w:sz w:val="23" pt14:Unid="18e248e4bd004cc1815f2029249497c7"/>
                <w:szCs w:val="23" pt14:Unid="c85b09840c8d40f1b1fea69277f251d0"/>
              </w:rPr>
            </w:pPr>
          </w:p>
        </w:tc>
        <w:tc pt14:Unid="7f012790e472443b88542973643c5d2e" pt14:SHA1Hash="d2cd4971669b2a12c23bfb850ddd40d7e2f451fb">
          <w:tcPr pt14:Unid="7b1a5b1c2a574d0e8d8eccc328ac6ac8">
            <w:tcW w:w="760" w:type="dxa" pt14:Unid="1800ca8e1fb94752a1bc67841733646f"/>
            <w:vAlign w:val="bottom" pt14:Unid="02462e6e8d524e139e6daa309101c667"/>
          </w:tcPr>
          <w:p pt14:Unid="9421f2fc614243a3ac6b7c1128c88327">
            <w:pPr pt14:Unid="962e7dfaf81840de9b2adb6c0b923714">
              <w:spacing w:after="0" pt14:Unid="68056fc65798499584b49da552c4e341"/>
              <w:ind w:left="100" pt14:Unid="17e4b603462241c48b22a0f29cf50c90"/>
              <w:rPr pt14:Unid="17d61dcffa98442ca986e7bd8b616c2b">
                <w:rFonts w:ascii="Arial" w:hAnsi="Arial" w:eastAsia="Arial" w:cs="Arial" pt14:Unid="0300f5e058be4863bd249f7eac5db6a5"/>
                <w:color w:val="auto" pt14:Unid="97376c740b1c4dfdb067b0bb85fe3d64"/>
                <w:sz w:val="22" pt14:Unid="e9da6cb7199e4431b419f9e332f7c861"/>
                <w:szCs w:val="22" pt14:Unid="f370bfe4c844424b82bb5dc634a61a1a"/>
              </w:rPr>
            </w:pPr>
            <w:r>
              <w:rPr pt14:Unid="6ca956db45364785940b92d2f3f6182b">
                <w:rFonts w:ascii="Arial" w:hAnsi="Arial" w:eastAsia="Arial" w:cs="Arial" pt14:Unid="b86c9554af474c8f865f69b853b89cc9"/>
                <w:color w:val="auto" pt14:Unid="04c4b82b8bff4741b6530f13e347450c"/>
                <w:sz w:val="22" pt14:Unid="f2ef040781cd4c50843add7d9b78b65a"/>
                <w:szCs w:val="22" pt14:Unid="04b7730e4aeb4691976c1a7493642840"/>
              </w:rPr>
              <w:t>2.5.4</w:t>
            </w:r>
          </w:p>
        </w:tc>
        <w:tc pt14:Unid="03c8ad3c4bc841edb8da921d375bce9a" pt14:SHA1Hash="dbaed1c043df64247923085410f761a98cdb8b0c">
          <w:tcPr pt14:Unid="ecbc2fd5c19d49439befaa528a06569e">
            <w:tcW w:w="6640" w:type="dxa" pt14:Unid="7a4ac6375ce547d0b9621eab5bd67fa8"/>
            <w:vAlign w:val="bottom" pt14:Unid="2ec398115e1e488ba9c9682818d93b55"/>
          </w:tcPr>
          <w:p pt14:Unid="24f1af567bab439f9cb83935cdba4d2c">
            <w:pPr pt14:Unid="da5e64d376c44c728438c8d46e8dea02">
              <w:spacing w:after="0" pt14:Unid="ee367f8da39746528123d895a444d60a"/>
              <w:ind w:left="40" pt14:Unid="5fe7efedc26246faa38a498ab00ca1ce"/>
              <w:rPr pt14:Unid="9d65fb7a1eaf4a74ad7d5a403c535bf5">
                <w:rFonts w:ascii="Arial" w:hAnsi="Arial" w:eastAsia="Arial" w:cs="Arial" pt14:Unid="98363d87afa74a58aaaaf894746ffeb6"/>
                <w:color w:val="auto" pt14:Unid="a2e72400e5994ec48e061e015c0cc6e5"/>
                <w:sz w:val="22" pt14:Unid="249a455817fb41d5a35e5d1b127c1775"/>
                <w:szCs w:val="22" pt14:Unid="fa5924afa05a4019bfe9415e2501e412"/>
              </w:rPr>
            </w:pPr>
            <w:r>
              <w:rPr pt14:Unid="716691af5fa74563ad8fdd00e5d69f1e">
                <w:rFonts w:ascii="Arial" w:hAnsi="Arial" w:eastAsia="Arial" w:cs="Arial" pt14:Unid="8b743a5a7f8c4975b9961eb03ebc7690"/>
                <w:color w:val="auto" pt14:Unid="da7471700b094adb80189f2420fc02f1"/>
                <w:sz w:val="22" pt14:Unid="073682d976f34af0be79ff6343b0b429"/>
                <w:szCs w:val="22" pt14:Unid="e509e1f76fc24470a1b01d362331f805"/>
              </w:rPr>
              <w:t>Balance de pruebas a realizar . . . . . . . . . . . . . . . . . . . . . .</w:t>
            </w:r>
          </w:p>
        </w:tc>
        <w:tc pt14:Unid="6933becf367d46e5967bad20a50423ca" pt14:SHA1Hash="7b5234ea8c674c652f31e4e4f2b7ba11be2f7ad7">
          <w:tcPr pt14:Unid="f0a33002ec5d403597dd07ed991ae25c">
            <w:tcW w:w="380" w:type="dxa" pt14:Unid="e2f937f31adc4a59a8cff32819e5357b"/>
            <w:vAlign w:val="bottom" pt14:Unid="a1eada48f7ce4ff7af9e34141229223b"/>
          </w:tcPr>
          <w:p pt14:Unid="8737433b04ac4d82acc493da0350b19b">
            <w:pPr pt14:Unid="2a5aac9ca8764c6e8a2dd2a7a3972186">
              <w:spacing w:after="0" pt14:Unid="88694c19ec5e4d81807601615558f97f"/>
              <w:jc w:val="right" pt14:Unid="3e411a5e5a004f79ad205e726d778464"/>
              <w:rPr pt14:Unid="4f3fe768189f4d14bda51a091d977029">
                <w:color w:val="auto" pt14:Unid="def7ca327cfe493fa1225f9e0353da9c"/>
                <w:sz w:val="20" pt14:Unid="6e7054467c83414e9f224be0f460f4aa"/>
                <w:szCs w:val="20" pt14:Unid="bde08b06d9ea486abbcdf4e1098132ac"/>
              </w:rPr>
            </w:pPr>
            <w:r>
              <w:rPr pt14:Unid="f9030b36cce94f39a3ae9d8a3a3771fe">
                <w:rFonts w:ascii="Arial" w:hAnsi="Arial" w:eastAsia="Arial" w:cs="Arial" pt14:Unid="3ce2edd2c6a84997b8eecf2bf8e2be7f"/>
                <w:color w:val="auto" pt14:Unid="eec0739815f94039bfa8ccb04a5a1578"/>
                <w:sz w:val="22" pt14:Unid="297f97d22cd04914bcd97a3aaa02c704"/>
                <w:szCs w:val="22" pt14:Unid="1f330cedfa9948609139fbad65f61de6"/>
              </w:rPr>
              <w:t>13</w:t>
            </w:r>
          </w:p>
        </w:tc>
      </w:tr>
      <w:tr pt14:Unid="0a625345802b4ffeab1cb9df4dd68139" pt14:CorrelatedSHA1Hash="f5e894dd3a12e94ef1dd5ebe368c9d909a9da82f" pt14:SHA1Hash="f5e894dd3a12e94ef1dd5ebe368c9d909a9da82f" pt14:StructureSHA1Hash="21c83eeaf7c4efd77979dd9e88bf44426bd949df">
        <w:trPr pt14:Unid="9dafa7b0ba1e4abfb9fbdc13e462052d">
          <w:trHeight w:val="272" pt14:Unid="44893c5864574b538260d2ef4de8d294"/>
        </w:trPr>
        <w:tc pt14:Unid="ebdaabddaa874c4a942311266246c662" pt14:SHA1Hash="a49479280a1b54e718096c7822e710ed544189c6">
          <w:tcPr pt14:Unid="8646ef21867d459a912c09ca11656c53">
            <w:tcW w:w="720" w:type="dxa" pt14:Unid="22928a70877e417690c6168b68e26631"/>
            <w:vAlign w:val="bottom" pt14:Unid="5523e476034548a5aaf654bb0e14f165"/>
          </w:tcPr>
          <w:p pt14:Unid="0cd3f5a4c2824753993a18eaaecc9a8c">
            <w:pPr pt14:Unid="0dc26497f1a94062bff7ed24c0c1108d">
              <w:spacing w:after="0" pt14:Unid="7fa070b4784349ea9eda7edadb9e65a3"/>
              <w:ind w:right="11" pt14:Unid="b0c69cb60f7b4e149d45116b0331f6a4"/>
              <w:jc w:val="right" pt14:Unid="480f8bc6c8ca4b5994b76a906a813ede"/>
              <w:rPr pt14:Unid="2607f5244abb4e45b2f1c9bebd70c412">
                <w:rFonts w:ascii="Arial" w:hAnsi="Arial" w:eastAsia="Arial" w:cs="Arial" pt14:Unid="ce960a0ce266485e9ebb902339c1f47e"/>
                <w:color w:val="auto" pt14:Unid="fb23d67c01204da88409b8fd55a9f87a"/>
                <w:sz w:val="22" pt14:Unid="1d606caded1c4367810e9c369721945d"/>
                <w:szCs w:val="22" pt14:Unid="dbbbe0c0c63f419082a912570e449578"/>
              </w:rPr>
            </w:pPr>
            <w:r>
              <w:rPr pt14:Unid="7742e4b8df844f0f8e21a739f8f9ede2">
                <w:rFonts w:ascii="Arial" w:hAnsi="Arial" w:eastAsia="Arial" w:cs="Arial" pt14:Unid="83de54f2ea6c49c39d4dfc7266a6dac6"/>
                <w:color w:val="auto" pt14:Unid="36bf2769f9f242e79301628f269ad57a"/>
                <w:sz w:val="22" pt14:Unid="f5d99760446d429db88e9f2b2490ed07"/>
                <w:szCs w:val="22" pt14:Unid="4100d1eb42334b4ca8902668289774b5"/>
              </w:rPr>
              <w:t>2.6</w:t>
            </w:r>
          </w:p>
        </w:tc>
        <w:tc pt14:Unid="c082f782004e409f91eec8b88caad16d" pt14:SHA1Hash="79d52ed9fe7c2785d04b3a1459b1e3b05d7c19cd">
          <w:tcPr pt14:Unid="4ed6ae1518d146218d9b00a466a49373">
            <w:tcW w:w="7400" w:type="dxa" pt14:Unid="a4e19ee1e6074476b1e9eb483d13c9a5"/>
            <w:gridSpan w:val="2" pt14:Unid="2583ca37624b4389868db6b38e8a689e"/>
            <w:vAlign w:val="bottom" pt14:Unid="ff035b5fc3174a6092a950aa98dd1502"/>
          </w:tcPr>
          <w:p pt14:Unid="a0e1f2288f2a465697649b6a36326293">
            <w:pPr pt14:Unid="a79a9aba1f20403a9a7ead90564b72ab">
              <w:spacing w:after="0" pt14:Unid="54d6ba4b85fa42faa0767b10a08ef7d3"/>
              <w:ind w:left="100" pt14:Unid="35428c7a61ee4ed4bbe1007309ab0d43"/>
              <w:rPr pt14:Unid="40112d0a4e1f4b568a655a012c074648">
                <w:rFonts w:ascii="Arial" w:hAnsi="Arial" w:eastAsia="Arial" w:cs="Arial" pt14:Unid="f827a8858a9b4efebcbcca1862380255"/>
                <w:color w:val="auto" pt14:Unid="df7c4dcd6cbc4722a35d8b845b84bb09"/>
                <w:sz w:val="22" pt14:Unid="c5b25bd7b5224e63bbf559a9f3ad8807"/>
                <w:szCs w:val="22" pt14:Unid="1a0fdf7464024b90afa7a52ada63b073"/>
              </w:rPr>
            </w:pPr>
            <w:r>
              <w:rPr pt14:Unid="7f4ad4cd6b5a48a792fefd27e8300e67">
                <w:rFonts w:ascii="Arial" w:hAnsi="Arial" w:eastAsia="Arial" w:cs="Arial" pt14:Unid="2021544c42b54ee28afc929347df74bb"/>
                <w:color w:val="auto" pt14:Unid="d1a46f1a187442539fe2744d2d36bd30"/>
                <w:sz w:val="22" pt14:Unid="a0a9c1f5cbd64685a1f47c69c8796be1"/>
                <w:szCs w:val="22" pt14:Unid="58b7f76ccbd543b997273cc89298e194"/>
              </w:rPr>
              <w:t>Los microservicios en la fase de despliegue  . . . . . . . . . . . . . . . . . .</w:t>
            </w:r>
          </w:p>
        </w:tc>
        <w:tc pt14:Unid="6c22e1380fe54933927af5eaf0d363fc" pt14:SHA1Hash="2b34e616253285f554536a39c20fee8b24385ecb">
          <w:tcPr pt14:Unid="327fd51dce024e9a8dfff48702ebcc28">
            <w:tcW w:w="380" w:type="dxa" pt14:Unid="3928f9044d384f4189232c71b40ffe7e"/>
            <w:vAlign w:val="bottom" pt14:Unid="181969aaf0e54f0591bf8980c0926ba0"/>
          </w:tcPr>
          <w:p pt14:Unid="23df39418d1d470ea9be210f9fafc7df">
            <w:pPr pt14:Unid="5d71faf7d09245a3aef2e7019b9487fa">
              <w:spacing w:after="0" pt14:Unid="03fa35443296400288e6179fcaecce23"/>
              <w:jc w:val="right" pt14:Unid="04807f28cafd471792a160eae6b2967d"/>
              <w:rPr pt14:Unid="dae4f327ae1547cb94b67eaf37c4505f">
                <w:color w:val="auto" pt14:Unid="7170d38a19a8423284aba3768c4997f3"/>
                <w:sz w:val="20" pt14:Unid="0b2d495a7d9f46238723152be4a7b636"/>
                <w:szCs w:val="20" pt14:Unid="75f489047c0946c3b15adbbb08aea71b"/>
              </w:rPr>
            </w:pPr>
            <w:r>
              <w:rPr pt14:Unid="4307f91e3004424e8eb76338f37354fe">
                <w:rFonts w:ascii="Arial" w:hAnsi="Arial" w:eastAsia="Arial" w:cs="Arial" pt14:Unid="ed9dc98f328f402997dcb662e07c26b4"/>
                <w:color w:val="auto" pt14:Unid="e643eebc54d2499ea7bba7d93ab149cf"/>
                <w:sz w:val="22" pt14:Unid="4b0d0db84aeb4feb9fcd820399d513dd"/>
                <w:szCs w:val="22" pt14:Unid="32bea620c39d48cbb813291ff8ad7357"/>
              </w:rPr>
              <w:t>14</w:t>
            </w:r>
          </w:p>
        </w:tc>
      </w:tr>
      <w:tr pt14:Unid="3a906014f61a41f0b12ce8857779b4c7" pt14:CorrelatedSHA1Hash="3bdd7743f836c7cd02c22c2bf07b1076c1c0420a" pt14:SHA1Hash="3bdd7743f836c7cd02c22c2bf07b1076c1c0420a" pt14:StructureSHA1Hash="58d4abdc92bcad0ed6c17f4382e915e6731e4b62">
        <w:trPr pt14:Unid="8539caeb1c064f1bb5e1c4f42c5195a9">
          <w:trHeight w:val="272" pt14:Unid="7e03c7fc4c084fea91683d33092dc22f"/>
        </w:trPr>
        <w:tc pt14:Unid="3a3a0d54a0a44b0c947272c01560ea44" pt14:SHA1Hash="b90b8e947d8c3b09e63df8bfa3bb13cebd6bd22d">
          <w:tcPr pt14:Unid="52c97f0c5d214d7db042869ba0814687">
            <w:tcW w:w="720" w:type="dxa" pt14:Unid="d959f34d36404493a183a94d5c53064b"/>
            <w:vAlign w:val="bottom" pt14:Unid="8974d1a73be8436da24e625391832494"/>
          </w:tcPr>
          <w:p pt14:Unid="8a0b8f302e094461a007d0ad9817469b">
            <w:pPr pt14:Unid="f2bf84c9cd10463ea899310ecef03dee">
              <w:spacing w:after="0" pt14:Unid="206d00d8247149289174cd409db5b85a"/>
              <w:rPr pt14:Unid="b369a9ffc2324cfeab12bba43a244f52">
                <w:color w:val="auto" pt14:Unid="c40eccf37a564f9db750bee590c3d8f9"/>
                <w:sz w:val="23" pt14:Unid="219f413617e944f1865a81b454e825c6"/>
                <w:szCs w:val="23" pt14:Unid="0b4516b586ae4279851c3d0b631c5e1c"/>
              </w:rPr>
            </w:pPr>
          </w:p>
        </w:tc>
        <w:tc pt14:Unid="9412cef7d179479d89ea5953124bd3f6" pt14:SHA1Hash="58a2ec95b996b47075da483542fa824f4065f663">
          <w:tcPr pt14:Unid="84333ba889634ca6af3a962ea3a56ce2">
            <w:tcW w:w="760" w:type="dxa" pt14:Unid="674ad8bd326044f49f3cac581e83c501"/>
            <w:vAlign w:val="bottom" pt14:Unid="c5e875fc65fe426d8c0fb03878f10b21"/>
          </w:tcPr>
          <w:p pt14:Unid="c31ac8cf4e2e4f168e566fc05f44e163">
            <w:pPr pt14:Unid="eca2c22b02ba4892a117529dabbbe8ff">
              <w:spacing w:after="0" pt14:Unid="bb5e1b815f044d01a50fa98766b8a965"/>
              <w:ind w:left="100" pt14:Unid="403587c927414ebfb998df46ce26463c"/>
              <w:rPr pt14:Unid="49bf2b4aca754344b5996e57f2af85d6">
                <w:rFonts w:ascii="Arial" w:hAnsi="Arial" w:eastAsia="Arial" w:cs="Arial" pt14:Unid="918314df907c4708b1af4d3eb0a81af0"/>
                <w:color w:val="auto" pt14:Unid="fc0aa4b99d304a3d91c380951a475bc5"/>
                <w:sz w:val="22" pt14:Unid="c133003dd65c4d7190d6d8303d36ede6"/>
                <w:szCs w:val="22" pt14:Unid="04687bf2806c41afaec767361c15c05c"/>
              </w:rPr>
            </w:pPr>
            <w:r>
              <w:rPr pt14:Unid="576c1f164063467a8eecb4f27ca9b9b3">
                <w:rFonts w:ascii="Arial" w:hAnsi="Arial" w:eastAsia="Arial" w:cs="Arial" pt14:Unid="12c851f1130e46f6be7d73bf3d2ca6ff"/>
                <w:color w:val="auto" pt14:Unid="396f9de3a2b54a5bb25f543b7e87cc99"/>
                <w:sz w:val="22" pt14:Unid="67f45056abf1411bb24b46d5aff9c118"/>
                <w:szCs w:val="22" pt14:Unid="e7bd1e1a703e4eab970a60dc0a6df00b"/>
              </w:rPr>
              <w:t>2.6.1</w:t>
            </w:r>
          </w:p>
        </w:tc>
        <w:tc pt14:Unid="73dd705ce82f48649b5d52f57cee9676" pt14:SHA1Hash="97974c8a759a8242ae1e6cc0d38ac105c2228475">
          <w:tcPr pt14:Unid="d98a4ecab21248c8bf411690dd34cf41">
            <w:tcW w:w="6640" w:type="dxa" pt14:Unid="e08f05086ce84a7b96874e6d6c5842ef"/>
            <w:vAlign w:val="bottom" pt14:Unid="7c1a8ead85f14541835ee63ce66d5694"/>
          </w:tcPr>
          <w:p pt14:Unid="aae8842502a04d4fbc70c49c1926faff">
            <w:pPr pt14:Unid="830dbf24702940abbc8ffed1e25c69ab">
              <w:spacing w:after="0" pt14:Unid="2965172e1fca410e968e9491f7eda4ce"/>
              <w:ind w:left="40" pt14:Unid="437b3f6d5ee84dc8a7c0feb81b8103be"/>
              <w:rPr pt14:Unid="ff4c7ca6e8e6401594b1ad6efb5ae109">
                <w:rFonts w:ascii="Arial" w:hAnsi="Arial" w:eastAsia="Arial" w:cs="Arial" pt14:Unid="67b320a92d994e17a7decf15ac042f7e"/>
                <w:color w:val="auto" pt14:Unid="71abde34dd6248c7a09b9038da7377b7"/>
                <w:sz w:val="22" pt14:Unid="3fe3570fb9bd4402ad0951bad236a955"/>
                <w:szCs w:val="22" pt14:Unid="146751ba86624becb87a6bc7f9739348"/>
              </w:rPr>
            </w:pPr>
            <w:r>
              <w:rPr pt14:Unid="7a8ed997a63f481492901099a1d4838c">
                <w:rFonts w:ascii="Arial" w:hAnsi="Arial" w:eastAsia="Arial" w:cs="Arial" pt14:Unid="eb62503a457644e782fb8e16a3e16239"/>
                <w:color w:val="auto" pt14:Unid="5d8f05b6b2cb407684ffe566301424ca"/>
                <w:sz w:val="22" pt14:Unid="e6c1118d41334ab8a48d633fcdb4c234"/>
                <w:szCs w:val="22" pt14:Unid="ca4d4e7a527545d6b1264cba948ad410"/>
              </w:rPr>
              <w:t>Integración y entrega continua  . . . . . . . . . . . . . . . . . . . . .</w:t>
            </w:r>
          </w:p>
        </w:tc>
        <w:tc pt14:Unid="0a3542dd36384ca9aea8cc1bff11764d" pt14:SHA1Hash="2b34e616253285f554536a39c20fee8b24385ecb">
          <w:tcPr pt14:Unid="65c0b3451a0140a4921430805b3c4e1e">
            <w:tcW w:w="380" w:type="dxa" pt14:Unid="78d0b5e08d8146899161cef68b0a5ca2"/>
            <w:vAlign w:val="bottom" pt14:Unid="6c607791e7ce42a7b60c365ec2424926"/>
          </w:tcPr>
          <w:p pt14:Unid="4aa84681bb05438b9d58e6c3711050b3">
            <w:pPr pt14:Unid="1ae2f3b055d94848a2102e76c50e38a8">
              <w:spacing w:after="0" pt14:Unid="bd381a369f9b4ff398686f1c510663d9"/>
              <w:jc w:val="right" pt14:Unid="a8b1434f93c3473ea8bdd01771f59a3d"/>
              <w:rPr pt14:Unid="c4dcfd628ec348759d07a99d0b9d8a0a">
                <w:color w:val="auto" pt14:Unid="e48e04c78c284f6ca0bf03269a14b931"/>
                <w:sz w:val="20" pt14:Unid="03fc7f13c4354e629fa1eb1d08fd5ce0"/>
                <w:szCs w:val="20" pt14:Unid="052ea09b06fc445e8e48d6bf7d23be89"/>
              </w:rPr>
            </w:pPr>
            <w:r>
              <w:rPr pt14:Unid="cf2895441e7747ef855322396fa465ed">
                <w:rFonts w:ascii="Arial" w:hAnsi="Arial" w:eastAsia="Arial" w:cs="Arial" pt14:Unid="cf1d6af7adae4637ac27f360c4a12eab"/>
                <w:color w:val="auto" pt14:Unid="321dbbae02c046d88833e3771baaff23"/>
                <w:sz w:val="22" pt14:Unid="b61c22c1b58141129bbe4f2bc39c081f"/>
                <w:szCs w:val="22" pt14:Unid="6adf8a04787e4f4da233624e97356951"/>
              </w:rPr>
              <w:t>14</w:t>
            </w:r>
          </w:p>
        </w:tc>
      </w:tr>
      <w:tr pt14:Unid="007574ce0c274afda932fd684c207a56" pt14:CorrelatedSHA1Hash="8ccb77bc62e5fad91b026cc4cceaf2bad8f778e5" pt14:SHA1Hash="8ccb77bc62e5fad91b026cc4cceaf2bad8f778e5" pt14:StructureSHA1Hash="58d4abdc92bcad0ed6c17f4382e915e6731e4b62">
        <w:trPr pt14:Unid="0faf1f4b439a4a0f9df1f179f79aaeb6">
          <w:trHeight w:val="272" pt14:Unid="a92d46edc2c6490992a34c8b8cbdf25d"/>
        </w:trPr>
        <w:tc pt14:Unid="78dda93ed19d4b1f93630de75542e39e" pt14:SHA1Hash="b90b8e947d8c3b09e63df8bfa3bb13cebd6bd22d">
          <w:tcPr pt14:Unid="dd9313c4c5e441cc94b3521879f5eaf6">
            <w:tcW w:w="720" w:type="dxa" pt14:Unid="34daafa6c6a14460851a999372a61c59"/>
            <w:vAlign w:val="bottom" pt14:Unid="4abd08a487124e58a9ac35cc650e584a"/>
          </w:tcPr>
          <w:p pt14:Unid="8e16878f0d0a4800bcebe1988985adc7">
            <w:pPr pt14:Unid="79736ecee7ac49a497ca77d14ae0daa7">
              <w:spacing w:after="0" pt14:Unid="fb0ccf6832e344b29f2cc9915de93ada"/>
              <w:rPr pt14:Unid="db466f8eeb0f4d4eaf336f94cd638a30">
                <w:color w:val="auto" pt14:Unid="273cab8a9a6046fd835a52dc92e53f18"/>
                <w:sz w:val="23" pt14:Unid="68676d7778ad4854abeb47d7d75d6b68"/>
                <w:szCs w:val="23" pt14:Unid="f1e9bc55e4d240739237fcc4edb1c966"/>
              </w:rPr>
            </w:pPr>
          </w:p>
        </w:tc>
        <w:tc pt14:Unid="1fc5dc7559464338a0c9389e668dc092" pt14:SHA1Hash="c2d880905a3f6cc2e373075de9d4d3f62d5d95f9">
          <w:tcPr pt14:Unid="5cd31d1777134ed2872e667b1a83dd43">
            <w:tcW w:w="760" w:type="dxa" pt14:Unid="3849d001a3504b23926d4d2406aa69cb"/>
            <w:vAlign w:val="bottom" pt14:Unid="d7618ede6df64fd6acf3f565299917b5"/>
          </w:tcPr>
          <w:p pt14:Unid="282159bc96654531950d8c9d7382c6b6">
            <w:pPr pt14:Unid="e6945c11875c478993552cd8cdc82349">
              <w:spacing w:after="0" pt14:Unid="0d1750bc67904f9486c4c5afee397025"/>
              <w:ind w:left="100" pt14:Unid="34718f04ab3e49eabd1d4db3a4e20e02"/>
              <w:rPr pt14:Unid="9f5654084d8f4af489341862faf15439">
                <w:rFonts w:ascii="Arial" w:hAnsi="Arial" w:eastAsia="Arial" w:cs="Arial" pt14:Unid="4687e41aa1d24ec3a0b994181d3e65e0"/>
                <w:color w:val="auto" pt14:Unid="f21235b64e884451a13bf196379c39b2"/>
                <w:sz w:val="22" pt14:Unid="b33057724b964d3198ae2c28491fe050"/>
                <w:szCs w:val="22" pt14:Unid="bf4e2d44abdb4c92b0a62835403630da"/>
              </w:rPr>
            </w:pPr>
            <w:r>
              <w:rPr pt14:Unid="2eaa44595c074a2091270023ec642a4f">
                <w:rFonts w:ascii="Arial" w:hAnsi="Arial" w:eastAsia="Arial" w:cs="Arial" pt14:Unid="ef935df6522b4f609a74557232c1ffb6"/>
                <w:color w:val="auto" pt14:Unid="5623b288d7744eb4a601e7431226c5eb"/>
                <w:sz w:val="22" pt14:Unid="14e8b1d0b0d64fedb99b25471dfe79aa"/>
                <w:szCs w:val="22" pt14:Unid="2522d99e459e4014ae28b22c73e2e7c5"/>
              </w:rPr>
              <w:t>2.6.2</w:t>
            </w:r>
          </w:p>
        </w:tc>
        <w:tc pt14:Unid="7c61783b09c648ed894a2407ee3bdb86" pt14:SHA1Hash="27b21574bf49a8508c1ee708dde41cd8ab8b2157">
          <w:tcPr pt14:Unid="ba5ce3d1b3c8417487a8e081c22aad8d">
            <w:tcW w:w="6640" w:type="dxa" pt14:Unid="8c78d1515ced48b68478c611d80b587b"/>
            <w:vAlign w:val="bottom" pt14:Unid="392decc0f10a42dfb109323ef621e5cc"/>
          </w:tcPr>
          <w:p pt14:Unid="435a5984dbeb44d19e66dd049ea64451">
            <w:pPr pt14:Unid="726de6461b83457f8d258ab365d1b666">
              <w:spacing w:after="0" pt14:Unid="446a92aff26346a39da5c9d35392785d"/>
              <w:ind w:left="40" pt14:Unid="8fed8b3f3058454783b9bc2c7e4bc122"/>
              <w:rPr pt14:Unid="7239389317fb47b5bc2cfba547182352">
                <w:rFonts w:ascii="Arial" w:hAnsi="Arial" w:eastAsia="Arial" w:cs="Arial" pt14:Unid="a8d01cab18434eb3b6d9748621e670ef"/>
                <w:color w:val="auto" pt14:Unid="9216667bb2524823a25c26f4e03d5bb8"/>
                <w:sz w:val="22" pt14:Unid="84165cb0e4694b648cf6f8549dfe2d52"/>
                <w:szCs w:val="22" pt14:Unid="2e2162cd321242c09a7637c4d5386f69"/>
              </w:rPr>
            </w:pPr>
            <w:r>
              <w:rPr pt14:Unid="2f76a0fcba7149a1a8777f1b8c92f089">
                <w:rFonts w:ascii="Arial" w:hAnsi="Arial" w:eastAsia="Arial" w:cs="Arial" pt14:Unid="650759110d1b4279b476474dfd3c0d55"/>
                <w:color w:val="auto" pt14:Unid="8077f290046f4e68be1da68c86d77e75"/>
                <w:sz w:val="22" pt14:Unid="0375826d69c541c9908d22b8e3138189"/>
                <w:szCs w:val="22" pt14:Unid="e2da70f4902a49b3b20d0517042edc09"/>
              </w:rPr>
              <w:t>Virtualización y tecnología de contenedores  . . . . . . . . . . . . .</w:t>
            </w:r>
          </w:p>
        </w:tc>
        <w:tc pt14:Unid="c3a9058d73f24e61922caddad6382698" pt14:SHA1Hash="743c2a7880939d8138a4c37d31de737725883235">
          <w:tcPr pt14:Unid="d0f2d8289403473d8ccd89b705d110af">
            <w:tcW w:w="380" w:type="dxa" pt14:Unid="4a788498d6594b55bcdfe0efe0899383"/>
            <w:vAlign w:val="bottom" pt14:Unid="401716760a2c46b9aceff661f3fdf910"/>
          </w:tcPr>
          <w:p pt14:Unid="1a7b892368f6425687859ea31aba265b">
            <w:pPr pt14:Unid="4696661507774cfbbf29a2cae46b2029">
              <w:spacing w:after="0" pt14:Unid="b69b922eff8e4685bd72546297cc3938"/>
              <w:jc w:val="right" pt14:Unid="e121bc2857f042ac8ab2e1099db2f2e5"/>
              <w:rPr pt14:Unid="7b9ab73146ad4e47ba19f5805194041c">
                <w:color w:val="auto" pt14:Unid="65d0c72c36904b71990232467f6f2d9d"/>
                <w:sz w:val="20" pt14:Unid="02e9b24dd41745579403a2abd5dbdc79"/>
                <w:szCs w:val="20" pt14:Unid="ec00ad26236f4908966f056cc5f1eb31"/>
              </w:rPr>
            </w:pPr>
            <w:r>
              <w:rPr pt14:Unid="e39f4c21c76d416cbcce46e95aefbc34">
                <w:rFonts w:ascii="Arial" w:hAnsi="Arial" w:eastAsia="Arial" w:cs="Arial" pt14:Unid="2a2f7184668c45d1a9cf8c189ac36955"/>
                <w:color w:val="auto" pt14:Unid="0525671f035845f6ba29f0740bad7e70"/>
                <w:sz w:val="22" pt14:Unid="1958901d5f6d404594edc94185e07c02"/>
                <w:szCs w:val="22" pt14:Unid="bc97bc464c604a02b91ad99ff52d2c44"/>
              </w:rPr>
              <w:t>15</w:t>
            </w:r>
          </w:p>
        </w:tc>
      </w:tr>
      <w:tr pt14:Unid="303b39c9bdb34dd7bca4dfb839e0be69" pt14:CorrelatedSHA1Hash="ac5a58c4cd8e519f0203c0dd2a487fd00450e028" pt14:SHA1Hash="ac5a58c4cd8e519f0203c0dd2a487fd00450e028" pt14:StructureSHA1Hash="21c83eeaf7c4efd77979dd9e88bf44426bd949df">
        <w:trPr pt14:Unid="3cbb9ff8d46e45e79efe641a72c5e8d2">
          <w:trHeight w:val="272" pt14:Unid="db92c548b644429b9ef7c93575ce5bf5"/>
        </w:trPr>
        <w:tc pt14:Unid="4d4e9b12f35d49dea8e23620cf1172b0" pt14:SHA1Hash="2e0353218101168a47647f204434ce5c172c73c9">
          <w:tcPr pt14:Unid="e9973b39cad74fa9b8a7e9f0872693a1">
            <w:tcW w:w="720" w:type="dxa" pt14:Unid="c92eb5b45c104ef8bd1e49868ecb53c9"/>
            <w:vAlign w:val="bottom" pt14:Unid="3428aca2ad524a399aaf696bdb4ebe1e"/>
          </w:tcPr>
          <w:p pt14:Unid="7860c01a4c3444e3a17ba4bad0a8d2b2">
            <w:pPr pt14:Unid="7dd1263754524604acdf12060a20eb42">
              <w:spacing w:after="0" pt14:Unid="8d5de43410b94adeb4d0f0e9c6a10f88"/>
              <w:ind w:right="11" pt14:Unid="a1be2dc5836046c283f04666a49e6238"/>
              <w:jc w:val="right" pt14:Unid="300a290cb9ae4f289b077e4b043c603a"/>
              <w:rPr pt14:Unid="c61d5e74f8864d939cfe981fa0504d68">
                <w:rFonts w:ascii="Arial" w:hAnsi="Arial" w:eastAsia="Arial" w:cs="Arial" pt14:Unid="4696a53c2bda42fba5cdc349513a6344"/>
                <w:color w:val="auto" pt14:Unid="80fdbc57d2434d95a7359fb2ddbd83c3"/>
                <w:sz w:val="22" pt14:Unid="c18271168ec74ebe8c83af4628e82e4b"/>
                <w:szCs w:val="22" pt14:Unid="b66e239a52ea4b83b992a2d2f657ecf3"/>
              </w:rPr>
            </w:pPr>
            <w:r>
              <w:rPr pt14:Unid="fc845fde3fea4395b5ee65859067fed3">
                <w:rFonts w:ascii="Arial" w:hAnsi="Arial" w:eastAsia="Arial" w:cs="Arial" pt14:Unid="b28a1b28bb5e423d9f8e535a7199b200"/>
                <w:color w:val="auto" pt14:Unid="04efa9ba27b74f408d7f61c27fa1c44b"/>
                <w:sz w:val="22" pt14:Unid="01c5f29c9f8440f18e949c701ebe0614"/>
                <w:szCs w:val="22" pt14:Unid="b471f30d94fc459a8e36ca3ab2f64ce0"/>
              </w:rPr>
              <w:t>2.7</w:t>
            </w:r>
          </w:p>
        </w:tc>
        <w:tc pt14:Unid="180dbb97c09c4a929f297a5e9ba1cc2c" pt14:SHA1Hash="0a205e028d49073a9ceead95f74ab65648fb4ed0">
          <w:tcPr pt14:Unid="7f76c5b3c6dc4003a933b936c5172ec0">
            <w:tcW w:w="7400" w:type="dxa" pt14:Unid="c0237a7338564aa29972c7c054ad39c4"/>
            <w:gridSpan w:val="2" pt14:Unid="028c09a05daa4ed899b753c1356f5b34"/>
            <w:vAlign w:val="bottom" pt14:Unid="88f76ffe67eb4d8686e8e4b7281e1529"/>
          </w:tcPr>
          <w:p pt14:Unid="08c01a623ad44fb0bd809a783a9cdc7e">
            <w:pPr pt14:Unid="249acb883d684198b08f92700c1e293d">
              <w:spacing w:after="0" pt14:Unid="6b95a47bdd224d599a8d97df990ab9d7"/>
              <w:ind w:left="100" pt14:Unid="b7ed5d45ced9418fb3227772fc337eec"/>
              <w:rPr pt14:Unid="7de5fe85e11249b89206ff07b803f356">
                <w:rFonts w:ascii="Arial" w:hAnsi="Arial" w:eastAsia="Arial" w:cs="Arial" pt14:Unid="80cc629857bd48e282cd3955c799668f"/>
                <w:color w:val="auto" pt14:Unid="574ccca058a74eb499727326553320ba"/>
                <w:sz w:val="22" pt14:Unid="4c9c13d5bb054bd38d6ff3c2faafa57a"/>
                <w:szCs w:val="22" pt14:Unid="f5ed368f6f2d4c218894006dcd103dc3"/>
              </w:rPr>
            </w:pPr>
            <w:r>
              <w:rPr pt14:Unid="879276470d934e4886bbf6c2afaba99e">
                <w:rFonts w:ascii="Arial" w:hAnsi="Arial" w:eastAsia="Arial" w:cs="Arial" pt14:Unid="70d4d6446e9041e4b05c30feb8d64d1e"/>
                <w:color w:val="auto" pt14:Unid="d2610210cafd4aee85ccf27e1f4d7958"/>
                <w:sz w:val="22" pt14:Unid="b0aeaff26e5b4e67b1fe143b68f4eeaa"/>
                <w:szCs w:val="22" pt14:Unid="cf594ee422be49859aaad9e1699513ca"/>
              </w:rPr>
              <w:t>Los microservicios en la fase de mantenimiento . . . . . . . . . . . . . . . .</w:t>
            </w:r>
          </w:p>
        </w:tc>
        <w:tc pt14:Unid="182a7ef636034505a58c7ed55a392573" pt14:SHA1Hash="743c2a7880939d8138a4c37d31de737725883235">
          <w:tcPr pt14:Unid="974abd37294f46feafc1fe4ab9eee4a0">
            <w:tcW w:w="380" w:type="dxa" pt14:Unid="bcb5002e763e4e27b8fe96aca0f5c85f"/>
            <w:vAlign w:val="bottom" pt14:Unid="18532d4bb4284d0f916d94f0385c0f2e"/>
          </w:tcPr>
          <w:p pt14:Unid="c3d70313b91844e89fad6055ca22475b">
            <w:pPr pt14:Unid="4d704b52b5964005a21eee0639691773">
              <w:spacing w:after="0" pt14:Unid="388f95827f33421e978754098f26a6d6"/>
              <w:jc w:val="right" pt14:Unid="6434a223e633413eb20dcd65b9d9749b"/>
              <w:rPr pt14:Unid="4eba68b950fd423281d618f44e596e06">
                <w:color w:val="auto" pt14:Unid="a24a20ec5c344bf2969da094657e3274"/>
                <w:sz w:val="20" pt14:Unid="e9d45b6c64164a72af355b105250e018"/>
                <w:szCs w:val="20" pt14:Unid="1f22ca39b28f4939b230256382d1805b"/>
              </w:rPr>
            </w:pPr>
            <w:r>
              <w:rPr pt14:Unid="4bf8a5d6c0364b7a882bcb2ef47aa1b1">
                <w:rFonts w:ascii="Arial" w:hAnsi="Arial" w:eastAsia="Arial" w:cs="Arial" pt14:Unid="c48cbd194b134a7a9bcca1318dd30962"/>
                <w:color w:val="auto" pt14:Unid="36cbaced14a84d4aa4fdaf9afef2e1f8"/>
                <w:sz w:val="22" pt14:Unid="0d697d4885ba4b57b8c6750debe86917"/>
                <w:szCs w:val="22" pt14:Unid="94942dfebfcd4f55aff25ba013a66d59"/>
              </w:rPr>
              <w:t>15</w:t>
            </w:r>
          </w:p>
        </w:tc>
      </w:tr>
      <w:tr pt14:Unid="2f9a6ce02ef34e6daf0144fddc7f6dbf" pt14:CorrelatedSHA1Hash="5cb95a331e539fe51d7f207d6098b1e52677758c" pt14:SHA1Hash="5cb95a331e539fe51d7f207d6098b1e52677758c" pt14:StructureSHA1Hash="58d4abdc92bcad0ed6c17f4382e915e6731e4b62">
        <w:trPr pt14:Unid="542a17f90be14264b13e9da784f72997">
          <w:trHeight w:val="272" pt14:Unid="88f7707ac0b540bdbad11b2b42143157"/>
        </w:trPr>
        <w:tc pt14:Unid="f2b450a5841b42c2b130143e977e4fca" pt14:SHA1Hash="b90b8e947d8c3b09e63df8bfa3bb13cebd6bd22d">
          <w:tcPr pt14:Unid="afc2509bfe034dba8215229447bf75a1">
            <w:tcW w:w="720" w:type="dxa" pt14:Unid="5af96bbc05824deab4ebe49ed2e43f53"/>
            <w:vAlign w:val="bottom" pt14:Unid="e6f0042ff97f4ec49cfc34a21c88027a"/>
          </w:tcPr>
          <w:p pt14:Unid="98d0cc13a4204952aafe66e3ba1906f6">
            <w:pPr pt14:Unid="6dbca4cdca6e433ca6f16d1961316ec4">
              <w:spacing w:after="0" pt14:Unid="14d80e95c6cd41308a640823f0f59707"/>
              <w:rPr pt14:Unid="6e810d99f5d546afb7d5b6c9ac74ce02">
                <w:color w:val="auto" pt14:Unid="10c527e746684f5d988b5dee584ba917"/>
                <w:sz w:val="23" pt14:Unid="987460a1938c4456adf3af15c3734e25"/>
                <w:szCs w:val="23" pt14:Unid="692aa34db5a8473eae96736b14cd723e"/>
              </w:rPr>
            </w:pPr>
          </w:p>
        </w:tc>
        <w:tc pt14:Unid="b21a94e44d404d818c4aa6f1dac98d30" pt14:SHA1Hash="0374ee89ed113dc7bafe7b3bd3b8a17513b8c5f0">
          <w:tcPr pt14:Unid="9040544d7cc148c0b37d9a3d08f58dda">
            <w:tcW w:w="760" w:type="dxa" pt14:Unid="daad14a94b0f4051ac7e3c26313493c2"/>
            <w:vAlign w:val="bottom" pt14:Unid="47ae790e5303468d9d7d77ace6c29b38"/>
          </w:tcPr>
          <w:p pt14:Unid="c17fbd6449c14ee39b49a65f5875a2da">
            <w:pPr pt14:Unid="8942ecb2f6174a159d6e42d49fe895ce">
              <w:spacing w:after="0" pt14:Unid="922d07259d444b94a5083a6aac8943ac"/>
              <w:ind w:left="100" pt14:Unid="4a55829649d64dca9988c5d2c74a1f1a"/>
              <w:rPr pt14:Unid="3b5b18eec7704eb298cebabf29719e36">
                <w:rFonts w:ascii="Arial" w:hAnsi="Arial" w:eastAsia="Arial" w:cs="Arial" pt14:Unid="d60f26ffa5da44d48e3f18354b27d76c"/>
                <w:color w:val="auto" pt14:Unid="10488c966c8746fa82cc8873e811cdad"/>
                <w:sz w:val="22" pt14:Unid="732df33550d1443e949ceb636a6c6240"/>
                <w:szCs w:val="22" pt14:Unid="dd4d08d0e74546a48852653517ca4053"/>
              </w:rPr>
            </w:pPr>
            <w:r>
              <w:rPr pt14:Unid="21c919ba9e594a5687d67bd4a804b536">
                <w:rFonts w:ascii="Arial" w:hAnsi="Arial" w:eastAsia="Arial" w:cs="Arial" pt14:Unid="024566fe178f42ab82df77aa3042f613"/>
                <w:color w:val="auto" pt14:Unid="5a91fa71ec4243b2a73d7e7c7f5ea041"/>
                <w:sz w:val="22" pt14:Unid="c2d2a4d861214a31a97270a80762df6c"/>
                <w:szCs w:val="22" pt14:Unid="f80ee00769914f6198113726cb2bf80d"/>
              </w:rPr>
              <w:t>2.7.1</w:t>
            </w:r>
          </w:p>
        </w:tc>
        <w:tc pt14:Unid="0d9c59732ef042fd8a5ed0f1097617ac" pt14:SHA1Hash="e9bcd1130814bd7efa5dda3681c6d9ee37614fd3">
          <w:tcPr pt14:Unid="75f359201a7a407a8fe065b8c891e9c7">
            <w:tcW w:w="6640" w:type="dxa" pt14:Unid="ad35c5b1c70f482fad1187ce304a278f"/>
            <w:vAlign w:val="bottom" pt14:Unid="cc0359f4050e4c78a78028475d8ffeaf"/>
          </w:tcPr>
          <w:p pt14:Unid="9258c22e6e2248aa82e793d468da12e1">
            <w:pPr pt14:Unid="da8a797e672b4b6d9ebdbfe33ca171e9">
              <w:spacing w:after="0" pt14:Unid="ad001d1088a84bdd875212fcc05217b8"/>
              <w:ind w:left="40" pt14:Unid="f59e91ada50342c08bceb2f288bb9801"/>
              <w:rPr pt14:Unid="5004a96ed72b422d873b46ecda696ca2">
                <w:rFonts w:ascii="Arial" w:hAnsi="Arial" w:eastAsia="Arial" w:cs="Arial" pt14:Unid="d889d58902f54889ad47a0750d3ece69"/>
                <w:color w:val="auto" pt14:Unid="ef9bbfd67ae743c6b16cacfdd2c9feb5"/>
                <w:sz w:val="22" pt14:Unid="721d2404e9714928a5e849baebac8e1f"/>
                <w:szCs w:val="22" pt14:Unid="89ba79a61710467fb7bdc2116b94c232"/>
              </w:rPr>
            </w:pPr>
            <w:r>
              <w:rPr pt14:Unid="13cdd8f93a05435ea164de60395a4abc">
                <w:rFonts w:ascii="Arial" w:hAnsi="Arial" w:eastAsia="Arial" w:cs="Arial" pt14:Unid="a185161b5d534b82a266b65e3b7a4e1f"/>
                <w:color w:val="auto" pt14:Unid="c75e74e8cbe843d3b8e2f9b2bbe70315"/>
                <w:sz w:val="22" pt14:Unid="17f6866c48094bfca476242ad36a3e50"/>
                <w:szCs w:val="22" pt14:Unid="30bd4c7319954d4c977bb0270c88f617"/>
              </w:rPr>
              <w:t>Reemplazamiento . . . . . . . . . . . . . . . . . . . . . . . . . . . . .</w:t>
            </w:r>
          </w:p>
        </w:tc>
        <w:tc pt14:Unid="93d594a46ef34c8eb9929abe16361ec3" pt14:SHA1Hash="120008a371d81a29093f21439f1d0eb46af67a76">
          <w:tcPr pt14:Unid="28d2a044ba2f4cd094a07bab2d7cabaa">
            <w:tcW w:w="380" w:type="dxa" pt14:Unid="48f722b77b714e65aa1d1e1eccd1152d"/>
            <w:vAlign w:val="bottom" pt14:Unid="e901476472c649238aa0f424823e3229"/>
          </w:tcPr>
          <w:p pt14:Unid="3ac68107e2b24fb791c0ab18e65db0e4">
            <w:pPr pt14:Unid="3c8fb7109caa44ed8096d6c33721a197">
              <w:spacing w:after="0" pt14:Unid="ecab6f1fe8814ef4913cc56ce4a0d8df"/>
              <w:jc w:val="right" pt14:Unid="f93ec1c62b444687aeb638c945a39328"/>
              <w:rPr pt14:Unid="414cb1be8cb3496fb9297634de910144">
                <w:color w:val="auto" pt14:Unid="a339a443144c4d58a42e670383b6109e"/>
                <w:sz w:val="20" pt14:Unid="63603558af3b4faa869c5383ff7f291f"/>
                <w:szCs w:val="20" pt14:Unid="d215e12f7da747649cc7e947681aae79"/>
              </w:rPr>
            </w:pPr>
            <w:r>
              <w:rPr pt14:Unid="2b8e80fba79e45c49863f4b8ba43ae32">
                <w:rFonts w:ascii="Arial" w:hAnsi="Arial" w:eastAsia="Arial" w:cs="Arial" pt14:Unid="acaff9f14fdd4c3ebd3feaa7932757b8"/>
                <w:color w:val="auto" pt14:Unid="cd462bd3a8c540a9b4b5c095dcbafb65"/>
                <w:sz w:val="22" pt14:Unid="a8ec28357f7b479bbd88af04cb66b29d"/>
                <w:szCs w:val="22" pt14:Unid="a56337f9d87040ca80f8222155567ca7"/>
              </w:rPr>
              <w:t>16</w:t>
            </w:r>
          </w:p>
        </w:tc>
      </w:tr>
      <w:tr pt14:Unid="f7f70f101ac54e4292a81e72c19b1c3e" pt14:CorrelatedSHA1Hash="a200e1f2f5f09a97bb55b527191c4376aeae359c" pt14:SHA1Hash="a200e1f2f5f09a97bb55b527191c4376aeae359c" pt14:StructureSHA1Hash="58d4abdc92bcad0ed6c17f4382e915e6731e4b62">
        <w:trPr pt14:Unid="677c823fae5949dabab69e6349c26655">
          <w:trHeight w:val="272" pt14:Unid="3617b2cec12d4eca877286815743604b"/>
        </w:trPr>
        <w:tc pt14:Unid="0ae4c8d1a6dd453aa7dfa02f80942f3a" pt14:SHA1Hash="b90b8e947d8c3b09e63df8bfa3bb13cebd6bd22d">
          <w:tcPr pt14:Unid="f580faa1296f40f189c8ced4e8a683db">
            <w:tcW w:w="720" w:type="dxa" pt14:Unid="0413750e064e48759d07f7e04ac2b5db"/>
            <w:vAlign w:val="bottom" pt14:Unid="ab4d088e07eb4007bbc0fd062b42b8d2"/>
          </w:tcPr>
          <w:p pt14:Unid="afb32bb1f94442979b815ad60c72eace">
            <w:pPr pt14:Unid="bb369f977c7240149c11bed14641cf47">
              <w:spacing w:after="0" pt14:Unid="e00fe0381bc542dbbc6f42651f5fca95"/>
              <w:rPr pt14:Unid="f83e6f9a72cf4c0c84052ce430292d2a">
                <w:color w:val="auto" pt14:Unid="052949d2f8f84fa5bb1c49e1cc49053f"/>
                <w:sz w:val="23" pt14:Unid="0cc85306307e4819962cf9805646ad46"/>
                <w:szCs w:val="23" pt14:Unid="7bddf7f64c974c7d8c1bfeb8c8f4e9ad"/>
              </w:rPr>
            </w:pPr>
          </w:p>
        </w:tc>
        <w:tc pt14:Unid="09ee18ffda9846b399e6fc7c008af13a" pt14:SHA1Hash="b2b93af4ea8527d5fa1d3dff9288f161a1ba576d">
          <w:tcPr pt14:Unid="a1b48ff6c2e340f481ddf997bcf729ec">
            <w:tcW w:w="760" w:type="dxa" pt14:Unid="c166af47753c4041b96bba9f94e473eb"/>
            <w:vAlign w:val="bottom" pt14:Unid="8a1eb007a4694d67901a217075e79388"/>
          </w:tcPr>
          <w:p pt14:Unid="060e288c67af4b5e9b49f6d5377b0974">
            <w:pPr pt14:Unid="ce8a6ade9ed3438a96cc96f3cd05c554">
              <w:spacing w:after="0" pt14:Unid="307594955dfe42eabcc10962d15e0b97"/>
              <w:ind w:left="100" pt14:Unid="a6c03f39daea4a72a4ba7fe3a0682f70"/>
              <w:rPr pt14:Unid="001448ecfbbb4e2e805edb3c4b782ff1">
                <w:rFonts w:ascii="Arial" w:hAnsi="Arial" w:eastAsia="Arial" w:cs="Arial" pt14:Unid="fee7340feb3345779a6d51087b0763d6"/>
                <w:color w:val="auto" pt14:Unid="cb96a6f644864facade3579d83f0039a"/>
                <w:sz w:val="22" pt14:Unid="24387d6e46d047d495cf5761269a4ed9"/>
                <w:szCs w:val="22" pt14:Unid="f5489864ca2a4a1e8b9b78ceb776cc0d"/>
              </w:rPr>
            </w:pPr>
            <w:r>
              <w:rPr pt14:Unid="d8a16c97ccd64526be8f5c815c65da0a">
                <w:rFonts w:ascii="Arial" w:hAnsi="Arial" w:eastAsia="Arial" w:cs="Arial" pt14:Unid="fa17faef3a2a44509f1398331a7c481c"/>
                <w:color w:val="auto" pt14:Unid="765bd26b980d46acb2dd41f822a8e1ee"/>
                <w:sz w:val="22" pt14:Unid="6ec49cef16c04300b3147b63d7e505e3"/>
                <w:szCs w:val="22" pt14:Unid="5414c0408df14669b37d423214a4063d"/>
              </w:rPr>
              <w:t>2.7.2</w:t>
            </w:r>
          </w:p>
        </w:tc>
        <w:tc pt14:Unid="303166ce8ae34e5ca186f4c094a68fa9" pt14:SHA1Hash="c3da5b5aa56e6d1e6b6ce65349a1591d527b9435">
          <w:tcPr pt14:Unid="9607dbf638d44e088fe505c1ccb6727b">
            <w:tcW w:w="6640" w:type="dxa" pt14:Unid="b571a60b7664499fbaf2c55effe65da9"/>
            <w:vAlign w:val="bottom" pt14:Unid="b6c004112c854872a24238b62fab0342"/>
          </w:tcPr>
          <w:p pt14:Unid="40acad5c963b4cb7b86c27e5cadc7a0b">
            <w:pPr pt14:Unid="6c46d69b087e483eb18cac8ec9dda77f">
              <w:spacing w:after="0" pt14:Unid="0d279d91a3b845c6b406f2285402a618"/>
              <w:ind w:left="40" pt14:Unid="0b11b7f1827d4487a6c84a8504a1c647"/>
              <w:rPr pt14:Unid="7f215d24d6d1448db51c91c6f34a335e">
                <w:rFonts w:ascii="Arial" w:hAnsi="Arial" w:eastAsia="Arial" w:cs="Arial" pt14:Unid="912c93c19a53486fb6f6b5b8b56532eb"/>
                <w:color w:val="auto" pt14:Unid="c3c22957a9f3410882456cbefbe62001"/>
                <w:sz w:val="22" pt14:Unid="8bdc2c1d62c643b2b14ca0389309c1a3"/>
                <w:szCs w:val="22" pt14:Unid="0f7e5dc6a8124e7eb696793624f114fa"/>
              </w:rPr>
            </w:pPr>
            <w:r>
              <w:rPr pt14:Unid="11dff608707547b68aae4ec6a2a5733a">
                <w:rFonts w:ascii="Arial" w:hAnsi="Arial" w:eastAsia="Arial" w:cs="Arial" pt14:Unid="7c8505669e7c415180ee87169cc2d512"/>
                <w:color w:val="auto" pt14:Unid="3e7e451291f548bfb27aab26bd818f37"/>
                <w:sz w:val="22" pt14:Unid="27c3ba3ad56b4a9390aa60d5e78f8e29"/>
                <w:szCs w:val="22" pt14:Unid="1357f53cc4244d2189d7be003be65bdf"/>
              </w:rPr>
              <w:t>You Build It, You Run It  . . . . . . . . . . . . . . . . . . . . . . . . .</w:t>
            </w:r>
          </w:p>
        </w:tc>
        <w:tc pt14:Unid="4610359149b34759ab0216dc50493e13" pt14:SHA1Hash="120008a371d81a29093f21439f1d0eb46af67a76">
          <w:tcPr pt14:Unid="af4340f7ea22456aba832778e6d0678e">
            <w:tcW w:w="380" w:type="dxa" pt14:Unid="763a03517cd04d6fb2cdd9a5aa73f68b"/>
            <w:vAlign w:val="bottom" pt14:Unid="7d86c355d7594348abd3f3888fef14d1"/>
          </w:tcPr>
          <w:p pt14:Unid="8a24395a9af14e029771232fdffe909d">
            <w:pPr pt14:Unid="ea3048c8a2fe4efbbb05dde2a5a1a576">
              <w:spacing w:after="0" pt14:Unid="4eb0373c07084dd4951fcd189a108335"/>
              <w:jc w:val="right" pt14:Unid="cb69dc098f63471c89517b86101d8fa5"/>
              <w:rPr pt14:Unid="ad4098a6257e43d9b050d62ddd0b576c">
                <w:color w:val="auto" pt14:Unid="5c1a2274493b469ca7b7e7bf4616bcae"/>
                <w:sz w:val="20" pt14:Unid="52626d17e6e44840b81c3301a0115f85"/>
                <w:szCs w:val="20" pt14:Unid="029a9db53a1b42688bda05289c5fc212"/>
              </w:rPr>
            </w:pPr>
            <w:r>
              <w:rPr pt14:Unid="243de85440744d4a971a8a82ce641f41">
                <w:rFonts w:ascii="Arial" w:hAnsi="Arial" w:eastAsia="Arial" w:cs="Arial" pt14:Unid="ce9f4eb7d879403d9b2943d41c7d67ef"/>
                <w:color w:val="auto" pt14:Unid="a4ae6ad46c0541a49145addb77d1a57c"/>
                <w:sz w:val="22" pt14:Unid="cfddc8ac64764901a965543870752af5"/>
                <w:szCs w:val="22" pt14:Unid="8bafd1edd3f045118c68beb0bf939cfb"/>
              </w:rPr>
              <w:t>16</w:t>
            </w:r>
          </w:p>
        </w:tc>
      </w:tr>
      <w:tr pt14:Unid="1fe2237bd5144be6a7bb374c9f5234f2" pt14:CorrelatedSHA1Hash="94937bc6f539cc953d93d7f4dce45f8cb65b9577" pt14:SHA1Hash="94937bc6f539cc953d93d7f4dce45f8cb65b9577" pt14:StructureSHA1Hash="58d4abdc92bcad0ed6c17f4382e915e6731e4b62">
        <w:trPr pt14:Unid="9b323c87904443499c0059ec918612ef">
          <w:trHeight w:val="272" pt14:Unid="ec9d6183386341488cedf6254a7f9ad5"/>
        </w:trPr>
        <w:tc pt14:Unid="810e6256aeef48a6a46b33fd42467baa" pt14:SHA1Hash="b90b8e947d8c3b09e63df8bfa3bb13cebd6bd22d">
          <w:tcPr pt14:Unid="54b06adea8ae4a7da0cbd8d9a856a836">
            <w:tcW w:w="720" w:type="dxa" pt14:Unid="2d55633fc0b14dd89661b545c6878853"/>
            <w:vAlign w:val="bottom" pt14:Unid="44517fc0413f465a8e1f0cd17ff159ba"/>
          </w:tcPr>
          <w:p pt14:Unid="7a62c717a28c464686b51c4f8ae993e4">
            <w:pPr pt14:Unid="c1717c0ab4684b878a535f3692dffe53">
              <w:spacing w:after="0" pt14:Unid="6bea9dc5b14e4a1c8290285c12fce827"/>
              <w:rPr pt14:Unid="fd1c40b50ada4afb9536e9317f21efbb">
                <w:color w:val="auto" pt14:Unid="926d065e9185401aa4b8875f53577949"/>
                <w:sz w:val="23" pt14:Unid="a743c1c96aaa489e82a8a1e17ee7d6aa"/>
                <w:szCs w:val="23" pt14:Unid="1b175a24263b4738982d72aba9789d49"/>
              </w:rPr>
            </w:pPr>
          </w:p>
        </w:tc>
        <w:tc pt14:Unid="9d4fa68716b94d6b90c183d2d6a43e8b" pt14:SHA1Hash="230adde269f882513151cc16789bffb8c1e2ac8c">
          <w:tcPr pt14:Unid="cd7eb5730212453d9732b542b1bc194d">
            <w:tcW w:w="760" w:type="dxa" pt14:Unid="16ff25754e3c4d269f2dffe346351e1e"/>
            <w:vAlign w:val="bottom" pt14:Unid="fb77ac63aba943558e883bb70df875bc"/>
          </w:tcPr>
          <w:p pt14:Unid="d67605c6046a4475a53888f6281e4f45">
            <w:pPr pt14:Unid="0169202e3de042209a23287cd7d6bb59">
              <w:spacing w:after="0" pt14:Unid="cda8ec2d783649ddbdb8e3b2864f14ff"/>
              <w:ind w:left="100" pt14:Unid="0f728918c1cf4fc7880f98935f11270f"/>
              <w:rPr pt14:Unid="8bb7a7b0c03e49a3a226845fbc14b8c1">
                <w:rFonts w:ascii="Arial" w:hAnsi="Arial" w:eastAsia="Arial" w:cs="Arial" pt14:Unid="101ba8ef31a3438d8b8974950ec69589"/>
                <w:color w:val="auto" pt14:Unid="87857b48816f40aa863cb9c4cb9e15f5"/>
                <w:sz w:val="22" pt14:Unid="2da35feed57641d6b49db32e2460e541"/>
                <w:szCs w:val="22" pt14:Unid="afbc069b16284d85a5024216b3ae7a55"/>
              </w:rPr>
            </w:pPr>
            <w:r>
              <w:rPr pt14:Unid="ef4b72b8a4314e05b5a98846959ae036">
                <w:rFonts w:ascii="Arial" w:hAnsi="Arial" w:eastAsia="Arial" w:cs="Arial" pt14:Unid="f20764c3a5a743ff930c2152d6c0212a"/>
                <w:color w:val="auto" pt14:Unid="9b067eea6ab845728a9af45a588b6e13"/>
                <w:sz w:val="22" pt14:Unid="4b88a7b12cee41488da79bffe43875ec"/>
                <w:szCs w:val="22" pt14:Unid="9add1289c0c6404094f35cfd0ecbea82"/>
              </w:rPr>
              <w:t>2.7.3</w:t>
            </w:r>
          </w:p>
        </w:tc>
        <w:tc pt14:Unid="ba80f1724e3947018a87190f9a6d7b72" pt14:SHA1Hash="73b2da8d835902813c00619910c26287c93f1173">
          <w:tcPr pt14:Unid="9d53e7b5cbe444f98eaafe7f38995af8">
            <w:tcW w:w="6640" w:type="dxa" pt14:Unid="ee86cf015b234204ab606cb480a2eb0a"/>
            <w:vAlign w:val="bottom" pt14:Unid="30840b6d32794c0fb789992d6eb187c3"/>
          </w:tcPr>
          <w:p pt14:Unid="fbf0ceee4c6e4132ad7f86081286d135">
            <w:pPr pt14:Unid="9f998d96540e4e60bc0cfad46e0d70e7">
              <w:spacing w:after="0" pt14:Unid="b49543b57e864d7e9e20d9fe2f392b44"/>
              <w:ind w:left="40" pt14:Unid="56adb07bf21e4a1487a70a2e7414dbb7"/>
              <w:rPr pt14:Unid="6a6a5a999f7a42c2bca1ea229a5a60e0">
                <w:rFonts w:ascii="Arial" w:hAnsi="Arial" w:eastAsia="Arial" w:cs="Arial" pt14:Unid="941bf26209b4405e8f16d3a9e9ad0ce7"/>
                <w:color w:val="auto" pt14:Unid="d033245aa0bc451aab12631b726cb626"/>
                <w:sz w:val="22" pt14:Unid="9efb1c8279f64832ac43131187f4f271"/>
                <w:szCs w:val="22" pt14:Unid="a32141ebf0d74cd0abbebd05f9e6047b"/>
              </w:rPr>
            </w:pPr>
            <w:r>
              <w:rPr pt14:Unid="06e1e0c452b842d9b164c49de64f9323">
                <w:rFonts w:ascii="Arial" w:hAnsi="Arial" w:eastAsia="Arial" w:cs="Arial" pt14:Unid="dad33feb415e47f6b91a3d6ef63e9d4e"/>
                <w:color w:val="auto" pt14:Unid="ab625f38f63846a5899732cb01281dbe"/>
                <w:sz w:val="22" pt14:Unid="27baffeb099345c28d3873c776c97471"/>
                <w:szCs w:val="22" pt14:Unid="94addeb987344898b84ce5d224fd3adf"/>
              </w:rPr>
              <w:t>Documentación . . . . . . . . . . . . . . . . . . . . . . . . . . . . . .</w:t>
            </w:r>
          </w:p>
        </w:tc>
        <w:tc pt14:Unid="5be56825d55f4d7aa35068fab40dec87" pt14:SHA1Hash="4a7899262c6f6a3ac68d94e748de8ff4625fcd39">
          <w:tcPr pt14:Unid="8bdc7bc11c29456ab586ceef3a995ce1">
            <w:tcW w:w="380" w:type="dxa" pt14:Unid="7ab3323d4de745818c36d3f79fbd96ad"/>
            <w:vAlign w:val="bottom" pt14:Unid="fe01225a8c134d37bce574fe2ddb6723"/>
          </w:tcPr>
          <w:p pt14:Unid="fc39eb0c320947919b0f007d211b7e36">
            <w:pPr pt14:Unid="aec78d45d6b741d982f9dc0830236280">
              <w:spacing w:after="0" pt14:Unid="d956ca62eb064094ac578cefd1815f43"/>
              <w:jc w:val="right" pt14:Unid="19072d807537460eb36964ec2acf5571"/>
              <w:rPr pt14:Unid="b598c9ea4f024ca6874e5df5f19d9448">
                <w:color w:val="auto" pt14:Unid="e1f582f61db640f0a51519056dcabba2"/>
                <w:sz w:val="20" pt14:Unid="212a7510b17440fca7bb50e40d84ba3e"/>
                <w:szCs w:val="20" pt14:Unid="4704f7c79eb445f4adb544903a60f46f"/>
              </w:rPr>
            </w:pPr>
            <w:r>
              <w:rPr pt14:Unid="93ddffcad6904c5e943996b0e6ae1337">
                <w:rFonts w:ascii="Arial" w:hAnsi="Arial" w:eastAsia="Arial" w:cs="Arial" pt14:Unid="2b10ca53b12d452ebf11c78b87cb5eb4"/>
                <w:color w:val="auto" pt14:Unid="0288f75596744fb489b08c99ff9aac86"/>
                <w:sz w:val="22" pt14:Unid="e6cf6360759a4f248fa99f3441f45da7"/>
                <w:szCs w:val="22" pt14:Unid="0e45813b252c458e908377cb5d3eddfc"/>
              </w:rPr>
              <w:t>17</w:t>
            </w:r>
          </w:p>
        </w:tc>
      </w:tr>
      <w:tr pt14:Unid="f1788c04d8684d6baf38e6833e178398" pt14:CorrelatedSHA1Hash="833da3cab4f47186c1c3b9b748a25ec5b5a50ecc" pt14:SHA1Hash="833da3cab4f47186c1c3b9b748a25ec5b5a50ecc" pt14:StructureSHA1Hash="58d4abdc92bcad0ed6c17f4382e915e6731e4b62">
        <w:trPr pt14:Unid="5253d6a48c66403e960f47ad89014d6d">
          <w:trHeight w:val="272" pt14:Unid="11ccc1769b3c4b80923217d6209df3d1"/>
        </w:trPr>
        <w:tc pt14:Unid="769aafe67fbd4521b923b650bf83169f" pt14:SHA1Hash="b90b8e947d8c3b09e63df8bfa3bb13cebd6bd22d">
          <w:tcPr pt14:Unid="7293e423095248218f5ffc58702ef0e0">
            <w:tcW w:w="720" w:type="dxa" pt14:Unid="7c6683a961fd48b39cfb3155ad0c3663"/>
            <w:vAlign w:val="bottom" pt14:Unid="d66396feef1e452495a619a9c5c624f1"/>
          </w:tcPr>
          <w:p pt14:Unid="cbca28b48065492ba4c18581250e3117">
            <w:pPr pt14:Unid="cd2d990b19a345f7b1976d317c81ce53">
              <w:spacing w:after="0" pt14:Unid="5b7f3975d6164614a3f3d16fb04e1272"/>
              <w:rPr pt14:Unid="343597b7777842a08f8c8b9aecc89960">
                <w:color w:val="auto" pt14:Unid="156b738fa602420aaf006fc8397e2989"/>
                <w:sz w:val="23" pt14:Unid="7941b3a30bcc44dcbd3e7edc14406477"/>
                <w:szCs w:val="23" pt14:Unid="1c39c816d57c43549264dbc9793156fb"/>
              </w:rPr>
            </w:pPr>
          </w:p>
        </w:tc>
        <w:tc pt14:Unid="5aa4c06ab75f42afb1ef9d104e8709ff" pt14:SHA1Hash="4453266b25bfd59998ddcc36447f2f65c8db8b14">
          <w:tcPr pt14:Unid="ba8dec75f7084c97a6c3f8f9c5e0172f">
            <w:tcW w:w="760" w:type="dxa" pt14:Unid="a705283d8bbf42fd83290964d8dd1a77"/>
            <w:vAlign w:val="bottom" pt14:Unid="4c3ff2682a69464da379fcd1455a0e63"/>
          </w:tcPr>
          <w:p pt14:Unid="1d1952f67a874573ae7d27b6b04bcc51">
            <w:pPr pt14:Unid="aca142ce7ff849b493801eeea601bccb">
              <w:spacing w:after="0" pt14:Unid="fc38b01f22794770b2b8b743844cfde5"/>
              <w:ind w:left="100" pt14:Unid="adf75c6f511b477797f23684b02cdd17"/>
              <w:rPr pt14:Unid="5c155505d6b148038a354e69689a3e21">
                <w:rFonts w:ascii="Arial" w:hAnsi="Arial" w:eastAsia="Arial" w:cs="Arial" pt14:Unid="9e46d5517a6b45df95f6cb882c0c2f38"/>
                <w:color w:val="auto" pt14:Unid="03baf93e83e4466f8ebedcef6c9bcf26"/>
                <w:sz w:val="22" pt14:Unid="70685d7268a1429798de63b89656a00a"/>
                <w:szCs w:val="22" pt14:Unid="a9ba46e5f0e2401d9cd2717884ba3c66"/>
              </w:rPr>
            </w:pPr>
            <w:r>
              <w:rPr pt14:Unid="db1aa52206624d978711a8ce1d2e56e5">
                <w:rFonts w:ascii="Arial" w:hAnsi="Arial" w:eastAsia="Arial" w:cs="Arial" pt14:Unid="b73d5efc7e2947d788ac1c50fd777d74"/>
                <w:color w:val="auto" pt14:Unid="75f9df55ebd341408592e30663a157ab"/>
                <w:sz w:val="22" pt14:Unid="177daaf13e2d4c2bab1800eee593f862"/>
                <w:szCs w:val="22" pt14:Unid="cb9571516b9740ccacf9fc8d31a2187f"/>
              </w:rPr>
              <w:t>2.7.4</w:t>
            </w:r>
          </w:p>
        </w:tc>
        <w:tc pt14:Unid="80d63e5fda5d4a51a6c04bf446e26304" pt14:SHA1Hash="f3bfe71cffc1146d1ce6a6bc2f65cf3761c4f032">
          <w:tcPr pt14:Unid="86dc5e77afda43a5a38c1c78e4d9b961">
            <w:tcW w:w="6640" w:type="dxa" pt14:Unid="88a3c3f6110e429eb7bf31b495b790c5"/>
            <w:vAlign w:val="bottom" pt14:Unid="52983119a1a444cb85a234bcdaeb73f6"/>
          </w:tcPr>
          <w:p pt14:Unid="d95c73478cd14a54838d98c77747da3c">
            <w:pPr pt14:Unid="2e3821e2396d4aed819b78a18ee8edd5">
              <w:spacing w:after="0" pt14:Unid="88bde4296e5f445dafe1eac740cc0e08"/>
              <w:ind w:left="40" pt14:Unid="643f26ef63814da8a7def495c22df4c0"/>
              <w:rPr pt14:Unid="ee582e17cdb74de398b94a611ab46543">
                <w:rFonts w:ascii="Arial" w:hAnsi="Arial" w:eastAsia="Arial" w:cs="Arial" pt14:Unid="b5197f1b5ecc481caa2cdd0c6e4b3276"/>
                <w:color w:val="auto" pt14:Unid="44bccc08a7614b8099048249bcb64ad2"/>
                <w:sz w:val="22" pt14:Unid="698833c6eeca45c785814178c49365f2"/>
                <w:szCs w:val="22" pt14:Unid="9ef1b4246007462b8d1a38c332a0df18"/>
              </w:rPr>
            </w:pPr>
            <w:r>
              <w:rPr pt14:Unid="c28c93a4558a473295c75391d16f38be">
                <w:rFonts w:ascii="Arial" w:hAnsi="Arial" w:eastAsia="Arial" w:cs="Arial" pt14:Unid="2d8f9270b8a54fa0b996e9cf45fd04e6"/>
                <w:color w:val="auto" pt14:Unid="3a85676e2c8c49c0805331466c04217e"/>
                <w:sz w:val="22" pt14:Unid="b0860bc4a74047d49f4fd8f709845be4"/>
                <w:szCs w:val="22" pt14:Unid="6bdd631526ff42a6858181a7f5b1c28d"/>
              </w:rPr>
              <w:t>Monitorización  . . . . . . . . . . . . . . . . . . . . . . . . . . . . . .</w:t>
            </w:r>
          </w:p>
        </w:tc>
        <w:tc pt14:Unid="eb5fbe2c8e2244cd97cf258404660335" pt14:SHA1Hash="4a7899262c6f6a3ac68d94e748de8ff4625fcd39">
          <w:tcPr pt14:Unid="4ec7a249e1924fadb1ee76f283fcea60">
            <w:tcW w:w="380" w:type="dxa" pt14:Unid="7711357f7e934a8e8112344cea79ad43"/>
            <w:vAlign w:val="bottom" pt14:Unid="804a0da32bbd4eae97487e879f5f4f5d"/>
          </w:tcPr>
          <w:p pt14:Unid="57bed7cf66fd4ce0bd38cda451a1ca72">
            <w:pPr pt14:Unid="ebd5bf5baea3428ead0d1a638559afef">
              <w:spacing w:after="0" pt14:Unid="dc6b3580ff714622ae5bd9021e9741bc"/>
              <w:jc w:val="right" pt14:Unid="e9f031d551214eb7b96a36e4d6fe2c9b"/>
              <w:rPr pt14:Unid="aeb2679c6e064bee8cf67eddbfb20d3c">
                <w:color w:val="auto" pt14:Unid="b48a80134e8f40969820fa5e9e5b1b6b"/>
                <w:sz w:val="20" pt14:Unid="dfc642a331e741aa96d6da5f8e4dfe60"/>
                <w:szCs w:val="20" pt14:Unid="7468173ac561439bbd1e68a3053654b6"/>
              </w:rPr>
            </w:pPr>
            <w:r>
              <w:rPr pt14:Unid="00e54eabf4b7403a8758256de236dea3">
                <w:rFonts w:ascii="Arial" w:hAnsi="Arial" w:eastAsia="Arial" w:cs="Arial" pt14:Unid="bafd47ec31714b91bc18121a44a0c4a9"/>
                <w:color w:val="auto" pt14:Unid="b96b7131bdee4ac19ed8dca8a86c31b3"/>
                <w:sz w:val="22" pt14:Unid="3bdf3f76a9c74c02ba996aa9f59ae36f"/>
                <w:szCs w:val="22" pt14:Unid="1472b58946b048ad97f0315f81136017"/>
              </w:rPr>
              <w:t>17</w:t>
            </w:r>
          </w:p>
        </w:tc>
      </w:tr>
      <w:tr pt14:Unid="83f1b549fdda406c801e9dcfde247f09" pt14:CorrelatedSHA1Hash="ecf1ce54b549d3d8c952b9215f514bdc95d398cd" pt14:SHA1Hash="ecf1ce54b549d3d8c952b9215f514bdc95d398cd" pt14:StructureSHA1Hash="eb6890cd44d11b32a968755a0ceecc5379af07b5">
        <w:trPr pt14:Unid="d114fe91c3a448bbbf12b9e720467978">
          <w:trHeight w:val="335" pt14:Unid="b16f4f7ec91348158355c00d933ac964"/>
        </w:trPr>
        <w:tc pt14:Unid="b46c469d42ce4bd1b784c28d02cd2b22" pt14:SHA1Hash="5ef20d43523a52e0ff701a435e616b4df9fe685d">
          <w:tcPr pt14:Unid="b51f52be3f6e440cadfbd90178344c5c">
            <w:tcW w:w="8120" w:type="dxa" pt14:Unid="f3498e90065c497db015d0bd671df16c"/>
            <w:gridSpan w:val="3" pt14:Unid="0dea571e93464cb98342d3281c13711c"/>
            <w:vAlign w:val="bottom" pt14:Unid="935bca96b5654afb8ca96e48b7b02415"/>
          </w:tcPr>
          <w:p pt14:Unid="3b7943b63cad4c369e1adef1f731ff22">
            <w:pPr pt14:Unid="be6bad962de44ff7abf3588a39f658d9">
              <w:spacing w:after="0" pt14:Unid="d7d9923533ee48ada84c206bdaa5999a"/>
              <w:rPr pt14:Unid="c1edc4cc6db94e8db55a2b06912a2762">
                <w:rFonts w:ascii="Arial" w:hAnsi="Arial" w:eastAsia="Arial" w:cs="Arial" pt14:Unid="bddf6ee3c36a4a91bc170a43ca688e68"/>
                <w:b w:val="1" pt14:Unid="16b3c2c215ea4fa0bbe3ba36fdba9a83"/>
                <w:bCs w:val="1" pt14:Unid="f18d03bf925e40038a43090eec10c8c5"/>
                <w:color w:val="auto" pt14:Unid="43454c17c6e04dd3af2a47ff3c42744c"/>
                <w:sz w:val="22" pt14:Unid="9dd33902f2da4decb6383d4670a1d3b0"/>
                <w:szCs w:val="22" pt14:Unid="c7c7978282474e8d92552c3a83758e74"/>
              </w:rPr>
            </w:pPr>
            <w:r>
              <w:rPr pt14:Unid="0f6ec8d949c34f15b6701e062093f1d0">
                <w:rFonts w:ascii="Arial" w:hAnsi="Arial" w:eastAsia="Arial" w:cs="Arial" pt14:Unid="aa2a8bfb22e340048121681b9865ad07"/>
                <w:b w:val="1" pt14:Unid="d99164a1a5894f25a1d40363f9999438"/>
                <w:bCs w:val="1" pt14:Unid="86e15405ff7845e78079852d17a400ab"/>
                <w:color w:val="auto" pt14:Unid="373ee17661b442a6b3b02dc4bcbf524d"/>
                <w:sz w:val="22" pt14:Unid="a204f42cb6a144e4943fe976db8fa373"/>
                <w:szCs w:val="22" pt14:Unid="eedb6d8883f643dc95c06387cec068d8"/>
              </w:rPr>
              <w:t>3  Estado del arte de la tecnología de microservicios</w:t>
            </w:r>
          </w:p>
        </w:tc>
        <w:tc pt14:Unid="f8a283481c054e369752d6878c4f1948" pt14:SHA1Hash="cfb8cb7c41194b719a3c245ae7fcded2b914e0a1">
          <w:tcPr pt14:Unid="aaa020d8d9c748f0b4d41b014a264ffa">
            <w:tcW w:w="380" w:type="dxa" pt14:Unid="606288ac91d54a359863ca07528ac1b1"/>
            <w:vAlign w:val="bottom" pt14:Unid="89d22948fb2d454b881119f65d681e18"/>
          </w:tcPr>
          <w:p pt14:Unid="8b9ec2c1afb64d0fa30bfbf25f368b24">
            <w:pPr pt14:Unid="ec692085bf3b4978bd24031941b32eef">
              <w:spacing w:after="0" pt14:Unid="d7007ce6f60e4006ad20d9930430f20a"/>
              <w:jc w:val="right" pt14:Unid="49d07b35dabc43de974616268f0164fc"/>
              <w:rPr pt14:Unid="55ce99408eb846e2a9d6d7659a04ba9f">
                <w:color w:val="auto" pt14:Unid="40b594d5b18f4c7cb9eb684503fa699d"/>
                <w:sz w:val="20" pt14:Unid="f72de48babc64446a7bcba8475424014"/>
                <w:szCs w:val="20" pt14:Unid="300a66f14195487587f2a44a4ae6ca35"/>
              </w:rPr>
            </w:pPr>
            <w:r>
              <w:rPr pt14:Unid="ab1e3ea3a9e248a9bc3a1c9c47509748">
                <w:rFonts w:ascii="Arial" w:hAnsi="Arial" w:eastAsia="Arial" w:cs="Arial" pt14:Unid="a52a8760eafe4c74be36cd771a3fa00d"/>
                <w:b w:val="1" pt14:Unid="21f85b1589614f089c3a95cc3e1df8d5"/>
                <w:bCs w:val="1" pt14:Unid="cf8f9e34430d494381978e7f75a77ef9"/>
                <w:color w:val="auto" pt14:Unid="68c1c9bde86d4a84a20c59906353d522"/>
                <w:sz w:val="22" pt14:Unid="411b0fc1c48d4a04af4da7fa13087c45"/>
                <w:szCs w:val="22" pt14:Unid="14e7cca0b6d048608e5ea4b2ae787937"/>
              </w:rPr>
              <w:t>19</w:t>
            </w:r>
          </w:p>
        </w:tc>
      </w:tr>
      <w:tr pt14:Unid="2664e2aab7eb4bdf806ad36917aec38d" pt14:CorrelatedSHA1Hash="6dc48f7aff1988c2b3ce2ab07f35ae2f7fb49873" pt14:SHA1Hash="6dc48f7aff1988c2b3ce2ab07f35ae2f7fb49873" pt14:StructureSHA1Hash="21c83eeaf7c4efd77979dd9e88bf44426bd949df">
        <w:trPr pt14:Unid="a3c430505c7d4fcea3c5b64152fb88ae">
          <w:trHeight w:val="268" pt14:Unid="0c5ae0a78b3543adbe26a931402cf189"/>
        </w:trPr>
        <w:tc pt14:Unid="a825b076495f4ec9901858e2f3382c66" pt14:SHA1Hash="b5e4a1227aa97b7d0c02bd1570ef089ae6125f66">
          <w:tcPr pt14:Unid="168e514ea66641db9045217bd8ce36af">
            <w:tcW w:w="720" w:type="dxa" pt14:Unid="2d6cbf26df5841d8888eb9629fddbea9"/>
            <w:vAlign w:val="bottom" pt14:Unid="0e94713bf8fb4c26ac879b5378217074"/>
          </w:tcPr>
          <w:p pt14:Unid="f3eeaec362084222879863b461dfa4a0">
            <w:pPr pt14:Unid="78df7f28ebca4030b1153885070465ba">
              <w:spacing w:after="0" pt14:Unid="826df1992c8346df80cc539a39d12731"/>
              <w:ind w:right="11" pt14:Unid="b18ee4fd36b742d4ac6086e8ca076465"/>
              <w:jc w:val="right" pt14:Unid="28ab96f557164f55aece74ecea603c75"/>
              <w:rPr pt14:Unid="262af67cb82d422fb09ac48e809827e0">
                <w:rFonts w:ascii="Arial" w:hAnsi="Arial" w:eastAsia="Arial" w:cs="Arial" pt14:Unid="5dccc388562c4ea8b51c416771ace969"/>
                <w:color w:val="auto" pt14:Unid="8f8bc78dee194cb9aa0f89e8d7fe488b"/>
                <w:sz w:val="22" pt14:Unid="4f68912dd5c84540880565a9f5bed001"/>
                <w:szCs w:val="22" pt14:Unid="cbfe6981fef84329b056f74fd47d3f90"/>
              </w:rPr>
            </w:pPr>
            <w:r>
              <w:rPr pt14:Unid="9f2e7db02ffc45369961bf41aca4c91c">
                <w:rFonts w:ascii="Arial" w:hAnsi="Arial" w:eastAsia="Arial" w:cs="Arial" pt14:Unid="005253685dc34378a498c40e8e90e52c"/>
                <w:color w:val="auto" pt14:Unid="658ecd24187647a3b4e3698b53206e2f"/>
                <w:sz w:val="22" pt14:Unid="c6ea9cd2be644c4baee800b9b9185cbc"/>
                <w:szCs w:val="22" pt14:Unid="8753414cf86344a0ad473f9bc43d8b97"/>
              </w:rPr>
              <w:t>3.1</w:t>
            </w:r>
          </w:p>
        </w:tc>
        <w:tc pt14:Unid="efddf11788594c78891c2e2723fff987" pt14:SHA1Hash="e25db5b2a5aaa650faa74860c630c8521b790771">
          <w:tcPr pt14:Unid="3102821aa8044dac8cd228141509d763">
            <w:tcW w:w="7400" w:type="dxa" pt14:Unid="31cd4f0cc45c4ea7b1b67b4104e40b6b"/>
            <w:gridSpan w:val="2" pt14:Unid="148888fa4f7143c1a70ea8b338f45fda"/>
            <w:vAlign w:val="bottom" pt14:Unid="201a5799bb0b418bbf44dd673980ef4f"/>
          </w:tcPr>
          <w:p pt14:Unid="a11c83675a1246549d15cca16f8adb5b">
            <w:pPr pt14:Unid="69221a5f78cb4078b832c35c1ea86e92">
              <w:spacing w:after="0" pt14:Unid="d9d0d6aa2edd4b0893c5d74ac695291e"/>
              <w:ind w:left="100" pt14:Unid="e9a02651989e48218f068982b01c0492"/>
              <w:rPr pt14:Unid="9defc0110d0f443b9e8a8dc1a0704fac">
                <w:rFonts w:ascii="Arial" w:hAnsi="Arial" w:eastAsia="Arial" w:cs="Arial" pt14:Unid="fbf25add19794de79437e6c36f151e26"/>
                <w:color w:val="auto" pt14:Unid="acb4dd6a8b2b4a21b6c72fadb88dec7f"/>
                <w:sz w:val="22" pt14:Unid="9881236af3a54bd2b175a6a73889cd0f"/>
                <w:szCs w:val="22" pt14:Unid="9580bc7b1319435f85e13b832a308e89"/>
              </w:rPr>
            </w:pPr>
            <w:r>
              <w:rPr pt14:Unid="d7e2ea8672f84509910504f7a52c7d91">
                <w:rFonts w:ascii="Arial" w:hAnsi="Arial" w:eastAsia="Arial" w:cs="Arial" pt14:Unid="bdc60fdc24c44a218b2c0cab08d81df4"/>
                <w:color w:val="auto" pt14:Unid="0125c77ce6584df897c7536baab3cb48"/>
                <w:sz w:val="22" pt14:Unid="bef1238756e947aea823a958aa9765f4"/>
                <w:szCs w:val="22" pt14:Unid="a43cf60aa6f7439b9ae4b8dc53c2f34f"/>
              </w:rPr>
              <w:t>Contenedores  . . . . . . . . . . . . . . . . . . . . . . . . . . . . . . . . . . .</w:t>
            </w:r>
          </w:p>
        </w:tc>
        <w:tc pt14:Unid="f892b7c97894464382dd86c47d53691e" pt14:SHA1Hash="cfb8cb7c41194b719a3c245ae7fcded2b914e0a1">
          <w:tcPr pt14:Unid="4e7879a9a22e4ca2aa8bf93a4d8849bd">
            <w:tcW w:w="380" w:type="dxa" pt14:Unid="df6e5198bc5a4edda887f3ea74b6aa1c"/>
            <w:vAlign w:val="bottom" pt14:Unid="00f44f6972eb44cd9f9255d679bc831f"/>
          </w:tcPr>
          <w:p pt14:Unid="0b60de78b2144aec97586cfd42f45a0e">
            <w:pPr pt14:Unid="977113acf84b4781822cc6475633906a">
              <w:spacing w:after="0" pt14:Unid="38d8a02d1a9e4fbc840000abfa361c0e"/>
              <w:jc w:val="right" pt14:Unid="c68dc8a0007049888cca097866045c18"/>
              <w:rPr pt14:Unid="76e57cf142dd46339d2f547c215d40b3">
                <w:color w:val="auto" pt14:Unid="f81e2438db5940e39e1bea7ed4a32a14"/>
                <w:sz w:val="20" pt14:Unid="22e5fd61edfa4fe587fbc2730ebf6a1a"/>
                <w:szCs w:val="20" pt14:Unid="814cbb2a46ca40d3a2398528e87057db"/>
              </w:rPr>
            </w:pPr>
            <w:r>
              <w:rPr pt14:Unid="5437d2b5f0f74df687c1957bd20f11d5">
                <w:rFonts w:ascii="Arial" w:hAnsi="Arial" w:eastAsia="Arial" w:cs="Arial" pt14:Unid="36a98cd932f44e8cab30ee485ab19b45"/>
                <w:color w:val="auto" pt14:Unid="ed513315e61d4ea691cac7c44f6cabfc"/>
                <w:sz w:val="22" pt14:Unid="c651f7bdd1764e948287c7247ba7bde9"/>
                <w:szCs w:val="22" pt14:Unid="5c0fa39467564f9d913f3cd231430beb"/>
              </w:rPr>
              <w:t>19</w:t>
            </w:r>
          </w:p>
        </w:tc>
      </w:tr>
      <w:tr pt14:Unid="06f149f8689546c1b681ff5b96f09e8f" pt14:CorrelatedSHA1Hash="5633535de37cb18d23919e9399e886c8d8438656" pt14:SHA1Hash="5633535de37cb18d23919e9399e886c8d8438656" pt14:StructureSHA1Hash="58d4abdc92bcad0ed6c17f4382e915e6731e4b62">
        <w:trPr pt14:Unid="44074b61703447a4a5d0751e9775e5dd">
          <w:trHeight w:val="272" pt14:Unid="9def6732e8ea41d6a116ea00eb04ecb9"/>
        </w:trPr>
        <w:tc pt14:Unid="75ad970e3ecf4da7849e2f75302aa3ca" pt14:SHA1Hash="b90b8e947d8c3b09e63df8bfa3bb13cebd6bd22d">
          <w:tcPr pt14:Unid="687f2e6a252648119205cf23d548d7e2">
            <w:tcW w:w="720" w:type="dxa" pt14:Unid="1351680bfca3484a841468029ea14892"/>
            <w:vAlign w:val="bottom" pt14:Unid="5e10594e2fae48ce92d78dc6246c1d2a"/>
          </w:tcPr>
          <w:p pt14:Unid="d7f3f88a5a3b4a40b95d5b2359e7bf27">
            <w:pPr pt14:Unid="200312e6dc5c471bb0e78b14ee1612fc">
              <w:spacing w:after="0" pt14:Unid="fc97cc8e282c48209530628bb7e12b16"/>
              <w:rPr pt14:Unid="9a7e6d752c49483180afd2967e8ccea0">
                <w:color w:val="auto" pt14:Unid="2e846427cc0d47c9ad22bacd38e34eb7"/>
                <w:sz w:val="23" pt14:Unid="0d88de8dc2b641feb2b3d9d511c748d5"/>
                <w:szCs w:val="23" pt14:Unid="4a5fd1a348384c61b00d98c4326d98a9"/>
              </w:rPr>
            </w:pPr>
          </w:p>
        </w:tc>
        <w:tc pt14:Unid="157bab74a29e47a28031777a4caab3ee" pt14:SHA1Hash="3c324d5c549200e29931f21a8e7ae2b73a342a9d">
          <w:tcPr pt14:Unid="535469f24c894e60bdcd4be82c49651a">
            <w:tcW w:w="760" w:type="dxa" pt14:Unid="15fe4e862e3a474b8a6d3be03c1caa28"/>
            <w:vAlign w:val="bottom" pt14:Unid="7e54e03fd8da460c9931b1042bda3154"/>
          </w:tcPr>
          <w:p pt14:Unid="c943a83b60414c3488ddae76141056d9">
            <w:pPr pt14:Unid="754ddbdb21b24449afc37fa73fd1bb4a">
              <w:spacing w:after="0" pt14:Unid="d2192579f28a4a18b9424323393c765e"/>
              <w:ind w:left="100" pt14:Unid="78d32838084d41dd92efeb078eee64f5"/>
              <w:rPr pt14:Unid="28a6477765ab4863bc2c701c81935a70">
                <w:rFonts w:ascii="Arial" w:hAnsi="Arial" w:eastAsia="Arial" w:cs="Arial" pt14:Unid="df4363c675784e3b9cf954c261aec797"/>
                <w:color w:val="auto" pt14:Unid="f4454b9f21474edd98bbbbeaa013b062"/>
                <w:sz w:val="22" pt14:Unid="4ef811d0673e4228b4289fd7729d1ff0"/>
                <w:szCs w:val="22" pt14:Unid="2e953697ba7f4024b9fe43fe08d2c0c0"/>
              </w:rPr>
            </w:pPr>
            <w:r>
              <w:rPr pt14:Unid="561f37909ad34b75a4cbbe63eeabeddb">
                <w:rFonts w:ascii="Arial" w:hAnsi="Arial" w:eastAsia="Arial" w:cs="Arial" pt14:Unid="f103220d9b944017a276d87122d8544a"/>
                <w:color w:val="auto" pt14:Unid="7d1a42060e074e58bd5f835ba1f20efc"/>
                <w:sz w:val="22" pt14:Unid="fa4bd120315344d389860074dbe6bc64"/>
                <w:szCs w:val="22" pt14:Unid="58d2bdcc77f247cbb7f0cbb71aaed6f8"/>
              </w:rPr>
              <w:t>3.1.1</w:t>
            </w:r>
          </w:p>
        </w:tc>
        <w:tc pt14:Unid="39362a6a46be4dccae7bc25e3b8edb00" pt14:SHA1Hash="22dee6e65739d50975508d814911871af81d7875">
          <w:tcPr pt14:Unid="bad65e80019d497984d4dc5857f38f14">
            <w:tcW w:w="6640" w:type="dxa" pt14:Unid="131c99f18e9b49a1a0f32bed5e3e4eeb"/>
            <w:vAlign w:val="bottom" pt14:Unid="ad0c04e27f344712b84a9644dd79c95c"/>
          </w:tcPr>
          <w:p pt14:Unid="4a9ae4f6fddf4256bb9480768507f98b">
            <w:pPr pt14:Unid="e476d9283d4d4370b016577067d497a9">
              <w:spacing w:after="0" pt14:Unid="50e19859766e4874830e6bdca4b791a4"/>
              <w:ind w:left="40" pt14:Unid="dd5d9a197acb47339fb3c0ae0d973e4a"/>
              <w:rPr pt14:Unid="c8327500462d4dd8ab9b84c4a50f6b3f">
                <w:rFonts w:ascii="Arial" w:hAnsi="Arial" w:eastAsia="Arial" w:cs="Arial" pt14:Unid="e462bed0773241bd85267a2863a5260d"/>
                <w:color w:val="auto" pt14:Unid="987d880ac9b443d3bff1b3e2bce64f58"/>
                <w:sz w:val="22" pt14:Unid="b1346eea4df148fbb52df75c83e4c303"/>
                <w:szCs w:val="22" pt14:Unid="904d3b5792994a2fa798f610c4247373"/>
              </w:rPr>
            </w:pPr>
            <w:r>
              <w:rPr pt14:Unid="4a6d8c008e7c480d9dbae9407019471c">
                <w:rFonts w:ascii="Arial" w:hAnsi="Arial" w:eastAsia="Arial" w:cs="Arial" pt14:Unid="1e731c9e08bb4f019bf32716a9672a27"/>
                <w:color w:val="auto" pt14:Unid="8a9a72dff5334796851aa28f2cd53bb4"/>
                <w:sz w:val="22" pt14:Unid="7a66cddcb1dd45cc95b00f576a9c572c"/>
                <w:szCs w:val="22" pt14:Unid="6fdbc18202e04a06931ece19ed9bf395"/>
              </w:rPr>
              <w:t>Contenedores Linux  . . . . . . . . . . . . . . . . . . . . . . . . . . .</w:t>
            </w:r>
          </w:p>
        </w:tc>
        <w:tc pt14:Unid="6962bb7c76424db8a7a55277fe006f1e" pt14:SHA1Hash="cfb8cb7c41194b719a3c245ae7fcded2b914e0a1">
          <w:tcPr pt14:Unid="2d984f1f86454bdba0c4708f1766fe3a">
            <w:tcW w:w="380" w:type="dxa" pt14:Unid="2e4875990acc4e469e589c817d4ffa98"/>
            <w:vAlign w:val="bottom" pt14:Unid="7895cdb339b24750ad5ff543fb415d50"/>
          </w:tcPr>
          <w:p pt14:Unid="299ff5e0d66a4aa2b1561af45d45e0d9">
            <w:pPr pt14:Unid="fd205cf427b542938d2ebf0b71a6057c">
              <w:spacing w:after="0" pt14:Unid="871d7b81f493423cbd168ede545da584"/>
              <w:jc w:val="right" pt14:Unid="fc7bb543dd434feeada5c287acc2f2fe"/>
              <w:rPr pt14:Unid="ba3a24b46306436d82be0e4d8359baac">
                <w:color w:val="auto" pt14:Unid="878ee27b5d2f4b48a982a0c3c04ff9d5"/>
                <w:sz w:val="20" pt14:Unid="32f9a01af5ce426093e3759ee103c26e"/>
                <w:szCs w:val="20" pt14:Unid="26166889334e467ea7686b8138aa0f3e"/>
              </w:rPr>
            </w:pPr>
            <w:r>
              <w:rPr pt14:Unid="39c9ccd6aaca4c76aff0de45f83ad440">
                <w:rFonts w:ascii="Arial" w:hAnsi="Arial" w:eastAsia="Arial" w:cs="Arial" pt14:Unid="16ea0efdb1034d32b150e48f1d110051"/>
                <w:color w:val="auto" pt14:Unid="2e1c99517738479ba99a0a1c7ab3364e"/>
                <w:sz w:val="22" pt14:Unid="f59e8f914c974587a04c2e7df1c613cc"/>
                <w:szCs w:val="22" pt14:Unid="986372e7466d455ab19b845262fcd044"/>
              </w:rPr>
              <w:t>19</w:t>
            </w:r>
          </w:p>
        </w:tc>
      </w:tr>
      <w:tr pt14:Unid="a05160870d4f46c7a86571c96b260503" pt14:CorrelatedSHA1Hash="50a23a13ae1d248a5ec5a91ac159a01938934d72" pt14:SHA1Hash="50a23a13ae1d248a5ec5a91ac159a01938934d72" pt14:StructureSHA1Hash="58d4abdc92bcad0ed6c17f4382e915e6731e4b62">
        <w:trPr pt14:Unid="2731fd8c1a3540c48923229761568fff">
          <w:trHeight w:val="272" pt14:Unid="4e2d4196605244bc8c72a61e2f3f7538"/>
        </w:trPr>
        <w:tc pt14:Unid="d489700aba18460c9fc41f9d007f4795" pt14:SHA1Hash="b90b8e947d8c3b09e63df8bfa3bb13cebd6bd22d">
          <w:tcPr pt14:Unid="04c392683c22404f926149b66d71721c">
            <w:tcW w:w="720" w:type="dxa" pt14:Unid="2723c510be4d4515a6541e37e0d634a1"/>
            <w:vAlign w:val="bottom" pt14:Unid="0e897ef06a3e4b8f881236d4cff06cf8"/>
          </w:tcPr>
          <w:p pt14:Unid="06deddf73a374235a7b7074ccd5373d8">
            <w:pPr pt14:Unid="d2954c6c1ce24f2784f3368e0702692a">
              <w:spacing w:after="0" pt14:Unid="3edd7290107e4db2a011938cadb149ac"/>
              <w:rPr pt14:Unid="8fac1eac0cf24343951d056ea2c81873">
                <w:color w:val="auto" pt14:Unid="8e5b561fb1ed4de2b79d3aaafb5dc4f7"/>
                <w:sz w:val="23" pt14:Unid="3b0e06152d4b49f1bf366c558bd85a92"/>
                <w:szCs w:val="23" pt14:Unid="fc631c44f1ad4ee2a1e2cd7571da7814"/>
              </w:rPr>
            </w:pPr>
          </w:p>
        </w:tc>
        <w:tc pt14:Unid="f8ceb9613e0a432f8a3fab03fcd79754" pt14:SHA1Hash="cced2c0b0257b299251d1d653ee2fc6ea2fdc466">
          <w:tcPr pt14:Unid="536d8caf70d646aaae7d5e882a26ffb4">
            <w:tcW w:w="760" w:type="dxa" pt14:Unid="913b4e29026f483ea67ca8d868d904c2"/>
            <w:vAlign w:val="bottom" pt14:Unid="4a820e2a56d8488daaf6fa6dda709531"/>
          </w:tcPr>
          <w:p pt14:Unid="c01971d9e40746a8b1eaf96769334809">
            <w:pPr pt14:Unid="0c40a92d837741a180bdd560732c1e72">
              <w:spacing w:after="0" pt14:Unid="656ee5ee8c5b4d9ab64be60fc28664d9"/>
              <w:ind w:left="100" pt14:Unid="22e62f9e7377429fbbe986deb65ac5f3"/>
              <w:rPr pt14:Unid="51c6ac7c16c142e2b2898153dfa1ceac">
                <w:rFonts w:ascii="Arial" w:hAnsi="Arial" w:eastAsia="Arial" w:cs="Arial" pt14:Unid="2be510b8d8124d3db0856d364d931e9a"/>
                <w:color w:val="auto" pt14:Unid="efb4ec8a5fe241f2aa6acd626dfa1353"/>
                <w:sz w:val="22" pt14:Unid="3cb416754dea4dd69872add0f8277558"/>
                <w:szCs w:val="22" pt14:Unid="da5fe63585334b2b8b4a8933fae97a8c"/>
              </w:rPr>
            </w:pPr>
            <w:r>
              <w:rPr pt14:Unid="9bbdc6e56a144246ab0a46f3808e7975">
                <w:rFonts w:ascii="Arial" w:hAnsi="Arial" w:eastAsia="Arial" w:cs="Arial" pt14:Unid="5a41ad03cb8b41a89bf4e8a1b95ce4e4"/>
                <w:color w:val="auto" pt14:Unid="375f6eda4ce4404f9e5c16df3780ce8e"/>
                <w:sz w:val="22" pt14:Unid="275014c3949a442d8c20ad1b3164598e"/>
                <w:szCs w:val="22" pt14:Unid="d2226956601a4a3a9272367cf3c3e99a"/>
              </w:rPr>
              <w:t>3.1.2</w:t>
            </w:r>
          </w:p>
        </w:tc>
        <w:tc pt14:Unid="523fd2776b5940f8895ce13056adad42" pt14:SHA1Hash="3b3f9149c46a57a9b7726fc069c96559ed1e7809">
          <w:tcPr pt14:Unid="62cd477d832844878f7f1551d8798d12">
            <w:tcW w:w="6640" w:type="dxa" pt14:Unid="ffc7c0debd5242afb8e961bc35bd1fe2"/>
            <w:vAlign w:val="bottom" pt14:Unid="3f4ba6c5164a4b549eff7d490879eca6"/>
          </w:tcPr>
          <w:p pt14:Unid="3d95d1ef57a64652ab9f7f9a056b7965">
            <w:pPr pt14:Unid="ee027c7989044349a6483b2a15c5f6ef">
              <w:spacing w:after="0" pt14:Unid="365ec2aa36184632949ab12873c30d10"/>
              <w:ind w:left="40" pt14:Unid="b5dc8e079c414499b9a4df7a5aa57d5a"/>
              <w:rPr pt14:Unid="aa4c6c595ac34b5589430b4121714583">
                <w:rFonts w:ascii="Arial" w:hAnsi="Arial" w:eastAsia="Arial" w:cs="Arial" pt14:Unid="9382ab235cdc44929017e6db84b547a8"/>
                <w:color w:val="auto" pt14:Unid="90387bb45f764ddfa1afc30315ecb700"/>
                <w:sz w:val="22" pt14:Unid="9446991dea8e4b2facf2e96cfdcb75ca"/>
                <w:szCs w:val="22" pt14:Unid="7a6f32e2851a447a83e29dbd7a6e5c48"/>
              </w:rPr>
            </w:pPr>
            <w:r>
              <w:rPr pt14:Unid="9b50253a82474ac6973977013d0df040">
                <w:rFonts w:ascii="Arial" w:hAnsi="Arial" w:eastAsia="Arial" w:cs="Arial" pt14:Unid="c2ab9b59e5894ae686a284985b5c0734"/>
                <w:color w:val="auto" pt14:Unid="4c7697d40efd4492a09d6677555aee8f"/>
                <w:sz w:val="22" pt14:Unid="b26c01ae4aae42c6838766c145553c92"/>
                <w:szCs w:val="22" pt14:Unid="cb23fd20ed4d4b4eb8582b2217a97dcc"/>
              </w:rPr>
              <w:t>Docker . . . . . . . . . . . . . . . . . . . . . . . . . . . . . . . . . . .</w:t>
            </w:r>
          </w:p>
        </w:tc>
        <w:tc pt14:Unid="6353c400abc0445facd1244242b68178" pt14:SHA1Hash="cfb8cb7c41194b719a3c245ae7fcded2b914e0a1">
          <w:tcPr pt14:Unid="cf4218bdfc5a4d82bdcd6a2dd5d1cab9">
            <w:tcW w:w="380" w:type="dxa" pt14:Unid="f31e2cfdbbbc4dc592113c386042a4b2"/>
            <w:vAlign w:val="bottom" pt14:Unid="7ee75cd8c20a4ef5a166bf7bf1fae89d"/>
          </w:tcPr>
          <w:p pt14:Unid="b0ffa144752444cc839a20359ca861ee">
            <w:pPr pt14:Unid="8abd7945ec334fbebf53ba1a53e6161f">
              <w:spacing w:after="0" pt14:Unid="6c1b02c4d7614fb79073cddc8cda0716"/>
              <w:jc w:val="right" pt14:Unid="d765495a17634d869f79319d4a6945a5"/>
              <w:rPr pt14:Unid="9722b5f18a574e10957305e495b12e9e">
                <w:color w:val="auto" pt14:Unid="4dad72dcc47c40c0b20e923df5176d3e"/>
                <w:sz w:val="20" pt14:Unid="75fe5bc110ac4fbaae11ee4e763df2b5"/>
                <w:szCs w:val="20" pt14:Unid="ecbb3ca1183c487baa08b599f3c2d1fb"/>
              </w:rPr>
            </w:pPr>
            <w:r>
              <w:rPr pt14:Unid="09334dc72502497084fe503b8f832391">
                <w:rFonts w:ascii="Arial" w:hAnsi="Arial" w:eastAsia="Arial" w:cs="Arial" pt14:Unid="f5257486ac6840fa84d5510a05805736"/>
                <w:color w:val="auto" pt14:Unid="7b6ea62937f8403ba07ade495f76d46a"/>
                <w:sz w:val="22" pt14:Unid="3fb09cf105574a9284c85adce78fb11d"/>
                <w:szCs w:val="22" pt14:Unid="4139bc02e82c45fbbcb5ba3e37204ddd"/>
              </w:rPr>
              <w:t>19</w:t>
            </w:r>
          </w:p>
        </w:tc>
      </w:tr>
      <w:tr pt14:Unid="4b39b5bf9dfe44d4af9272f0f0cf22f3" pt14:CorrelatedSHA1Hash="d7e4c8dca702b83143eff4c88807373199ffeb86" pt14:SHA1Hash="d7e4c8dca702b83143eff4c88807373199ffeb86" pt14:StructureSHA1Hash="21c83eeaf7c4efd77979dd9e88bf44426bd949df">
        <w:trPr pt14:Unid="ba900d429af7416abccc474369632e9f">
          <w:trHeight w:val="272" pt14:Unid="b1bcf24a10264d03b5a87b6cca869efa"/>
        </w:trPr>
        <w:tc pt14:Unid="20605a3465fe4534898fdb1b1f79ed41" pt14:SHA1Hash="5f871915fce48644e3e8448d2892e621bc230aa1">
          <w:tcPr pt14:Unid="7fa1917a0d9748028fc58985cc9e2471">
            <w:tcW w:w="720" w:type="dxa" pt14:Unid="bd6717b4753746f9852686630850a6a9"/>
            <w:vAlign w:val="bottom" pt14:Unid="a621a1b4b9bc46bfb77af0e8e2f48b23"/>
          </w:tcPr>
          <w:p pt14:Unid="b124cb8958984b90b29202ba9643b368">
            <w:pPr pt14:Unid="fb307d0e5ebb416982f84883ba78846c">
              <w:spacing w:after="0" pt14:Unid="b698ac6497bb4f29bd8648aff2b06942"/>
              <w:ind w:right="11" pt14:Unid="d5ab54b3d0804aa9bcc831ad15ff3a8a"/>
              <w:jc w:val="right" pt14:Unid="bac744a6978c4523a9259ef7fd879108"/>
              <w:rPr pt14:Unid="6b87427219b34170b2eb52d2f9e30787">
                <w:rFonts w:ascii="Arial" w:hAnsi="Arial" w:eastAsia="Arial" w:cs="Arial" pt14:Unid="6b509a98348d44088df1c46676142bb0"/>
                <w:color w:val="auto" pt14:Unid="8359df67ec9c40a58f4fff5d13a3a5a9"/>
                <w:sz w:val="22" pt14:Unid="b9225945aa9547398c6f23e26d966f64"/>
                <w:szCs w:val="22" pt14:Unid="6374282332174b619c4a78c84948476a"/>
              </w:rPr>
            </w:pPr>
            <w:r>
              <w:rPr pt14:Unid="052be0b4ef744b9bbd8dfe804617889f">
                <w:rFonts w:ascii="Arial" w:hAnsi="Arial" w:eastAsia="Arial" w:cs="Arial" pt14:Unid="3404276f69f940fe9eb0b99661dc758c"/>
                <w:color w:val="auto" pt14:Unid="b523cf168158438da02dd8c1bca6bea2"/>
                <w:sz w:val="22" pt14:Unid="6fb1d8c3c2e8477b96ed5dcbc2c0bc8a"/>
                <w:szCs w:val="22" pt14:Unid="d619711ef12c496abc96f76299360892"/>
              </w:rPr>
              <w:t>3.2</w:t>
            </w:r>
          </w:p>
        </w:tc>
        <w:tc pt14:Unid="c7ff7c3a37a84a438be8cae963fff106" pt14:SHA1Hash="ce1567821598ecfa4f27a0e1a6cc94c1a82d2154">
          <w:tcPr pt14:Unid="9c596eb927eb4ef3be3216fe238e0341">
            <w:tcW w:w="7400" w:type="dxa" pt14:Unid="6842bfc079274256bb0c429935e1eac1"/>
            <w:gridSpan w:val="2" pt14:Unid="1e7fd6ffa66b4a929a3c395bbe2a98ae"/>
            <w:vAlign w:val="bottom" pt14:Unid="a22f3f28654f4684b8f007f0b9ed0304"/>
          </w:tcPr>
          <w:p pt14:Unid="a1f1547def384c5a8fe6b0ad94e4a7b4">
            <w:pPr pt14:Unid="5c7b489df8bc43e4be85faf10a535647">
              <w:spacing w:after="0" pt14:Unid="9573b1c8e9d7497a95f76d5fc693116c"/>
              <w:ind w:left="100" pt14:Unid="95ab6b70cf384e35a1534df7750d13cb"/>
              <w:rPr pt14:Unid="37590f6f5f2d4e9ab91bb7b8c14846ac">
                <w:rFonts w:ascii="Arial" w:hAnsi="Arial" w:eastAsia="Arial" w:cs="Arial" pt14:Unid="78f0bc04a6ff4e34be1ba28d5596dedd"/>
                <w:color w:val="auto" pt14:Unid="92b6fcf987c04b5cacf6c837f4e772c0"/>
                <w:sz w:val="22" pt14:Unid="e71187ef83ef4c2596899571ee902c35"/>
                <w:szCs w:val="22" pt14:Unid="47e98f87de73416fb51af1749ac80649"/>
              </w:rPr>
            </w:pPr>
            <w:r>
              <w:rPr pt14:Unid="e8f64bd09e594dc0bbc2b83844a81f48">
                <w:rFonts w:ascii="Arial" w:hAnsi="Arial" w:eastAsia="Arial" w:cs="Arial" pt14:Unid="f2f651d17efd464b95aeb052e319c9ad"/>
                <w:color w:val="auto" pt14:Unid="9f12534ca8c04cc18173421dd17274b4"/>
                <w:sz w:val="22" pt14:Unid="d16a4305e31b43fba28c2285394e3bbb"/>
                <w:szCs w:val="22" pt14:Unid="1242d9cc7eed4eb1837e4ccbcbc09209"/>
              </w:rPr>
              <w:t>Orquestadores . . . . . . . . . . . . . . . . . . . . . . . . . . . . . . . . . . .</w:t>
            </w:r>
          </w:p>
        </w:tc>
        <w:tc pt14:Unid="1074d38b519c4d28a9adea19deed3bb3" pt14:SHA1Hash="1e8ba5bdad471153490888b704c03474085116bf">
          <w:tcPr pt14:Unid="e4292ee261ca4b3a826305a2dd4535d7">
            <w:tcW w:w="380" w:type="dxa" pt14:Unid="3faee5d04ad74b7096583cd01e83b347"/>
            <w:vAlign w:val="bottom" pt14:Unid="e6d3c0053a534ea184940ecb8da7efe8"/>
          </w:tcPr>
          <w:p pt14:Unid="e9c91fd2a9a54f3eb24422ca8027f5d9">
            <w:pPr pt14:Unid="31666976ae854ceab2bd25a10274a1a6">
              <w:spacing w:after="0" pt14:Unid="016d704059c84cc2b9747455ce227d72"/>
              <w:jc w:val="right" pt14:Unid="fea67c36ea9b46beb4dc73e28f53f991"/>
              <w:rPr pt14:Unid="b7c4375e40354041a0fe11c10c03282b">
                <w:color w:val="auto" pt14:Unid="860e40138ab0406a9cbf731dd0b8b50b"/>
                <w:sz w:val="20" pt14:Unid="3faab78facf048d1ac4522cf6bee462f"/>
                <w:szCs w:val="20" pt14:Unid="ed03d9f7c85d4056befe36c37d641c13"/>
              </w:rPr>
            </w:pPr>
            <w:r>
              <w:rPr pt14:Unid="470805263c154f1ab58b2d49fb449134">
                <w:rFonts w:ascii="Arial" w:hAnsi="Arial" w:eastAsia="Arial" w:cs="Arial" pt14:Unid="bab0eb51457b48a389048139f54cc0b7"/>
                <w:color w:val="auto" pt14:Unid="75aab13f27854ffd9474c9b4942de4e4"/>
                <w:sz w:val="22" pt14:Unid="33a9edef2f764266aebf1f664c37417b"/>
                <w:szCs w:val="22" pt14:Unid="cfe7b9fec9de434c878748486f3cf51c"/>
              </w:rPr>
              <w:t>20</w:t>
            </w:r>
          </w:p>
        </w:tc>
      </w:tr>
      <w:tr pt14:Unid="e2db69029c664d55bc49e5ba6da4d8b9" pt14:CorrelatedSHA1Hash="e45737b212f84f7af782ac83efcab58e0e77af50" pt14:SHA1Hash="e45737b212f84f7af782ac83efcab58e0e77af50" pt14:StructureSHA1Hash="58d4abdc92bcad0ed6c17f4382e915e6731e4b62">
        <w:trPr pt14:Unid="a8d1c02e4f324829995fa0132e43abb4">
          <w:trHeight w:val="272" pt14:Unid="514ba78aab714842abafa17d15690ef7"/>
        </w:trPr>
        <w:tc pt14:Unid="b64636e338584571ac28bc3c93c85c4c" pt14:SHA1Hash="b90b8e947d8c3b09e63df8bfa3bb13cebd6bd22d">
          <w:tcPr pt14:Unid="6315a51d58b44cfa9462886b8b5cdfef">
            <w:tcW w:w="720" w:type="dxa" pt14:Unid="c805b11ffd464f0fa7cf26a97b30f7e4"/>
            <w:vAlign w:val="bottom" pt14:Unid="bbc4c353043b4d0b82e18824dadc905b"/>
          </w:tcPr>
          <w:p pt14:Unid="eb4356a51dac4124b1274eb3d90366ea">
            <w:pPr pt14:Unid="be9d68e01b594fd9912e66ab649cb1c2">
              <w:spacing w:after="0" pt14:Unid="56969dad2f1941f88c6125e23a008aa4"/>
              <w:rPr pt14:Unid="7d29f0c33d17405f9f1b257eb06113f7">
                <w:color w:val="auto" pt14:Unid="1196ed7403c548849587e7137315f7cb"/>
                <w:sz w:val="23" pt14:Unid="4074155850774aa48bd9c863ba690914"/>
                <w:szCs w:val="23" pt14:Unid="84bd72084f3a4b8ba056030dbf5fb417"/>
              </w:rPr>
            </w:pPr>
          </w:p>
        </w:tc>
        <w:tc pt14:Unid="abd6bb8683154222b39723ed786a5e05" pt14:SHA1Hash="bfa404fe6ee61d9937182734ba4e9887e5fe7c72">
          <w:tcPr pt14:Unid="2fec5cf0e42446c49a9c98271c516557">
            <w:tcW w:w="760" w:type="dxa" pt14:Unid="d00880ce5e1c4c5caa0c755044d16a27"/>
            <w:vAlign w:val="bottom" pt14:Unid="3f94f407429f49a9ac22c4dd54245c4a"/>
          </w:tcPr>
          <w:p pt14:Unid="fe4a5772428d4e08bc71bfb614b9f432">
            <w:pPr pt14:Unid="2c8ef13add004b0882fb55ff609e6d43">
              <w:spacing w:after="0" pt14:Unid="921586725ce849b9b41dcf0f8bf6de66"/>
              <w:ind w:left="100" pt14:Unid="305ef5bbfd18498fb2975446180ac1e0"/>
              <w:rPr pt14:Unid="ebc4d70c8a3a474598e15475b9b9e444">
                <w:rFonts w:ascii="Arial" w:hAnsi="Arial" w:eastAsia="Arial" w:cs="Arial" pt14:Unid="891a566c495942d2be364ebd25d30550"/>
                <w:color w:val="auto" pt14:Unid="20d4101757e64a6e85cf4bf26d84328e"/>
                <w:sz w:val="22" pt14:Unid="dae505006e7c454db246488c8652d0c5"/>
                <w:szCs w:val="22" pt14:Unid="9702c9b6ce0f4d26aa04ef35d5283242"/>
              </w:rPr>
            </w:pPr>
            <w:r>
              <w:rPr pt14:Unid="3d3c8f0fbe4c403285af6b99962efa4c">
                <w:rFonts w:ascii="Arial" w:hAnsi="Arial" w:eastAsia="Arial" w:cs="Arial" pt14:Unid="d8d5583e46cd41ffacb2b7c1f83c7b52"/>
                <w:color w:val="auto" pt14:Unid="c09fb42c7bcc4dd2a544e1b530e12208"/>
                <w:sz w:val="22" pt14:Unid="6602a5288ee1471bb7bd61a512e3d6e4"/>
                <w:szCs w:val="22" pt14:Unid="3637486f026c48519ffe26e9037862a4"/>
              </w:rPr>
              <w:t>3.2.1</w:t>
            </w:r>
          </w:p>
        </w:tc>
        <w:tc pt14:Unid="ff0b7a2a5bf2455790648b71d6df1621" pt14:SHA1Hash="5d6561ecf76e6ade221ab5412c3a02329c1e93a5">
          <w:tcPr pt14:Unid="b208f62cd1f74b179f402011d6aa9087">
            <w:tcW w:w="6640" w:type="dxa" pt14:Unid="59d0f182949f413591c4bfddca396c3c"/>
            <w:vAlign w:val="bottom" pt14:Unid="7ac26323cdd64725ab1c252e788b8718"/>
          </w:tcPr>
          <w:p pt14:Unid="8260052f4d5b41099230c78bf4416f16">
            <w:pPr pt14:Unid="6eb0ff307f5f4e838c5a532f55485a1e">
              <w:spacing w:after="0" pt14:Unid="63b73913959248de9dab60f65085a407"/>
              <w:ind w:left="40" pt14:Unid="9a9c7e2d56c247bd9e2ca620231bafd4"/>
              <w:rPr pt14:Unid="831c5d83545048f3a2c79f04d6e5d349">
                <w:rFonts w:ascii="Arial" w:hAnsi="Arial" w:eastAsia="Arial" w:cs="Arial" pt14:Unid="eac93a301ece440194dc3e0aff76023d"/>
                <w:color w:val="auto" pt14:Unid="7905e09cb6aa4bfd8aa755f62f063c5e"/>
                <w:sz w:val="22" pt14:Unid="621f17d970844335abc5544ec22bfe7b"/>
                <w:szCs w:val="22" pt14:Unid="7b02a147e833473fb0fd15f7379605a2"/>
              </w:rPr>
            </w:pPr>
            <w:r>
              <w:rPr pt14:Unid="a038d69841ae49e3b7b566785ff84683">
                <w:rFonts w:ascii="Arial" w:hAnsi="Arial" w:eastAsia="Arial" w:cs="Arial" pt14:Unid="458b035acbee426489bcb46cb4ecb96f"/>
                <w:color w:val="auto" pt14:Unid="f163eaa2b4194d0fbbd61bc8ffc67f86"/>
                <w:sz w:val="22" pt14:Unid="db37b9385e3044f1a5bfd729082c07f2"/>
                <w:szCs w:val="22" pt14:Unid="52ca1ea6f8a04d8eb19fed301b6fa9fe"/>
              </w:rPr>
              <w:t>Kubernetes  . . . . . . . . . . . . . . . . . . . . . . . . . . . . . . . .</w:t>
            </w:r>
          </w:p>
        </w:tc>
        <w:tc pt14:Unid="1fcac57ec6ab4ae48f93027419297343" pt14:SHA1Hash="1e8ba5bdad471153490888b704c03474085116bf">
          <w:tcPr pt14:Unid="2c24b674bfb34bf4bbaae1df739bcfe4">
            <w:tcW w:w="380" w:type="dxa" pt14:Unid="d5853ccb7ada4195a1959c76f8b8b533"/>
            <w:vAlign w:val="bottom" pt14:Unid="eeb86e8167994e71b770ccc9e7ebb811"/>
          </w:tcPr>
          <w:p pt14:Unid="d955d49f37a5497888400d9a214d4a16">
            <w:pPr pt14:Unid="f4e58b8b8af64161b3c0f329a6637a02">
              <w:spacing w:after="0" pt14:Unid="03840260e5b147f28ee3d622aead9588"/>
              <w:jc w:val="right" pt14:Unid="e906277fa91a4b12aaad7f7fe2a49716"/>
              <w:rPr pt14:Unid="d79bd7e5ef8b4a77a0c862b0f27cfcd9">
                <w:color w:val="auto" pt14:Unid="cbd9d23225214041a69f76eefe4ff11d"/>
                <w:sz w:val="20" pt14:Unid="0a59578df21d4bae97743a4e3832806c"/>
                <w:szCs w:val="20" pt14:Unid="6b6f7bcc46134206992f0a8ad3c57fc7"/>
              </w:rPr>
            </w:pPr>
            <w:r>
              <w:rPr pt14:Unid="ecb539040ad34132b1f84af021612daa">
                <w:rFonts w:ascii="Arial" w:hAnsi="Arial" w:eastAsia="Arial" w:cs="Arial" pt14:Unid="bd1549f300bb49b886b3629d83f97760"/>
                <w:color w:val="auto" pt14:Unid="69cba5fe3fe941a3b5f685f87e453e8e"/>
                <w:sz w:val="22" pt14:Unid="8a0917a129534f7e9f281448d18bc35d"/>
                <w:szCs w:val="22" pt14:Unid="94473b0e3a744980ad049f4988e56dc0"/>
              </w:rPr>
              <w:t>20</w:t>
            </w:r>
          </w:p>
        </w:tc>
      </w:tr>
      <w:tr pt14:Unid="92a8335e41b64147bf594a8189a99559" pt14:CorrelatedSHA1Hash="565df447bafafe6e77e32e04437269af34957553" pt14:SHA1Hash="565df447bafafe6e77e32e04437269af34957553" pt14:StructureSHA1Hash="58d4abdc92bcad0ed6c17f4382e915e6731e4b62">
        <w:trPr pt14:Unid="cace8414413f4f52a68a2a39fe552da9">
          <w:trHeight w:val="272" pt14:Unid="b89b8782bba742459e4952505a5a9fc2"/>
        </w:trPr>
        <w:tc pt14:Unid="24b42dee1fa4493aaf1a37608cdef212" pt14:SHA1Hash="b90b8e947d8c3b09e63df8bfa3bb13cebd6bd22d">
          <w:tcPr pt14:Unid="f05b08e2e7604959915292dd6ad1bd8b">
            <w:tcW w:w="720" w:type="dxa" pt14:Unid="74757f0fea6b411caff93e2839fbbbd9"/>
            <w:vAlign w:val="bottom" pt14:Unid="12d0393d98284516ae83a231cbdd39b3"/>
          </w:tcPr>
          <w:p pt14:Unid="c3ed01addf88410093aecdcbdc50e61e">
            <w:pPr pt14:Unid="fdbc15be36a44706865cf79bf01c424c">
              <w:spacing w:after="0" pt14:Unid="0cafa7de109748adb52f746c9c629edb"/>
              <w:rPr pt14:Unid="4420c3e8bc604a659538d31f2cdba4c4">
                <w:color w:val="auto" pt14:Unid="3eb6baf749904d21a4cf4b78885ef8ce"/>
                <w:sz w:val="23" pt14:Unid="8514fe9a9fef4966bfd130913eeda0ab"/>
                <w:szCs w:val="23" pt14:Unid="a32af34f42c0478a828d09708b27c470"/>
              </w:rPr>
            </w:pPr>
          </w:p>
        </w:tc>
        <w:tc pt14:Unid="71c0af6150a14e8c8e102b2d3a9fa784" pt14:SHA1Hash="89fa763c7dab396f9b43f3c90cff37619eaaca7c">
          <w:tcPr pt14:Unid="09c20dfd14e4479ab1b723ce80683918">
            <w:tcW w:w="760" w:type="dxa" pt14:Unid="7413c35c3e0c4c93bd8d12028bd25ed1"/>
            <w:vAlign w:val="bottom" pt14:Unid="36ee77c4693747a7a4ca768c44312605"/>
          </w:tcPr>
          <w:p pt14:Unid="055caac200e449f19485bf24f6ae7963">
            <w:pPr pt14:Unid="3d9e9621bad540d5a4a7abcd9810373c">
              <w:spacing w:after="0" pt14:Unid="947bb4133f0b42a78e234b0d853012b7"/>
              <w:ind w:left="100" pt14:Unid="84bd535d329742b3bfb2f502af9aa132"/>
              <w:rPr pt14:Unid="89556f18defd4faab2ff50fd3619bace">
                <w:rFonts w:ascii="Arial" w:hAnsi="Arial" w:eastAsia="Arial" w:cs="Arial" pt14:Unid="2f81d8b0fdd24e459b2bd84826ef9484"/>
                <w:color w:val="auto" pt14:Unid="a3ac8c43bbd7482a9a8386a7d9519dda"/>
                <w:sz w:val="22" pt14:Unid="85666f004eb242dab10c86aa2858856f"/>
                <w:szCs w:val="22" pt14:Unid="1ae449f83ebf4441a8bdb0107a7f2e8b"/>
              </w:rPr>
            </w:pPr>
            <w:r>
              <w:rPr pt14:Unid="c2dbbcd3e0a244e4aaa230f97b8b8865">
                <w:rFonts w:ascii="Arial" w:hAnsi="Arial" w:eastAsia="Arial" w:cs="Arial" pt14:Unid="882786b6e159476a94f1a46ecf21efc5"/>
                <w:color w:val="auto" pt14:Unid="b5a75e0728d447da971821f0db01fda0"/>
                <w:sz w:val="22" pt14:Unid="1b19e190d49c4630bfe6ed603fd450a0"/>
                <w:szCs w:val="22" pt14:Unid="befa0a16f246440ab53182173750b00a"/>
              </w:rPr>
              <w:t>3.2.2</w:t>
            </w:r>
          </w:p>
        </w:tc>
        <w:tc pt14:Unid="989e90ca217e4c8da4a13c229ce6c58d" pt14:SHA1Hash="a3b7d268574a06314045ab7c77a4ffe2ce71aa51">
          <w:tcPr pt14:Unid="95ae0f41a4fe44f38fad72aac47b87c2">
            <w:tcW w:w="6640" w:type="dxa" pt14:Unid="f979819c7730494b86e50b6b0bd700e1"/>
            <w:vAlign w:val="bottom" pt14:Unid="11dc27647cde4732b5d92af6853954d3"/>
          </w:tcPr>
          <w:p pt14:Unid="e1c9d259611b4fc2aa262affc53a2630">
            <w:pPr pt14:Unid="57c70d64ea1d4ebf8e5ee0bca8d3f823">
              <w:spacing w:after="0" pt14:Unid="2034f8fa2f064b7ba7a1a93be28e9158"/>
              <w:ind w:left="40" pt14:Unid="47b2ed363e0147b489dc21c6c6d2ce54"/>
              <w:rPr pt14:Unid="9ff4158e3e554fc89c09f9148f187405">
                <w:rFonts w:ascii="Arial" w:hAnsi="Arial" w:eastAsia="Arial" w:cs="Arial" pt14:Unid="43ed5ce6cb684d038f8c7fcec1e57c96"/>
                <w:color w:val="auto" pt14:Unid="77fcfc6cbad9425e9ff9fc5d2737efc5"/>
                <w:sz w:val="22" pt14:Unid="f34c9b086d4a471c80f34864526baf0f"/>
                <w:szCs w:val="22" pt14:Unid="123790fe37d445299f165afb47bc844f"/>
              </w:rPr>
            </w:pPr>
            <w:r>
              <w:rPr pt14:Unid="da328455db714eb79a71900944a6732c">
                <w:rFonts w:ascii="Arial" w:hAnsi="Arial" w:eastAsia="Arial" w:cs="Arial" pt14:Unid="249c209e61254627a7d67b64376017b1"/>
                <w:color w:val="auto" pt14:Unid="3a35a48743984be399e025ab7d064717"/>
                <w:sz w:val="22" pt14:Unid="f13b95a5bcad4edb8fdb95cc3ab07d46"/>
                <w:szCs w:val="22" pt14:Unid="96bb9f3771294e54bc9bd959d4a618b9"/>
              </w:rPr>
              <w:t>Docker Swarm  . . . . . . . . . . . . . . . . . . . . . . . . . . . . . .</w:t>
            </w:r>
          </w:p>
        </w:tc>
        <w:tc pt14:Unid="dfeadbc82cf64150b227394022471bca" pt14:SHA1Hash="dd3ec930fcbbe34dcd99b0b334555df0641c3641">
          <w:tcPr pt14:Unid="f27c3254fea142f2993c7c4f29ee46af">
            <w:tcW w:w="380" w:type="dxa" pt14:Unid="db3a45f03acb43399db4ec4f85a0a936"/>
            <w:vAlign w:val="bottom" pt14:Unid="30fc38278a254d69b26bdc29dcf47f3d"/>
          </w:tcPr>
          <w:p pt14:Unid="6a123f7c90f84be38d64e41be427e54b">
            <w:pPr pt14:Unid="28ccdca2e56c4271883c5719e53b6fc8">
              <w:spacing w:after="0" pt14:Unid="a4e9aaf57167485d91b2a55955d0b5f5"/>
              <w:jc w:val="right" pt14:Unid="18d7ce81a0114e529005ca93c793b799"/>
              <w:rPr pt14:Unid="dc0ed04fe44c4b13aee5f7fe90580c4f">
                <w:color w:val="auto" pt14:Unid="74bf873339574d06867dbb33c6e35bab"/>
                <w:sz w:val="20" pt14:Unid="9165f859d30a481c9c1d8b1f0562fec0"/>
                <w:szCs w:val="20" pt14:Unid="c721e4a04ff54524a611fd35c3df06e6"/>
              </w:rPr>
            </w:pPr>
            <w:r>
              <w:rPr pt14:Unid="65f6cb8d9e034371bc1914e2f22a4690">
                <w:rFonts w:ascii="Arial" w:hAnsi="Arial" w:eastAsia="Arial" w:cs="Arial" pt14:Unid="1e200c0ba54a4b6e8f84ff3ca9b3c661"/>
                <w:color w:val="auto" pt14:Unid="bb4a46104f274686b8ae728d6241d804"/>
                <w:sz w:val="22" pt14:Unid="e4fe8604ee324145b9e0eed4b67c6317"/>
                <w:szCs w:val="22" pt14:Unid="c9e8e68a6cfe424d910e2017d6061416"/>
              </w:rPr>
              <w:t>21</w:t>
            </w:r>
          </w:p>
        </w:tc>
      </w:tr>
      <w:tr pt14:Unid="2d4992278e4a46bf9ff381bcee624e1e" pt14:CorrelatedSHA1Hash="95aaf99085362d2e0dea5dbd31f1cf8612613d5c" pt14:SHA1Hash="95aaf99085362d2e0dea5dbd31f1cf8612613d5c" pt14:StructureSHA1Hash="21c83eeaf7c4efd77979dd9e88bf44426bd949df">
        <w:trPr pt14:Unid="31d3a2ae67754ecb9c0bda53223f1bc0">
          <w:trHeight w:val="272" pt14:Unid="d5c3dbc03f1940e2934f320a3b31f9c6"/>
        </w:trPr>
        <w:tc pt14:Unid="5b2f7a08976143219cf0635df5b4b101" pt14:SHA1Hash="f870f6c3f412d7faa574b9cefa1f2f6b59603882">
          <w:tcPr pt14:Unid="f6c862c6c2a04cbbb99ba0039d5f50bb">
            <w:tcW w:w="720" w:type="dxa" pt14:Unid="160e5b9391f2447385508feb86694d07"/>
            <w:vAlign w:val="bottom" pt14:Unid="818af2925ce64826b58f0a447f4d8666"/>
          </w:tcPr>
          <w:p pt14:Unid="c4a48bd1eb7b4f0a9d5363244fa54e41">
            <w:pPr pt14:Unid="6409fcb401884087985444e65a2e8e66">
              <w:spacing w:after="0" pt14:Unid="9a329cbe85de4313bac0267a7ade6637"/>
              <w:ind w:right="11" pt14:Unid="1a171c49730b4343975d8bd5c7721770"/>
              <w:jc w:val="right" pt14:Unid="2e7e21c6b0e04862b83a5fc3b77fba6a"/>
              <w:rPr pt14:Unid="ba1a497e39914a9d84ec94d2d2f7a306">
                <w:rFonts w:ascii="Arial" w:hAnsi="Arial" w:eastAsia="Arial" w:cs="Arial" pt14:Unid="bdc629c644f141bb968afcb19b6001cc"/>
                <w:color w:val="auto" pt14:Unid="50c2af33e57c49668de8cfc3f8384e8f"/>
                <w:sz w:val="22" pt14:Unid="39d8a946fba940378d87904c448faff4"/>
                <w:szCs w:val="22" pt14:Unid="18ece5d857c244b4af5f1947c2ebd611"/>
              </w:rPr>
            </w:pPr>
            <w:r>
              <w:rPr pt14:Unid="a5981fcb0b3f4839a5de9d09e65d78aa">
                <w:rFonts w:ascii="Arial" w:hAnsi="Arial" w:eastAsia="Arial" w:cs="Arial" pt14:Unid="9668660b89bb48859ddb72064af6e1d5"/>
                <w:color w:val="auto" pt14:Unid="66bcc3321dc44d15a0856b4ba01363ec"/>
                <w:sz w:val="22" pt14:Unid="8fd4e7d1e07d4cff97f94463df635554"/>
                <w:szCs w:val="22" pt14:Unid="fe8a510143274451b412c2409ac4fcf9"/>
              </w:rPr>
              <w:t>3.3</w:t>
            </w:r>
          </w:p>
        </w:tc>
        <w:tc pt14:Unid="fd9fdf677a1040a8ba08fa0ae93dd0c8" pt14:SHA1Hash="ac15cef3f08382cd9ba17012e795ae98acf98d33">
          <w:tcPr pt14:Unid="1f6c9d165f014e14b6c7a1520e4e39b0">
            <w:tcW w:w="7400" w:type="dxa" pt14:Unid="aafeb3f3b87a459f9247861247201ce4"/>
            <w:gridSpan w:val="2" pt14:Unid="99e8fb7ef9754da9bc57936e40ef8edc"/>
            <w:vAlign w:val="bottom" pt14:Unid="36ce4aed4270443b8422e1506b1fa96b"/>
          </w:tcPr>
          <w:p pt14:Unid="93994703a0d84e85b987ab5be43e7d69">
            <w:pPr pt14:Unid="2bc1bfc0a6404b3b933fa26c413bfc58">
              <w:spacing w:after="0" pt14:Unid="e80149a40bdf4ca189d9b4755f81f1a2"/>
              <w:ind w:left="100" pt14:Unid="0ecf12a2feca4b0c97825c20708e9ee0"/>
              <w:rPr pt14:Unid="da179a7d5c5d427b94baee1eb2ab997f">
                <w:rFonts w:ascii="Arial" w:hAnsi="Arial" w:eastAsia="Arial" w:cs="Arial" pt14:Unid="34d1f1c64dd24cecaf1ee158973e8218"/>
                <w:color w:val="auto" pt14:Unid="e86eeef2eac64531a28a4955cc8cfbe4"/>
                <w:sz w:val="22" pt14:Unid="cc4c56cf88b24cfdbfb27abdadc3e4e6"/>
                <w:szCs w:val="22" pt14:Unid="9c64641715e0461a93f648cce8015476"/>
              </w:rPr>
            </w:pPr>
            <w:r>
              <w:rPr pt14:Unid="c7c193880ca34d1898bba12373d47723">
                <w:rFonts w:ascii="Arial" w:hAnsi="Arial" w:eastAsia="Arial" w:cs="Arial" pt14:Unid="a90f93afc44b49799a3aac611384b047"/>
                <w:color w:val="auto" pt14:Unid="b01ebbe9e0fd455ba1e2f6cfd04968b7"/>
                <w:sz w:val="22" pt14:Unid="10f712d673db4e938f47343ed8915c57"/>
                <w:szCs w:val="22" pt14:Unid="7ae7e31325394cf9ac4f3c349979b281"/>
              </w:rPr>
              <w:t>Proveedores de servicios en la nube  . . . . . . . . . . . . . . . . . . . . . .</w:t>
            </w:r>
          </w:p>
        </w:tc>
        <w:tc pt14:Unid="b1762dfdb38e41149e6b4bc258044312" pt14:SHA1Hash="dd3ec930fcbbe34dcd99b0b334555df0641c3641">
          <w:tcPr pt14:Unid="9da5b0132e1f452bafa14d703bac7acd">
            <w:tcW w:w="380" w:type="dxa" pt14:Unid="519187e0588844eab85a21ed50e83b2c"/>
            <w:vAlign w:val="bottom" pt14:Unid="cb6510959a2348058d281c306a93ef11"/>
          </w:tcPr>
          <w:p pt14:Unid="2b6f113c3be54be39928e05ca162d4ca">
            <w:pPr pt14:Unid="91e16d4793864f7092ccc6423ef007d3">
              <w:spacing w:after="0" pt14:Unid="63574eed1d6a4e56814b001f20697ff3"/>
              <w:jc w:val="right" pt14:Unid="0ae5a5035f3444319c3190fc05695688"/>
              <w:rPr pt14:Unid="a785ea302166472aa06f538bf2b4b078">
                <w:color w:val="auto" pt14:Unid="fbc667b7351e48ef8fa72817825b2b1c"/>
                <w:sz w:val="20" pt14:Unid="3e476334cea8402bbecd80b48d70c052"/>
                <w:szCs w:val="20" pt14:Unid="5d53d7ae8b0b4838840755179f43bfa5"/>
              </w:rPr>
            </w:pPr>
            <w:r>
              <w:rPr pt14:Unid="56188553ec034d8e957403096f79c1de">
                <w:rFonts w:ascii="Arial" w:hAnsi="Arial" w:eastAsia="Arial" w:cs="Arial" pt14:Unid="fc4a3021bdc6450487ce828297b6bd49"/>
                <w:color w:val="auto" pt14:Unid="f49be550275d4f4ba997de79f55e3895"/>
                <w:sz w:val="22" pt14:Unid="03858287f0ba4d79a6fcb0051aae04d1"/>
                <w:szCs w:val="22" pt14:Unid="f8ab1401c6a04a50b842c69ecd85e25b"/>
              </w:rPr>
              <w:t>21</w:t>
            </w:r>
          </w:p>
        </w:tc>
      </w:tr>
      <w:tr pt14:Unid="3e6602d346414ce283c0a4e93b80fd7d" pt14:CorrelatedSHA1Hash="46b5956ef72221a7e9c875af61c6cc54be0ff913" pt14:SHA1Hash="46b5956ef72221a7e9c875af61c6cc54be0ff913" pt14:StructureSHA1Hash="58d4abdc92bcad0ed6c17f4382e915e6731e4b62">
        <w:trPr pt14:Unid="b0e6cf4697a0425f9caf5c47ccd69a2b">
          <w:trHeight w:val="272" pt14:Unid="a8b85aea4b994b3680a0eaf177f84a07"/>
        </w:trPr>
        <w:tc pt14:Unid="f55a6f4cb4a64118b74ebdc81aecdd94" pt14:SHA1Hash="b90b8e947d8c3b09e63df8bfa3bb13cebd6bd22d">
          <w:tcPr pt14:Unid="a07f8dc6d6054230b663ebdb0ae05ec7">
            <w:tcW w:w="720" w:type="dxa" pt14:Unid="944ec4b282574a0b885db50aa3d5c1c5"/>
            <w:vAlign w:val="bottom" pt14:Unid="d07c993f31c7463c9bdd4262dab5ebca"/>
          </w:tcPr>
          <w:p pt14:Unid="3352a7e18fae45e4b014a2f25fd48cfe">
            <w:pPr pt14:Unid="f9f538f0d6a24a04a714542fe9d973a7">
              <w:spacing w:after="0" pt14:Unid="e7542a10eaee4fc4a5d071076cadc03c"/>
              <w:rPr pt14:Unid="b4163c99bc5d4841996232205a48db53">
                <w:color w:val="auto" pt14:Unid="6a220bb872b140e8abde9eea4dd17c5e"/>
                <w:sz w:val="23" pt14:Unid="728e94f7341e4cee81d35dbaf88524c0"/>
                <w:szCs w:val="23" pt14:Unid="f12c221430134f6788ad60a3405af5e8"/>
              </w:rPr>
            </w:pPr>
          </w:p>
        </w:tc>
        <w:tc pt14:Unid="7d4e1f7603f0410f814c960d58b10d75" pt14:SHA1Hash="af4439f528f65b808fb37c5c77f16e6eaf7a33cf">
          <w:tcPr pt14:Unid="7b8586b6fc3c40f7aab214f85925334e">
            <w:tcW w:w="760" w:type="dxa" pt14:Unid="113ec23c222e4d5aaf74588573808053"/>
            <w:vAlign w:val="bottom" pt14:Unid="3fd6621b77774902a8523915e3590b8a"/>
          </w:tcPr>
          <w:p pt14:Unid="2ecbe2e3770f4682b9d6d75e66049f88">
            <w:pPr pt14:Unid="e029a37db969428391b1dd8b557f01b4">
              <w:spacing w:after="0" pt14:Unid="e627b810844a47d8a1c511252e28dde1"/>
              <w:ind w:left="100" pt14:Unid="46562e9ec7fa4013aec1c20058489d92"/>
              <w:rPr pt14:Unid="8475699e50ea4049af47e358d7262bfd">
                <w:rFonts w:ascii="Arial" w:hAnsi="Arial" w:eastAsia="Arial" w:cs="Arial" pt14:Unid="995fb700da73462296a20bc525f5ff84"/>
                <w:color w:val="auto" pt14:Unid="1ad3d664a0534aabae3d8abd1ac0f9d3"/>
                <w:sz w:val="22" pt14:Unid="16c58ce784df4d8da1c3b8f59690b5bb"/>
                <w:szCs w:val="22" pt14:Unid="b455e50853ed4d2c96cddca838ff38eb"/>
              </w:rPr>
            </w:pPr>
            <w:r>
              <w:rPr pt14:Unid="adbb9a2554d747428e31135d2e6afbdd">
                <w:rFonts w:ascii="Arial" w:hAnsi="Arial" w:eastAsia="Arial" w:cs="Arial" pt14:Unid="8568a3bc173647b5bcb23ef40889364d"/>
                <w:color w:val="auto" pt14:Unid="d22b3ea9534541b78fa7fb3a4a5753a6"/>
                <w:sz w:val="22" pt14:Unid="5c41b344a0394cf3af1bf4dfee8e10da"/>
                <w:szCs w:val="22" pt14:Unid="459dc09d6bde4391be5283570880ac4b"/>
              </w:rPr>
              <w:t>3.3.1</w:t>
            </w:r>
          </w:p>
        </w:tc>
        <w:tc pt14:Unid="8d676f3f340143c49565366d7c44dfc9" pt14:SHA1Hash="bcd470088471728ba2b7bce093582e0b0ecb8ff1">
          <w:tcPr pt14:Unid="7ad6a782c5854629901e02e2238c7340">
            <w:tcW w:w="6640" w:type="dxa" pt14:Unid="ecd7d77791a94c1da6e5ebe14fb3df2f"/>
            <w:vAlign w:val="bottom" pt14:Unid="4960885d2de34e4f80b7a4cd08781e79"/>
          </w:tcPr>
          <w:p pt14:Unid="3c5ec663e0754164812104163c5d3531">
            <w:pPr pt14:Unid="832c67d66f134287b9791177590cf3ee">
              <w:spacing w:after="0" pt14:Unid="caeafd79c0fb4829af9f95b4c02d71b8"/>
              <w:ind w:left="40" pt14:Unid="0ee0b63300fa41598424225eb7dcf694"/>
              <w:rPr pt14:Unid="2374dc7eb81f41bd9702f34b811e549a">
                <w:rFonts w:ascii="Arial" w:hAnsi="Arial" w:eastAsia="Arial" w:cs="Arial" pt14:Unid="2525503479304a578273e1e8c3ae1291"/>
                <w:color w:val="auto" pt14:Unid="a5242d282eae4abd916b5807f7551bd7"/>
                <w:sz w:val="22" pt14:Unid="9d4e5cba0b3441bca361ed984c175adb"/>
                <w:szCs w:val="22" pt14:Unid="0911975279094cdb93d8e42ea141a314"/>
              </w:rPr>
            </w:pPr>
            <w:r>
              <w:rPr pt14:Unid="3b021aa398674176960bcdda8240e41d">
                <w:rFonts w:ascii="Arial" w:hAnsi="Arial" w:eastAsia="Arial" w:cs="Arial" pt14:Unid="6a2bf289898c4b3cb452201dba4dfde8"/>
                <w:color w:val="auto" pt14:Unid="062dc1fe8eb84236ad899f4008f11af0"/>
                <w:sz w:val="22" pt14:Unid="e2da2327ee2f44a3b7f9387c0f6030ce"/>
                <w:szCs w:val="22" pt14:Unid="9cbcc638a19f4ead92b97cff55e723fd"/>
              </w:rPr>
              <w:t>Amazon Web Services (AWS) . . . . . . . . . . . . . . . . . . . . . .</w:t>
            </w:r>
          </w:p>
        </w:tc>
        <w:tc pt14:Unid="5d3a5c5c48b94cf5b022638b83c27969" pt14:SHA1Hash="dd3ec930fcbbe34dcd99b0b334555df0641c3641">
          <w:tcPr pt14:Unid="183be685266a474690404406ddb8c6ab">
            <w:tcW w:w="380" w:type="dxa" pt14:Unid="63dcc70ecade4db0b2c7732fc891c009"/>
            <w:vAlign w:val="bottom" pt14:Unid="d29d8a98a762459c83063df48a75c858"/>
          </w:tcPr>
          <w:p pt14:Unid="46a5366e6bf449f0ab4057035b3717e7">
            <w:pPr pt14:Unid="7c5591283cd6497aa6dca136b7de6468">
              <w:spacing w:after="0" pt14:Unid="8dbc078cdd5e4ccaae0758e63c18b17c"/>
              <w:jc w:val="right" pt14:Unid="f6531358c96640a89761a5b2f027cc0f"/>
              <w:rPr pt14:Unid="f72b0db9bd8643379198779a66fb9778">
                <w:color w:val="auto" pt14:Unid="0547a71dd1b5425fa11ccfd4732320cb"/>
                <w:sz w:val="20" pt14:Unid="c5628bd6973d4a14849cad02e75bf040"/>
                <w:szCs w:val="20" pt14:Unid="534e7aa1793b44ccba4adee93c82cb07"/>
              </w:rPr>
            </w:pPr>
            <w:r>
              <w:rPr pt14:Unid="e0dfa04eb8764890a492c1d25ae4d5a2">
                <w:rFonts w:ascii="Arial" w:hAnsi="Arial" w:eastAsia="Arial" w:cs="Arial" pt14:Unid="fce3480d9dd44c72a51848e2e79c740a"/>
                <w:color w:val="auto" pt14:Unid="3ea3a34701514388a3502029af3b2be1"/>
                <w:sz w:val="22" pt14:Unid="f677f66997d84693ae93fe28c8de4e0f"/>
                <w:szCs w:val="22" pt14:Unid="0f058cbeb6094dfdabfec2074acf29e1"/>
              </w:rPr>
              <w:t>21</w:t>
            </w:r>
          </w:p>
        </w:tc>
      </w:tr>
    </w:tbl>
    <w:p pt14:Unid="a1be4203ea214f48a0bf2bd0c7f3a8e9">
      <w:pPr pt14:Unid="350ffd01d93f41a79c5b8ff5b5a3b480">
        <w:spacing w:after="0" w:line="200" w:lineRule="exact" pt14:Unid="dd7b560dbdfe47f38271419071747e85"/>
        <w:rPr pt14:Unid="ee14587b125b4d3f94b70bb6141359f3">
          <w:color w:val="auto" pt14:Unid="3673746e33b54ea3ab63bf900b0dde5a"/>
          <w:sz w:val="20" pt14:Unid="4cbae96dbe4d4d75b0363ccdc88902fd"/>
          <w:szCs w:val="20" pt14:Unid="2b5002ed8001435bbded31cf696fef44"/>
        </w:rPr>
      </w:pPr>
    </w:p>
    <w:p pt14:Unid="85884129bb5a4a70810d2d96297717a6">
      <w:pPr pt14:Unid="35ecdfd5a4004a7b9e292ce263d278bc"/>
    </w:p>
    <w:p pt14:Unid="c090219fcf944aaab5d617e2cb0d653f">
      <w:pPr pt14:Unid="e5707699e0424ea0b61c29589c66b5e4">
        <w:spacing w:after="0" w:line="124" w:lineRule="exact" pt14:Unid="d8ed99497f1345298201da45835c2c1b"/>
        <w:rPr pt14:Unid="0259b3de308542a8b1d6a26c23627f47">
          <w:color w:val="auto" pt14:Unid="4347558e68e54b4496a9e8cf91e430bb"/>
          <w:sz w:val="20" pt14:Unid="3a10ebd71c7547d699b96913bfa2c3a1"/>
          <w:szCs w:val="20" pt14:Unid="2a69478a1c3e40aea03fd679625acb15"/>
        </w:rPr>
      </w:pPr>
    </w:p>
    <w:p pt14:Unid="b5ceb05661c84e1482739e10db1451a2">
      <w:pPr pt14:Unid="574f84899f6546afb1b4446de9f16a39">
        <w:spacing w:after="0" pt14:Unid="c985441d924f4d55992e5ae7e8ca5636"/>
        <w:ind w:right="6" pt14:Unid="59452b8508f34c9689a869fc1f9ad6ef"/>
        <w:jc w:val="center" pt14:Unid="8d34544cc463476c86ad630aa43ab1a3"/>
        <w:rPr pt14:Unid="cefc11e96c1d494d8438bc6c0d9f288c">
          <w:color w:val="auto" pt14:Unid="842325af992e4d17b8fba67cf0d0d45f"/>
          <w:sz w:val="20" pt14:Unid="bbe08cd31aa14728b469dd30dcbd4b50"/>
          <w:szCs w:val="20" pt14:Unid="c79624993f004eb7902993315d2c925c"/>
        </w:rPr>
      </w:pPr>
      <w:r>
        <w:rPr pt14:Unid="6686cfa13fd140acb12c3632676eafd4">
          <w:rFonts w:ascii="Arial" w:hAnsi="Arial" w:eastAsia="Arial" w:cs="Arial" pt14:Unid="e3af0b9d75ee429fa569ca4f4739b060"/>
          <w:color w:val="auto" pt14:Unid="f2abbacb2eb94c55a0d3255b873a771d"/>
          <w:sz w:val="17" pt14:Unid="27e2466e85d94552b1a4fa2e0b289ff0"/>
          <w:szCs w:val="17" pt14:Unid="88f5dd28b6044de5a113848701584486"/>
        </w:rPr>
        <w:t>V</w:t>
      </w:r>
    </w:p>
    <w:p pt14:Unid="10dfd03513f34e04b059d85690eadf7a">
      <w:pPr pt14:Unid="21adab58ec1946ff9e16c39e0a8bcefb"/>
    </w:p>
    <w:tbl pt14:Unid="429d05b1d24340368fc83d97efe2c5d5" pt14:CorrelatedSHA1Hash="2e142c91a92e25ebb84e8fcc03df846e75643daa" pt14:SHA1Hash="2e142c91a92e25ebb84e8fcc03df846e75643daa" pt14:StructureSHA1Hash="fd4da2378138332e16b4966d0b51ed8a49559694">
      <w:tblPr pt14:Unid="ab489e7a27b0448d8afa1b6513b3350e">
        <w:tblInd w:w="260" w:type="dxa" pt14:Unid="9c01829504214edc9ca43dcced15a174"/>
        <w:tblLayout w:type="fixed" pt14:Unid="b6520c0ad5b14335b06cb8abcf46118c"/>
        <w:tblCellMar pt14:Unid="c447a0395e6d4d3f83fa139364d7593d">
          <w:top w:w="0" w:type="dxa" pt14:Unid="bc14251ef5d54255b3b83c29f2f24bea"/>
          <w:left w:w="0" w:type="dxa" pt14:Unid="1ee3458f3f3e495d93889bbeead088c8"/>
          <w:bottom w:w="0" w:type="dxa" pt14:Unid="cfcf4c2630c54acea1da01d0bc611c7e"/>
          <w:right w:w="0" w:type="dxa" pt14:Unid="2845db070e134f41806a7c1e8ed91228"/>
        </w:tblCellMar>
      </w:tblPr>
      <w:tr pt14:Unid="6d6fae9c79f04906b6667641410a9966" pt14:CorrelatedSHA1Hash="c5554bac5e279f4bf7cb9a14a1d47976276c7ae5" pt14:SHA1Hash="c5554bac5e279f4bf7cb9a14a1d47976276c7ae5" pt14:StructureSHA1Hash="b5590c4ebe947bb9439585ff12df5815580c284e">
        <w:trPr pt14:Unid="ef9b5c7fdc64452c862b6bbd5e829c69">
          <w:trHeight w:val="328" pt14:Unid="136d350e08b3449cab1e00f98676da2a"/>
        </w:trPr>
        <w:tc pt14:Unid="e5cc4fa046004fe7a834dfcc18326df4" pt14:SHA1Hash="5d6c7e8c9a6c198e58096ce59c694f3f87dbe6ab">
          <w:tcPr pt14:Unid="1b8dd8a48ca6490cb0d2faa29d458643">
            <w:tcW w:w="720" w:type="dxa" pt14:Unid="9a03447be2934d4ca8579058a46aa022"/>
            <w:vAlign w:val="bottom" pt14:Unid="ff45ab02017b4f89b808849d151686cb"/>
          </w:tcPr>
          <w:p pt14:Unid="c918b8704aa84a63ab1124d69e8a8745">
            <w:pPr pt14:Unid="c29857644ae142a1986af11bb260c8ec">
              <w:spacing w:after="0" pt14:Unid="26918043e8a747728fab19f9910c8660"/>
              <w:rPr pt14:Unid="9f08fc8f82d94ca6a0e0838d1d5c2f0e">
                <w:color w:val="auto" pt14:Unid="500259a862f84ba085ec31434dc13180"/>
                <w:sz w:val="20" pt14:Unid="13ee762010644d68b91722b94828087c"/>
                <w:szCs w:val="20" pt14:Unid="dd6b2be04fbb49ce93cd7e1423d38493"/>
              </w:rPr>
            </w:pPr>
            <w:r>
              <w:rPr pt14:Unid="013068dbc133463998eb14121d6e9cb5">
                <w:rFonts w:ascii="Arial" w:hAnsi="Arial" w:eastAsia="Arial" w:cs="Arial" pt14:Unid="8ac82afcccf341c0bf6a18d72c9627ce"/>
                <w:b w:val="1" pt14:Unid="32016527e8bf4e30b130e8b984a9930c"/>
                <w:bCs w:val="1" pt14:Unid="0093394a79cb4533b3f6ed8b235f41ae"/>
                <w:color w:val="auto" pt14:Unid="6746fd956ed54375b4c4575a7c73d1da"/>
                <w:sz w:val="17" pt14:Unid="eff7e3cfae3f47dea633eaaab3f0ef68"/>
                <w:szCs w:val="17" pt14:Unid="d43d3f0b23b44b06985790e0357d07e7"/>
              </w:rPr>
              <w:t>VI</w:t>
            </w:r>
          </w:p>
        </w:tc>
        <w:tc pt14:Unid="d2b674c1ea1140bfbeaad10bf9a8ddcd" pt14:SHA1Hash="b90b8e947d8c3b09e63df8bfa3bb13cebd6bd22d">
          <w:tcPr pt14:Unid="950c537f4c73499b9ccfb7ef3a369638">
            <w:tcW w:w="720" w:type="dxa" pt14:Unid="62e3b43ea77945d7a42db9f0ce3d48f4"/>
            <w:vAlign w:val="bottom" pt14:Unid="78bfb0d7e2ad4d299f412f74427e8b40"/>
          </w:tcPr>
          <w:p pt14:Unid="ee80178af08841a6ab335aff858cd9e8">
            <w:pPr pt14:Unid="90ba2e1aed994c1a8a41a70ab74e3bd8">
              <w:spacing w:after="0" pt14:Unid="f6fa18c9760343c2b27f1c43bbd3fd2f"/>
              <w:rPr pt14:Unid="56a7cce71c3b44b28a93056502b8c65b">
                <w:color w:val="auto" pt14:Unid="629ff0c5bc2c413c822f38d494d55be9"/>
                <w:sz w:val="24" pt14:Unid="84e4835c2c724a4e82f184e598f2eed3"/>
                <w:szCs w:val="24" pt14:Unid="1cc6c7221db241b7a27bdd5263aebb79"/>
              </w:rPr>
            </w:pPr>
          </w:p>
        </w:tc>
        <w:tc pt14:Unid="30085f78b6524175897c78b4756526fd" pt14:SHA1Hash="3eed4b1ba0a401aaf901086deb7fde6c61a696bd">
          <w:tcPr pt14:Unid="91e368ad25354d9592b109b4395dcb89">
            <w:tcW w:w="7060" w:type="dxa" pt14:Unid="5ab9b9b08db94f0b8a76530ac9ce4656"/>
            <w:gridSpan w:val="2" pt14:Unid="60b9b525c680419a8d8c0d698c5fbd7e"/>
            <w:vAlign w:val="bottom" pt14:Unid="1194c8efe1f343e28f2ac19b1d821d5c"/>
          </w:tcPr>
          <w:p pt14:Unid="2541f63277194240bd37bb77d5fc77e5">
            <w:pPr pt14:Unid="4841bcfc269642569370f7451cb0983b">
              <w:spacing w:after="0" pt14:Unid="04ac97f5fb7b4711a3d1fcc27deeb887"/>
              <w:jc w:val="right" pt14:Unid="56326b3937e34144b86108bd2371155e"/>
              <w:rPr pt14:Unid="62c841a0c64e45109bfb611936469276">
                <w:color w:val="auto" pt14:Unid="31c4d3cebc7f49e0b719822670922df5"/>
                <w:sz w:val="20" pt14:Unid="7158a1fc936741afb893aa79ee16db24"/>
                <w:szCs w:val="20" pt14:Unid="0d146d79931445ecbfa5216b9b6d6da6"/>
              </w:rPr>
            </w:pPr>
            <w:r>
              <w:rPr pt14:Unid="480ca7ea5cb14a309ec39bab4901d094">
                <w:rFonts w:ascii="Arial" w:hAnsi="Arial" w:eastAsia="Arial" w:cs="Arial" pt14:Unid="2315a343e7e64fccbbf7d20d576c7abd"/>
                <w:color w:val="auto" pt14:Unid="ca8430548fd247cfa1668bd7a2290412"/>
                <w:sz w:val="24" pt14:Unid="80eecaeee608455393871b87110b95b2"/>
                <w:szCs w:val="24" pt14:Unid="0170b2616298495bb311605a239bc4b7"/>
              </w:rPr>
              <w:t>ÍNDICE GENERAL</w:t>
            </w:r>
          </w:p>
        </w:tc>
      </w:tr>
      <w:tr pt14:Unid="8d4072bbd0be42c49895466a2439fa42" pt14:CorrelatedSHA1Hash="60546fe0e8b8502434ea9e2979bcc0e6a50e0d97" pt14:SHA1Hash="60546fe0e8b8502434ea9e2979bcc0e6a50e0d97" pt14:StructureSHA1Hash="60546fe0e8b8502434ea9e2979bcc0e6a50e0d97">
        <w:trPr pt14:Unid="347d665d963948aab5d10e521d0661a6">
          <w:trHeight w:val="33" pt14:Unid="3f8eebd8ed8343a983351fff60addb75"/>
        </w:trPr>
        <w:tc pt14:Unid="af996933e3af4f7fb9ca4844832b8e6b" pt14:SHA1Hash="b90b8e947d8c3b09e63df8bfa3bb13cebd6bd22d">
          <w:tcPr pt14:Unid="d51b15fcf10e448a9693cf5ff4239749">
            <w:tcW w:w="720" w:type="dxa" pt14:Unid="2fdc895923664767afa50e2ebac976fa"/>
            <w:tcBorders pt14:Unid="1e38e60d11394c239da4fc1fb6fc1bf5">
              <w:bottom w:val="single" w:color="auto" w:sz="8" pt14:Unid="6500905faea145f9908a43018fecb0eb"/>
            </w:tcBorders>
            <w:vAlign w:val="bottom" pt14:Unid="70829a145c9445b2afa83ea0f2052877"/>
          </w:tcPr>
          <w:p pt14:Unid="7de177de959b4d4b872ca2b459e31dd7">
            <w:pPr pt14:Unid="d8e0ae2d5a5d4eb5a600f03277a251f3">
              <w:spacing w:after="0" pt14:Unid="cc87f8c716d54a9ebf2d6ab48e499d5f"/>
              <w:rPr pt14:Unid="de19b71b315f40228878845f0d72a479">
                <w:color w:val="auto" pt14:Unid="9107294ffb1143f0a8f408a94751747d"/>
                <w:sz w:val="2" pt14:Unid="6705dd401ff64ef998a5315c03fa5f0b"/>
                <w:szCs w:val="2" pt14:Unid="5c2bf6eb32d14d2b8f2dc74b3e618113"/>
              </w:rPr>
            </w:pPr>
          </w:p>
        </w:tc>
        <w:tc pt14:Unid="aad295976553478f9cf5a4168d9404ec" pt14:SHA1Hash="b90b8e947d8c3b09e63df8bfa3bb13cebd6bd22d">
          <w:tcPr pt14:Unid="64f4404c334c41489869dd40b41da901">
            <w:tcW w:w="720" w:type="dxa" pt14:Unid="5fe98e2825e14fefb56aa7f12999d071"/>
            <w:tcBorders pt14:Unid="82ed32ed7c1947d3acde536cf839cba6">
              <w:bottom w:val="single" w:color="auto" w:sz="8" pt14:Unid="7300d11ed4a44e9f9f77e71688b4ce44"/>
            </w:tcBorders>
            <w:vAlign w:val="bottom" pt14:Unid="8bfe9b487a9d4462bf85fc9f71670c9f"/>
          </w:tcPr>
          <w:p pt14:Unid="af53cff5e82448848d60b990fc32a3b2">
            <w:pPr pt14:Unid="cd16638f46e147a6bc4352a0b667de28">
              <w:spacing w:after="0" pt14:Unid="cc638a24a1fa42d6ae5920fdb31a6d7d"/>
              <w:rPr pt14:Unid="e0621d6c12ae4cfa964a73561764f135">
                <w:color w:val="auto" pt14:Unid="ddc5f342437541d29c6a396f6ebb2b0c"/>
                <w:sz w:val="2" pt14:Unid="6988bf6908ed46bdb99589eac419b673"/>
                <w:szCs w:val="2" pt14:Unid="b14182397e9b4ad2b971c86d283e5e21"/>
              </w:rPr>
            </w:pPr>
          </w:p>
        </w:tc>
        <w:tc pt14:Unid="5f0b044664c543a699e2b8b11ce33a45" pt14:SHA1Hash="b90b8e947d8c3b09e63df8bfa3bb13cebd6bd22d">
          <w:tcPr pt14:Unid="c4e47aab7b6444f28c8a034f76d011e9">
            <w:tcW w:w="6680" w:type="dxa" pt14:Unid="91cee5e6f8204ef9b1644049c4d195a8"/>
            <w:tcBorders pt14:Unid="4d26d5c42583497f8a671bb3e2c26afa">
              <w:bottom w:val="single" w:color="auto" w:sz="8" pt14:Unid="82649c042dc74fa2a4c22f28b7256e10"/>
            </w:tcBorders>
            <w:vAlign w:val="bottom" pt14:Unid="55d12f385dc54b2b8ffc7fd49e6bf167"/>
          </w:tcPr>
          <w:p pt14:Unid="815b54bb104e40cf87dc341e7c3625d7">
            <w:pPr pt14:Unid="76b09954af0447c0abacd7f477523063">
              <w:spacing w:after="0" pt14:Unid="9e507766f8c849cba22c2caa95f86777"/>
              <w:rPr pt14:Unid="a2953b20b09940189a18619d92b216ef">
                <w:color w:val="auto" pt14:Unid="c3f1882780be48129c735df16bbd1d2a"/>
                <w:sz w:val="2" pt14:Unid="7713c9171e6540f8b6791d9d1c857406"/>
                <w:szCs w:val="2" pt14:Unid="2bc4bd08074d4263a7f12dac6c7053f1"/>
              </w:rPr>
            </w:pPr>
          </w:p>
        </w:tc>
        <w:tc pt14:Unid="2bff0925d42943b6af108b29d879eeb8" pt14:SHA1Hash="b90b8e947d8c3b09e63df8bfa3bb13cebd6bd22d">
          <w:tcPr pt14:Unid="13a9b58fe2974791b6252f8f6093f29c">
            <w:tcW w:w="380" w:type="dxa" pt14:Unid="1ef80b94841f48a1b15866b92ca83e77"/>
            <w:tcBorders pt14:Unid="839031b12394427685400cded6b9290b">
              <w:bottom w:val="single" w:color="auto" w:sz="8" pt14:Unid="5f0e14a1e1f54140a0b86576dc863bd2"/>
            </w:tcBorders>
            <w:vAlign w:val="bottom" pt14:Unid="2854c0bcf8fe4f1f91d9cc48670aad38"/>
          </w:tcPr>
          <w:p pt14:Unid="1d4bee35349a465387c60c34efcc56c2">
            <w:pPr pt14:Unid="fe15615e6c8f4615ba70b801fd519000">
              <w:spacing w:after="0" pt14:Unid="4112aaa42c6c4566ab2924324ddbcdb4"/>
              <w:rPr pt14:Unid="b26cf53486cf456988f0e2963ae7f134">
                <w:color w:val="auto" pt14:Unid="2f00d1e2f7ed4c7ab2ea9c3baa4b71a4"/>
                <w:sz w:val="2" pt14:Unid="02def899bcd149ef9102982a42e69580"/>
                <w:szCs w:val="2" pt14:Unid="60a86592c1fc4e73b404290c58f222f5"/>
              </w:rPr>
            </w:pPr>
          </w:p>
        </w:tc>
      </w:tr>
      <w:tr pt14:Unid="28d643642c7b44618586c88dbaed6061" pt14:CorrelatedSHA1Hash="549b8368515de6461a339dbbed9c98af0b5d05ef" pt14:SHA1Hash="549b8368515de6461a339dbbed9c98af0b5d05ef" pt14:StructureSHA1Hash="58d4abdc92bcad0ed6c17f4382e915e6731e4b62">
        <w:trPr pt14:Unid="346806be9f404284bd1a1d0faf85b195">
          <w:trHeight w:val="651" pt14:Unid="6ceaf4a68ef741da9a5d064dffdfabd1"/>
        </w:trPr>
        <w:tc pt14:Unid="b26e21f3c4054e1a8bcdf74b23ce2659" pt14:SHA1Hash="b90b8e947d8c3b09e63df8bfa3bb13cebd6bd22d">
          <w:tcPr pt14:Unid="47ea0ebe1c5d4cc6895586666880d6db">
            <w:tcW w:w="720" w:type="dxa" pt14:Unid="6dbbbc84985848c7b1ff6c661252216a"/>
            <w:vAlign w:val="bottom" pt14:Unid="38273241479644d4b1ea3f7fc580e6da"/>
          </w:tcPr>
          <w:p pt14:Unid="aec82b49062b404c9391e44f109731e5">
            <w:pPr pt14:Unid="ba6c92a42f48431ba1dbfffde5d34a8d">
              <w:spacing w:after="0" pt14:Unid="8bdc8a43a3714bbc93b6369162b6b76b"/>
              <w:rPr pt14:Unid="854fb0e7ac5149be8b999cabcf51a36d">
                <w:color w:val="auto" pt14:Unid="84a1484705af4d54ac6d8cb406df60de"/>
                <w:sz w:val="24" pt14:Unid="e107b11196874b30ac8e70e0dba4cac0"/>
                <w:szCs w:val="24" pt14:Unid="589d8b721db546848e72a14c808076e8"/>
              </w:rPr>
            </w:pPr>
          </w:p>
        </w:tc>
        <w:tc pt14:Unid="aeb821e2d6434581b5c6790ab9412668" pt14:SHA1Hash="0c93df0235905c55333594be1f90ed21233b4434">
          <w:tcPr pt14:Unid="747593fb1afa44898289a923a821f34a">
            <w:tcW w:w="720" w:type="dxa" pt14:Unid="d0ff22ed145a490386a073c4c32d96dd"/>
            <w:vAlign w:val="bottom" pt14:Unid="51f71448343440478cb795fef1da8d6b"/>
          </w:tcPr>
          <w:p pt14:Unid="f49f2b6ab5924786a893d7a80dc046a6">
            <w:pPr pt14:Unid="afbf74064bc843c58cd3e0e20649b3f7">
              <w:spacing w:after="0" pt14:Unid="1735f73e64144c14815851134a5dd998"/>
              <w:ind w:left="100" pt14:Unid="719ca464d1a5442886bff94cd3998ac0"/>
              <w:rPr pt14:Unid="68d31884c5e749d2abab4bf5699319c9">
                <w:rFonts w:ascii="Arial" w:hAnsi="Arial" w:eastAsia="Arial" w:cs="Arial" pt14:Unid="d1f63d5f3c6a418198baa1500a5abdff"/>
                <w:color w:val="auto" pt14:Unid="db8e0e440fd24000ac156b6c2db7594e"/>
                <w:sz w:val="22" pt14:Unid="94d155b4e9cd4227ac1010f10dd2e42f"/>
                <w:szCs w:val="22" pt14:Unid="be29290378e0428aa596455325aa1357"/>
              </w:rPr>
            </w:pPr>
            <w:r>
              <w:rPr pt14:Unid="ad5d4afe2e2b4dae92129b9710229b3c">
                <w:rFonts w:ascii="Arial" w:hAnsi="Arial" w:eastAsia="Arial" w:cs="Arial" pt14:Unid="4381b03177144dbfa855ba1383441486"/>
                <w:color w:val="auto" pt14:Unid="fb20a63435374d31b74a154b14037ea7"/>
                <w:sz w:val="22" pt14:Unid="aff741a742204a3ba22f7cdca186f35f"/>
                <w:szCs w:val="22" pt14:Unid="7e6a2817ccc647acb5dfd7c3fd596860"/>
              </w:rPr>
              <w:t>3.3.2</w:t>
            </w:r>
          </w:p>
        </w:tc>
        <w:tc pt14:Unid="82bac70b8ba3476b96049bff47727a68" pt14:SHA1Hash="5ade347466e23f96f7d25f2414b72e1305dc488f">
          <w:tcPr pt14:Unid="dc15ca2614474e29a267e3dd3bba5395">
            <w:tcW w:w="6680" w:type="dxa" pt14:Unid="5724aa8f0cf54bfb9f3ba302aaf18189"/>
            <w:vAlign w:val="bottom" pt14:Unid="25370ce121fd4d02b2849a8d3b6569f6"/>
          </w:tcPr>
          <w:p pt14:Unid="2a91266b56ba4a1f94164ba49257a139">
            <w:pPr pt14:Unid="dd3b4f31a833409b9cdae0e2310d15dd">
              <w:spacing w:after="0" pt14:Unid="84a767adb25149e1aa41d6c56ffa217c"/>
              <w:ind w:right="51" pt14:Unid="8985f2f0d6fb4663a1b4f12f2c23301a"/>
              <w:jc w:val="right" pt14:Unid="5ba161dbad214b14b1d1d1bc6ca898f3"/>
              <w:rPr pt14:Unid="d745f8a3f79b4952b6d0b2a0052e963c">
                <w:rFonts w:ascii="Arial" w:hAnsi="Arial" w:eastAsia="Arial" w:cs="Arial" pt14:Unid="c6a4ee163ce840039bd8b3763af34df2"/>
                <w:color w:val="auto" pt14:Unid="6323a4bf0f1943db81a8823207b0a603"/>
                <w:sz w:val="22" pt14:Unid="a681306f5aee462ea66c61236fb87938"/>
                <w:szCs w:val="22" pt14:Unid="6a5c3fd21da642fa9094bd39c759214d"/>
              </w:rPr>
            </w:pPr>
            <w:r>
              <w:rPr pt14:Unid="53276c8f548a49da8ac4322b13d1e70f">
                <w:rFonts w:ascii="Arial" w:hAnsi="Arial" w:eastAsia="Arial" w:cs="Arial" pt14:Unid="1ad45124390d4f7aa731826fbc79edc2"/>
                <w:color w:val="auto" pt14:Unid="cb3cf09e1df74246b6c78a5a19fe5753"/>
                <w:sz w:val="22" pt14:Unid="45087f6287354378ae9ff5f1a2804e62"/>
                <w:szCs w:val="22" pt14:Unid="af7dcf4577794b9f9fa58463bf6a588c"/>
              </w:rPr>
              <w:t>Microsoft Azure . . . . . . . . . . . . . . . . . . . . . . . . . . . . . .</w:t>
            </w:r>
          </w:p>
        </w:tc>
        <w:tc pt14:Unid="6194ec41a0ea4240974e0679df07f061" pt14:SHA1Hash="dd3ec930fcbbe34dcd99b0b334555df0641c3641">
          <w:tcPr pt14:Unid="84d4460fd7f84acf9c3a40c7e9e4aaf6">
            <w:tcW w:w="380" w:type="dxa" pt14:Unid="26222306ab0145a5b8ef2a89c75cd33d"/>
            <w:vAlign w:val="bottom" pt14:Unid="0debdb5d5a3a4283ad1cfe6d413993bb"/>
          </w:tcPr>
          <w:p pt14:Unid="2c9d9864c37c41e88de476f3d28996ab">
            <w:pPr pt14:Unid="907505538f884465b0e1016b661f4799">
              <w:spacing w:after="0" pt14:Unid="22dcd099d1db45b79df0d2daf6d90e35"/>
              <w:jc w:val="right" pt14:Unid="d7639c7b53804de1ae41467f01e5211e"/>
              <w:rPr pt14:Unid="fa62606a6e604c64946cdab124d488ba">
                <w:color w:val="auto" pt14:Unid="1236bc8fd4aa46979e585ecf33384283"/>
                <w:sz w:val="20" pt14:Unid="d710a7d351b44d1c92c1f2dd4ec33f82"/>
                <w:szCs w:val="20" pt14:Unid="9f30d98ef78a401c8c09990f92cb06af"/>
              </w:rPr>
            </w:pPr>
            <w:r>
              <w:rPr pt14:Unid="b8a3427244154e6d8b12e91db60d4115">
                <w:rFonts w:ascii="Arial" w:hAnsi="Arial" w:eastAsia="Arial" w:cs="Arial" pt14:Unid="bf46b75f34e34c11afd75f3929671182"/>
                <w:color w:val="auto" pt14:Unid="ad7b8861956446daa50aa56ee304a8e1"/>
                <w:sz w:val="22" pt14:Unid="694ede1d980848a9a179b3580ab1bcee"/>
                <w:szCs w:val="22" pt14:Unid="467606bbb71248deafcc4a796cd8b8a7"/>
              </w:rPr>
              <w:t>21</w:t>
            </w:r>
          </w:p>
        </w:tc>
      </w:tr>
      <w:tr pt14:Unid="0dc157bb220b4f5e9912aaf07dd03aad" pt14:CorrelatedSHA1Hash="8cb5c7e52ce64d646a940444215307634e92b9c9" pt14:SHA1Hash="8cb5c7e52ce64d646a940444215307634e92b9c9" pt14:StructureSHA1Hash="21c83eeaf7c4efd77979dd9e88bf44426bd949df">
        <w:trPr pt14:Unid="5eb1867805434e35aea03e9181e2af46">
          <w:trHeight w:val="273" pt14:Unid="c1a5f58204ef4dbe821f6b881bf1da36"/>
        </w:trPr>
        <w:tc pt14:Unid="2cc4664bd90042feb815d934da0bc273" pt14:SHA1Hash="57688108c376c1a25f6384828c3b4288cbbfcda4">
          <w:tcPr pt14:Unid="ba34213b29ff44348f4f392749cdfe13">
            <w:tcW w:w="720" w:type="dxa" pt14:Unid="2f12c79da851452c8836b3e9b7941f38"/>
            <w:vAlign w:val="bottom" pt14:Unid="b4fc9564245b463083f39dfe27e64c02"/>
          </w:tcPr>
          <w:p pt14:Unid="0e90b2d2265d41a3ae920225d597caab">
            <w:pPr pt14:Unid="14122b18bd054f54abb3484c5e568344">
              <w:spacing w:after="0" pt14:Unid="90b09ac8637049f98faa896b5cea14e9"/>
              <w:ind w:right="12" pt14:Unid="0fc4f4f1c3c646c9bfc2ee9166d60620"/>
              <w:jc w:val="right" pt14:Unid="e198b8877738464ea2011a7c54106bda"/>
              <w:rPr pt14:Unid="c5673b576de64090a216065950e3978e">
                <w:rFonts w:ascii="Arial" w:hAnsi="Arial" w:eastAsia="Arial" w:cs="Arial" pt14:Unid="9b93a0ecfb884da88299cbe11c452263"/>
                <w:color w:val="auto" pt14:Unid="7e19f0e580b243e8b31f5213c5afbb97"/>
                <w:sz w:val="22" pt14:Unid="80c0766eda654ffa9ad63b6833c2ab27"/>
                <w:szCs w:val="22" pt14:Unid="a5f210c3d9fd4527b96655e3d29ab222"/>
              </w:rPr>
            </w:pPr>
            <w:r>
              <w:rPr pt14:Unid="f4bb024a41f946939801ff4fae693910">
                <w:rFonts w:ascii="Arial" w:hAnsi="Arial" w:eastAsia="Arial" w:cs="Arial" pt14:Unid="dea9559e074742d8a3ca54a1f8b239fe"/>
                <w:color w:val="auto" pt14:Unid="eb6c84cc2ef5474492807d656059641f"/>
                <w:sz w:val="22" pt14:Unid="a9e6e8e2d5d64422b0902a2a6aa4daf8"/>
                <w:szCs w:val="22" pt14:Unid="9ed74b7f9d5748a8b721ac33582b6470"/>
              </w:rPr>
              <w:t>3.4</w:t>
            </w:r>
          </w:p>
        </w:tc>
        <w:tc pt14:Unid="ba513af1f69741e7b2ab58673d472d99" pt14:SHA1Hash="e37a8eba2d336d07f456a77ec6108bb0aa97bfe1">
          <w:tcPr pt14:Unid="229c7357b1f942ea97999dbecd1f33ca">
            <w:tcW w:w="7400" w:type="dxa" pt14:Unid="3c554a2c0b4541c0a1dff06c3ad3ee1e"/>
            <w:gridSpan w:val="2" pt14:Unid="e149e4f91430427f80ad9f12653fd4d7"/>
            <w:vAlign w:val="bottom" pt14:Unid="666c6684b7ef4f419d60e9790035116a"/>
          </w:tcPr>
          <w:p pt14:Unid="c7d26dd3ff7c4437ac5fc43813f8cc30">
            <w:pPr pt14:Unid="f5e6d13bab384104a929aeaf7edfcce2">
              <w:spacing w:after="0" pt14:Unid="abd154fc0991451ba6506cddd82d1b97"/>
              <w:ind w:right="51" pt14:Unid="47968b2bb6c949238d5a35dacfff843e"/>
              <w:jc w:val="right" pt14:Unid="e37393e0905a44a28304449513dc400f"/>
              <w:rPr pt14:Unid="b0b8baa0ccd64795900086e054dc7574">
                <w:rFonts w:ascii="Arial" w:hAnsi="Arial" w:eastAsia="Arial" w:cs="Arial" pt14:Unid="e3f3df3ecc1f42e881c022f99422e5a3"/>
                <w:color w:val="auto" pt14:Unid="839dc87812074e899aae9f18c15beb64"/>
                <w:sz w:val="22" pt14:Unid="2186d82c123b491a8acdaf5705861751"/>
                <w:szCs w:val="22" pt14:Unid="aec30fb0e87c4d3e9f67659035c3bf9d"/>
              </w:rPr>
            </w:pPr>
            <w:r>
              <w:rPr pt14:Unid="49b2a114cb684e7f91f1f4088ccadaaf">
                <w:rFonts w:ascii="Arial" w:hAnsi="Arial" w:eastAsia="Arial" w:cs="Arial" pt14:Unid="0a1154f48b4c45309a94785acf38f3f0"/>
                <w:color w:val="auto" pt14:Unid="d780f672dd5341679da58dd0ce7c10f4"/>
                <w:sz w:val="22" pt14:Unid="218bbcb960f84eac85d8df1c528f965a"/>
                <w:szCs w:val="22" pt14:Unid="37a42c2c267a407fbcecd2c4ce2dd265"/>
              </w:rPr>
              <w:t>Crítica al estado del arte  . . . . . . . . . . . . . . . . . . . . . . . . . . . . .</w:t>
            </w:r>
          </w:p>
        </w:tc>
        <w:tc pt14:Unid="9c60cf88c3d846d0954c271e1f6cea3b" pt14:SHA1Hash="346fe285b053a0fe4073af10398f570316b6896e">
          <w:tcPr pt14:Unid="3377453c126749acac79a688de231f6d">
            <w:tcW w:w="380" w:type="dxa" pt14:Unid="8edb6b9ae82f4cf69cb17305efd9c70e"/>
            <w:vAlign w:val="bottom" pt14:Unid="8bcfddc49a0247df93e050dc32b72af9"/>
          </w:tcPr>
          <w:p pt14:Unid="30fa6a3763234c268b76b2b85a28ad0a">
            <w:pPr pt14:Unid="719f7ca66da3499f981f246785e4791f">
              <w:spacing w:after="0" pt14:Unid="2027bc15b953427795fefa26c0648e9b"/>
              <w:jc w:val="right" pt14:Unid="ebad68ee00234e888ebf296ece524ec6"/>
              <w:rPr pt14:Unid="eae959ec27b74326ac1fa5e3bd843789">
                <w:color w:val="auto" pt14:Unid="7cb18588d93746a9be46b566146f53c9"/>
                <w:sz w:val="20" pt14:Unid="6b034ccc1e1b452bac675219fb67828c"/>
                <w:szCs w:val="20" pt14:Unid="42942ef9cd58426cbc0a91f601327aa1"/>
              </w:rPr>
            </w:pPr>
            <w:r>
              <w:rPr pt14:Unid="e7f10db9c2194ff2815e2ccba3ad3c92">
                <w:rFonts w:ascii="Arial" w:hAnsi="Arial" w:eastAsia="Arial" w:cs="Arial" pt14:Unid="9a4a8e69a3464d24b7a791de5f752a8c"/>
                <w:color w:val="auto" pt14:Unid="2d4d66450605408b9602f122dc10731a"/>
                <w:sz w:val="22" pt14:Unid="4d61caf599b346f9aa73e72f245afe98"/>
                <w:szCs w:val="22" pt14:Unid="69274289c2d146a78a694eca682d908a"/>
              </w:rPr>
              <w:t>22</w:t>
            </w:r>
          </w:p>
        </w:tc>
      </w:tr>
      <w:tr pt14:Unid="83e8b75f4e9e4833b10dca66289d5e4c" pt14:CorrelatedSHA1Hash="d17442ca6ff50b214534fd242fd4e54e976690ee" pt14:SHA1Hash="d17442ca6ff50b214534fd242fd4e54e976690ee" pt14:StructureSHA1Hash="21c83eeaf7c4efd77979dd9e88bf44426bd949df">
        <w:trPr pt14:Unid="c74bf5f61e254ade9a571f4ce5f27148">
          <w:trHeight w:val="273" pt14:Unid="a0a4f1c6f19d40248eb76c0a0d2bc460"/>
        </w:trPr>
        <w:tc pt14:Unid="6d7eb1079d9c4442899e2f7e1b430286" pt14:SHA1Hash="d5d73f2530c83e49055579e0669421b4595a398c">
          <w:tcPr pt14:Unid="8108ce45c113421caa66acd390b912ae">
            <w:tcW w:w="720" w:type="dxa" pt14:Unid="55786a381ce946fa95e53fd4ae90828d"/>
            <w:vAlign w:val="bottom" pt14:Unid="c3bc2ba9b81f4ea0964dcd5a304c150b"/>
          </w:tcPr>
          <w:p pt14:Unid="82dd171b0ca044a5b79be0d28dc643bc">
            <w:pPr pt14:Unid="0fdbdfb3a4be44ce824765a0779de1d9">
              <w:spacing w:after="0" pt14:Unid="8c4004b1f25f4dab903430797f8da130"/>
              <w:ind w:right="12" pt14:Unid="2c2dc5299d9240929cd3c66c2900fc15"/>
              <w:jc w:val="right" pt14:Unid="786a3289c695430ba254650fa139b90a"/>
              <w:rPr pt14:Unid="e376a6c63bf448b8a0693ba983313a11">
                <w:rFonts w:ascii="Arial" w:hAnsi="Arial" w:eastAsia="Arial" w:cs="Arial" pt14:Unid="5cc23bce18cf413da786cb2b7fdb8674"/>
                <w:color w:val="auto" pt14:Unid="6073c3a8d3e246eb9630c1ebb44fb2ce"/>
                <w:sz w:val="22" pt14:Unid="7492be62dda646c8b1a43267f77acea9"/>
                <w:szCs w:val="22" pt14:Unid="2910163f273c4e38bcedb265139a2478"/>
              </w:rPr>
            </w:pPr>
            <w:r>
              <w:rPr pt14:Unid="947b9d34743346bb9f28b068be1befbc">
                <w:rFonts w:ascii="Arial" w:hAnsi="Arial" w:eastAsia="Arial" w:cs="Arial" pt14:Unid="d8961288cb844e01862518411f76d7fd"/>
                <w:color w:val="auto" pt14:Unid="03373639c3a048349692383c5a201474"/>
                <w:sz w:val="22" pt14:Unid="3c1c6d2c6a5b4655b5d885ed06865883"/>
                <w:szCs w:val="22" pt14:Unid="2ade87dd3f2143c7bb3ab5a8e8e5feb7"/>
              </w:rPr>
              <w:t>3.5</w:t>
            </w:r>
          </w:p>
        </w:tc>
        <w:tc pt14:Unid="b63f014dcb22470184df1ee27eeae6e9" pt14:SHA1Hash="8908c6a71a957a75970a48bde8479300575cbbdc">
          <w:tcPr pt14:Unid="a6f09c34ea6d4c5b9ed2bc4f458198a8">
            <w:tcW w:w="7400" w:type="dxa" pt14:Unid="51a5debacaa24d5b8513104d5981ac48"/>
            <w:gridSpan w:val="2" pt14:Unid="9f2400a311c543b599e0a1b32f0e1b06"/>
            <w:vAlign w:val="bottom" pt14:Unid="c82017e32c18442499bce5be6677e204"/>
          </w:tcPr>
          <w:p pt14:Unid="42796dab574042a1b76e815e42aea802">
            <w:pPr pt14:Unid="7adbdbacf2ad4199b7fe417d669e4325">
              <w:spacing w:after="0" pt14:Unid="178e22ef3a8e42a5a4501aa7773045c4"/>
              <w:ind w:right="51" pt14:Unid="bb1f1caee3714588a787a31c6035edf4"/>
              <w:jc w:val="right" pt14:Unid="e4d7651f1f62424a97757be3e158baee"/>
              <w:rPr pt14:Unid="02274c2782164ceb974b823c5a1f8ab0">
                <w:rFonts w:ascii="Arial" w:hAnsi="Arial" w:eastAsia="Arial" w:cs="Arial" pt14:Unid="b0c5af75e6714ab8bc0d49757d751f39"/>
                <w:color w:val="auto" pt14:Unid="0d1ad858f8664d298eae88c9969fbd1d"/>
                <w:sz w:val="22" pt14:Unid="2af2673446744f64be552ea34587b910"/>
                <w:szCs w:val="22" pt14:Unid="c883748184734b8ca30027ef8c279200"/>
              </w:rPr>
            </w:pPr>
            <w:r>
              <w:rPr pt14:Unid="ac58e0bb00cc4fa1a2d43903ffae97e3">
                <w:rFonts w:ascii="Arial" w:hAnsi="Arial" w:eastAsia="Arial" w:cs="Arial" pt14:Unid="b4b07f6b76f14f8e9792a1dca7b9bd3a"/>
                <w:color w:val="auto" pt14:Unid="2c3980775b03414d905899655845af15"/>
                <w:sz w:val="22" pt14:Unid="5ca0a9259b9c4cc4bfb58254296752db"/>
                <w:szCs w:val="22" pt14:Unid="2e979accda0f4a7f967a0d520950ede1"/>
              </w:rPr>
              <w:t>Propuesta . . . . . . . . . . . . . . . . . . . . . . . . . . . . . . . . . . . . . .</w:t>
            </w:r>
          </w:p>
        </w:tc>
        <w:tc pt14:Unid="a4b8efe4f74b470f9541902eecf166bb" pt14:SHA1Hash="346fe285b053a0fe4073af10398f570316b6896e">
          <w:tcPr pt14:Unid="8f6bfa18fa30449eaa79a172c7551c7d">
            <w:tcW w:w="380" w:type="dxa" pt14:Unid="cf863b22bbb741e08f9342028061b59a"/>
            <w:vAlign w:val="bottom" pt14:Unid="c70c4853d87d4d81a03d5fe07c85b8f2"/>
          </w:tcPr>
          <w:p pt14:Unid="830dcda8db134b649f6fdf11fe6be71f">
            <w:pPr pt14:Unid="fa18c54400cf4a429ac9dadbbbd4a125">
              <w:spacing w:after="0" pt14:Unid="6ec79749e61744aebd69526b6907ec5f"/>
              <w:jc w:val="right" pt14:Unid="dde58a7419944c6091a961c563c46816"/>
              <w:rPr pt14:Unid="30597b458dba4f5d9d097bba532cdbf7">
                <w:color w:val="auto" pt14:Unid="1577ccf1bd604defb39eb8dc0fcf1035"/>
                <w:sz w:val="20" pt14:Unid="55ff9ba42b08408493b11c0d53489cc7"/>
                <w:szCs w:val="20" pt14:Unid="f8f8f19006bf4d2190cf9833842d2b0c"/>
              </w:rPr>
            </w:pPr>
            <w:r>
              <w:rPr pt14:Unid="e5b2212055d04591965b487934e8471c">
                <w:rFonts w:ascii="Arial" w:hAnsi="Arial" w:eastAsia="Arial" w:cs="Arial" pt14:Unid="d105dccab2084896afc5ada05c2e241b"/>
                <w:color w:val="auto" pt14:Unid="b11badb548d5425fb133f3ae9cb69dcf"/>
                <w:sz w:val="22" pt14:Unid="b8ef061c685747e4be9a1240fa32802d"/>
                <w:szCs w:val="22" pt14:Unid="40ad08ddad164b0eb3e6aeed36b27a82"/>
              </w:rPr>
              <w:t>22</w:t>
            </w:r>
          </w:p>
        </w:tc>
      </w:tr>
      <w:tr pt14:Unid="b272ddda9c5d4fe58ef098dc2f2f2009" pt14:CorrelatedSHA1Hash="f39a4581c3e7592d7ffbb79b2d459612cb4e5223" pt14:SHA1Hash="f39a4581c3e7592d7ffbb79b2d459612cb4e5223" pt14:StructureSHA1Hash="eb6890cd44d11b32a968755a0ceecc5379af07b5">
        <w:trPr pt14:Unid="201e392d9b9948b79d94f9adae21731a">
          <w:trHeight w:val="335" pt14:Unid="787cde199b1346bead699900110abcfd"/>
        </w:trPr>
        <w:tc pt14:Unid="1bc6fc101ffc40dd9774118003324cf7" pt14:SHA1Hash="ecca52ea40d65a9185965b28cf6929edb717924a">
          <w:tcPr pt14:Unid="e840c2bf0ebf4e6aa89af48d4935394a">
            <w:tcW w:w="8120" w:type="dxa" pt14:Unid="3c8ce6e6289c4796ba4278b8fbc7e9d5"/>
            <w:gridSpan w:val="3" pt14:Unid="7aed51650a2d4f1eafff799564775c33"/>
            <w:vAlign w:val="bottom" pt14:Unid="f260f1d00e7f47b6956e294207794e5b"/>
          </w:tcPr>
          <w:p pt14:Unid="92291d75ed8b4a018328b6c3f02b84a1">
            <w:pPr pt14:Unid="f0b7f7ea500c4a5ba510731cd883d8e9">
              <w:spacing w:after="0" pt14:Unid="a13e8e20505e45a6bd6caecfabec50a5"/>
              <w:rPr pt14:Unid="09b67fb78892455eb61dc3882989de11">
                <w:rFonts w:ascii="Arial" w:hAnsi="Arial" w:eastAsia="Arial" w:cs="Arial" pt14:Unid="8f4c2a7cc2a64b45b8f589032a4ff9e5"/>
                <w:b w:val="1" pt14:Unid="dd7c770626bb46d8b0514019294e1c80"/>
                <w:bCs w:val="1" pt14:Unid="1c3d8aedd7c14483aff3b0628cfc7abc"/>
                <w:color w:val="auto" pt14:Unid="42a342dfea204a3bba15b5422516c4e7"/>
                <w:sz w:val="22" pt14:Unid="3e998ab08d6949f69dbb0f8f539d7476"/>
                <w:szCs w:val="22" pt14:Unid="b43174fff21e4fc8b49093680712a714"/>
              </w:rPr>
            </w:pPr>
            <w:r>
              <w:rPr pt14:Unid="245c5c9cd42a4ac798cfd9001377d9eb">
                <w:rFonts w:ascii="Arial" w:hAnsi="Arial" w:eastAsia="Arial" w:cs="Arial" pt14:Unid="c20b44a553f34d47acf7ac867b475e9a"/>
                <w:b w:val="1" pt14:Unid="250548c48b2b4e9cb80b984d1c47e70e"/>
                <w:bCs w:val="1" pt14:Unid="591be2a713894ee286e35faade141209"/>
                <w:color w:val="auto" pt14:Unid="3431ca933b9c43c6a72dbaad5757ff0a"/>
                <w:sz w:val="22" pt14:Unid="da6eaaff028e486ea931bb7f3d79213d"/>
                <w:szCs w:val="22" pt14:Unid="868c473f69aa4708b11a322ba60d7ad9"/>
              </w:rPr>
              <w:t>4  Especificación de requisitos del caso de estudio</w:t>
            </w:r>
          </w:p>
        </w:tc>
        <w:tc pt14:Unid="b111e07aa258479b8238e5a92cf3eb07" pt14:SHA1Hash="fecf16fe5d6d2a1d50ccdaf5a0bf9466da6f2300">
          <w:tcPr pt14:Unid="5efb3ce84c29453385e53b63a9aba0a6">
            <w:tcW w:w="380" w:type="dxa" pt14:Unid="960eeecca80547c9a21f3d3426f534f9"/>
            <w:vAlign w:val="bottom" pt14:Unid="f5fd021f96f6466a9c27f31674a30fcd"/>
          </w:tcPr>
          <w:p pt14:Unid="011071522cd2449dac69434320832b46">
            <w:pPr pt14:Unid="4a5f45d78fe84feb8c52643c5c546df5">
              <w:spacing w:after="0" pt14:Unid="a76d8466e7334f088c5af33f8c7afc20"/>
              <w:jc w:val="right" pt14:Unid="0ab345f2b3324ca19b93ad8576e299d6"/>
              <w:rPr pt14:Unid="c4abe391d6674a50bfcee047157176b8">
                <w:color w:val="auto" pt14:Unid="57b497b52ccf402985cd2eccf74d3fda"/>
                <w:sz w:val="20" pt14:Unid="80944403e6824c48bdf42b3c79718544"/>
                <w:szCs w:val="20" pt14:Unid="2625060695a7406b81b6961d53d52467"/>
              </w:rPr>
            </w:pPr>
            <w:r>
              <w:rPr pt14:Unid="d08cd2f2e5ee4bdaa2bbb349c34ab6bf">
                <w:rFonts w:ascii="Arial" w:hAnsi="Arial" w:eastAsia="Arial" w:cs="Arial" pt14:Unid="bb84456c9256437dba2e3395eb6058db"/>
                <w:b w:val="1" pt14:Unid="7696695cad344375b7018cd1124805a4"/>
                <w:bCs w:val="1" pt14:Unid="493d76155fa344168d986f8a659f5f74"/>
                <w:color w:val="auto" pt14:Unid="c95bcd61866f4712ab377b70cef1b1be"/>
                <w:sz w:val="22" pt14:Unid="066dc52132ce45f89c2cb6ff4fe52803"/>
                <w:szCs w:val="22" pt14:Unid="87a5244dee004dfe9d338c513214bc2d"/>
              </w:rPr>
              <w:t>23</w:t>
            </w:r>
          </w:p>
        </w:tc>
      </w:tr>
      <w:tr pt14:Unid="db04e9b6bdec4d1983b80c33eea3c68d" pt14:CorrelatedSHA1Hash="83aeab7282408362e41ad2cc53bb858e5d8d5611" pt14:SHA1Hash="83aeab7282408362e41ad2cc53bb858e5d8d5611" pt14:StructureSHA1Hash="21c83eeaf7c4efd77979dd9e88bf44426bd949df">
        <w:trPr pt14:Unid="371ddec427984102ba38b670b04147d2">
          <w:trHeight w:val="269" pt14:Unid="e471c43201704d0a9a7a7ee3892330cb"/>
        </w:trPr>
        <w:tc pt14:Unid="9f88fb1971434c3697a0a28ee003f77b" pt14:SHA1Hash="1cfa8aa5ef9811bac7eb6e44ff2f4b64fed460a2">
          <w:tcPr pt14:Unid="c50b8b2ac4914d58ace873aa9afc0eaf">
            <w:tcW w:w="720" w:type="dxa" pt14:Unid="f7f9b6783b3c40039b8fd979db8b4f0b"/>
            <w:vAlign w:val="bottom" pt14:Unid="cff67f8e586d4358a3169a7c1d7be59a"/>
          </w:tcPr>
          <w:p pt14:Unid="9f714030298a497c98d54114e810a279">
            <w:pPr pt14:Unid="3c78013122b0477fb3906bc38ef0cf61">
              <w:spacing w:after="0" pt14:Unid="febe02c390b641b29ae7a8d309587ec7"/>
              <w:ind w:right="12" pt14:Unid="e62ecbaafd514c02aa732fa377b3d8ea"/>
              <w:jc w:val="right" pt14:Unid="df008d5a0815456cbb05d98121d9cd09"/>
              <w:rPr pt14:Unid="67ceb8984c364e958a5ed3b327398c04">
                <w:rFonts w:ascii="Arial" w:hAnsi="Arial" w:eastAsia="Arial" w:cs="Arial" pt14:Unid="356a4dff1dff40eeb0d1011d542b37b0"/>
                <w:color w:val="auto" pt14:Unid="7ec8e3b103cc450f8caac439761669e8"/>
                <w:sz w:val="22" pt14:Unid="92975b326cfe48388e3bcdc72bf2dc2f"/>
                <w:szCs w:val="22" pt14:Unid="d57858db6be04095a17fd467d8f1a7fb"/>
              </w:rPr>
            </w:pPr>
            <w:r>
              <w:rPr pt14:Unid="c3e30914b32c4fa7902b0b8f77f3e901">
                <w:rFonts w:ascii="Arial" w:hAnsi="Arial" w:eastAsia="Arial" w:cs="Arial" pt14:Unid="edd9be8efaf241e981e0d3d1c0d3dad6"/>
                <w:color w:val="auto" pt14:Unid="98c35a8934e84df796a760f3d0e3a40a"/>
                <w:sz w:val="22" pt14:Unid="44c4a2d539b64c7a9a6a8f1cc5846f48"/>
                <w:szCs w:val="22" pt14:Unid="be3412cc7a4040c480044c101163c164"/>
              </w:rPr>
              <w:t>4.1</w:t>
            </w:r>
          </w:p>
        </w:tc>
        <w:tc pt14:Unid="ec7fd901fa24435398d89a0a17e2f438" pt14:SHA1Hash="d86681aecbfae66e9056b1fea96b1158cc166051">
          <w:tcPr pt14:Unid="fb0eb44f8566482283f410c740fa6b5c">
            <w:tcW w:w="7400" w:type="dxa" pt14:Unid="646587d45a044e0c93f27170292e622c"/>
            <w:gridSpan w:val="2" pt14:Unid="0b1add6173e341b19d5a876f080c341e"/>
            <w:vAlign w:val="bottom" pt14:Unid="521b19f59bc54d84bb8a048331a6fcfe"/>
          </w:tcPr>
          <w:p pt14:Unid="bfd90b7314e946b589a404b23185d29e">
            <w:pPr pt14:Unid="971a88fa7531498ba8c190bd7abc2ef2">
              <w:spacing w:after="0" pt14:Unid="83023fffaad3449ab126677f0f2d27a6"/>
              <w:ind w:right="51" pt14:Unid="2d0dd7cb52054b76bf2422ed1dfa9f34"/>
              <w:jc w:val="right" pt14:Unid="d54ae1b0ee9d4df3a92f9768fc64c00e"/>
              <w:rPr pt14:Unid="0b25b72b28a94aed92f022b014d41844">
                <w:rFonts w:ascii="Arial" w:hAnsi="Arial" w:eastAsia="Arial" w:cs="Arial" pt14:Unid="ce3fd2f7b3ba44c2bb8b8eb9047776c4"/>
                <w:color w:val="auto" pt14:Unid="572d42f7b8384082a79e454db8e30ee7"/>
                <w:sz w:val="22" pt14:Unid="75002597a2984f19a0fb1dff75dd38d3"/>
                <w:szCs w:val="22" pt14:Unid="835bc10638e041bf9757225b79c45edb"/>
              </w:rPr>
            </w:pPr>
            <w:r>
              <w:rPr pt14:Unid="7e7b5d74426f482c8cf4a89a649a9b7b">
                <w:rFonts w:ascii="Arial" w:hAnsi="Arial" w:eastAsia="Arial" w:cs="Arial" pt14:Unid="cdbd5577d76e4dd9a466be327a741a38"/>
                <w:color w:val="auto" pt14:Unid="ed36ea77c9a74f818c8ff2af282c1c84"/>
                <w:sz w:val="22" pt14:Unid="1c9e8b53c18c4bd891869f0c109a5164"/>
                <w:szCs w:val="22" pt14:Unid="29bf74b8976b4043bd05b303a0f6d584"/>
              </w:rPr>
              <w:t>Descripción del caso de estudio . . . . . . . . . . . . . . . . . . . . . . . . .</w:t>
            </w:r>
          </w:p>
        </w:tc>
        <w:tc pt14:Unid="c3d6f912e1be4ef4a0bec35361353b19" pt14:SHA1Hash="fecf16fe5d6d2a1d50ccdaf5a0bf9466da6f2300">
          <w:tcPr pt14:Unid="ed95b67cb43d41f7bfc19a39bf2e34a0">
            <w:tcW w:w="380" w:type="dxa" pt14:Unid="19336af5be2848808279f50f45d08e93"/>
            <w:vAlign w:val="bottom" pt14:Unid="e65c7654598f41e5a1ff5f2b5014405c"/>
          </w:tcPr>
          <w:p pt14:Unid="557d632fdfd64ffdb5ed2b5c323e7043">
            <w:pPr pt14:Unid="17c1b34801c541cbb72e59ac402e7eb0">
              <w:spacing w:after="0" pt14:Unid="9ac253fad1e8478f8cb9f20809ceeb80"/>
              <w:jc w:val="right" pt14:Unid="99b483e464e34046ad6c417d3a16e9af"/>
              <w:rPr pt14:Unid="f7841c7199494e169837ec6a145c221c">
                <w:color w:val="auto" pt14:Unid="6a1751960076493c8ca205fcd50c41b6"/>
                <w:sz w:val="20" pt14:Unid="7670153cebc44ef2a40a5fbf6132fc8c"/>
                <w:szCs w:val="20" pt14:Unid="8bc7cdda834847e781dc9f65f4695c0e"/>
              </w:rPr>
            </w:pPr>
            <w:r>
              <w:rPr pt14:Unid="b9f1cc26305243ff8c2695b702a40e63">
                <w:rFonts w:ascii="Arial" w:hAnsi="Arial" w:eastAsia="Arial" w:cs="Arial" pt14:Unid="67def381af1c4e50b64677bb5dd28d50"/>
                <w:color w:val="auto" pt14:Unid="900b4158b83e43b99d46dc6277a21f8b"/>
                <w:sz w:val="22" pt14:Unid="ab1b85927f9741f2a00bd4e1e62bee68"/>
                <w:szCs w:val="22" pt14:Unid="270000a3ed8e436cb559dba6d229bcc2"/>
              </w:rPr>
              <w:t>23</w:t>
            </w:r>
          </w:p>
        </w:tc>
      </w:tr>
      <w:tr pt14:Unid="ca1438376b8e48c598d63a8dafe10943" pt14:CorrelatedSHA1Hash="1c4420700fabb4780a4b7d12ffdaa003613377b8" pt14:SHA1Hash="1c4420700fabb4780a4b7d12ffdaa003613377b8" pt14:StructureSHA1Hash="21c83eeaf7c4efd77979dd9e88bf44426bd949df">
        <w:trPr pt14:Unid="1b348d20ed364677ab61451a7d791399">
          <w:trHeight w:val="273" pt14:Unid="4bec998b0fef4fcda79f40e82b306ad3"/>
        </w:trPr>
        <w:tc pt14:Unid="4023df51224f4957a002771fc61c4366" pt14:SHA1Hash="12c748954d9681833a82d2ed62559716aa3024c0">
          <w:tcPr pt14:Unid="7ddcb2e6e9254d3eb4228445189b0e17">
            <w:tcW w:w="720" w:type="dxa" pt14:Unid="e17a9249d244497d8e52b736aeec71ba"/>
            <w:vAlign w:val="bottom" pt14:Unid="b3dc8ed47e6d43fcb5f102641086924b"/>
          </w:tcPr>
          <w:p pt14:Unid="5af7defc614f4c019305777777844248">
            <w:pPr pt14:Unid="8926189cce3f412f855b30187b50772f">
              <w:spacing w:after="0" pt14:Unid="0c40be1eafbc4319bf3f951e573acda9"/>
              <w:ind w:right="12" pt14:Unid="bf61c2d12936405790782f97aed60214"/>
              <w:jc w:val="right" pt14:Unid="36bc380bba9d4fd387a218f2e7629dd6"/>
              <w:rPr pt14:Unid="c89bfabd626846fc987726575c502efa">
                <w:rFonts w:ascii="Arial" w:hAnsi="Arial" w:eastAsia="Arial" w:cs="Arial" pt14:Unid="1e0257f753a64884990162d0a52392e6"/>
                <w:color w:val="auto" pt14:Unid="d735731469d34abdbce436ac9d153a6e"/>
                <w:sz w:val="22" pt14:Unid="541cd2bd0fa344449ebc6099c1831a27"/>
                <w:szCs w:val="22" pt14:Unid="56d12b4b37fe452abbc48e5f47bf138e"/>
              </w:rPr>
            </w:pPr>
            <w:r>
              <w:rPr pt14:Unid="6eb7f4567d8a4c68a0f03a8536a3644b">
                <w:rFonts w:ascii="Arial" w:hAnsi="Arial" w:eastAsia="Arial" w:cs="Arial" pt14:Unid="badcb695b3dc4c67b27ebef259a20662"/>
                <w:color w:val="auto" pt14:Unid="baadd314269b45ff8468adfd2751dbe5"/>
                <w:sz w:val="22" pt14:Unid="4fdf4d26a81448299228704f4abab6dc"/>
                <w:szCs w:val="22" pt14:Unid="cbe87396478148d9bc9d25d26a6722ac"/>
              </w:rPr>
              <w:t>4.2</w:t>
            </w:r>
          </w:p>
        </w:tc>
        <w:tc pt14:Unid="429744fea656470384737f42fe4d246d" pt14:SHA1Hash="67aa835b41a5591e1fb04a92a755e1481ced53d5">
          <w:tcPr pt14:Unid="cde9a06ad92d4229b83be46aa981f0de">
            <w:tcW w:w="7400" w:type="dxa" pt14:Unid="178213dd1cda430eba6217769e03fc48"/>
            <w:gridSpan w:val="2" pt14:Unid="f801ed2e0447459d84803be93acde7ee"/>
            <w:vAlign w:val="bottom" pt14:Unid="3ff502f4375845b09a17c987222b3686"/>
          </w:tcPr>
          <w:p pt14:Unid="211dcf0435b949a79d8a863fe4f5d20d">
            <w:pPr pt14:Unid="7614e947774b4ddaa2bc89143e0f596b">
              <w:spacing w:after="0" pt14:Unid="5d3f507ee2a14823bbd3ab929a5f31f5"/>
              <w:ind w:right="51" pt14:Unid="56cd497c4a1149f3a2bc06b89e04dee6"/>
              <w:jc w:val="right" pt14:Unid="9c9160c7e9b04aa1b721c7a9630914d4"/>
              <w:rPr pt14:Unid="f067d745bc274f67b6740fccf5e57a51">
                <w:rFonts w:ascii="Arial" w:hAnsi="Arial" w:eastAsia="Arial" w:cs="Arial" pt14:Unid="52cb422a567c4893a15acbb69dfc3df5"/>
                <w:color w:val="auto" pt14:Unid="a12565ec739d41708df38dc68251e52f"/>
                <w:sz w:val="22" pt14:Unid="dc315d40f38840b8a5070bf451ffd1ed"/>
                <w:szCs w:val="22" pt14:Unid="e8c5c05418484e49a6bff92bfeebdbe8"/>
              </w:rPr>
            </w:pPr>
            <w:r>
              <w:rPr pt14:Unid="e37c655c4f6b470eabe4d7b12ebfaf58">
                <w:rFonts w:ascii="Arial" w:hAnsi="Arial" w:eastAsia="Arial" w:cs="Arial" pt14:Unid="6bf209b0daf844058468f36907b6b5dc"/>
                <w:color w:val="auto" pt14:Unid="e70fa8e3c51b4474948bf57c6fd2e612"/>
                <w:sz w:val="22" pt14:Unid="13aa5898838145feac8547706955a97b"/>
                <w:szCs w:val="22" pt14:Unid="6443c387fbf64e79a9723a8b6c4f7741"/>
              </w:rPr>
              <w:t>Casos de uso y modelo de dominio . . . . . . . . . . . . . . . . . . . . . . .</w:t>
            </w:r>
          </w:p>
        </w:tc>
        <w:tc pt14:Unid="ca19d55b3da64064b1b884324106883f" pt14:SHA1Hash="dd999eea23046207146667bd09f4a9c7ddb73bea">
          <w:tcPr pt14:Unid="a7f06411c0a949f4a194d0e0e10f22ea">
            <w:tcW w:w="380" w:type="dxa" pt14:Unid="dc1daefeeac24c298afb0cb6bd0a6d52"/>
            <w:vAlign w:val="bottom" pt14:Unid="703baae919204b92ba75ddca49f5ca93"/>
          </w:tcPr>
          <w:p pt14:Unid="e7fe78f95114459b91e66e79e8e5d175">
            <w:pPr pt14:Unid="9aed35cd46184744ab639639e988e259">
              <w:spacing w:after="0" pt14:Unid="5428d2155993486cb6c39049696a9d35"/>
              <w:jc w:val="right" pt14:Unid="871bf08c64fa4420b2255a583d679859"/>
              <w:rPr pt14:Unid="debd6e51b94d4e968acf6f82b261691c">
                <w:color w:val="auto" pt14:Unid="b10b4571b7e14392963700645abdf9f2"/>
                <w:sz w:val="20" pt14:Unid="9ce3b137ee6b449f9c882a6d30201a0c"/>
                <w:szCs w:val="20" pt14:Unid="784e2613b23f422c80ef2489ccb31479"/>
              </w:rPr>
            </w:pPr>
            <w:r>
              <w:rPr pt14:Unid="b9f2eb8e8ac74b558fbb3f5d160af5fb">
                <w:rFonts w:ascii="Arial" w:hAnsi="Arial" w:eastAsia="Arial" w:cs="Arial" pt14:Unid="a13a54bacf7f4c3983af571d76f98a5e"/>
                <w:color w:val="auto" pt14:Unid="f824103291514e36a710aefc51ff9d5a"/>
                <w:sz w:val="22" pt14:Unid="04495400244448d78d430b66eaed519e"/>
                <w:szCs w:val="22" pt14:Unid="249ff42097dc4761a46ac6758f8bd068"/>
              </w:rPr>
              <w:t>24</w:t>
            </w:r>
          </w:p>
        </w:tc>
      </w:tr>
      <w:tr pt14:Unid="e96026d42d054d82a8878d2b328532b4" pt14:CorrelatedSHA1Hash="3d7e951fb901adfa286f8865db624b87f775727c" pt14:SHA1Hash="3d7e951fb901adfa286f8865db624b87f775727c" pt14:StructureSHA1Hash="eb6890cd44d11b32a968755a0ceecc5379af07b5">
        <w:trPr pt14:Unid="2ff539bb2bf34671aeaf9ed9fbd13b68">
          <w:trHeight w:val="335" pt14:Unid="39a12ede127c488089d0f662f1737ed5"/>
        </w:trPr>
        <w:tc pt14:Unid="7326827fc907454f90613ad19edb220e" pt14:SHA1Hash="1cea10b38308b341902cfad16f4a4d7959bd4ba4">
          <w:tcPr pt14:Unid="0c338450f21d4a37ae010ee0538c987e">
            <w:tcW w:w="8120" w:type="dxa" pt14:Unid="981c5519cb074384a47a8e206121b12a"/>
            <w:gridSpan w:val="3" pt14:Unid="b90a33ba68f5484b84b7a8149d669a35"/>
            <w:vAlign w:val="bottom" pt14:Unid="716c41bb72fc408791375753899c8159"/>
          </w:tcPr>
          <w:p pt14:Unid="90451d9d0a71447d810ae2dc66b12bbc">
            <w:pPr pt14:Unid="e2cbbe43dad24427bc7ef3c12981cef4">
              <w:spacing w:after="0" pt14:Unid="cc84d6c6aada40dd90c9ae947aa2db8a"/>
              <w:rPr pt14:Unid="ab506994fcd6499abae40af2bc1a9339">
                <w:rFonts w:ascii="Arial" w:hAnsi="Arial" w:eastAsia="Arial" w:cs="Arial" pt14:Unid="c868a8da7d9647d08e3affe25e780c57"/>
                <w:b w:val="1" pt14:Unid="0c2e7010a10f4c2a9f83ee4815735fd0"/>
                <w:bCs w:val="1" pt14:Unid="dc71bc51bc5a4b5a886cb5bbebebef02"/>
                <w:color w:val="auto" pt14:Unid="f11d8b049e2244dfb368b72446dab1c3"/>
                <w:sz w:val="22" pt14:Unid="77d23f663ae0428d9b0b0e5bb88ba1c4"/>
                <w:szCs w:val="22" pt14:Unid="0bd9e9eb92d445bf8ca42d0ff191119a"/>
              </w:rPr>
            </w:pPr>
            <w:r>
              <w:rPr pt14:Unid="3cc33aeff0764955a3d044f482eb1fb7">
                <w:rFonts w:ascii="Arial" w:hAnsi="Arial" w:eastAsia="Arial" w:cs="Arial" pt14:Unid="8347658a6e9d4e54984e8664a239f292"/>
                <w:b w:val="1" pt14:Unid="1040b6addc004f1ab915fd66a2d36a4d"/>
                <w:bCs w:val="1" pt14:Unid="c1630e98bdf64b7b90cb0e2e2078d9c3"/>
                <w:color w:val="auto" pt14:Unid="bb6af2897d274d93af78b8b8c6bba5dc"/>
                <w:sz w:val="22" pt14:Unid="61070e3279834416b4e2011e1bcb14fe"/>
                <w:szCs w:val="22" pt14:Unid="99e15952f52849a6b369665bfd17f9e8"/>
              </w:rPr>
              <w:t>5  Proceso de desarrollo</w:t>
            </w:r>
          </w:p>
        </w:tc>
        <w:tc pt14:Unid="c417b19d65bd411f8b8e73e8337c7c5e" pt14:SHA1Hash="2aae30b749695e2715edd026a72a6eb545b820a6">
          <w:tcPr pt14:Unid="19a52a5655464942a9d50729f64e8117">
            <w:tcW w:w="380" w:type="dxa" pt14:Unid="502a4cde3e4e4f29bbc2c324df0e8bc8"/>
            <w:vAlign w:val="bottom" pt14:Unid="08ec30afb4d14066b4798ad70ed50f44"/>
          </w:tcPr>
          <w:p pt14:Unid="848678a08d4e43c4bd963720fae60c93">
            <w:pPr pt14:Unid="ac7cb4e271e749dabc1db757f8c03d97">
              <w:spacing w:after="0" pt14:Unid="f58cd1f0c3f4482b8cda22d16cbb6a2b"/>
              <w:jc w:val="right" pt14:Unid="dbe49e5974b34edc8d05ef5ed3e72318"/>
              <w:rPr pt14:Unid="713d24323a7f42b9b2846d2c2cb8a7de">
                <w:color w:val="auto" pt14:Unid="b601cb324331423790b8e9e58ef48ba5"/>
                <w:sz w:val="20" pt14:Unid="e5be368c7cb64317826ea0972b28daa5"/>
                <w:szCs w:val="20" pt14:Unid="d59208bcf1e6433795c1eba36ccd19d2"/>
              </w:rPr>
            </w:pPr>
            <w:r>
              <w:rPr pt14:Unid="159c817cdbc1496e824c70f143f7fa39">
                <w:rFonts w:ascii="Arial" w:hAnsi="Arial" w:eastAsia="Arial" w:cs="Arial" pt14:Unid="471a6628a3df4542b97de6314e8d8c4d"/>
                <w:b w:val="1" pt14:Unid="ffa5586e9bc64ed2a11df2c8d262798f"/>
                <w:bCs w:val="1" pt14:Unid="acd311aafa414e15bd7ef1e7c92551e4"/>
                <w:color w:val="auto" pt14:Unid="6b9c8205535845f686e31be704285336"/>
                <w:sz w:val="22" pt14:Unid="83dd6259b883496488c6c4b25f70d182"/>
                <w:szCs w:val="22" pt14:Unid="b932ff13cae945418e3cc1f0e07cc40b"/>
              </w:rPr>
              <w:t>27</w:t>
            </w:r>
          </w:p>
        </w:tc>
      </w:tr>
      <w:tr pt14:Unid="c1dda5705bd8474db0994b92de831df9" pt14:CorrelatedSHA1Hash="3d03aec4d04b8d0d99e479076bf77d1dcfb5f644" pt14:SHA1Hash="3d03aec4d04b8d0d99e479076bf77d1dcfb5f644" pt14:StructureSHA1Hash="21c83eeaf7c4efd77979dd9e88bf44426bd949df">
        <w:trPr pt14:Unid="2c5defd4d14c492dacaf5fe07eb1b843">
          <w:trHeight w:val="269" pt14:Unid="153030cabeb84c258858cbef76e1bc3e"/>
        </w:trPr>
        <w:tc pt14:Unid="7cdb0fad1b1843598c36487a13add122" pt14:SHA1Hash="a00c8fb781dae3502fa9ced13adc921be3e69caa">
          <w:tcPr pt14:Unid="bafc29be087040c2af7bb5d2d4122929">
            <w:tcW w:w="720" w:type="dxa" pt14:Unid="94457b10329342378525a9d57ad2fe71"/>
            <w:vAlign w:val="bottom" pt14:Unid="4deea5bd8988470c8d46227f82cf9761"/>
          </w:tcPr>
          <w:p pt14:Unid="b693cd86691245ae8d754d700eb9d971">
            <w:pPr pt14:Unid="5425ccc58edb48f2bf4620512d27da5c">
              <w:spacing w:after="0" pt14:Unid="735f22b3f7234608a41960d4fb48f49b"/>
              <w:ind w:right="12" pt14:Unid="ee43a2d2947946d2a69be7f5c3bd3a37"/>
              <w:jc w:val="right" pt14:Unid="c242b92321c04b95b1fdb540ce301e92"/>
              <w:rPr pt14:Unid="165379bd1c434c12aea1770d2a9f68c3">
                <w:rFonts w:ascii="Arial" w:hAnsi="Arial" w:eastAsia="Arial" w:cs="Arial" pt14:Unid="44a3ee495b2646f38cc1a0f6464a2d4b"/>
                <w:color w:val="auto" pt14:Unid="f1b734a34c6a482c97edd5ad220150da"/>
                <w:sz w:val="22" pt14:Unid="821fa9900b104ca894171ca4376d05af"/>
                <w:szCs w:val="22" pt14:Unid="889c65e0cdda42c6a7050ddb0b5c8c87"/>
              </w:rPr>
            </w:pPr>
            <w:r>
              <w:rPr pt14:Unid="3b50a06dcacf43b891762e53f9094fb3">
                <w:rFonts w:ascii="Arial" w:hAnsi="Arial" w:eastAsia="Arial" w:cs="Arial" pt14:Unid="6d1a160c7c7e4bfb89f409fa95e827f5"/>
                <w:color w:val="auto" pt14:Unid="a9954a10f3384002a9a7370e5582e2d0"/>
                <w:sz w:val="22" pt14:Unid="6d82741640204c3388a260a504d66af8"/>
                <w:szCs w:val="22" pt14:Unid="ca3dc42a728c4184bbc924656467f6fb"/>
              </w:rPr>
              <w:t>5.1</w:t>
            </w:r>
          </w:p>
        </w:tc>
        <w:tc pt14:Unid="ad9e117b09ba4c039068c664f7b0e9e9" pt14:SHA1Hash="392e7ce2e35a901c7b80f2ffc319856e2de9e01a">
          <w:tcPr pt14:Unid="f6f65cb1bc984b89944573084ee5194b">
            <w:tcW w:w="7400" w:type="dxa" pt14:Unid="98fd05b18b344ec181084397ee6e042f"/>
            <w:gridSpan w:val="2" pt14:Unid="8160532820054499aa3909bd92893ef0"/>
            <w:vAlign w:val="bottom" pt14:Unid="c3215e26dce045e4b53fb86fa1f298fd"/>
          </w:tcPr>
          <w:p pt14:Unid="4a68efcd63724596b7fdbaaf509f371f">
            <w:pPr pt14:Unid="d6694967b4844b10820a006b7437bc3e">
              <w:spacing w:after="0" pt14:Unid="496119bdae9d4f358be2a178144234b6"/>
              <w:ind w:right="51" pt14:Unid="0cc743fb5add4521adf2bdd9d75d01a1"/>
              <w:jc w:val="right" pt14:Unid="56d5b4b4780f4e008332519c861b8748"/>
              <w:rPr pt14:Unid="d3404137d23440ba9642951230287ae5">
                <w:rFonts w:ascii="Arial" w:hAnsi="Arial" w:eastAsia="Arial" w:cs="Arial" pt14:Unid="c75ef06f80f74fcfb489dc6636f1236e"/>
                <w:color w:val="auto" pt14:Unid="04ae73bc1b0f49e7bff0550ce917b2e8"/>
                <w:sz w:val="22" pt14:Unid="2a1989d27b5e49a3baa4f276e8b3809f"/>
                <w:szCs w:val="22" pt14:Unid="1938369f6a084c2da413e39783b8a6f9"/>
              </w:rPr>
            </w:pPr>
            <w:r>
              <w:rPr pt14:Unid="9984fbc7ea424ec3bfb21732c374b552">
                <w:rFonts w:ascii="Arial" w:hAnsi="Arial" w:eastAsia="Arial" w:cs="Arial" pt14:Unid="e162927881a34cc7a821fecc06ec1b14"/>
                <w:color w:val="auto" pt14:Unid="3c227069581c479885791653fae38967"/>
                <w:sz w:val="22" pt14:Unid="bdb7e122158c4964986f98118cbc06cc"/>
                <w:szCs w:val="22" pt14:Unid="c10d4c99394c4bbaa6288fc7a466036f"/>
              </w:rPr>
              <w:t>Plan de trabajo . . . . . . . . . . . . . . . . . . . . . . . . . . . . . . . . . . .</w:t>
            </w:r>
          </w:p>
        </w:tc>
        <w:tc pt14:Unid="5b776861e50a40dda795fdad6499615e" pt14:SHA1Hash="2aae30b749695e2715edd026a72a6eb545b820a6">
          <w:tcPr pt14:Unid="34f20d1d5f1e4eb8871292108bcb3e9e">
            <w:tcW w:w="380" w:type="dxa" pt14:Unid="c89e28dff0934c40abefa543c6ea33ba"/>
            <w:vAlign w:val="bottom" pt14:Unid="43bcb06d5e784a329d9a1a3b6d1b55dc"/>
          </w:tcPr>
          <w:p pt14:Unid="e949a7b592084a7a80254c10f76c525e">
            <w:pPr pt14:Unid="aaefe009df93435198adcee2094e4ad7">
              <w:spacing w:after="0" pt14:Unid="80eb3d300e074f9196d9b6af0adae5a8"/>
              <w:jc w:val="right" pt14:Unid="dbc0253314b0489abf748c0b6ddf6d29"/>
              <w:rPr pt14:Unid="c58378601b954472b0477e0653578f01">
                <w:color w:val="auto" pt14:Unid="51fcfbf0e8644c82b6a95763f44e62eb"/>
                <w:sz w:val="20" pt14:Unid="5bc76edd9d2e437885fcbf4df9f9a2ca"/>
                <w:szCs w:val="20" pt14:Unid="2a668bcc485340f280978bb57a0d5850"/>
              </w:rPr>
            </w:pPr>
            <w:r>
              <w:rPr pt14:Unid="d86c2cc48c5e4a528ca250188c333644">
                <w:rFonts w:ascii="Arial" w:hAnsi="Arial" w:eastAsia="Arial" w:cs="Arial" pt14:Unid="76657c44db5b4917bb4e5f8dd774fd18"/>
                <w:color w:val="auto" pt14:Unid="dc5292d46ceb4faebe8dfe38634402c9"/>
                <w:sz w:val="22" pt14:Unid="6533d16a2ac14a88bfa5b491d5ef782d"/>
                <w:szCs w:val="22" pt14:Unid="edc532a68eba4f2488f83d274dcd8bed"/>
              </w:rPr>
              <w:t>27</w:t>
            </w:r>
          </w:p>
        </w:tc>
      </w:tr>
      <w:tr pt14:Unid="9ea5f8577a7a4c44b286e48a38b28f27" pt14:CorrelatedSHA1Hash="8d1a332d9fa0b092b60fcc348459310d031c66ef" pt14:SHA1Hash="8d1a332d9fa0b092b60fcc348459310d031c66ef" pt14:StructureSHA1Hash="21c83eeaf7c4efd77979dd9e88bf44426bd949df">
        <w:trPr pt14:Unid="930c0c14a800474e9e005c9ef6304280">
          <w:trHeight w:val="273" pt14:Unid="596c207d84124ce79af1ba4f42d038fb"/>
        </w:trPr>
        <w:tc pt14:Unid="d7945dabc6e843d99ad4ab9af8e1d717" pt14:SHA1Hash="876d349f69d9b5790d6e13c12b1dfb5d23cd0900">
          <w:tcPr pt14:Unid="ee55337a5fe74986a67e3343cb347673">
            <w:tcW w:w="720" w:type="dxa" pt14:Unid="7673ab5c9ef941e5acdf3202f474d09c"/>
            <w:vAlign w:val="bottom" pt14:Unid="8683cf542cf84d108325fe7e5de2f83c"/>
          </w:tcPr>
          <w:p pt14:Unid="4cd9eb2025934d1d82a9e7444947d7ec">
            <w:pPr pt14:Unid="a09c2e7a41c744a2a41ef36a4d7e042f">
              <w:spacing w:after="0" pt14:Unid="f738781df135474dad650eacca3c23ea"/>
              <w:ind w:right="12" pt14:Unid="731e83536587430e9a8f6cf67650d2a9"/>
              <w:jc w:val="right" pt14:Unid="1f035f356dbb44b3b5fe26ae01b0c906"/>
              <w:rPr pt14:Unid="73a4af9700ea4cc5bf5b8db2cb92714a">
                <w:rFonts w:ascii="Arial" w:hAnsi="Arial" w:eastAsia="Arial" w:cs="Arial" pt14:Unid="c1f1003333744a0a82476de47ce63712"/>
                <w:color w:val="auto" pt14:Unid="7d276270338c4559ba24afd0fe8c0a69"/>
                <w:sz w:val="22" pt14:Unid="1484b99052114078b53765ba3d56e32f"/>
                <w:szCs w:val="22" pt14:Unid="be5961cc5e1a4526b2b06f57b7d4c8d5"/>
              </w:rPr>
            </w:pPr>
            <w:r>
              <w:rPr pt14:Unid="42eae18b803046b2b445705dc119c2c1">
                <w:rFonts w:ascii="Arial" w:hAnsi="Arial" w:eastAsia="Arial" w:cs="Arial" pt14:Unid="0f6adcb12e9b465b88d7f4e9d494b7a6"/>
                <w:color w:val="auto" pt14:Unid="068f4d9d436545c8b97555e052c687fa"/>
                <w:sz w:val="22" pt14:Unid="5a4877bdb41248efa7aeaee13d532a0d"/>
                <w:szCs w:val="22" pt14:Unid="505ebbbf57fb4c2e80c1183d5108553a"/>
              </w:rPr>
              <w:t>5.2</w:t>
            </w:r>
          </w:p>
        </w:tc>
        <w:tc pt14:Unid="106e54e241aa446e8285f9e470e5deaf" pt14:SHA1Hash="8c7fa5dad2b9b6f74de118825e4c8764e03c99a0">
          <w:tcPr pt14:Unid="d577db59fefe46a99cee8281778eb1cd">
            <w:tcW w:w="7400" w:type="dxa" pt14:Unid="102a22d978ba43c5ba7cde9508b863fb"/>
            <w:gridSpan w:val="2" pt14:Unid="8521b76d22a4405ab33f3a4e7509482a"/>
            <w:vAlign w:val="bottom" pt14:Unid="323e907785044ad6828d06a663902f6b"/>
          </w:tcPr>
          <w:p pt14:Unid="24ef8548e5344077b9d0ad6e4521da83">
            <w:pPr pt14:Unid="33554f9d79fc4cb1bfdfd20915bcee20">
              <w:spacing w:after="0" pt14:Unid="04942273b4524f4eb7ce8b522536c029"/>
              <w:ind w:right="51" pt14:Unid="29192588029542f4bf4ce5c9434d7328"/>
              <w:jc w:val="right" pt14:Unid="22ca0eadac774c6ea6a4f3111aaa7a3f"/>
              <w:rPr pt14:Unid="383fa9de8b5b4cbcb5adfd25245757a7">
                <w:rFonts w:ascii="Arial" w:hAnsi="Arial" w:eastAsia="Arial" w:cs="Arial" pt14:Unid="61896cad424c41a985ff9051f7999695"/>
                <w:color w:val="auto" pt14:Unid="b0ceedb1e7ae4082ad0e096f9cbc71fe"/>
                <w:sz w:val="22" pt14:Unid="e358b10b300041419fe135b0dd2079d4"/>
                <w:szCs w:val="22" pt14:Unid="688cf7343b554fd6a6c3861657df04dc"/>
              </w:rPr>
            </w:pPr>
            <w:r>
              <w:rPr pt14:Unid="40d703d808384858910bcb9aac08ea70">
                <w:rFonts w:ascii="Arial" w:hAnsi="Arial" w:eastAsia="Arial" w:cs="Arial" pt14:Unid="e50a431e54f24616945f5174a3940aa1"/>
                <w:color w:val="auto" pt14:Unid="e6bbf78f50dd47df8099cd347187e65b"/>
                <w:sz w:val="22" pt14:Unid="121e8495f39d40cd8b2d01948a24d4d8"/>
                <w:szCs w:val="22" pt14:Unid="cf5f5e6fa2c840228dd3628955df6e7e"/>
              </w:rPr>
              <w:t>Organización del trabajo . . . . . . . . . . . . . . . . . . . . . . . . . . . . .</w:t>
            </w:r>
          </w:p>
        </w:tc>
        <w:tc pt14:Unid="04186474f9024194b6be14d36cd777f2" pt14:SHA1Hash="2aae30b749695e2715edd026a72a6eb545b820a6">
          <w:tcPr pt14:Unid="6ad89bcdf08e45e4a36cd0b003d9c031">
            <w:tcW w:w="380" w:type="dxa" pt14:Unid="6587457e168a4ab0b59d95dc8bcf3b11"/>
            <w:vAlign w:val="bottom" pt14:Unid="06e8135790944ded9a6f655d9bf943af"/>
          </w:tcPr>
          <w:p pt14:Unid="38955fcc8da14dcdbd2c4c00cdaf43c3">
            <w:pPr pt14:Unid="ff947278ecac41739991e0d46a854b7e">
              <w:spacing w:after="0" pt14:Unid="5b29c87af6494300be4eef4ed121cf95"/>
              <w:jc w:val="right" pt14:Unid="06ccd1b397b74618b568732f68dfc916"/>
              <w:rPr pt14:Unid="2b0ab44950ca4824b32a3fd4bea83937">
                <w:color w:val="auto" pt14:Unid="28c03ec058f448acb5fd15716dccdedf"/>
                <w:sz w:val="20" pt14:Unid="6210fe41c43e442981304066e1e0414b"/>
                <w:szCs w:val="20" pt14:Unid="fe8ffc81726748b2865c509bbc3ab5e5"/>
              </w:rPr>
            </w:pPr>
            <w:r>
              <w:rPr pt14:Unid="c054be5ccbc0454a8531ba37e16b61d3">
                <w:rFonts w:ascii="Arial" w:hAnsi="Arial" w:eastAsia="Arial" w:cs="Arial" pt14:Unid="b974e3565a5341b48e834fecb3385a1c"/>
                <w:color w:val="auto" pt14:Unid="7f6abbdea43c474c8ee1bdd339a84f8d"/>
                <w:sz w:val="22" pt14:Unid="76f66cb0192a488184ff4cbfcdf7ffe0"/>
                <w:szCs w:val="22" pt14:Unid="272079edbb13487f91377e641904dd68"/>
              </w:rPr>
              <w:t>27</w:t>
            </w:r>
          </w:p>
        </w:tc>
      </w:tr>
      <w:tr pt14:Unid="9d98f3be528f4de7a515a762bca85358" pt14:CorrelatedSHA1Hash="ce2829548cb7ba67025098d9cf99fc7a554665f2" pt14:SHA1Hash="ce2829548cb7ba67025098d9cf99fc7a554665f2" pt14:StructureSHA1Hash="eb6890cd44d11b32a968755a0ceecc5379af07b5">
        <w:trPr pt14:Unid="0dc30067a3ad4ccf955d0ca6174a4e91">
          <w:trHeight w:val="335" pt14:Unid="0fbac5e7a67d45acb2c1b9981712f9f4"/>
        </w:trPr>
        <w:tc pt14:Unid="3f21129416674b299786b65e369e0e42" pt14:SHA1Hash="ec396daf43696446517a977c8b697084f77d9749">
          <w:tcPr pt14:Unid="20fb784b2419471e8d7fb38cce2222bd">
            <w:tcW w:w="8120" w:type="dxa" pt14:Unid="b12367c875f44d8581943890e0d5d4c2"/>
            <w:gridSpan w:val="3" pt14:Unid="d943df67484f42d79610287b2f130d53"/>
            <w:vAlign w:val="bottom" pt14:Unid="a6a7c8acd2044163ba51861b1602ad67"/>
          </w:tcPr>
          <w:p pt14:Unid="d789b97ed3794c94af1f90b672a18503">
            <w:pPr pt14:Unid="2815bd504450404482e4991419ae6be9">
              <w:spacing w:after="0" pt14:Unid="50ddeef1c5284f0d821c69dec5199ca9"/>
              <w:rPr pt14:Unid="2f0ffb129e1f419b89d52c486d3f037d">
                <w:rFonts w:ascii="Arial" w:hAnsi="Arial" w:eastAsia="Arial" w:cs="Arial" pt14:Unid="169eb44d6a2d4eee8a82deb2cf4e10f0"/>
                <w:b w:val="1" pt14:Unid="deb62377f59243cc8e7121b7289bb8a4"/>
                <w:bCs w:val="1" pt14:Unid="2790ba05f59348d9a365a7fb8f2dfbf9"/>
                <w:color w:val="auto" pt14:Unid="212512330be34d8c94f8a12467dcf415"/>
                <w:sz w:val="22" pt14:Unid="d9fe167ea6fe47cbb8e4992731573a90"/>
                <w:szCs w:val="22" pt14:Unid="07a8743ac6bc4e01bb21a34003749241"/>
              </w:rPr>
            </w:pPr>
            <w:r>
              <w:rPr pt14:Unid="3dd3063ec0594595b89475641fecbd6e">
                <w:rFonts w:ascii="Arial" w:hAnsi="Arial" w:eastAsia="Arial" w:cs="Arial" pt14:Unid="8285e86f14f14301be2818146c984382"/>
                <w:b w:val="1" pt14:Unid="1eeae66821ed43748d2e18b07ad14ef2"/>
                <w:bCs w:val="1" pt14:Unid="e1abe548fb4a4de195c84fbc1f7c3b3f"/>
                <w:color w:val="auto" pt14:Unid="d4a5d0cd5c11404ca9afb374f94cae46"/>
                <w:sz w:val="22" pt14:Unid="246cef0825574b97966d537d0b3f7c79"/>
                <w:szCs w:val="22" pt14:Unid="1f68b43714f745d592b43b8f9b9ba0ef"/>
              </w:rPr>
              <w:t>6  Diseño e implementación de la solución monolítica</w:t>
            </w:r>
          </w:p>
        </w:tc>
        <w:tc pt14:Unid="63667247ba40402190e45592bf4f8d81" pt14:SHA1Hash="cdb3ff997506efce338445d1f955822423de187c">
          <w:tcPr pt14:Unid="5f80d6e3897441f9ba8d62cc6e897535">
            <w:tcW w:w="380" w:type="dxa" pt14:Unid="d127eba2c5c34fb2b8bb29f72ace4c1d"/>
            <w:vAlign w:val="bottom" pt14:Unid="6dce73cf0dde49488cd604676cdeec36"/>
          </w:tcPr>
          <w:p pt14:Unid="518a1f527d3744e98ededf4a7984d89e">
            <w:pPr pt14:Unid="7e0f26a2eb8b4aa88d4113949cdda821">
              <w:spacing w:after="0" pt14:Unid="4b3eb92deccc4c43b30f016057bafef7"/>
              <w:jc w:val="right" pt14:Unid="4c354b9d72774456845d2778d5239a1f"/>
              <w:rPr pt14:Unid="ec9b85d44b734cd58ae82682ab6a0c92">
                <w:color w:val="auto" pt14:Unid="8f8d4dd5fd0c44d6b6e7cd038a0e00f1"/>
                <w:sz w:val="20" pt14:Unid="d0362933278c485c8d6e93452521fbe7"/>
                <w:szCs w:val="20" pt14:Unid="02ccaba39344417881f5962bbbad1133"/>
              </w:rPr>
            </w:pPr>
            <w:r>
              <w:rPr pt14:Unid="be1285a2b8564689aecb39f748b5079f">
                <w:rFonts w:ascii="Arial" w:hAnsi="Arial" w:eastAsia="Arial" w:cs="Arial" pt14:Unid="d8fa54a2520f41029a093b3442cc5d61"/>
                <w:b w:val="1" pt14:Unid="0eb6b19b550943dda93a225fa3632f67"/>
                <w:bCs w:val="1" pt14:Unid="edb945d94c32479c9206fe5bfe44ad7d"/>
                <w:color w:val="auto" pt14:Unid="c7afe783916e4237b09b14cdb850c9f1"/>
                <w:sz w:val="22" pt14:Unid="b3103a55a3444168bdaf974c5a2d9772"/>
                <w:szCs w:val="22" pt14:Unid="675ba71ed5a142d084ba3888b3502b4d"/>
              </w:rPr>
              <w:t>31</w:t>
            </w:r>
          </w:p>
        </w:tc>
      </w:tr>
      <w:tr pt14:Unid="3ac17a53e75747989c1f0cd5adc5f7b7" pt14:CorrelatedSHA1Hash="b90d0acaed7b83dead9cec9527d18944ee3b1370" pt14:SHA1Hash="b90d0acaed7b83dead9cec9527d18944ee3b1370" pt14:StructureSHA1Hash="21c83eeaf7c4efd77979dd9e88bf44426bd949df">
        <w:trPr pt14:Unid="26e615b9a05a4322893dfe44b2edb423">
          <w:trHeight w:val="269" pt14:Unid="8afdc96e60aa411d94a7c20029b3b7b0"/>
        </w:trPr>
        <w:tc pt14:Unid="f9bfc3b75dd34c969da623f22e40bfe3" pt14:SHA1Hash="15ed0f5bf15533ea5a89762a7b4a8dcb9564f76e">
          <w:tcPr pt14:Unid="deb825a4ac3644db85c48065be0895ed">
            <w:tcW w:w="720" w:type="dxa" pt14:Unid="10e0d3f82dde43d090e1df35b580c0a1"/>
            <w:vAlign w:val="bottom" pt14:Unid="fc0ff07bba504239949fda3a759f1eae"/>
          </w:tcPr>
          <w:p pt14:Unid="6de0233164704abbbf63d4e175bc3df0">
            <w:pPr pt14:Unid="4751b688e60a4392b3d961b5454148a7">
              <w:spacing w:after="0" pt14:Unid="ff4c1bb4f3814cc5a1735e9a83f1d297"/>
              <w:ind w:right="12" pt14:Unid="0ade1bdf3f0f4e52ae139326a35a6741"/>
              <w:jc w:val="right" pt14:Unid="0793c303500d47c7b7ddc34eb9f9631e"/>
              <w:rPr pt14:Unid="f485576da12147c3a9fe37b2341d9e45">
                <w:rFonts w:ascii="Arial" w:hAnsi="Arial" w:eastAsia="Arial" w:cs="Arial" pt14:Unid="4f8740b601514ff98830687a35f1062a"/>
                <w:color w:val="auto" pt14:Unid="d90ae5e400ef4e3fa8c1d05f5b273fa1"/>
                <w:sz w:val="22" pt14:Unid="d7e9322875fe4c4bb433acb78ccb0918"/>
                <w:szCs w:val="22" pt14:Unid="0e7a7c8f7d1d41c68fab07ad13419784"/>
              </w:rPr>
            </w:pPr>
            <w:r>
              <w:rPr pt14:Unid="d40b373117c74f80a62f32f5c7ae7e94">
                <w:rFonts w:ascii="Arial" w:hAnsi="Arial" w:eastAsia="Arial" w:cs="Arial" pt14:Unid="86b5326de79d45aabe94766707be6c71"/>
                <w:color w:val="auto" pt14:Unid="68305ba948a14ffc97abb48ed7d2b43b"/>
                <w:sz w:val="22" pt14:Unid="c8918a65a55048149234b3c038d554b8"/>
                <w:szCs w:val="22" pt14:Unid="c9f13e7cf069441e8ffe9441f9818f52"/>
              </w:rPr>
              <w:t>6.1</w:t>
            </w:r>
          </w:p>
        </w:tc>
        <w:tc pt14:Unid="636747ad812245aa8899e4c5a7fa1270" pt14:SHA1Hash="e9ec7d547501812352eeeefd95e51c10494e600d">
          <w:tcPr pt14:Unid="b72e4c1218b34beb91c27c74893257fd">
            <w:tcW w:w="7400" w:type="dxa" pt14:Unid="9890019e2d364adb916da13112821ee1"/>
            <w:gridSpan w:val="2" pt14:Unid="6020d2d742294d53833c3145543ef6b0"/>
            <w:vAlign w:val="bottom" pt14:Unid="bbd0357bddc941488025ca397f4232f3"/>
          </w:tcPr>
          <w:p pt14:Unid="b1d9d42fb036418e87986bd9ce618995">
            <w:pPr pt14:Unid="25dcadb9067141339ddd3194ea402b0c">
              <w:spacing w:after="0" pt14:Unid="b0bf4cd0463841da9cae62d7d856f767"/>
              <w:ind w:right="51" pt14:Unid="4f2cba6e789e4f8dbd6797159c1cfd42"/>
              <w:jc w:val="right" pt14:Unid="29f5a30f4a49421cabc717d9f755cc6b"/>
              <w:rPr pt14:Unid="7051898790094cdc99bda502e687a370">
                <w:rFonts w:ascii="Arial" w:hAnsi="Arial" w:eastAsia="Arial" w:cs="Arial" pt14:Unid="ed19fd074e2a4eceb1e082978f0237ff"/>
                <w:color w:val="auto" pt14:Unid="1c72ac4c0f5d4f03b0d6220672c8a952"/>
                <w:sz w:val="22" pt14:Unid="655e92db4cfe46659e0e9077517be739"/>
                <w:szCs w:val="22" pt14:Unid="12165d4189ce4835a732e1fe6c9a18ab"/>
              </w:rPr>
            </w:pPr>
            <w:r>
              <w:rPr pt14:Unid="f0673373d8794cb98c9a7ed33454e6a9">
                <w:rFonts w:ascii="Arial" w:hAnsi="Arial" w:eastAsia="Arial" w:cs="Arial" pt14:Unid="d83ea36c516c4f64b4e9de93c27f2f13"/>
                <w:color w:val="auto" pt14:Unid="7d4acc47868a40d4ba83196bf922b394"/>
                <w:sz w:val="22" pt14:Unid="041bafefb8c746b29f03f76b7182b924"/>
                <w:szCs w:val="22" pt14:Unid="54e38b8d972740f69d68270b05c136fb"/>
              </w:rPr>
              <w:t>Diseño de la solución . . . . . . . . . . . . . . . . . . . . . . . . . . . . . . .</w:t>
            </w:r>
          </w:p>
        </w:tc>
        <w:tc pt14:Unid="9e8b17ef7e1541858c7dfb79e8694936" pt14:SHA1Hash="cdb3ff997506efce338445d1f955822423de187c">
          <w:tcPr pt14:Unid="cf329609e84d428ab0ba072afa9b430e">
            <w:tcW w:w="380" w:type="dxa" pt14:Unid="f567d4c403f641ddb7ef23cb3fcf478f"/>
            <w:vAlign w:val="bottom" pt14:Unid="412def2130ce49b59ed77b90ad761a35"/>
          </w:tcPr>
          <w:p pt14:Unid="4a92dab9405b4b64ace09807072bc957">
            <w:pPr pt14:Unid="974e2b4b91354f048986b225575a4890">
              <w:spacing w:after="0" pt14:Unid="94e4a82b2c064d71baefc9a29fcd282f"/>
              <w:jc w:val="right" pt14:Unid="b1894282583e4c0d952b3edc3b9a58da"/>
              <w:rPr pt14:Unid="d911480d9771458fb0e042821b38eae0">
                <w:color w:val="auto" pt14:Unid="f26005f8f88b4f14bc624072c8e2d5d2"/>
                <w:sz w:val="20" pt14:Unid="cf8085cc22ae40caaf07944109723ff0"/>
                <w:szCs w:val="20" pt14:Unid="fa19bbcb0ae34bb085cbe568ac3e1fbc"/>
              </w:rPr>
            </w:pPr>
            <w:r>
              <w:rPr pt14:Unid="d83a822c87df4dbdb1a34921cb509b9f">
                <w:rFonts w:ascii="Arial" w:hAnsi="Arial" w:eastAsia="Arial" w:cs="Arial" pt14:Unid="fe8c6d2b1e344297a46f006f0e238e4f"/>
                <w:color w:val="auto" pt14:Unid="2b7648a9ed8f4f859bc73b8dd405d7ca"/>
                <w:sz w:val="22" pt14:Unid="abf3f3c98495468dadd8ddd9d103add2"/>
                <w:szCs w:val="22" pt14:Unid="7a343879145f404db91490b18f6fad49"/>
              </w:rPr>
              <w:t>31</w:t>
            </w:r>
          </w:p>
        </w:tc>
      </w:tr>
      <w:tr pt14:Unid="04436fb4db1b463c84149add1901a8da" pt14:CorrelatedSHA1Hash="51120811d1585eeeb1c8c87a96638c6cd2a0f244" pt14:SHA1Hash="51120811d1585eeeb1c8c87a96638c6cd2a0f244" pt14:StructureSHA1Hash="21c83eeaf7c4efd77979dd9e88bf44426bd949df">
        <w:trPr pt14:Unid="814fd6059ee94e38ab0e81bcc66cdc99">
          <w:trHeight w:val="273" pt14:Unid="ccdc8b98c4834104be5cc669c6e1d911"/>
        </w:trPr>
        <w:tc pt14:Unid="4908c538e63e425284f255fcc0ebfb0b" pt14:SHA1Hash="26e92b95436a55c83fe92a8e81be2a2dea993bab">
          <w:tcPr pt14:Unid="896d8bdc7b374b238f2e4077db08ddde">
            <w:tcW w:w="720" w:type="dxa" pt14:Unid="d7f17a24af174b72ae315aaabcf620a2"/>
            <w:vAlign w:val="bottom" pt14:Unid="baa54a4faf2f407297fec4910be1c979"/>
          </w:tcPr>
          <w:p pt14:Unid="55d67a814bcf43c0824d0fa6d237e7ba">
            <w:pPr pt14:Unid="6bc573ef378c42fd9d13b18cd56571f1">
              <w:spacing w:after="0" pt14:Unid="cdc038ca524d4bd0bdf4c763ad41480e"/>
              <w:ind w:right="12" pt14:Unid="4124c2357f1d4c04b0bb1a41cfa61564"/>
              <w:jc w:val="right" pt14:Unid="b1da272eebe24393a021b44672552146"/>
              <w:rPr pt14:Unid="302273ac8ad84d2cbff7d19c39b9a9f5">
                <w:rFonts w:ascii="Arial" w:hAnsi="Arial" w:eastAsia="Arial" w:cs="Arial" pt14:Unid="eb97982497d14409b0a349f9c93fe3ed"/>
                <w:color w:val="auto" pt14:Unid="9e54374c99494b7b830045fe963b74d1"/>
                <w:sz w:val="22" pt14:Unid="89de4142999340418df3392999ddeb8b"/>
                <w:szCs w:val="22" pt14:Unid="5765af2f6bd645f8ae1bdc9f571fe701"/>
              </w:rPr>
            </w:pPr>
            <w:r>
              <w:rPr pt14:Unid="1e3395f3fd714e6eb6a2c1230afb1c88">
                <w:rFonts w:ascii="Arial" w:hAnsi="Arial" w:eastAsia="Arial" w:cs="Arial" pt14:Unid="9ef6fc6d188646398ddd9cdacab1a149"/>
                <w:color w:val="auto" pt14:Unid="18d47094436d42f59ef840df383ebfb5"/>
                <w:sz w:val="22" pt14:Unid="e2436954ef49431d956bb1510eaeef25"/>
                <w:szCs w:val="22" pt14:Unid="923df225af734a438408832705b63eb1"/>
              </w:rPr>
              <w:t>6.2</w:t>
            </w:r>
          </w:p>
        </w:tc>
        <w:tc pt14:Unid="08655a6d8ca0489693a4d0c6f8b92067" pt14:SHA1Hash="7a4f811004046b698ffa3e306d50b24037a1c8b6">
          <w:tcPr pt14:Unid="d831db979be44759a6d09063c17af0ad">
            <w:tcW w:w="7400" w:type="dxa" pt14:Unid="923d7ebe82164921bfafa12ddabcd85c"/>
            <w:gridSpan w:val="2" pt14:Unid="ff31185293584a2a8267e164c3218907"/>
            <w:vAlign w:val="bottom" pt14:Unid="b4006a8696214bf68ea5abf887c67226"/>
          </w:tcPr>
          <w:p pt14:Unid="f6122b615a6f463d9943a15042e16040">
            <w:pPr pt14:Unid="906eb8cccfca4ea5860c53e9f38683d0">
              <w:spacing w:after="0" pt14:Unid="be19e93cda2d475aa2ce1d678b48c04f"/>
              <w:ind w:right="51" pt14:Unid="7451b4c6f00f479182464a0182e8cfcb"/>
              <w:jc w:val="right" pt14:Unid="f9e4d4ba50f34be684359770eb3cd217"/>
              <w:rPr pt14:Unid="7112705e7713437684dc087e90124d7c">
                <w:rFonts w:ascii="Arial" w:hAnsi="Arial" w:eastAsia="Arial" w:cs="Arial" pt14:Unid="00163e760c12497695ab420c8dbe0b29"/>
                <w:color w:val="auto" pt14:Unid="f2c90a8f6f1f4d6cbfa51de2f5183e27"/>
                <w:sz w:val="22" pt14:Unid="a60248a245f74c14a0a6a2528761e95d"/>
                <w:szCs w:val="22" pt14:Unid="e8ced04e31a24ca5a57e347d1c1e0bec"/>
              </w:rPr>
            </w:pPr>
            <w:r>
              <w:rPr pt14:Unid="4e1d95ccd4b94898b454f7d2ef0ff487">
                <w:rFonts w:ascii="Arial" w:hAnsi="Arial" w:eastAsia="Arial" w:cs="Arial" pt14:Unid="c7a178911f4d42fba58bf77412c94032"/>
                <w:color w:val="auto" pt14:Unid="5375a4dac56448f4b3e68c319be66b34"/>
                <w:sz w:val="22" pt14:Unid="6ea5fbbdcdb141e9bbde2f8582d59347"/>
                <w:szCs w:val="22" pt14:Unid="3a95f8f70d7946db8e8d4628818d87d2"/>
              </w:rPr>
              <w:t>Detalles de la implementación back-end . . . . . . . . . . . . . . . . . . . .</w:t>
            </w:r>
          </w:p>
        </w:tc>
        <w:tc pt14:Unid="8eb7678f114741f28c911ab43804c9e0" pt14:SHA1Hash="549d76e240133932f9c28fde79ba6e5ad9d1d2a3">
          <w:tcPr pt14:Unid="19cf4afe12a74aec8641eb4ecc49c3d0">
            <w:tcW w:w="380" w:type="dxa" pt14:Unid="371aaa2b28594be48777d39a61471be5"/>
            <w:vAlign w:val="bottom" pt14:Unid="95d248b2db504479aded59a87569d05d"/>
          </w:tcPr>
          <w:p pt14:Unid="01a261ddfe0c49c4b9be4a34dbcca764">
            <w:pPr pt14:Unid="9357d594e51b4a26a80bd79a6d95c943">
              <w:spacing w:after="0" pt14:Unid="2191d65468f64cef919bae5c428ed038"/>
              <w:jc w:val="right" pt14:Unid="c469fddc27dd4ad8b2e20834670af22c"/>
              <w:rPr pt14:Unid="710a157918b54f3f80dc640d7422b20e">
                <w:color w:val="auto" pt14:Unid="0ab2ba1929e44dfd9f5dfb2297cbb14c"/>
                <w:sz w:val="20" pt14:Unid="f3d1d89064454a74a0e66b1945913900"/>
                <w:szCs w:val="20" pt14:Unid="54de785dc4ce4233be042c59ca36d0a3"/>
              </w:rPr>
            </w:pPr>
            <w:r>
              <w:rPr pt14:Unid="94100dfc6f5849f8b6b02423b432cb4a">
                <w:rFonts w:ascii="Arial" w:hAnsi="Arial" w:eastAsia="Arial" w:cs="Arial" pt14:Unid="d00fe329bfa84559a60b859f42abafb3"/>
                <w:color w:val="auto" pt14:Unid="8a05cf8ee44e44c59c12254180d97e28"/>
                <w:sz w:val="22" pt14:Unid="37cf95d0885e48c581f1740020f898b3"/>
                <w:szCs w:val="22" pt14:Unid="70cab7ae07284a8eb6d7f46668385800"/>
              </w:rPr>
              <w:t>34</w:t>
            </w:r>
          </w:p>
        </w:tc>
      </w:tr>
      <w:tr pt14:Unid="cd8caf00c95343a8b26f9dc550eefc67" pt14:CorrelatedSHA1Hash="d48d2652cc0e91543fb6f0631a715ed739d82a1f" pt14:SHA1Hash="d48d2652cc0e91543fb6f0631a715ed739d82a1f" pt14:StructureSHA1Hash="58d4abdc92bcad0ed6c17f4382e915e6731e4b62">
        <w:trPr pt14:Unid="4aa5d899d1ed405380287aff523721a8">
          <w:trHeight w:val="273" pt14:Unid="5ba311fc1a4b461ba8309dc3e0b95994"/>
        </w:trPr>
        <w:tc pt14:Unid="8cba00989c3d4dc8a47043185589ddf4" pt14:SHA1Hash="b90b8e947d8c3b09e63df8bfa3bb13cebd6bd22d">
          <w:tcPr pt14:Unid="a4c49dcceb6548b9aff344775da2fa0b">
            <w:tcW w:w="720" w:type="dxa" pt14:Unid="2a570b8d370a4b6a897e7b10796b041c"/>
            <w:vAlign w:val="bottom" pt14:Unid="a84ffe7714284f55b0b579e84302365d"/>
          </w:tcPr>
          <w:p pt14:Unid="1e1811e48c2c44c5aa27e319a83b8129">
            <w:pPr pt14:Unid="07b86e0a944d4d9ba3f734ed0c4457db">
              <w:spacing w:after="0" pt14:Unid="945bb266c350412cb10d484f2f45ec3e"/>
              <w:rPr pt14:Unid="4bc6a5fc420f4faca0bd15d92f31c16d">
                <w:color w:val="auto" pt14:Unid="190b868be14e47bbb2c1aa72f4da907c"/>
                <w:sz w:val="23" pt14:Unid="5b1d00f696cb490995b8c3ed46b13c90"/>
                <w:szCs w:val="23" pt14:Unid="2c0bf7885308429e9a7c3416e7eed0db"/>
              </w:rPr>
            </w:pPr>
          </w:p>
        </w:tc>
        <w:tc pt14:Unid="8ce5c481354c40c291464bfb9108ec50" pt14:SHA1Hash="5a8287405c4fd6fd52fb07279d753408f9e0a183">
          <w:tcPr pt14:Unid="d209f41ceeb346cda7da7a226e316deb">
            <w:tcW w:w="720" w:type="dxa" pt14:Unid="db16d40b365140e6acbd14f76ec364b1"/>
            <w:vAlign w:val="bottom" pt14:Unid="d9b592b77348495ea12fd23e01316618"/>
          </w:tcPr>
          <w:p pt14:Unid="adeccec7592c48c0b75c365d5462f1ea">
            <w:pPr pt14:Unid="2ee5b518c8bb4481a4215e6db32afe2e">
              <w:spacing w:after="0" pt14:Unid="510ffb3a6f3b4e0b86df50125e38fe38"/>
              <w:ind w:left="100" pt14:Unid="63b399759dca46c988372af2cb5a7e7d"/>
              <w:rPr pt14:Unid="3019fecea03245d784d99fc1ad96b22b">
                <w:rFonts w:ascii="Arial" w:hAnsi="Arial" w:eastAsia="Arial" w:cs="Arial" pt14:Unid="84d5b8b7647c462dbbd987d94130456f"/>
                <w:color w:val="auto" pt14:Unid="68f8884854ec44d18afa90b364dcfc3c"/>
                <w:sz w:val="22" pt14:Unid="75c4e72e56df4c299bada9ec39e84bc6"/>
                <w:szCs w:val="22" pt14:Unid="1d6f528b047f4d5a8b579d06cb315492"/>
              </w:rPr>
            </w:pPr>
            <w:r>
              <w:rPr pt14:Unid="8a89f8488d5e486a8e7c20f1bdd0f52d">
                <w:rFonts w:ascii="Arial" w:hAnsi="Arial" w:eastAsia="Arial" w:cs="Arial" pt14:Unid="1e13e0d9e604477aa417281ee718c6a1"/>
                <w:color w:val="auto" pt14:Unid="2b383b181e8546cfb5181a3203f7bdd9"/>
                <w:sz w:val="22" pt14:Unid="d4d76106d7d445ce817713ff8a1bc162"/>
                <w:szCs w:val="22" pt14:Unid="5d0cf436c71e4e16b2a8ca0f5626e3c6"/>
              </w:rPr>
              <w:t>6.2.1</w:t>
            </w:r>
          </w:p>
        </w:tc>
        <w:tc pt14:Unid="d4fbc2fea7da4f6f9c417c3e741facb4" pt14:SHA1Hash="c67f63b672d86be5ee24dd48e64070ed904417cb">
          <w:tcPr pt14:Unid="6583086240834cb3a2d8bd7f9e9bb556">
            <w:tcW w:w="6680" w:type="dxa" pt14:Unid="3c47a91f744b4d778865d12bb25e3d70"/>
            <w:vAlign w:val="bottom" pt14:Unid="18b6fc3166284b89b7ba7171aa5bfc67"/>
          </w:tcPr>
          <w:p pt14:Unid="25a696f7006c413f90b9f7dcbbf6e66a">
            <w:pPr pt14:Unid="497866a7a48341f2a84786df252f123f">
              <w:spacing w:after="0" pt14:Unid="223dfc2dbfb44afead4b960f22671c8d"/>
              <w:ind w:right="51" pt14:Unid="2d685939258d44718bba84ea2cc862a8"/>
              <w:jc w:val="right" pt14:Unid="6884635dd1dd452f874a9d07f0c2dcca"/>
              <w:rPr pt14:Unid="92310bca4fd94781b6d1c1f878f594f1">
                <w:rFonts w:ascii="Arial" w:hAnsi="Arial" w:eastAsia="Arial" w:cs="Arial" pt14:Unid="53404f7c8df044abb47f9230766cd043"/>
                <w:color w:val="auto" pt14:Unid="6df1562969e8477dac9d573fcbd7ded1"/>
                <w:sz w:val="22" pt14:Unid="18dfc842bd4141d5a55c9756c1869daa"/>
                <w:szCs w:val="22" pt14:Unid="f9b5fbc7914748d8a836b7b95d496988"/>
              </w:rPr>
            </w:pPr>
            <w:r>
              <w:rPr pt14:Unid="3920a02d5eb54ae3a51dee9d4bf709e7">
                <w:rFonts w:ascii="Arial" w:hAnsi="Arial" w:eastAsia="Arial" w:cs="Arial" pt14:Unid="08d6e5704e0e432794679a4fc2c4abdc"/>
                <w:color w:val="auto" pt14:Unid="d99f5d89b2034fbd89142b18f7c7d58d"/>
                <w:sz w:val="22" pt14:Unid="6806f57795f04ecf859f72ae1fc84338"/>
                <w:szCs w:val="22" pt14:Unid="78ab2e6156634dc6903b83e7779d0a64"/>
              </w:rPr>
              <w:t>Operaciones CRUD . . . . . . . . . . . . . . . . . . . . . . . . . . . .</w:t>
            </w:r>
          </w:p>
        </w:tc>
        <w:tc pt14:Unid="5e38c3c6a0d34db999107a6fc8e674ef" pt14:SHA1Hash="549d76e240133932f9c28fde79ba6e5ad9d1d2a3">
          <w:tcPr pt14:Unid="0c38e95656b84bf0a48873c7e7eb3b3d">
            <w:tcW w:w="380" w:type="dxa" pt14:Unid="0b05e35090c84002b150486137b60663"/>
            <w:vAlign w:val="bottom" pt14:Unid="1c29aae9f12d481dbfc456342cc81274"/>
          </w:tcPr>
          <w:p pt14:Unid="1c78ff3671534ab8921c6e478529dab3">
            <w:pPr pt14:Unid="44b11f1f701d44058f02dd9effd16ae9">
              <w:spacing w:after="0" pt14:Unid="0e566ba5aa6c49faa78bef3d76543b07"/>
              <w:jc w:val="right" pt14:Unid="b53502862f854b44aa9612c0f3f42838"/>
              <w:rPr pt14:Unid="83452c4ea9ba419ca08f3468ab54ba26">
                <w:color w:val="auto" pt14:Unid="9497296231304a7191a57888bf36fce9"/>
                <w:sz w:val="20" pt14:Unid="ee4f6f1a8e3a49b1b56f6d269c7b5bda"/>
                <w:szCs w:val="20" pt14:Unid="4295e86c4e4446e998e1844adf0f67e7"/>
              </w:rPr>
            </w:pPr>
            <w:r>
              <w:rPr pt14:Unid="c5a5e74256814ae1bf0537fb7d0bfb90">
                <w:rFonts w:ascii="Arial" w:hAnsi="Arial" w:eastAsia="Arial" w:cs="Arial" pt14:Unid="7a1c0b6e3d5243eca6de3ee804f7ae0e"/>
                <w:color w:val="auto" pt14:Unid="9f92786559bb40a3b2dd736aaa63184e"/>
                <w:sz w:val="22" pt14:Unid="c358d8ffd61e480e8e017d18ea5275ec"/>
                <w:szCs w:val="22" pt14:Unid="bcac23979c964566acf19b76bd7f442f"/>
              </w:rPr>
              <w:t>34</w:t>
            </w:r>
          </w:p>
        </w:tc>
      </w:tr>
      <w:tr pt14:Unid="ad5fd4e559d7488eafd7ebb132db2820" pt14:CorrelatedSHA1Hash="e7de2f724f50124045a70f2fde1a46bf5be985e8" pt14:SHA1Hash="e7de2f724f50124045a70f2fde1a46bf5be985e8" pt14:StructureSHA1Hash="58d4abdc92bcad0ed6c17f4382e915e6731e4b62">
        <w:trPr pt14:Unid="57de98e1560d49fa9778bc8c04995514">
          <w:trHeight w:val="273" pt14:Unid="1514a4e1c1a547938c02fe5831fb32a5"/>
        </w:trPr>
        <w:tc pt14:Unid="eb60919b47c84195904902fd77afdd2b" pt14:SHA1Hash="b90b8e947d8c3b09e63df8bfa3bb13cebd6bd22d">
          <w:tcPr pt14:Unid="fb310e56f96a4a5aa4b47ed90c58efe2">
            <w:tcW w:w="720" w:type="dxa" pt14:Unid="6d4425db09e1445986abf073a668f138"/>
            <w:vAlign w:val="bottom" pt14:Unid="072f796f11c54cd8a0762e79fe57048d"/>
          </w:tcPr>
          <w:p pt14:Unid="4e8a135983904c7385833602ff6e452c">
            <w:pPr pt14:Unid="ea3cea2fc81143b79012d866a67bb342">
              <w:spacing w:after="0" pt14:Unid="dfe2fdacfc0241baa9751fb4d5991762"/>
              <w:rPr pt14:Unid="269055c178b84e62bfb84b8473e2b3da">
                <w:color w:val="auto" pt14:Unid="2a85397770644876a7940287c82cc160"/>
                <w:sz w:val="23" pt14:Unid="7f19d2df309d40d6a1146918755b45e7"/>
                <w:szCs w:val="23" pt14:Unid="ee45107238da49f0b21741c4f64be362"/>
              </w:rPr>
            </w:pPr>
          </w:p>
        </w:tc>
        <w:tc pt14:Unid="b80e54151d104b3dafd6034a3368d635" pt14:SHA1Hash="3cafb5319e1e8c983e218476f3b0e44059a69ccf">
          <w:tcPr pt14:Unid="0a4a6c3842c2440ea5eef72e5412d64d">
            <w:tcW w:w="720" w:type="dxa" pt14:Unid="7dca14bd0a3a47478a1f9c1e20279ebb"/>
            <w:vAlign w:val="bottom" pt14:Unid="2ded68f5daf5475393318fc24a42a0bb"/>
          </w:tcPr>
          <w:p pt14:Unid="1074954b256045f99eab3f8491477ade">
            <w:pPr pt14:Unid="addacc2a599e4440a2f8d2b6f89504d3">
              <w:spacing w:after="0" pt14:Unid="12068d5c3c06497e9029577c6e80a328"/>
              <w:ind w:left="100" pt14:Unid="90f39d3979ae488e836f7d4392d643a3"/>
              <w:rPr pt14:Unid="90e609a124124695aee89543f71a5161">
                <w:rFonts w:ascii="Arial" w:hAnsi="Arial" w:eastAsia="Arial" w:cs="Arial" pt14:Unid="c02f5d1dd64b44fba1cf19308d79dc5a"/>
                <w:color w:val="auto" pt14:Unid="943a27fc202b483ca21e720b20a60b8a"/>
                <w:sz w:val="22" pt14:Unid="c59f762c2a6e45e0a3315b7ca4de8ca9"/>
                <w:szCs w:val="22" pt14:Unid="03830e83645a43b38bf79a13a4f3bccd"/>
              </w:rPr>
            </w:pPr>
            <w:r>
              <w:rPr pt14:Unid="1a9c878dcb3a4f77956bae85dbd06816">
                <w:rFonts w:ascii="Arial" w:hAnsi="Arial" w:eastAsia="Arial" w:cs="Arial" pt14:Unid="f6490a3b247d4414abeee9cc22423b80"/>
                <w:color w:val="auto" pt14:Unid="0392719308464cd180d71f8bb6ce5d2c"/>
                <w:sz w:val="22" pt14:Unid="df5123928b674e72851b956fdadb7c77"/>
                <w:szCs w:val="22" pt14:Unid="d5b0a7fcdb1746c09ca69aa0ac0bc160"/>
              </w:rPr>
              <w:t>6.2.2</w:t>
            </w:r>
          </w:p>
        </w:tc>
        <w:tc pt14:Unid="427a3e405f524621a141004652d6b3c5" pt14:SHA1Hash="8c731e859d14501d5fd6bd9539ef9b2af2b4b06d">
          <w:tcPr pt14:Unid="a5e4bc42a26741048d4713a8295562f0">
            <w:tcW w:w="6680" w:type="dxa" pt14:Unid="370411eb6a784e3097c2e62a7289d8c7"/>
            <w:vAlign w:val="bottom" pt14:Unid="98f4f3aef31e489896d30a87661bdcff"/>
          </w:tcPr>
          <w:p pt14:Unid="069a74f7e48c435db19c1cd73afb29d2">
            <w:pPr pt14:Unid="b6d4df6f11fb43d29fe3162c4262a530">
              <w:spacing w:after="0" pt14:Unid="d7dd172ea4174db096eed1bb2239df79"/>
              <w:ind w:right="51" pt14:Unid="88f833e7d51a4d74809d0ee7b2da7b1c"/>
              <w:jc w:val="right" pt14:Unid="0bab5f76591647ac939216488add1ac2"/>
              <w:rPr pt14:Unid="f0d0371cf15c46ada609f2fb8e3bd694">
                <w:rFonts w:ascii="Arial" w:hAnsi="Arial" w:eastAsia="Arial" w:cs="Arial" pt14:Unid="c4df101c7d2e4995b22096e07ea56693"/>
                <w:color w:val="auto" pt14:Unid="523b7f1233194e4d890917f0c2542ad1"/>
                <w:sz w:val="22" pt14:Unid="a4f3662411cf46bc8263b4183c0e8e37"/>
                <w:szCs w:val="22" pt14:Unid="4d4a2a8ccc404fda9b8b57e93de611e8"/>
              </w:rPr>
            </w:pPr>
            <w:r>
              <w:rPr pt14:Unid="e34d129c05644ee9bba659922e358494">
                <w:rFonts w:ascii="Arial" w:hAnsi="Arial" w:eastAsia="Arial" w:cs="Arial" pt14:Unid="23d4fd6b1ba04d6aa15e62fbcea21d42"/>
                <w:color w:val="auto" pt14:Unid="3f89a7f8cd234211aed4d27a5ae20bfb"/>
                <w:sz w:val="22" pt14:Unid="b8b4c535baba42f193b420bacda9d2da"/>
                <w:szCs w:val="22" pt14:Unid="5d3e10816e0c4b33b6abe3ae854aa776"/>
              </w:rPr>
              <w:t>Seguridad  . . . . . . . . . . . . . . . . . . . . . . . . . . . . . . . . .</w:t>
            </w:r>
          </w:p>
        </w:tc>
        <w:tc pt14:Unid="24184132714e4f049170d709761b0f39" pt14:SHA1Hash="2ac4fea5d5e41761b10276509dbe4d31e4da731c">
          <w:tcPr pt14:Unid="c94dae3b062746c8bb09a3b764e0e25b">
            <w:tcW w:w="380" w:type="dxa" pt14:Unid="eee3e53b8b354cd4a0a6f96cc325f45f"/>
            <w:vAlign w:val="bottom" pt14:Unid="276358342a734eed928fd31a8668f042"/>
          </w:tcPr>
          <w:p pt14:Unid="d389826bb1ef447e9f9eb36cb0a9a837">
            <w:pPr pt14:Unid="bbfc2b6840844c0bbce21fcd03b52c01">
              <w:spacing w:after="0" pt14:Unid="0db1ecd79b434de69d5804fd197fd8ae"/>
              <w:jc w:val="right" pt14:Unid="30a24e94359c4adab657dd60f2c087fe"/>
              <w:rPr pt14:Unid="3b21192fbf5949958fffaf92c9509a02">
                <w:color w:val="auto" pt14:Unid="cad4c43ca883449abdeed2958815c368"/>
                <w:sz w:val="20" pt14:Unid="dddd6ee67ea94077b859f62de7285b98"/>
                <w:szCs w:val="20" pt14:Unid="d65fcc2f583b49e282392b81d6751362"/>
              </w:rPr>
            </w:pPr>
            <w:r>
              <w:rPr pt14:Unid="775d7d0d8e594d959f2f400bcaac4c22">
                <w:rFonts w:ascii="Arial" w:hAnsi="Arial" w:eastAsia="Arial" w:cs="Arial" pt14:Unid="0eef2283732c4e07baa35a5a5d2fe025"/>
                <w:color w:val="auto" pt14:Unid="c2929174bcf14f37ac29fe27265b3043"/>
                <w:sz w:val="22" pt14:Unid="a5054e58bc6a4b519fbab1c7942f1afd"/>
                <w:szCs w:val="22" pt14:Unid="424171be93fc4b14a70d9760d7f22ca1"/>
              </w:rPr>
              <w:t>35</w:t>
            </w:r>
          </w:p>
        </w:tc>
      </w:tr>
      <w:tr pt14:Unid="597abb26021e4ba78e603f1d8058162b" pt14:CorrelatedSHA1Hash="7648d9da190c20395e6263a6178d9f76b26e27c9" pt14:SHA1Hash="7648d9da190c20395e6263a6178d9f76b26e27c9" pt14:StructureSHA1Hash="58d4abdc92bcad0ed6c17f4382e915e6731e4b62">
        <w:trPr pt14:Unid="19113d06eb7a402b8c7b612c8d1d4831">
          <w:trHeight w:val="273" pt14:Unid="691246f31db24b428f234609f2b89aae"/>
        </w:trPr>
        <w:tc pt14:Unid="a8169a25e727459f9b4bc7c9c63e8483" pt14:SHA1Hash="b90b8e947d8c3b09e63df8bfa3bb13cebd6bd22d">
          <w:tcPr pt14:Unid="a5c6aca6046a41b6aee5342abfdf6557">
            <w:tcW w:w="720" w:type="dxa" pt14:Unid="6c16d5ec5fe64f0586ad6847e08aca4d"/>
            <w:vAlign w:val="bottom" pt14:Unid="efceb86720b749ce91f66d7b7c875903"/>
          </w:tcPr>
          <w:p pt14:Unid="64db0a513f99403fa18db90bc0eb06af">
            <w:pPr pt14:Unid="2a36cc2908b7450991826a9a23112a2e">
              <w:spacing w:after="0" pt14:Unid="9bc16bc53479418ea1f49a7d325447de"/>
              <w:rPr pt14:Unid="db6574cf7941402b857d547f232d84b6">
                <w:color w:val="auto" pt14:Unid="9a8b61fa537549f8b868969bb3873e61"/>
                <w:sz w:val="23" pt14:Unid="c62a8bae853345a3abe4f2b1413dc680"/>
                <w:szCs w:val="23" pt14:Unid="57d2b2b0966d474bb8a58ee0ceb8cee0"/>
              </w:rPr>
            </w:pPr>
          </w:p>
        </w:tc>
        <w:tc pt14:Unid="6e2fd60241a24baaa39e20fa4d8d233c" pt14:SHA1Hash="695b6d4118d023915e18bbbf24e5a4b500e86861">
          <w:tcPr pt14:Unid="c67f1badcb384298b7ce461d680bd7be">
            <w:tcW w:w="720" w:type="dxa" pt14:Unid="c34e34ba275e494da649f12cb1e31799"/>
            <w:vAlign w:val="bottom" pt14:Unid="4f7a7c1018e24d2eb9ba64473f9ce20b"/>
          </w:tcPr>
          <w:p pt14:Unid="91594187325341d592328f70b598b5e6">
            <w:pPr pt14:Unid="898557f16feb442d99ac97048fc2ce5b">
              <w:spacing w:after="0" pt14:Unid="f4288b95c78240cc96a4a1895bf6b6be"/>
              <w:ind w:left="100" pt14:Unid="e59e919c787c42409bf3e7229225cf1a"/>
              <w:rPr pt14:Unid="570f24e8ecf4473eab76bff5101c423c">
                <w:rFonts w:ascii="Arial" w:hAnsi="Arial" w:eastAsia="Arial" w:cs="Arial" pt14:Unid="03bd5f43af7c482cb51a6acb9e6d71b6"/>
                <w:color w:val="auto" pt14:Unid="9444fe3916e94887ad47b5750923cbeb"/>
                <w:sz w:val="22" pt14:Unid="38fe60d4ac59459b9d2b224268bfe56e"/>
                <w:szCs w:val="22" pt14:Unid="a25a648278c94daab63946867502b09b"/>
              </w:rPr>
            </w:pPr>
            <w:r>
              <w:rPr pt14:Unid="490c5bbef2394f96b27590089821edbf">
                <w:rFonts w:ascii="Arial" w:hAnsi="Arial" w:eastAsia="Arial" w:cs="Arial" pt14:Unid="7b87675a7f6149feafb0401e74db96f0"/>
                <w:color w:val="auto" pt14:Unid="6064484fe6b049aba3dd3c86014573a9"/>
                <w:sz w:val="22" pt14:Unid="01a7897ea2054f5ebc3150356bc7d2c6"/>
                <w:szCs w:val="22" pt14:Unid="9ae686be2d4e4102832d03be5e8b7a9c"/>
              </w:rPr>
              <w:t>6.2.3</w:t>
            </w:r>
          </w:p>
        </w:tc>
        <w:tc pt14:Unid="58bf81f9d5554b3fb23a82de75bdbee2" pt14:SHA1Hash="feb1f8beb58965f694395d3cf86d351d9f4c391b">
          <w:tcPr pt14:Unid="5aeeae5c9d9144c8b07bd22b92fc01c7">
            <w:tcW w:w="6680" w:type="dxa" pt14:Unid="dee9caaf2442435eba01d000fa3a7658"/>
            <w:vAlign w:val="bottom" pt14:Unid="6b454aa7e36e47cd9ff7dffb8d74e20e"/>
          </w:tcPr>
          <w:p pt14:Unid="547046cadbd5409287af2bdf7ed808e0">
            <w:pPr pt14:Unid="176056608c9f4573a481c048ead94b00">
              <w:spacing w:after="0" pt14:Unid="b8e4f09a8c7a4244aa414b0408a140d9"/>
              <w:ind w:right="51" pt14:Unid="73dea5549a074eac835c9b5709bbbc7d"/>
              <w:jc w:val="right" pt14:Unid="eea1e809c0194570b5277f43737a607f"/>
              <w:rPr pt14:Unid="6747017e0f464853b95451b3c4f64586">
                <w:rFonts w:ascii="Arial" w:hAnsi="Arial" w:eastAsia="Arial" w:cs="Arial" pt14:Unid="65b62cd33a0f4e568ae5bab99626e494"/>
                <w:color w:val="auto" pt14:Unid="b96c8a06e3bc4cdd9e120d10fbccc518"/>
                <w:sz w:val="22" pt14:Unid="09e94cced4064494851ce7015002f029"/>
                <w:szCs w:val="22" pt14:Unid="736631ecd4a649a88c2ede948331524e"/>
              </w:rPr>
            </w:pPr>
            <w:r>
              <w:rPr pt14:Unid="456ef0a2016641788e6bd0f955685d21">
                <w:rFonts w:ascii="Arial" w:hAnsi="Arial" w:eastAsia="Arial" w:cs="Arial" pt14:Unid="e77c04256a0b4be7a2963018025e018c"/>
                <w:color w:val="auto" pt14:Unid="d2621f3277c74eb0afff05f912881a23"/>
                <w:sz w:val="22" pt14:Unid="bc01fa2da48b4ab8a01fd69228e825d3"/>
                <w:szCs w:val="22" pt14:Unid="7356117b225548b68a981526ba35ee61"/>
              </w:rPr>
              <w:t>Persistencia  . . . . . . . . . . . . . . . . . . . . . . . . . . . . . . . .</w:t>
            </w:r>
          </w:p>
        </w:tc>
        <w:tc pt14:Unid="661ac063107f4856b77ff47dd32f6b2b" pt14:SHA1Hash="08892661edb50dc672f0b4ed62d96b2802a75962">
          <w:tcPr pt14:Unid="b471104499b942acb9c0d22bc154ced9">
            <w:tcW w:w="380" w:type="dxa" pt14:Unid="0a781a2930ae4156bf3e46b2533bc350"/>
            <w:vAlign w:val="bottom" pt14:Unid="623908f9da2447038852c3d0fa872396"/>
          </w:tcPr>
          <w:p pt14:Unid="f65f0689f6fa4866a998c6ece2849bcc">
            <w:pPr pt14:Unid="1c01d0a14f2343e8825b6cff6b1fd1c6">
              <w:spacing w:after="0" pt14:Unid="05b3066e9dd541ee9384e8011cd2b3a1"/>
              <w:jc w:val="right" pt14:Unid="9b7f809c0b174d0dbf6ccf2f5e176a13"/>
              <w:rPr pt14:Unid="ed141aa4b49c4f6a8808170fd06060cd">
                <w:color w:val="auto" pt14:Unid="00b990c7b4ec42a8b7a8879b42f3ce3c"/>
                <w:sz w:val="20" pt14:Unid="5c71c763ebcb47dd93bb13c6145b7e41"/>
                <w:szCs w:val="20" pt14:Unid="9146602aaecc47b7971a1b08e7ae0e4f"/>
              </w:rPr>
            </w:pPr>
            <w:r>
              <w:rPr pt14:Unid="354459819d814eeb8ea2cf351051a3b7">
                <w:rFonts w:ascii="Arial" w:hAnsi="Arial" w:eastAsia="Arial" w:cs="Arial" pt14:Unid="cda5138a8dee48f68e1b1aaa947b447d"/>
                <w:color w:val="auto" pt14:Unid="4b944aa5ba9342bf8d1689eb19b63765"/>
                <w:sz w:val="22" pt14:Unid="dd42aefbe85b4bb0b80bc0dd861fc308"/>
                <w:szCs w:val="22" pt14:Unid="7f10cf8322e44fedab0f4ab689566e34"/>
              </w:rPr>
              <w:t>38</w:t>
            </w:r>
          </w:p>
        </w:tc>
      </w:tr>
      <w:tr pt14:Unid="023407b14e7b407dbeb05f2bc2a47497" pt14:CorrelatedSHA1Hash="a6d284dceaae084562cb62ac7f5f44ea90f6b7f3" pt14:SHA1Hash="a6d284dceaae084562cb62ac7f5f44ea90f6b7f3" pt14:StructureSHA1Hash="58d4abdc92bcad0ed6c17f4382e915e6731e4b62">
        <w:trPr pt14:Unid="3bbba724761846d68ecaeb718b96c888">
          <w:trHeight w:val="273" pt14:Unid="2d250e950e9b41bc9931a8fe3ce99118"/>
        </w:trPr>
        <w:tc pt14:Unid="e9004b6dcabe4885b3d3ead56f54520c" pt14:SHA1Hash="b90b8e947d8c3b09e63df8bfa3bb13cebd6bd22d">
          <w:tcPr pt14:Unid="a9c596693918473b84e309294c537296">
            <w:tcW w:w="720" w:type="dxa" pt14:Unid="eee082ec95bc45c7bc933a4125e5fb47"/>
            <w:vAlign w:val="bottom" pt14:Unid="0dd90a2cd0b348409f1972c96629b368"/>
          </w:tcPr>
          <w:p pt14:Unid="b4894874d7934de696eb66f1e0ab31bf">
            <w:pPr pt14:Unid="1000162455784bc4bea7f4530a80dd92">
              <w:spacing w:after="0" pt14:Unid="bbf51cc82de346f39cdc9cd81fb930f3"/>
              <w:rPr pt14:Unid="e1ca0e7feaa6428cbd07600a6050013e">
                <w:color w:val="auto" pt14:Unid="01808d389567481cb35d1fa309185a42"/>
                <w:sz w:val="23" pt14:Unid="68c503cc675940f6ac65a782a79903df"/>
                <w:szCs w:val="23" pt14:Unid="b82c580b3dd04c7aaae0b7d74cd43e8e"/>
              </w:rPr>
            </w:pPr>
          </w:p>
        </w:tc>
        <w:tc pt14:Unid="9b9fcfc9514441fe91338cb2ef39cda0" pt14:SHA1Hash="f080e51a1c4248a9acfc861a357011cbb5cd23d2">
          <w:tcPr pt14:Unid="85d4d248e29b4d0e8dc4f67fead76130">
            <w:tcW w:w="720" w:type="dxa" pt14:Unid="2844bf07a51b495a98d54e0f3641ef99"/>
            <w:vAlign w:val="bottom" pt14:Unid="216be75568ec4804b05cdb34e05ad836"/>
          </w:tcPr>
          <w:p pt14:Unid="bf09c19403aa4d8f990ec7378eb5a7a1">
            <w:pPr pt14:Unid="6d51c27cb76d48a8aedb42f58ce2c9f0">
              <w:spacing w:after="0" pt14:Unid="f07af55161e1465d928f29ef4bca5237"/>
              <w:ind w:left="100" pt14:Unid="b558e79112d34015bd75622f8a7ddcc9"/>
              <w:rPr pt14:Unid="1b2043c85bd34833881e505539e54035">
                <w:rFonts w:ascii="Arial" w:hAnsi="Arial" w:eastAsia="Arial" w:cs="Arial" pt14:Unid="23dc7cee2925453ab972b395d75d126f"/>
                <w:color w:val="auto" pt14:Unid="e7d9fd98cfa840a3a31016a86029d393"/>
                <w:sz w:val="22" pt14:Unid="0af75ccf3b2f43dd8a7785f925b035b2"/>
                <w:szCs w:val="22" pt14:Unid="43c7413e5ce44eb9b6fb35afe65a029d"/>
              </w:rPr>
            </w:pPr>
            <w:r>
              <w:rPr pt14:Unid="52da0b60998d416086c76dadecd050bc">
                <w:rFonts w:ascii="Arial" w:hAnsi="Arial" w:eastAsia="Arial" w:cs="Arial" pt14:Unid="cad9c6dda8d749b3b7e9270a240e5a9d"/>
                <w:color w:val="auto" pt14:Unid="85ebe9547f374b21a000e092214d6619"/>
                <w:sz w:val="22" pt14:Unid="49db3bd323e845e3a99b00c0a715f173"/>
                <w:szCs w:val="22" pt14:Unid="37bac9ee2c0c40dfb340405083decfd9"/>
              </w:rPr>
              <w:t>6.2.4</w:t>
            </w:r>
          </w:p>
        </w:tc>
        <w:tc pt14:Unid="a539876bb14843e0b17acf9fd4d27361" pt14:SHA1Hash="0109b5a9b2dc404447b0b24d96e8f95c00fc620a">
          <w:tcPr pt14:Unid="e81ef789c1ce4bfdba82bdaf4d1ef907">
            <w:tcW w:w="6680" w:type="dxa" pt14:Unid="71ac262270d24c49968cd41c85f7f22d"/>
            <w:vAlign w:val="bottom" pt14:Unid="9da31f1af21f42b9bec159f24da0ef88"/>
          </w:tcPr>
          <w:p pt14:Unid="65be527711774e6fbf9a6b704014f6bf">
            <w:pPr pt14:Unid="4d18806009a54d28a0aa9782c9b4f4af">
              <w:spacing w:after="0" pt14:Unid="e6d788d429a04e1fb52fe168b1abc3b6"/>
              <w:ind w:right="51" pt14:Unid="5afe7f141fee4202a3a4401de4414851"/>
              <w:jc w:val="right" pt14:Unid="8bd2553b1a614e59854cc62a9529d065"/>
              <w:rPr pt14:Unid="4aec085b3835481aaf412d48347484f6">
                <w:rFonts w:ascii="Arial" w:hAnsi="Arial" w:eastAsia="Arial" w:cs="Arial" pt14:Unid="08930470a3864865bdc9205663ff6a22"/>
                <w:color w:val="auto" pt14:Unid="6910e45b57fb49c0a9b13e7c4a542692"/>
                <w:sz w:val="22" pt14:Unid="dff7ad08791c4530abf9032fdd4b95ef"/>
                <w:szCs w:val="22" pt14:Unid="efae5d1b57d546b39fdb6e56284299a1"/>
              </w:rPr>
            </w:pPr>
            <w:r>
              <w:rPr pt14:Unid="daa1b0aae378485cb193a712c4129af5">
                <w:rFonts w:ascii="Arial" w:hAnsi="Arial" w:eastAsia="Arial" w:cs="Arial" pt14:Unid="d0e0ff2f8d37426f92957714d7d136dc"/>
                <w:color w:val="auto" pt14:Unid="8932c8c4975847338a7ddf78c9105c1d"/>
                <w:sz w:val="22" pt14:Unid="4ded96ccd7ec4aa7b5dda9a0627e2dff"/>
                <w:szCs w:val="22" pt14:Unid="8a21ded18a8a4bdb8e4554a07fceedd1"/>
              </w:rPr>
              <w:t>Informes empleando la librería Open XML PowerTools . . . . . . .</w:t>
            </w:r>
          </w:p>
        </w:tc>
        <w:tc pt14:Unid="e63422c5c992407eadab21887e4ad031" pt14:SHA1Hash="64c00b8aef15f0befe871a259796ace5c54f38d1">
          <w:tcPr pt14:Unid="3ebe984205ac4927968bf3897723aec3">
            <w:tcW w:w="380" w:type="dxa" pt14:Unid="0e917460656d48d489def43484062484"/>
            <w:vAlign w:val="bottom" pt14:Unid="78ddd7330b984504b10b671cdde9d57c"/>
          </w:tcPr>
          <w:p pt14:Unid="cfcffb4e97df4090ba922778b7d6b525">
            <w:pPr pt14:Unid="31388e0563da459082f2f11c2bbeccf5">
              <w:spacing w:after="0" pt14:Unid="958a9ce61fb043e299ea0c532923783a"/>
              <w:jc w:val="right" pt14:Unid="bbaf977aee894e9d92a75d0007a55dea"/>
              <w:rPr pt14:Unid="f273f69259f44e9983dd0a0702a1c65a">
                <w:color w:val="auto" pt14:Unid="eaf0098e14f34f53b55e054945a01a92"/>
                <w:sz w:val="20" pt14:Unid="4697fdfeda0d4cd093540e428dd221b1"/>
                <w:szCs w:val="20" pt14:Unid="62719cf5eea3461486b31b75386dba31"/>
              </w:rPr>
            </w:pPr>
            <w:r>
              <w:rPr pt14:Unid="ea03f7e52e30473cb18227d9f669e120">
                <w:rFonts w:ascii="Arial" w:hAnsi="Arial" w:eastAsia="Arial" w:cs="Arial" pt14:Unid="8414da1cac1e489fa66c3477a59efa6b"/>
                <w:color w:val="auto" pt14:Unid="aa2619e6d7a5465fb0edb6beeda5fac8"/>
                <w:sz w:val="22" pt14:Unid="13d405f1c8f941c1874935c256779848"/>
                <w:szCs w:val="22" pt14:Unid="866eca340ef846868c349935ab9e8d6d"/>
              </w:rPr>
              <w:t>39</w:t>
            </w:r>
          </w:p>
        </w:tc>
      </w:tr>
      <w:tr pt14:Unid="f8dd47fbae264c3ebfcaf7f413a3857a" pt14:CorrelatedSHA1Hash="9dfc022bf2425c0356d688ba632f0cfcc6a3db3a" pt14:SHA1Hash="9dfc022bf2425c0356d688ba632f0cfcc6a3db3a" pt14:StructureSHA1Hash="58d4abdc92bcad0ed6c17f4382e915e6731e4b62">
        <w:trPr pt14:Unid="cd6d49a5d15040819317242c53bb4ce7">
          <w:trHeight w:val="273" pt14:Unid="1ebc591912aa4f279cb0842eacf32f86"/>
        </w:trPr>
        <w:tc pt14:Unid="75922b49eab7459c919d8fde12f918f6" pt14:SHA1Hash="b90b8e947d8c3b09e63df8bfa3bb13cebd6bd22d">
          <w:tcPr pt14:Unid="8257e6e5961d4cd4b7a4f07fc63f483f">
            <w:tcW w:w="720" w:type="dxa" pt14:Unid="48d57b86c5154a4a9f251bcbd828b403"/>
            <w:vAlign w:val="bottom" pt14:Unid="4f51fbfbbd4d4c3f8f364b65d84732bf"/>
          </w:tcPr>
          <w:p pt14:Unid="11c90279e5794ae5b6ef599be17d9164">
            <w:pPr pt14:Unid="b67e9c7e340f433595dbc898caf4bf81">
              <w:spacing w:after="0" pt14:Unid="e3b95b528ca5423183dbccd5ab7c74ae"/>
              <w:rPr pt14:Unid="5b60ec90c51d46638111f7562a801a35">
                <w:color w:val="auto" pt14:Unid="706fe1b0bcfa4a838700d20f0d57400f"/>
                <w:sz w:val="23" pt14:Unid="aa8de63d4839461995b75df84bbf6b1b"/>
                <w:szCs w:val="23" pt14:Unid="c812fda642c6400290dbe4eb20a0ebef"/>
              </w:rPr>
            </w:pPr>
          </w:p>
        </w:tc>
        <w:tc pt14:Unid="3a913f6fcace4c558138e29f53ba8800" pt14:SHA1Hash="54f41e6ff4f73f545eb7b7edc797a56585664bc9">
          <w:tcPr pt14:Unid="6eaeed930eed4f05a4cd6ce9941b268b">
            <w:tcW w:w="720" w:type="dxa" pt14:Unid="0b733216d6ed40e48be9b88619dacd7f"/>
            <w:vAlign w:val="bottom" pt14:Unid="116cd1e4f4f94ef0baad3bc258cb3a1f"/>
          </w:tcPr>
          <w:p pt14:Unid="4662308a538248ccb217ed7712fd6ef0">
            <w:pPr pt14:Unid="e6ad587e3d454f92a4a7158868272631">
              <w:spacing w:after="0" pt14:Unid="dc717ab006df4752a2415aeffc6b40dc"/>
              <w:ind w:left="100" pt14:Unid="593b3f2f63aa410fa3fa854503762bc0"/>
              <w:rPr pt14:Unid="2268391a584d4c4d9d18e41fce550133">
                <w:rFonts w:ascii="Arial" w:hAnsi="Arial" w:eastAsia="Arial" w:cs="Arial" pt14:Unid="34fe57ed79274c05b43d51164cfd89b1"/>
                <w:color w:val="auto" pt14:Unid="7e8b8aa454674b788dece5070d25174b"/>
                <w:sz w:val="22" pt14:Unid="0985149f2b2b4c18934da4f14ab3f159"/>
                <w:szCs w:val="22" pt14:Unid="d84f19529f0547bfa648892d84d95226"/>
              </w:rPr>
            </w:pPr>
            <w:r>
              <w:rPr pt14:Unid="eb34128cc4134fcabc38f966253283cd">
                <w:rFonts w:ascii="Arial" w:hAnsi="Arial" w:eastAsia="Arial" w:cs="Arial" pt14:Unid="4ff9081301e441ed8dbb70ec95b37759"/>
                <w:color w:val="auto" pt14:Unid="857a813478aa4e40a68bb3d0c33b3c87"/>
                <w:sz w:val="22" pt14:Unid="dd193cdb05cf4af1884ea28a234edad5"/>
                <w:szCs w:val="22" pt14:Unid="ac7db79f04f84bd4944c1ed64d4d5c9d"/>
              </w:rPr>
              <w:t>6.2.5</w:t>
            </w:r>
          </w:p>
        </w:tc>
        <w:tc pt14:Unid="32062ed3d69e4def9188dd6ca2398e6c" pt14:SHA1Hash="5a303f07485e9204a0a05c52639fdfb66bfcf820">
          <w:tcPr pt14:Unid="e7c7ed792ccb462cad1cd490e663a416">
            <w:tcW w:w="6680" w:type="dxa" pt14:Unid="7c84e33bedc544dc88b1256ee611a484"/>
            <w:vAlign w:val="bottom" pt14:Unid="41cba830e09544d8958ade0bbfb38dd0"/>
          </w:tcPr>
          <w:p pt14:Unid="7b865ba3cb38429c8e5f7ecd041a7ef8">
            <w:pPr pt14:Unid="16f03c3a8fa4479188937e3bf8973c66">
              <w:spacing w:after="0" pt14:Unid="80feef96021c4997821bea29803e2fb3"/>
              <w:ind w:right="51" pt14:Unid="5af4b6428d7b412fae5717e35bb133f1"/>
              <w:jc w:val="right" pt14:Unid="8d240bb464564b19b8f3b70ffb19226a"/>
              <w:rPr pt14:Unid="1b1aed3cd73c465288f95472145b1536">
                <w:rFonts w:ascii="Arial" w:hAnsi="Arial" w:eastAsia="Arial" w:cs="Arial" pt14:Unid="9135429603474c889e3119fb1a9a6766"/>
                <w:color w:val="auto" pt14:Unid="10a8b546ed84472caa6c2828a0ffe18c"/>
                <w:sz w:val="22" pt14:Unid="da5cba94f7a2457a9dbcc4fd9756d976"/>
                <w:szCs w:val="22" pt14:Unid="d8c2abd2b6ad44ecb0e9c85280c06b9f"/>
              </w:rPr>
            </w:pPr>
            <w:r>
              <w:rPr pt14:Unid="0d7a8a46cfbd41189f5b27e6d467f2af">
                <w:rFonts w:ascii="Arial" w:hAnsi="Arial" w:eastAsia="Arial" w:cs="Arial" pt14:Unid="1a7785298eb344b4a2c0291c011fa41a"/>
                <w:color w:val="auto" pt14:Unid="3be74675e4044011bf2f081ef286ec17"/>
                <w:sz w:val="22" pt14:Unid="c4fcde7bac4a45a488a48760240be232"/>
                <w:szCs w:val="22" pt14:Unid="62abcfeb0913421185c2889bdd2978e3"/>
              </w:rPr>
              <w:t>Notificaciones con la librería MailKit . . . . . . . . . . . . . . . . . .</w:t>
            </w:r>
          </w:p>
        </w:tc>
        <w:tc pt14:Unid="1b02366248ac446bb49e7c12f578ba58" pt14:SHA1Hash="aec29e0db9bbcead158310214b8332be56aba3ee">
          <w:tcPr pt14:Unid="252d26472e034c298c744f1a7a482cc4">
            <w:tcW w:w="380" w:type="dxa" pt14:Unid="0355431b824d4fd387f8eb1059ca251d"/>
            <w:vAlign w:val="bottom" pt14:Unid="9af3f4f361094657bfb7ae2918225a21"/>
          </w:tcPr>
          <w:p pt14:Unid="15389d7417cd424e93bb7c303e2812c9">
            <w:pPr pt14:Unid="a79f782525904f3194822bf4854d8098">
              <w:spacing w:after="0" pt14:Unid="302475605c6e42b0967268d15ff5b910"/>
              <w:jc w:val="right" pt14:Unid="6a108ed8e5cf4533ac37b92f89e985e9"/>
              <w:rPr pt14:Unid="23d443a75c1a4a719b35fb23dfcaef42">
                <w:color w:val="auto" pt14:Unid="52e7a36b5dd84e7aaab693edde4594b3"/>
                <w:sz w:val="20" pt14:Unid="2b3f9e91bd484cd19d673bb759c23f67"/>
                <w:szCs w:val="20" pt14:Unid="c9ddb0e2ffeb4b3b80e39d6124c06b9f"/>
              </w:rPr>
            </w:pPr>
            <w:r>
              <w:rPr pt14:Unid="75a6b494f2984bb68ce2768e4f373642">
                <w:rFonts w:ascii="Arial" w:hAnsi="Arial" w:eastAsia="Arial" w:cs="Arial" pt14:Unid="95a60e2bd49d40eb9382ac551d4afe80"/>
                <w:color w:val="auto" pt14:Unid="585040ab882d401d841905bf5afac184"/>
                <w:sz w:val="22" pt14:Unid="4779bd3d37c743218f72221786c26f21"/>
                <w:szCs w:val="22" pt14:Unid="9052e57db07342269441b3f879d88a0d"/>
              </w:rPr>
              <w:t>40</w:t>
            </w:r>
          </w:p>
        </w:tc>
      </w:tr>
      <w:tr pt14:Unid="4babe7ecda3141dba532390e1755a60f" pt14:CorrelatedSHA1Hash="cf3eb96b0e5a368383247b8f942cdc63dcfa0ad0" pt14:SHA1Hash="cf3eb96b0e5a368383247b8f942cdc63dcfa0ad0" pt14:StructureSHA1Hash="58d4abdc92bcad0ed6c17f4382e915e6731e4b62">
        <w:trPr pt14:Unid="7376ca95859549cab64e0e972ee30259">
          <w:trHeight w:val="273" pt14:Unid="e14b4055529744428f386ef02c54c524"/>
        </w:trPr>
        <w:tc pt14:Unid="1244c88530ef430fb386349f09f8ff42" pt14:SHA1Hash="b90b8e947d8c3b09e63df8bfa3bb13cebd6bd22d">
          <w:tcPr pt14:Unid="7c6bb8d207104bdd8821166676556898">
            <w:tcW w:w="720" w:type="dxa" pt14:Unid="5ab503577bdd48f0a6269e27b63d3da8"/>
            <w:vAlign w:val="bottom" pt14:Unid="4630aa93558a4b36bc1b86607c25189f"/>
          </w:tcPr>
          <w:p pt14:Unid="c9a79a6b6c534b47972b8379c0da7878">
            <w:pPr pt14:Unid="467f811bbf334c71998a42331c1b2764">
              <w:spacing w:after="0" pt14:Unid="1d4576ad83464f86802221d926551514"/>
              <w:rPr pt14:Unid="0a1462ac7aec40648e0d6bd3fc995fab">
                <w:color w:val="auto" pt14:Unid="15849a314ebe473cb20876abf506bd41"/>
                <w:sz w:val="23" pt14:Unid="2eb6218ed636492da3db46a5c4fb1b5b"/>
                <w:szCs w:val="23" pt14:Unid="5d43a5d23d584681a1e465c4b46129c2"/>
              </w:rPr>
            </w:pPr>
          </w:p>
        </w:tc>
        <w:tc pt14:Unid="2a85d43c63644f6b8b4ac3fb8d70fb3e" pt14:SHA1Hash="003e36b0c712672d24db12ee2dbaa5a1edc803c4">
          <w:tcPr pt14:Unid="933e034e98bb471c8a78037a8efaf0ab">
            <w:tcW w:w="720" w:type="dxa" pt14:Unid="d97742dcb9624e4e816615b4dbd7652c"/>
            <w:vAlign w:val="bottom" pt14:Unid="fcd310a737a044fc9cb2e7cf26d9bca9"/>
          </w:tcPr>
          <w:p pt14:Unid="5831e07ac24740e1a6082f892280088c">
            <w:pPr pt14:Unid="83e96b58cfed47c6be0c9b9d4ef901dd">
              <w:spacing w:after="0" pt14:Unid="ac06a847b2684c5c8819a1d020a45002"/>
              <w:ind w:left="100" pt14:Unid="febeec8367224af8ad8eb690f1e95ab0"/>
              <w:rPr pt14:Unid="ab2059954aef4b71a22cd56aeeecfc50">
                <w:rFonts w:ascii="Arial" w:hAnsi="Arial" w:eastAsia="Arial" w:cs="Arial" pt14:Unid="bc03173eed7547b4b66162f3170a9c80"/>
                <w:color w:val="auto" pt14:Unid="99621cdf5f094fba923411f2c766638d"/>
                <w:sz w:val="22" pt14:Unid="bcd8952a8ab7491f8f83f710a5d54bd4"/>
                <w:szCs w:val="22" pt14:Unid="bb168418abf04a8e94c57a9fe22292a8"/>
              </w:rPr>
            </w:pPr>
            <w:r>
              <w:rPr pt14:Unid="9254520774f74ceda06899419650436b">
                <w:rFonts w:ascii="Arial" w:hAnsi="Arial" w:eastAsia="Arial" w:cs="Arial" pt14:Unid="c4d4e06529244ebe9c48d0ae520d9cf3"/>
                <w:color w:val="auto" pt14:Unid="14cd0275184b461c813c102ab62b8cb2"/>
                <w:sz w:val="22" pt14:Unid="17b3d64a37884e6f9e17078bdf08b49a"/>
                <w:szCs w:val="22" pt14:Unid="106ec64bdd6148839d53b5e45a86f49f"/>
              </w:rPr>
              <w:t>6.2.6</w:t>
            </w:r>
          </w:p>
        </w:tc>
        <w:tc pt14:Unid="e22081ba51d94a65a3348721f5d7eb65" pt14:SHA1Hash="1797b1d7825f219c2c8d101bc7fac932ac4d0316">
          <w:tcPr pt14:Unid="d98fbacae90d4dada29901ff021d7542">
            <w:tcW w:w="6680" w:type="dxa" pt14:Unid="ea23cebb42bd4426bdb1eec5e14689aa"/>
            <w:vAlign w:val="bottom" pt14:Unid="bda8a1d83ad048738b4f75cae74c8329"/>
          </w:tcPr>
          <w:p pt14:Unid="65a1eb38eac74026ab793bd5c4eb49f5">
            <w:pPr pt14:Unid="7ce75271626d4d3a9d58aa65c1ec2cb8">
              <w:spacing w:after="0" pt14:Unid="65a277f6576b4c3091f429e3936ac860"/>
              <w:ind w:right="51" pt14:Unid="2166afad17e4443b9db4bcf697bc0d67"/>
              <w:jc w:val="right" pt14:Unid="a731651659194c0186f91eb13f7d4367"/>
              <w:rPr pt14:Unid="f711b117ae674958916a454a10ee2592">
                <w:rFonts w:ascii="Arial" w:hAnsi="Arial" w:eastAsia="Arial" w:cs="Arial" pt14:Unid="d3b5e089d0b3453d883e199fa6d3fc92"/>
                <w:color w:val="auto" pt14:Unid="810b96a4aadf4ee0ade6dac7f5762944"/>
                <w:sz w:val="22" pt14:Unid="a2b94d54560b434c98d58e343b177fd3"/>
                <w:szCs w:val="22" pt14:Unid="f58d5492b35941d985622398dbf795d8"/>
              </w:rPr>
            </w:pPr>
            <w:r>
              <w:rPr pt14:Unid="bbba497989a64778b095b4dafe15c9da">
                <w:rFonts w:ascii="Arial" w:hAnsi="Arial" w:eastAsia="Arial" w:cs="Arial" pt14:Unid="26da3828723c4d3689f70052e5f1bede"/>
                <w:color w:val="auto" pt14:Unid="23162035d6524f3b83c091ddb3ceb77a"/>
                <w:sz w:val="22" pt14:Unid="c44c434485394672ba35067292b38ea1"/>
                <w:szCs w:val="22" pt14:Unid="eb99b40257e34b36a252a8cc34f74d2f"/>
              </w:rPr>
              <w:t>Inyección de dependencias  . . . . . . . . . . . . . . . . . . . . . . .</w:t>
            </w:r>
          </w:p>
        </w:tc>
        <w:tc pt14:Unid="6d35c62e37d14369985112e4dd7e4956" pt14:SHA1Hash="ff5e41bd586e0fc2840f0d6a92d64531ed0a16d2">
          <w:tcPr pt14:Unid="ad55131e81b14146a0ae822f45d3dce2">
            <w:tcW w:w="380" w:type="dxa" pt14:Unid="7cf2ab08cfd0440396f2fe4071938215"/>
            <w:vAlign w:val="bottom" pt14:Unid="9c6965dea1db4927919212280ba3ce0d"/>
          </w:tcPr>
          <w:p pt14:Unid="f902237733e644a4a9d25810b4cb9c33">
            <w:pPr pt14:Unid="f16036aef27e4cd39e54f5f39a2069fc">
              <w:spacing w:after="0" pt14:Unid="157687ff030d473682605bb3f8b695ae"/>
              <w:jc w:val="right" pt14:Unid="87b0e8291dcb4c47b5730a9780e2aa38"/>
              <w:rPr pt14:Unid="a8288cf8457b4a1f916b4574bafb58c4">
                <w:color w:val="auto" pt14:Unid="2f62d1f5876d4ded864e241393718a0c"/>
                <w:sz w:val="20" pt14:Unid="e3e622bae8a040b7a69be810b4834dcd"/>
                <w:szCs w:val="20" pt14:Unid="b4ed602342f54dcabe27fca5ba597f6f"/>
              </w:rPr>
            </w:pPr>
            <w:r>
              <w:rPr pt14:Unid="f933af4bfb014160856fc9c81c5c28cf">
                <w:rFonts w:ascii="Arial" w:hAnsi="Arial" w:eastAsia="Arial" w:cs="Arial" pt14:Unid="b0ba879ac78842458a84a90cc247823e"/>
                <w:color w:val="auto" pt14:Unid="5ea1dbbb6c184f97b39a1ec712e44e78"/>
                <w:sz w:val="22" pt14:Unid="7336fbc75de34200a1924b0d9f2b1fec"/>
                <w:szCs w:val="22" pt14:Unid="c175ba26794849da92a56cacb46997c3"/>
              </w:rPr>
              <w:t>41</w:t>
            </w:r>
          </w:p>
        </w:tc>
      </w:tr>
      <w:tr pt14:Unid="580ad6b12a8a4e1d85b1862f42116534" pt14:CorrelatedSHA1Hash="6141092cc2fa04afdc99534cae17d1dd3af4a408" pt14:SHA1Hash="6141092cc2fa04afdc99534cae17d1dd3af4a408" pt14:StructureSHA1Hash="58d4abdc92bcad0ed6c17f4382e915e6731e4b62">
        <w:trPr pt14:Unid="a21dc60804d64f07b2ec750381994b5b">
          <w:trHeight w:val="273" pt14:Unid="0f520b68d5624c0aae8839611ba0c526"/>
        </w:trPr>
        <w:tc pt14:Unid="e7d40c5271b344efa4d80f251d4d2cd5" pt14:SHA1Hash="b90b8e947d8c3b09e63df8bfa3bb13cebd6bd22d">
          <w:tcPr pt14:Unid="db41eda04477472cb552b3adc24e79f3">
            <w:tcW w:w="720" w:type="dxa" pt14:Unid="5a3810ae5a1e438eae33567d377b2eb1"/>
            <w:vAlign w:val="bottom" pt14:Unid="85ff4d54029140afaa25c516425922f9"/>
          </w:tcPr>
          <w:p pt14:Unid="c159669d32324cb2a9c8019adc07b917">
            <w:pPr pt14:Unid="7f6ea74e181d4bfdbb80f5c6fb53efea">
              <w:spacing w:after="0" pt14:Unid="e768842547854d758e42d3088aa277f3"/>
              <w:rPr pt14:Unid="9bb27c2f26f346958e17370b8f92605e">
                <w:color w:val="auto" pt14:Unid="06695568074643afbfbdae86bc9ac806"/>
                <w:sz w:val="23" pt14:Unid="56662f3b1de046cfba724214db086167"/>
                <w:szCs w:val="23" pt14:Unid="d0fee2ff3b5d4e669c3be4357284fb25"/>
              </w:rPr>
            </w:pPr>
          </w:p>
        </w:tc>
        <w:tc pt14:Unid="10053c172e374d1da336321a5f9c7c52" pt14:SHA1Hash="961308cd45fe0f6f30de821457bfec0779e34225">
          <w:tcPr pt14:Unid="1091b555fd014e4ba376beddc109f1fb">
            <w:tcW w:w="720" w:type="dxa" pt14:Unid="cc9f875c5473466cbf861c98916f1ecd"/>
            <w:vAlign w:val="bottom" pt14:Unid="882c52e2c5ad4b188d365a8037c0dc4e"/>
          </w:tcPr>
          <w:p pt14:Unid="3e6ec74e4e864ef2aa38e00b3e5dad10">
            <w:pPr pt14:Unid="f2658f8a924441dcaf10f78b61516af7">
              <w:spacing w:after="0" pt14:Unid="9422b47e3caf44ac8a85a4f074e3be90"/>
              <w:ind w:left="100" pt14:Unid="69ba896da17a41e69d92a37ed47ce0a1"/>
              <w:rPr pt14:Unid="011ca8a3d2844d05baf4a9fd6a9330e0">
                <w:rFonts w:ascii="Arial" w:hAnsi="Arial" w:eastAsia="Arial" w:cs="Arial" pt14:Unid="a95fd642fc2f46769c6cfcf0aa893f55"/>
                <w:color w:val="auto" pt14:Unid="4a06d4ab9dae43c6a5cacd72c909904f"/>
                <w:sz w:val="22" pt14:Unid="92c719c5a9ed407ca81d93563d774090"/>
                <w:szCs w:val="22" pt14:Unid="0bd5f19dbf3244519c208de8aa47a7c7"/>
              </w:rPr>
            </w:pPr>
            <w:r>
              <w:rPr pt14:Unid="5875ab5a2a794497a3674fcd5d337222">
                <w:rFonts w:ascii="Arial" w:hAnsi="Arial" w:eastAsia="Arial" w:cs="Arial" pt14:Unid="46e1760916614517b58d232c2e31a933"/>
                <w:color w:val="auto" pt14:Unid="eb42af4d166a47f1abab6d980a6c505f"/>
                <w:sz w:val="22" pt14:Unid="3138c58526d0478f8fc677ca440f5a4a"/>
                <w:szCs w:val="22" pt14:Unid="8313384238c649d7bb61bb4328e3b8ca"/>
              </w:rPr>
              <w:t>6.2.7</w:t>
            </w:r>
          </w:p>
        </w:tc>
        <w:tc pt14:Unid="62598abdcd4c4831acd1005853423cc8" pt14:SHA1Hash="f770b4231598e78d9c4f2442da18b41890ef9b46">
          <w:tcPr pt14:Unid="661c58b3342a431dab392096eec7bf34">
            <w:tcW w:w="6680" w:type="dxa" pt14:Unid="5ead3b7113104e10af7917df38048372"/>
            <w:vAlign w:val="bottom" pt14:Unid="f73cc6ba56e245af8f120738955cc0a1"/>
          </w:tcPr>
          <w:p pt14:Unid="ac351513122f4a848fe0d60cd68da210">
            <w:pPr pt14:Unid="4f42299ef67e4402a17c0813b627ab1a">
              <w:spacing w:after="0" pt14:Unid="e3cd99f67d144770a217e9871bc09ca3"/>
              <w:ind w:right="51" pt14:Unid="552f24d7b84643d1a3d3690e85d4d0ab"/>
              <w:jc w:val="right" pt14:Unid="95ab1d10908f42bd87bf497782cbf940"/>
              <w:rPr pt14:Unid="8c78ab0d4e524d13ba825f9afd860d49">
                <w:rFonts w:ascii="Arial" w:hAnsi="Arial" w:eastAsia="Arial" w:cs="Arial" pt14:Unid="83bf6aa6951143a492cd9ece06ca7c59"/>
                <w:color w:val="auto" pt14:Unid="a6c92db280ae4100a64ab1dd487fa34c"/>
                <w:sz w:val="22" pt14:Unid="8a45c37e0b8f476d8627252545850e75"/>
                <w:szCs w:val="22" pt14:Unid="3cca432c3dee451fb822dbf3536e46c2"/>
              </w:rPr>
            </w:pPr>
            <w:r>
              <w:rPr pt14:Unid="17ab0fafe91b4b1d8c0fbbc845675933">
                <w:rFonts w:ascii="Arial" w:hAnsi="Arial" w:eastAsia="Arial" w:cs="Arial" pt14:Unid="bdcbc8c071504129a2f9c43b9325826b"/>
                <w:color w:val="auto" pt14:Unid="66c50f198d70475c874da6c5ff82594f"/>
                <w:sz w:val="22" pt14:Unid="56f8e3dcb2bf47d1a5d5980837cc4c2d"/>
                <w:szCs w:val="22" pt14:Unid="83819c9fd97b46f4a0abcec8281560ea"/>
              </w:rPr>
              <w:t>Documentando la API con Swagger UI  . . . . . . . . . . . . . . . .</w:t>
            </w:r>
          </w:p>
        </w:tc>
        <w:tc pt14:Unid="5204db8f2a6849ddaa18e8f4a34ca683" pt14:SHA1Hash="57df4a41ab4568a2c842c090317207263dc4378c">
          <w:tcPr pt14:Unid="bd8c21e15bfd43edb157a520ecbe9611">
            <w:tcW w:w="380" w:type="dxa" pt14:Unid="d300e121767642ec829f61403bd94727"/>
            <w:vAlign w:val="bottom" pt14:Unid="6869158e0e154c16a86c51c5bff4f0ba"/>
          </w:tcPr>
          <w:p pt14:Unid="fad3e282db794368b86daf178603fadb">
            <w:pPr pt14:Unid="f65b75fd922642e695d005926d355d27">
              <w:spacing w:after="0" pt14:Unid="25147846d4764907bb2fd6d7c1d25d92"/>
              <w:jc w:val="right" pt14:Unid="dd8b0e12ffbf4100818d44dcf6d15389"/>
              <w:rPr pt14:Unid="1f1df1707f894df7820faa4ba0a8d30b">
                <w:color w:val="auto" pt14:Unid="261660722f794e51b60ffa9984bac048"/>
                <w:sz w:val="20" pt14:Unid="5da58b061ff242218fa0cbb13b3a7553"/>
                <w:szCs w:val="20" pt14:Unid="cd969fe8a3b94b068ea3fa54b312ed8d"/>
              </w:rPr>
            </w:pPr>
            <w:r>
              <w:rPr pt14:Unid="75540bb9e85d496d83a79fc4586458d8">
                <w:rFonts w:ascii="Arial" w:hAnsi="Arial" w:eastAsia="Arial" w:cs="Arial" pt14:Unid="4b4af41c8b3d40b7b4a650e6a34dc79f"/>
                <w:color w:val="auto" pt14:Unid="cc71e2bddde34fb3a76c8db3b712b2f1"/>
                <w:sz w:val="22" pt14:Unid="95e8bfe988584610bbf834cf81dc970a"/>
                <w:szCs w:val="22" pt14:Unid="2b49d8e1799547d5ac50f279b1c705e5"/>
              </w:rPr>
              <w:t>42</w:t>
            </w:r>
          </w:p>
        </w:tc>
      </w:tr>
      <w:tr pt14:Unid="a92f841712654c7498b0e046e4049872" pt14:CorrelatedSHA1Hash="f92a2ed325f2e326272f60fb0b610845d04e5eb7" pt14:SHA1Hash="f92a2ed325f2e326272f60fb0b610845d04e5eb7" pt14:StructureSHA1Hash="58d4abdc92bcad0ed6c17f4382e915e6731e4b62">
        <w:trPr pt14:Unid="e36a2f794d9c485794dbdd4eb3892d43">
          <w:trHeight w:val="273" pt14:Unid="2142caaf731c486d83d81a79602a0a6e"/>
        </w:trPr>
        <w:tc pt14:Unid="8876344d84c34491b06d02d257e87144" pt14:SHA1Hash="b90b8e947d8c3b09e63df8bfa3bb13cebd6bd22d">
          <w:tcPr pt14:Unid="80a5b29ef1d248189edfa73263e0a7db">
            <w:tcW w:w="720" w:type="dxa" pt14:Unid="a4646bf3677943e29f8c1983a483b5fb"/>
            <w:vAlign w:val="bottom" pt14:Unid="57541a6396ac4a08a6751a10f39af21c"/>
          </w:tcPr>
          <w:p pt14:Unid="27ab21e03d334d4aa62cdf159e79a23b">
            <w:pPr pt14:Unid="37f8cbaf49cb46a9b54b19abf163c601">
              <w:spacing w:after="0" pt14:Unid="4ff43b5cac9f408a88c799d019a9dfc4"/>
              <w:rPr pt14:Unid="a81dc5cfb06142f384bbfb139df70f2d">
                <w:color w:val="auto" pt14:Unid="486012c319244c109ea66f281d745c04"/>
                <w:sz w:val="23" pt14:Unid="1a026419c5bc4825b0555bae4769fef9"/>
                <w:szCs w:val="23" pt14:Unid="85b7d5f4fd9c4acab2d046e8f6b0c6d4"/>
              </w:rPr>
            </w:pPr>
          </w:p>
        </w:tc>
        <w:tc pt14:Unid="fa3e2a82b3ec4ef499714e19e729ba53" pt14:SHA1Hash="164e858ddf3b210854b24bb78ff11d40641e63e9">
          <w:tcPr pt14:Unid="45cabe30c8134a52a2443ed240a4c30e">
            <w:tcW w:w="720" w:type="dxa" pt14:Unid="1c745e46a9d54a6f9d15e29f9c088d6c"/>
            <w:vAlign w:val="bottom" pt14:Unid="9e5ced5ad9c343c8ae6a5cf285a25e0a"/>
          </w:tcPr>
          <w:p pt14:Unid="905eac93340449f8804ddae4c67f7e18">
            <w:pPr pt14:Unid="8bd7faff51264fa1b5e4a774eeee4688">
              <w:spacing w:after="0" pt14:Unid="946906ffa19f43ec8848ee9a50873ba8"/>
              <w:ind w:left="100" pt14:Unid="8d7ef5513ad84553ac086a82c43bfd95"/>
              <w:rPr pt14:Unid="a4801e30fc174830802b347517767dc1">
                <w:rFonts w:ascii="Arial" w:hAnsi="Arial" w:eastAsia="Arial" w:cs="Arial" pt14:Unid="cb440f78b08c49ad8c7e6916e3e6da44"/>
                <w:color w:val="auto" pt14:Unid="d6527cdd3dba4b7e877ee48421f7cafe"/>
                <w:sz w:val="22" pt14:Unid="a5f842037ee74fca83a70d1a21f1609b"/>
                <w:szCs w:val="22" pt14:Unid="2f8d4880da854bf1b6b5298ca657d0bc"/>
              </w:rPr>
            </w:pPr>
            <w:r>
              <w:rPr pt14:Unid="073b2ac0e13148648cb691bd2aa592ff">
                <w:rFonts w:ascii="Arial" w:hAnsi="Arial" w:eastAsia="Arial" w:cs="Arial" pt14:Unid="0c9d8652ef9743a68a67adf58244a292"/>
                <w:color w:val="auto" pt14:Unid="ee329a0bb9fc44c2804f6ee03efd2fb2"/>
                <w:sz w:val="22" pt14:Unid="0762c1c8f70c42b6b09a8d14a0cd1bee"/>
                <w:szCs w:val="22" pt14:Unid="e3fbcbdc5ccb428ca7cf55d208f60c36"/>
              </w:rPr>
              <w:t>6.2.8</w:t>
            </w:r>
          </w:p>
        </w:tc>
        <w:tc pt14:Unid="8e4e87638e1f48c9a4b5cfcb60dea99f" pt14:SHA1Hash="5dbd9b028c359820cd20de9562784fcd001e3428">
          <w:tcPr pt14:Unid="48f6d6868308428c97817c9b4fc8e4c7">
            <w:tcW w:w="6680" w:type="dxa" pt14:Unid="4aec2605f8834faea146486370934509"/>
            <w:vAlign w:val="bottom" pt14:Unid="7d7dd678b04748f196474da897caccd9"/>
          </w:tcPr>
          <w:p pt14:Unid="dc1a2512db0b43918930643f6457a388">
            <w:pPr pt14:Unid="7c0e830c6a3542a5a1310df510d17fe4">
              <w:spacing w:after="0" pt14:Unid="66e7f9f1dd4d4f5386efc27644f9844e"/>
              <w:ind w:right="51" pt14:Unid="8e1d93957ca94991a38d2ee8a025aa93"/>
              <w:jc w:val="right" pt14:Unid="22125598cfad4f0dbbc1a959c77576ac"/>
              <w:rPr pt14:Unid="2ca8be3e91484ace9208344a0a79087d">
                <w:rFonts w:ascii="Arial" w:hAnsi="Arial" w:eastAsia="Arial" w:cs="Arial" pt14:Unid="99b41bffa89e46a9aba029b9afe87510"/>
                <w:color w:val="auto" pt14:Unid="80a8591baccb40b6aff245a936d77c4f"/>
                <w:sz w:val="22" pt14:Unid="2fcf60e5d5f0440590984be8ab5553ed"/>
                <w:szCs w:val="22" pt14:Unid="3a2280f10de34a668b28d6b2aa67bbe2"/>
              </w:rPr>
            </w:pPr>
            <w:r>
              <w:rPr pt14:Unid="8a4c83446dc549feb2fbad26686e40a4">
                <w:rFonts w:ascii="Arial" w:hAnsi="Arial" w:eastAsia="Arial" w:cs="Arial" pt14:Unid="81541df8617d4fcba52b9a7c064567c9"/>
                <w:color w:val="auto" pt14:Unid="c76f0db8ef334cc9a9beb302ce933910"/>
                <w:sz w:val="22" pt14:Unid="e02f552ef28d4d3ba5f280c8c13c3ae1"/>
                <w:szCs w:val="22" pt14:Unid="5edc516f57d44e0e8b2c575b7a5f6660"/>
              </w:rPr>
              <w:t>Logging  . . . . . . . . . . . . . . . . . . . . . . . . . . . . . . . . . .</w:t>
            </w:r>
          </w:p>
        </w:tc>
        <w:tc pt14:Unid="ece553a8d130412b9cdc4f0462ffdd75" pt14:SHA1Hash="f04852b7a25d881899c9d2e9d64436c902556e25">
          <w:tcPr pt14:Unid="e964acf4371d44d7b7fc7ee50729d799">
            <w:tcW w:w="380" w:type="dxa" pt14:Unid="4de178f93b2b4b90a176a73396934bb5"/>
            <w:vAlign w:val="bottom" pt14:Unid="ca8b82a13311472e9c185822c4e8d15b"/>
          </w:tcPr>
          <w:p pt14:Unid="635aab6167bb4a0e868a2a808e39dad2">
            <w:pPr pt14:Unid="9d3e4f2b03aa4009afb50421fa558ebe">
              <w:spacing w:after="0" pt14:Unid="d30dbc0be60744d8bd27fa6c92e7aa04"/>
              <w:jc w:val="right" pt14:Unid="1d5a49afecb946278df932badc93ca91"/>
              <w:rPr pt14:Unid="7c0337cf03d742e0821f969055be55b9">
                <w:color w:val="auto" pt14:Unid="bf7001b2474a4c6b9e51660293763d4f"/>
                <w:sz w:val="20" pt14:Unid="e758a4eda5f0494cba5bbb67d6d3c78c"/>
                <w:szCs w:val="20" pt14:Unid="bc97357aff314618a17606dde7830e3b"/>
              </w:rPr>
            </w:pPr>
            <w:r>
              <w:rPr pt14:Unid="2d6f57a7845d493da543757a390d834b">
                <w:rFonts w:ascii="Arial" w:hAnsi="Arial" w:eastAsia="Arial" w:cs="Arial" pt14:Unid="5ca7c7200808421ba7c33b9c91f259ca"/>
                <w:color w:val="auto" pt14:Unid="7e36f7108e4241749a7cb265765d1ab7"/>
                <w:sz w:val="22" pt14:Unid="226b93cc5e4345a099cdb7b5e301baff"/>
                <w:szCs w:val="22" pt14:Unid="bd87bdd215a34e0f87a991debf407ad8"/>
              </w:rPr>
              <w:t>43</w:t>
            </w:r>
          </w:p>
        </w:tc>
      </w:tr>
      <w:tr pt14:Unid="aecaa1048dcc4ffe845583924bf107fb" pt14:CorrelatedSHA1Hash="7af154a0f31f8511745bda6f47f2361203e0d3c2" pt14:SHA1Hash="7af154a0f31f8511745bda6f47f2361203e0d3c2" pt14:StructureSHA1Hash="58d4abdc92bcad0ed6c17f4382e915e6731e4b62">
        <w:trPr pt14:Unid="8fb48e8360a0444a814872f2e5fa54b0">
          <w:trHeight w:val="273" pt14:Unid="d255247d77784157a816e48a011406b4"/>
        </w:trPr>
        <w:tc pt14:Unid="711f002f88aa46dfa38b108bf0eaacc9" pt14:SHA1Hash="b90b8e947d8c3b09e63df8bfa3bb13cebd6bd22d">
          <w:tcPr pt14:Unid="d203d4c456a640f18ff1443e3f618e70">
            <w:tcW w:w="720" w:type="dxa" pt14:Unid="8826256702764e0fae5616d9e6ada4bc"/>
            <w:vAlign w:val="bottom" pt14:Unid="ea4f53cf2a3143f4be0b095fb41c23fe"/>
          </w:tcPr>
          <w:p pt14:Unid="4bae5c8c4e134b798e4aec50b1b96c3f">
            <w:pPr pt14:Unid="40815250a1b349e78152f63b1ca0c494">
              <w:spacing w:after="0" pt14:Unid="e462f1e056c54097bfcff9a968ed475a"/>
              <w:rPr pt14:Unid="ca5abbd1bb49481dbf1dc7413bdca8d0">
                <w:color w:val="auto" pt14:Unid="8f72e9a7bf474fce9a02860f645993fb"/>
                <w:sz w:val="23" pt14:Unid="28f1df67415b40c28bbce596a1c3c52a"/>
                <w:szCs w:val="23" pt14:Unid="7d7ed935ff544e669a2ab7bde082f3c5"/>
              </w:rPr>
            </w:pPr>
          </w:p>
        </w:tc>
        <w:tc pt14:Unid="d89de4b5b00a4d7d818079e7d627ea8d" pt14:SHA1Hash="1ef32946870beb211ddec444ef9fc5efa8b0044f">
          <w:tcPr pt14:Unid="8d8352a908a04f5a9993dd9020dcc027">
            <w:tcW w:w="720" w:type="dxa" pt14:Unid="a7a789a6900d4272a8b5f567936b32de"/>
            <w:vAlign w:val="bottom" pt14:Unid="d28ced73f2d14e9e9d2c13b414bbe389"/>
          </w:tcPr>
          <w:p pt14:Unid="75fff3db78734c49b95f0b19966f9e1e">
            <w:pPr pt14:Unid="b0f34fe32b74480c9d28c4fa862f3b09">
              <w:spacing w:after="0" pt14:Unid="30528a0a5d984250b54dcb4ca8c60b62"/>
              <w:ind w:left="100" pt14:Unid="6d5d3ac30e6a47d0b2268bbc662ec29f"/>
              <w:rPr pt14:Unid="c7e5466522614bcb9d18236851c6ea3d">
                <w:rFonts w:ascii="Arial" w:hAnsi="Arial" w:eastAsia="Arial" w:cs="Arial" pt14:Unid="9b613762867344d5914226f414448e97"/>
                <w:color w:val="auto" pt14:Unid="579d1b326cb84cb6bc587cd02b084953"/>
                <w:sz w:val="22" pt14:Unid="65e7d13725494c649f8d6c4b40a2e5a5"/>
                <w:szCs w:val="22" pt14:Unid="b764c49811d7491eb84b93b406020b27"/>
              </w:rPr>
            </w:pPr>
            <w:r>
              <w:rPr pt14:Unid="f9e229676a9f476f85d2ec8ff938129d">
                <w:rFonts w:ascii="Arial" w:hAnsi="Arial" w:eastAsia="Arial" w:cs="Arial" pt14:Unid="6769b116f8064673b3f70187e5c5a848"/>
                <w:color w:val="auto" pt14:Unid="02f598de08924e068265bcffa7a2b271"/>
                <w:sz w:val="22" pt14:Unid="ee06f71b21954ffb9d6eeb506e29f335"/>
                <w:szCs w:val="22" pt14:Unid="f4376cebdb1c4fada8e5e69830281e6d"/>
              </w:rPr>
              <w:t>6.2.9</w:t>
            </w:r>
          </w:p>
        </w:tc>
        <w:tc pt14:Unid="8163775f2183442299323f67816cb930" pt14:SHA1Hash="9b65d1c8e104d8e6a668c5ed5d856b470bf59e31">
          <w:tcPr pt14:Unid="cd6e6eb913bc4f3496d0131f985db733">
            <w:tcW w:w="6680" w:type="dxa" pt14:Unid="234c7a13ac974cd1a4b440be2c747e6c"/>
            <w:vAlign w:val="bottom" pt14:Unid="89e887ea4db743b995f6ebc6454d0464"/>
          </w:tcPr>
          <w:p pt14:Unid="8d8117fb6c794ca08ef1cfbe175ee670">
            <w:pPr pt14:Unid="4a01687810f94e60bf31aa6b8543e23c">
              <w:spacing w:after="0" pt14:Unid="3297cc512f5f453587dd8a105f220ca3"/>
              <w:ind w:right="51" pt14:Unid="6f075f4f57ab40728661a761f363361d"/>
              <w:jc w:val="right" pt14:Unid="54a8eefffb4b4e1d95eb154cadddc7bc"/>
              <w:rPr pt14:Unid="fa6f34ed391f4cf8b18f0b2a0bd332c6">
                <w:rFonts w:ascii="Arial" w:hAnsi="Arial" w:eastAsia="Arial" w:cs="Arial" pt14:Unid="c485d7e0cc224115b9aae7149525a9e6"/>
                <w:color w:val="auto" pt14:Unid="36ab9455d2ee4684bf1a24d17def8bec"/>
                <w:sz w:val="22" pt14:Unid="a0fff8cf269345fb851735b1bd1b0dbd"/>
                <w:szCs w:val="22" pt14:Unid="a82b520e16c54b5ca08c5d3b6cf7a218"/>
              </w:rPr>
            </w:pPr>
            <w:r>
              <w:rPr pt14:Unid="8d9137d683064fe19009faa4c081b2db">
                <w:rFonts w:ascii="Arial" w:hAnsi="Arial" w:eastAsia="Arial" w:cs="Arial" pt14:Unid="ae9789ccd7f841d1a2d84520f993f264"/>
                <w:color w:val="auto" pt14:Unid="cff8940112704c54820818a3eb87f6db"/>
                <w:sz w:val="22" pt14:Unid="70a4134a686042babbffe2fb90fc335c"/>
                <w:szCs w:val="22" pt14:Unid="cf80b6a184c7499fb2bfb3a3ebf91d67"/>
              </w:rPr>
              <w:t>Generación de la capa de proxy . . . . . . . . . . . . . . . . . . . . .</w:t>
            </w:r>
          </w:p>
        </w:tc>
        <w:tc pt14:Unid="26e6688f3715459e8f76b6fb30122aa3" pt14:SHA1Hash="f04852b7a25d881899c9d2e9d64436c902556e25">
          <w:tcPr pt14:Unid="3c50fd728d1043c0a5d897283a2302da">
            <w:tcW w:w="380" w:type="dxa" pt14:Unid="9b9058a72a934449a1d80aa71311d29c"/>
            <w:vAlign w:val="bottom" pt14:Unid="6ac409ce626b433ca248f43a58ce5c7c"/>
          </w:tcPr>
          <w:p pt14:Unid="d158ad61ef084672b45980d93046d33a">
            <w:pPr pt14:Unid="7b60c9757f0b4275b6fafe3015afd4c7">
              <w:spacing w:after="0" pt14:Unid="998990383b1e47e5b41d150f65b262f0"/>
              <w:jc w:val="right" pt14:Unid="c391d3f9d0164e6b9b7b9870879e928f"/>
              <w:rPr pt14:Unid="1f4555c474ea4839ac28b54e7a699ab7">
                <w:color w:val="auto" pt14:Unid="c3d3d9ac434841e090c57dec2467612f"/>
                <w:sz w:val="20" pt14:Unid="4df2137b8c9d468e82978dfa92f7f8c1"/>
                <w:szCs w:val="20" pt14:Unid="0d052556b07d4ffaaca21eb757e62e9e"/>
              </w:rPr>
            </w:pPr>
            <w:r>
              <w:rPr pt14:Unid="3c4768cffe7b43438b030bf034209baa">
                <w:rFonts w:ascii="Arial" w:hAnsi="Arial" w:eastAsia="Arial" w:cs="Arial" pt14:Unid="d92e828f77154a2e9215185987f51074"/>
                <w:color w:val="auto" pt14:Unid="c1526ef616f548c8bbb11a197048ff2b"/>
                <w:sz w:val="22" pt14:Unid="a6d5eb2b8cd94a1c840955aad969e097"/>
                <w:szCs w:val="22" pt14:Unid="8b932ce4bc2349a68099eaeaaf97d8c8"/>
              </w:rPr>
              <w:t>43</w:t>
            </w:r>
          </w:p>
        </w:tc>
      </w:tr>
      <w:tr pt14:Unid="22b484252b964f96bd044e411d6f30e1" pt14:CorrelatedSHA1Hash="78e5bcb96926bf01c37c33e411c28d219ee3a5e2" pt14:SHA1Hash="78e5bcb96926bf01c37c33e411c28d219ee3a5e2" pt14:StructureSHA1Hash="58d4abdc92bcad0ed6c17f4382e915e6731e4b62">
        <w:trPr pt14:Unid="0639646d3f1c41c6980d35deec2bcceb">
          <w:trHeight w:val="273" pt14:Unid="1dc28004620a4df891ea39a7ab636dcf"/>
        </w:trPr>
        <w:tc pt14:Unid="2d63215cb2c94e7998838843e9d19705" pt14:SHA1Hash="b90b8e947d8c3b09e63df8bfa3bb13cebd6bd22d">
          <w:tcPr pt14:Unid="79ceafcb4521430ab84f9d973efdd148">
            <w:tcW w:w="720" w:type="dxa" pt14:Unid="c65a54ef71bb443983888a099328efab"/>
            <w:vAlign w:val="bottom" pt14:Unid="97e72629d11e4bb38604510737a1740d"/>
          </w:tcPr>
          <w:p pt14:Unid="312159541612402590c1122d6a6102fa">
            <w:pPr pt14:Unid="f83cd7c8c88542228dc781c8844bea9c">
              <w:spacing w:after="0" pt14:Unid="bcb41f8a05784ee898cf4fa9548b29a0"/>
              <w:rPr pt14:Unid="c22b19ee269a44d9a5543c9526707968">
                <w:color w:val="auto" pt14:Unid="e058064880c145f49742f356b7a588a5"/>
                <w:sz w:val="23" pt14:Unid="e2a32bcacb724d5f8e43db3eaa935785"/>
                <w:szCs w:val="23" pt14:Unid="659e4f83275b461e9dda50a8e9016d3d"/>
              </w:rPr>
            </w:pPr>
          </w:p>
        </w:tc>
        <w:tc pt14:Unid="7211044d4dec4932b91c921178c705c6" pt14:SHA1Hash="f801ddbdc87c72994af369dd5a332174006a6553">
          <w:tcPr pt14:Unid="dcc1f02315a14fcf9dbaf90f1e131131">
            <w:tcW w:w="720" w:type="dxa" pt14:Unid="ba4defd512d44b4a8967fac4c86a3ed6"/>
            <w:vAlign w:val="bottom" pt14:Unid="848e7435956a4adf9d172add04196b6d"/>
          </w:tcPr>
          <w:p pt14:Unid="a12a03f77d0842928e493a7e4a2a8e00">
            <w:pPr pt14:Unid="259a123d280643bd8e2fa32d73373a3a">
              <w:spacing w:after="0" pt14:Unid="2559572f5fc640c09abc2f0d587c037d"/>
              <w:ind w:left="100" pt14:Unid="7ea0ae6e7a0646d290614525e7f468dd"/>
              <w:rPr pt14:Unid="997ff4c8ccfd4d5fb7ce7b46214ce2d5">
                <w:rFonts w:ascii="Arial" w:hAnsi="Arial" w:eastAsia="Arial" w:cs="Arial" pt14:Unid="a5419af89d9b40f8a09e272830d93046"/>
                <w:color w:val="auto" pt14:Unid="1afe51c502f1411bb89b0d31e9bf421f"/>
                <w:w w:val="98" pt14:Unid="d26de2e022dd44a9a6c1b61bda400097"/>
                <w:sz w:val="22" pt14:Unid="a9b73e2c29f049268692eb7294aa6442"/>
                <w:szCs w:val="22" pt14:Unid="ad190342e83d4b7f8d5542973c2c8a06"/>
              </w:rPr>
            </w:pPr>
            <w:r>
              <w:rPr pt14:Unid="a82082ae87fe40d39b485e8206c7793f">
                <w:rFonts w:ascii="Arial" w:hAnsi="Arial" w:eastAsia="Arial" w:cs="Arial" pt14:Unid="cbe9014b703542fe93048c15ccf5ffa5"/>
                <w:color w:val="auto" pt14:Unid="86f5d2d861fa4903bc087f6175cbbed4"/>
                <w:w w:val="98" pt14:Unid="66ad76f3bbee42dd9163858aea7f3a5a"/>
                <w:sz w:val="22" pt14:Unid="1fb3b7447e9b447bafd26b775f513d26"/>
                <w:szCs w:val="22" pt14:Unid="655ec88156634c658120601558960e27"/>
              </w:rPr>
              <w:t>6.2.10</w:t>
            </w:r>
          </w:p>
        </w:tc>
        <w:tc pt14:Unid="334ab0ad09a548f3a30e65e1b4f900f2" pt14:SHA1Hash="ebdfe2363a3949e3ca5775f7c4256a43c5f739a2">
          <w:tcPr pt14:Unid="036bc1e01d464b8daf0b1f9a06a7bde5">
            <w:tcW w:w="6680" w:type="dxa" pt14:Unid="8ba8332e03ea4b9c925bb68e10873931"/>
            <w:vAlign w:val="bottom" pt14:Unid="7bfc9220aa384ad59a65cfc0f2d9fa3d"/>
          </w:tcPr>
          <w:p pt14:Unid="c5b5c273c6d34383811c84ccbd982c3d">
            <w:pPr pt14:Unid="1155ec6a9bf54b859d488494d83a049e">
              <w:spacing w:after="0" pt14:Unid="e9f04a131dad47209a6321328d98a314"/>
              <w:ind w:right="51" pt14:Unid="55374d1477f24024be65ba6769e70cb7"/>
              <w:jc w:val="right" pt14:Unid="be7e88dc30174904a71ab3968ae76a5d"/>
              <w:rPr pt14:Unid="d6fd4928726f4cb9bba8651c6879ce33">
                <w:rFonts w:ascii="Arial" w:hAnsi="Arial" w:eastAsia="Arial" w:cs="Arial" pt14:Unid="43d5c00415b54aa1a33cab166124b411"/>
                <w:color w:val="auto" pt14:Unid="a9da8cd179d54f478c35abcf5414969e"/>
                <w:sz w:val="22" pt14:Unid="49492cb3491f48d6aef7365a601acea2"/>
                <w:szCs w:val="22" pt14:Unid="50aaa2386951423c8d26b2324b1ce303"/>
              </w:rPr>
            </w:pPr>
            <w:r>
              <w:rPr pt14:Unid="486cbd28cb3c40ed9799ce47c2152d86">
                <w:rFonts w:ascii="Arial" w:hAnsi="Arial" w:eastAsia="Arial" w:cs="Arial" pt14:Unid="2e06040a903b4511b85d63cf1c42faa5"/>
                <w:color w:val="auto" pt14:Unid="e66a978b5397489287db7a1c8344a93d"/>
                <w:sz w:val="22" pt14:Unid="e1ea0205110a478daa109b3344b23c4f"/>
                <w:szCs w:val="22" pt14:Unid="e1cb89d6dcc7465db99a1b7d6e9d5dc3"/>
              </w:rPr>
              <w:t>Calidad del código . . . . . . . . . . . . . . . . . . . . . . . . . . . .</w:t>
            </w:r>
          </w:p>
        </w:tc>
        <w:tc pt14:Unid="13b8919d74734f8cb337320fa828661e" pt14:SHA1Hash="55ec60b193f5ff9cf3f9949565b0d77ebfd4f4ec">
          <w:tcPr pt14:Unid="5dc407ec11fd456e899a2893c27b3b52">
            <w:tcW w:w="380" w:type="dxa" pt14:Unid="b66547e06752435ca794f08c75bff93e"/>
            <w:vAlign w:val="bottom" pt14:Unid="c57e7985b8414afca23b05e2bdaba3ba"/>
          </w:tcPr>
          <w:p pt14:Unid="a04d177c6d2249caa2ae6471cba3a168">
            <w:pPr pt14:Unid="993acc3c79784a50af5baa70e511c3c2">
              <w:spacing w:after="0" pt14:Unid="bdc04ad2823a4fac86fdbc8fa8ad44aa"/>
              <w:jc w:val="right" pt14:Unid="91ae09d6a6ec4daab906cca983515e9f"/>
              <w:rPr pt14:Unid="51f417f0e23147fda29ceaa1d64b6388">
                <w:color w:val="auto" pt14:Unid="7b571ab7acfd411a9a32e3100adb7994"/>
                <w:sz w:val="20" pt14:Unid="bba608c799a645d19259ce658839a6b3"/>
                <w:szCs w:val="20" pt14:Unid="fa487594adf64be6962708676331a4b3"/>
              </w:rPr>
            </w:pPr>
            <w:r>
              <w:rPr pt14:Unid="b27efecd4abe4651aa3c4eab9db05a5c">
                <w:rFonts w:ascii="Arial" w:hAnsi="Arial" w:eastAsia="Arial" w:cs="Arial" pt14:Unid="e4e291d8cd524be88539b57143b7f490"/>
                <w:color w:val="auto" pt14:Unid="de270b80161e4dea83c3ad10c23a108d"/>
                <w:sz w:val="22" pt14:Unid="ead7a6f03d99458ba2fe7cab6c24b796"/>
                <w:szCs w:val="22" pt14:Unid="a9bf7b70fd7942ab8186d33904763ab5"/>
              </w:rPr>
              <w:t>44</w:t>
            </w:r>
          </w:p>
        </w:tc>
      </w:tr>
      <w:tr pt14:Unid="625c65420a014009b3213580fbaa269b" pt14:CorrelatedSHA1Hash="c877dd0dddd2c349163748ce3cef9a95fdcd4135" pt14:SHA1Hash="c877dd0dddd2c349163748ce3cef9a95fdcd4135" pt14:StructureSHA1Hash="21c83eeaf7c4efd77979dd9e88bf44426bd949df">
        <w:trPr pt14:Unid="79b567bb4fed436e909849c712ff3061">
          <w:trHeight w:val="273" pt14:Unid="c5cbd3b7f728425eac4f77c6c70180ab"/>
        </w:trPr>
        <w:tc pt14:Unid="21471383e3f54b9aaaab79195828fa1b" pt14:SHA1Hash="e13e0c967d3df4e94395b72b3908c9c49ba37ac7">
          <w:tcPr pt14:Unid="b7a7feac818a44f68fde419589ae6321">
            <w:tcW w:w="720" w:type="dxa" pt14:Unid="0a00cbc024a0430cadbe9c66afee65ae"/>
            <w:vAlign w:val="bottom" pt14:Unid="e6a92ffc64b94bfd83742e62031b7d1f"/>
          </w:tcPr>
          <w:p pt14:Unid="59c98d03e9e84a43a3091c549e6b5586">
            <w:pPr pt14:Unid="b58b768b920642af9808ab9663265365">
              <w:spacing w:after="0" pt14:Unid="28272dd4cb204c069548e16aa9843657"/>
              <w:ind w:right="12" pt14:Unid="30bf0c02734d4883afbc48d4ba2f82a9"/>
              <w:jc w:val="right" pt14:Unid="952dfd7b376c4a0497f4049cc7879f56"/>
              <w:rPr pt14:Unid="0a285297d9ed457b95bcd40e3279c63d">
                <w:rFonts w:ascii="Arial" w:hAnsi="Arial" w:eastAsia="Arial" w:cs="Arial" pt14:Unid="8e03b8a608a64ae287b78d7bc9b420c7"/>
                <w:color w:val="auto" pt14:Unid="67fb6a60363143e3a5e074029696b9b8"/>
                <w:sz w:val="22" pt14:Unid="f77d4967cd8843efb246b6ee023644bb"/>
                <w:szCs w:val="22" pt14:Unid="9ef48f1dd4de4618b7d66bf2dbb2bf15"/>
              </w:rPr>
            </w:pPr>
            <w:r>
              <w:rPr pt14:Unid="1ec759989df746028c028d9de15408a4">
                <w:rFonts w:ascii="Arial" w:hAnsi="Arial" w:eastAsia="Arial" w:cs="Arial" pt14:Unid="5bac9151ce9e49c0baa3626a24935b2b"/>
                <w:color w:val="auto" pt14:Unid="c0301d6dc82345609f73652fa61668cf"/>
                <w:sz w:val="22" pt14:Unid="1d5e83c0272c4fb7b1c6168d35efe551"/>
                <w:szCs w:val="22" pt14:Unid="c14545fe12804f3fa5da260555de736a"/>
              </w:rPr>
              <w:t>6.3</w:t>
            </w:r>
          </w:p>
        </w:tc>
        <w:tc pt14:Unid="d1932d27840c4d81b58a59c40db2e63c" pt14:SHA1Hash="fbc31a8943b76dcd1231bdd899a314a13baaaa0e">
          <w:tcPr pt14:Unid="67bdffd10bce4e63be0104a0a0e7ea59">
            <w:tcW w:w="7400" w:type="dxa" pt14:Unid="3c571dde95e545e5864487cec9b154c4"/>
            <w:gridSpan w:val="2" pt14:Unid="67f91270572246a0b438f0990a9ac4bb"/>
            <w:vAlign w:val="bottom" pt14:Unid="5f4439857b9d423d98f022ccd950ff4a"/>
          </w:tcPr>
          <w:p pt14:Unid="a81ad3c0f614414ebcb6931c082f543e">
            <w:pPr pt14:Unid="83f903c88ac64a88b43c7df94c087fd2">
              <w:spacing w:after="0" pt14:Unid="adbf6475ff934baeaddb8cc25fa46d9f"/>
              <w:ind w:right="51" pt14:Unid="e32bb91efe9b405eb39e2706a06d7fa6"/>
              <w:jc w:val="right" pt14:Unid="66d596804c5f4e7a92b4b436786049db"/>
              <w:rPr pt14:Unid="70e5790503ab42ec80fd80109794ea0f">
                <w:rFonts w:ascii="Arial" w:hAnsi="Arial" w:eastAsia="Arial" w:cs="Arial" pt14:Unid="0a22e4d8a94f43bcadb83fe8c622447a"/>
                <w:color w:val="auto" pt14:Unid="96ee334090964f398442aa322b2989fd"/>
                <w:sz w:val="22" pt14:Unid="58bbf2ac636d42af981bb1f1b9f8612a"/>
                <w:szCs w:val="22" pt14:Unid="c3644435acf64f25916ea6e4d343baff"/>
              </w:rPr>
            </w:pPr>
            <w:r>
              <w:rPr pt14:Unid="649135d680ca49bc93bfa6fb351d6af5">
                <w:rFonts w:ascii="Arial" w:hAnsi="Arial" w:eastAsia="Arial" w:cs="Arial" pt14:Unid="f935600a3da243349f4d7b432ab325a4"/>
                <w:color w:val="auto" pt14:Unid="4d5318356ca94f779935cad24c7b9437"/>
                <w:sz w:val="22" pt14:Unid="fd6272633b734e2aa2e219be93f0c5c8"/>
                <w:szCs w:val="22" pt14:Unid="846fa225860c47db9a4a0a795565a75e"/>
              </w:rPr>
              <w:t>Interfaz de usuario  . . . . . . . . . . . . . . . . . . . . . . . . . . . . . . . .</w:t>
            </w:r>
          </w:p>
        </w:tc>
        <w:tc pt14:Unid="e1cbbcee826c453bb1fccc8948553b49" pt14:SHA1Hash="e0110449a7706f4922674044b704c3643d1c7e60">
          <w:tcPr pt14:Unid="e3981a4d42814dbeb77f2686cbfd40d1">
            <w:tcW w:w="380" w:type="dxa" pt14:Unid="45077e3b8fee4a958e46d12adc349079"/>
            <w:vAlign w:val="bottom" pt14:Unid="eb23eeaaa7284251a845eb47472e3ac6"/>
          </w:tcPr>
          <w:p pt14:Unid="b9b20cc5fd8744f69061d2370a539ec2">
            <w:pPr pt14:Unid="bd14fbbfe7224b4da88e4ced04153da6">
              <w:spacing w:after="0" pt14:Unid="ac6e26a47479493d86d75fe65d5289e5"/>
              <w:jc w:val="right" pt14:Unid="a68588423b3e471a80fe59825835fb84"/>
              <w:rPr pt14:Unid="0c115e8ae56d42e39a4584bd619c581b">
                <w:color w:val="auto" pt14:Unid="2bea91d844b8444ca2732daebdb77324"/>
                <w:sz w:val="20" pt14:Unid="63286183ab354d0598da843a887347b4"/>
                <w:szCs w:val="20" pt14:Unid="63cab17f08a042dca333ca777f31f5e4"/>
              </w:rPr>
            </w:pPr>
            <w:r>
              <w:rPr pt14:Unid="7e051353a76c4115b047e917498d423a">
                <w:rFonts w:ascii="Arial" w:hAnsi="Arial" w:eastAsia="Arial" w:cs="Arial" pt14:Unid="84baa4a948bd402a95db2f3f71715c4e"/>
                <w:color w:val="auto" pt14:Unid="d594c815cb85489fbe5b28eb602a94a3"/>
                <w:sz w:val="22" pt14:Unid="d119687adb924f6395de746bc66932dd"/>
                <w:szCs w:val="22" pt14:Unid="7ed8de8955694187854fefff71db663b"/>
              </w:rPr>
              <w:t>45</w:t>
            </w:r>
          </w:p>
        </w:tc>
      </w:tr>
      <w:tr pt14:Unid="7c5dc8d634cc4f9f9e197677eae4b2ff" pt14:CorrelatedSHA1Hash="6a0b08eb8c6eb95720696dd9210733f6c894812d" pt14:SHA1Hash="6a0b08eb8c6eb95720696dd9210733f6c894812d" pt14:StructureSHA1Hash="21c83eeaf7c4efd77979dd9e88bf44426bd949df">
        <w:trPr pt14:Unid="aa5108e47f8d4226a4ed876452063d83">
          <w:trHeight w:val="273" pt14:Unid="f35c986672444f55b431f92d2f09e7b4"/>
        </w:trPr>
        <w:tc pt14:Unid="2b14d09bedc04bdb9b046236297a6d83" pt14:SHA1Hash="bb2ad7d759b7f55a64a60795d625bd0e6acbf15f">
          <w:tcPr pt14:Unid="d9b8eb8b8f144a77943308067bbc12c2">
            <w:tcW w:w="720" w:type="dxa" pt14:Unid="b7e29dc744fd42f69ffde729c1b6ecd1"/>
            <w:vAlign w:val="bottom" pt14:Unid="543d1888398e4f58bab54da22189c520"/>
          </w:tcPr>
          <w:p pt14:Unid="3f64aa0a6fa448dcbb612ee5436df772">
            <w:pPr pt14:Unid="64b33f8588e641839dad8f8ea65b24d4">
              <w:spacing w:after="0" pt14:Unid="ca5bb80f8c624a58bf11116eb6b72c4e"/>
              <w:ind w:right="12" pt14:Unid="ac6cce3a998041caaa340e47ed87fac0"/>
              <w:jc w:val="right" pt14:Unid="d7ce67dbc5784705b32bbbb905a99976"/>
              <w:rPr pt14:Unid="e73abc39828c461eb604e946d5a082ae">
                <w:rFonts w:ascii="Arial" w:hAnsi="Arial" w:eastAsia="Arial" w:cs="Arial" pt14:Unid="0d6762bc31d64d45828ac0e5a4dc0828"/>
                <w:color w:val="auto" pt14:Unid="1199dd40b6fb4546b454f57a47d3cd6d"/>
                <w:sz w:val="22" pt14:Unid="49f82628295640ec88e3e01731abdbc3"/>
                <w:szCs w:val="22" pt14:Unid="b245b0b21fe54015a21cac43543f363f"/>
              </w:rPr>
            </w:pPr>
            <w:r>
              <w:rPr pt14:Unid="6c507f996eea461f82af5413ea0ff877">
                <w:rFonts w:ascii="Arial" w:hAnsi="Arial" w:eastAsia="Arial" w:cs="Arial" pt14:Unid="3818bb0b7f8843b58192754bf278b889"/>
                <w:color w:val="auto" pt14:Unid="a4e8e9ee07f2498783f6f4ed563b9f43"/>
                <w:sz w:val="22" pt14:Unid="722e9d9d82c04fb0bd12fb3c3535fda3"/>
                <w:szCs w:val="22" pt14:Unid="bcfe900621e84f149909453a22aa29a1"/>
              </w:rPr>
              <w:t>6.4</w:t>
            </w:r>
          </w:p>
        </w:tc>
        <w:tc pt14:Unid="0e5f114444aa438f8fdc7f2e22900ceb" pt14:SHA1Hash="ca5af0c763c56656c7181df721470be434edcfff">
          <w:tcPr pt14:Unid="518aaea34e8e4f71ad76877b68044654">
            <w:tcW w:w="7400" w:type="dxa" pt14:Unid="9cc50f8061ec4c3eb046af19e6c045ac"/>
            <w:gridSpan w:val="2" pt14:Unid="d093e5a9f7bb45fb83b757bc064d1420"/>
            <w:vAlign w:val="bottom" pt14:Unid="f8f7be5843f24b3f965292a362445d87"/>
          </w:tcPr>
          <w:p pt14:Unid="beb59bc7a07d432f89968763f3c50fde">
            <w:pPr pt14:Unid="8431638fbdd04c0fab8ac125faa48fd6">
              <w:spacing w:after="0" pt14:Unid="f30e06ceba384748af616be1de3f131e"/>
              <w:ind w:right="51" pt14:Unid="167af3d0f65f4540933e6c2f5661dc13"/>
              <w:jc w:val="right" pt14:Unid="b07e9043b056407cb35dfef3248348d2"/>
              <w:rPr pt14:Unid="3ef230a275a3476bb6ab28e7ad11272c">
                <w:rFonts w:ascii="Arial" w:hAnsi="Arial" w:eastAsia="Arial" w:cs="Arial" pt14:Unid="46f006f121b648bfa4fb6958d378833b"/>
                <w:color w:val="auto" pt14:Unid="46c5f6d4a8744bf8b84891f2d56f31d0"/>
                <w:sz w:val="22" pt14:Unid="d1cf8fbb08c3497a94decb9a81f7ad0b"/>
                <w:szCs w:val="22" pt14:Unid="7e984ab7705f46be845ecc31f37fc9c4"/>
              </w:rPr>
            </w:pPr>
            <w:r>
              <w:rPr pt14:Unid="5fb50b54b0994f4a9f03fc74ab7f3c9e">
                <w:rFonts w:ascii="Arial" w:hAnsi="Arial" w:eastAsia="Arial" w:cs="Arial" pt14:Unid="f9e75eb0ca4d49f3908a6b9eaa189e02"/>
                <w:color w:val="auto" pt14:Unid="17a4202538b34eb690f923b87b19c893"/>
                <w:sz w:val="22" pt14:Unid="ff45525929db4a8eb9f70bb8c5b783cd"/>
                <w:szCs w:val="22" pt14:Unid="7a3d5f6eb8ce44d99144e85164c70e9d"/>
              </w:rPr>
              <w:t>Pruebas . . . . . . . . . . . . . . . . . . . . . . . . . . . . . . . . . . . . . . .</w:t>
            </w:r>
          </w:p>
        </w:tc>
        <w:tc pt14:Unid="5b159252504b4477aa1393fd2439ac28" pt14:SHA1Hash="1fbf34f808229372016dae84a5a452677537235c">
          <w:tcPr pt14:Unid="c78d21c512ea40838f4371cc08b50358">
            <w:tcW w:w="380" w:type="dxa" pt14:Unid="6c3a96652a0f464a8ab50c591f3fd748"/>
            <w:vAlign w:val="bottom" pt14:Unid="3be08bc3a588430ba3836990a2da8667"/>
          </w:tcPr>
          <w:p pt14:Unid="ea9aea72da7e45aea25b587cb9d06905">
            <w:pPr pt14:Unid="e6095bc2454a4f039eb174af5a7c99b9">
              <w:spacing w:after="0" pt14:Unid="c3036dd561854cb8b78e735fa97f504c"/>
              <w:jc w:val="right" pt14:Unid="bf890a58d9004f74904a32c4625806cd"/>
              <w:rPr pt14:Unid="59b18fb3dc024dffb45c18062798817e">
                <w:color w:val="auto" pt14:Unid="176c4360b1fa47bb806896bbe8a388f1"/>
                <w:sz w:val="20" pt14:Unid="29055adc00fd4ae5947a7e8e03cc21e5"/>
                <w:szCs w:val="20" pt14:Unid="80812cb2cfa84b7bae4f33a9ab1dd414"/>
              </w:rPr>
            </w:pPr>
            <w:r>
              <w:rPr pt14:Unid="59f178e4d60b4f5b965d8e7bad31b969">
                <w:rFonts w:ascii="Arial" w:hAnsi="Arial" w:eastAsia="Arial" w:cs="Arial" pt14:Unid="f1c6486a996a469586505be625348740"/>
                <w:color w:val="auto" pt14:Unid="7955acd2c2b44e9ab4ad2b29cf0b0f77"/>
                <w:sz w:val="22" pt14:Unid="7af7fbb772904e0c8f107189e6e6557a"/>
                <w:szCs w:val="22" pt14:Unid="dae73bb8a023471f9f8c95ec68d05ed3"/>
              </w:rPr>
              <w:t>47</w:t>
            </w:r>
          </w:p>
        </w:tc>
      </w:tr>
      <w:tr pt14:Unid="3195732ff0da4fc1a646af6e2a863fc3" pt14:CorrelatedSHA1Hash="8a47f4fee24680cac842c6d02c1496ef94ea806e" pt14:SHA1Hash="8a47f4fee24680cac842c6d02c1496ef94ea806e" pt14:StructureSHA1Hash="21c83eeaf7c4efd77979dd9e88bf44426bd949df">
        <w:trPr pt14:Unid="8a9f06e7bb994312902abfcc949e069d">
          <w:trHeight w:val="273" pt14:Unid="d592490477ed45fab524af470cd8ecbe"/>
        </w:trPr>
        <w:tc pt14:Unid="02eb318729114c54ad924233a7ffdc38" pt14:SHA1Hash="853d133b01154185b0ba75eb872a0d2d044be31e">
          <w:tcPr pt14:Unid="e2bd99f1bfd3431bae6b3b652d04bedd">
            <w:tcW w:w="720" w:type="dxa" pt14:Unid="5bab9b8937f648189f1e2899160780c5"/>
            <w:vAlign w:val="bottom" pt14:Unid="05f81d2d93b64e4dbd56dace57e6ab55"/>
          </w:tcPr>
          <w:p pt14:Unid="9a3e7a95f35f4afcab0fe5e2d2709d1b">
            <w:pPr pt14:Unid="6aa56d666a634cf3859ed28eec2fdb56">
              <w:spacing w:after="0" pt14:Unid="3432ed6106124dedb13cb620cfdcbed4"/>
              <w:ind w:right="12" pt14:Unid="9777b0a66f434fadb9dd6f4329f510ff"/>
              <w:jc w:val="right" pt14:Unid="a92cbc8880ca4515b9311bdd63f749b2"/>
              <w:rPr pt14:Unid="a3c6f384cbb9415f9be112d59bc19a27">
                <w:rFonts w:ascii="Arial" w:hAnsi="Arial" w:eastAsia="Arial" w:cs="Arial" pt14:Unid="598f321f83bb4e71ae1434c8be3bbb3b"/>
                <w:color w:val="auto" pt14:Unid="dfc954c6941441e7ac6d90477f9483a4"/>
                <w:sz w:val="22" pt14:Unid="e8e96b2511224a7ca381b39df8628b74"/>
                <w:szCs w:val="22" pt14:Unid="18958401780945c8965d7b408e926704"/>
              </w:rPr>
            </w:pPr>
            <w:r>
              <w:rPr pt14:Unid="f49d0b10852f403f8f6eb8a9e495830b">
                <w:rFonts w:ascii="Arial" w:hAnsi="Arial" w:eastAsia="Arial" w:cs="Arial" pt14:Unid="1e009f1e5a5e47e8afa3bcf8b5feaad2"/>
                <w:color w:val="auto" pt14:Unid="271639d7c8c247989da90d86ca3d5d4d"/>
                <w:sz w:val="22" pt14:Unid="fd982247c4a74bc1bba5e8368ece4603"/>
                <w:szCs w:val="22" pt14:Unid="8d8abeaf7f4b44fa8c7cd28ae09c026b"/>
              </w:rPr>
              <w:t>6.5</w:t>
            </w:r>
          </w:p>
        </w:tc>
        <w:tc pt14:Unid="536074fcf887417493378d9b717c702f" pt14:SHA1Hash="1ebb353be291989c2dc61a95a5eeda9bc55b7b0c">
          <w:tcPr pt14:Unid="ad8ea838076848ff968641b4e246b984">
            <w:tcW w:w="7400" w:type="dxa" pt14:Unid="f02dd336c4954d8ebb9aee3ff2bc7ed9"/>
            <w:gridSpan w:val="2" pt14:Unid="8c7247f1487e46da82b729363f41e436"/>
            <w:vAlign w:val="bottom" pt14:Unid="7f2bda750a32438f95aa30dc2c5828f2"/>
          </w:tcPr>
          <w:p pt14:Unid="937d8ad331944dbd8849cff02758972b">
            <w:pPr pt14:Unid="bba2e53ddede44e298baa1979ce043ca">
              <w:spacing w:after="0" pt14:Unid="ebf7fc9a09574542add8837f991a8cbf"/>
              <w:ind w:right="51" pt14:Unid="fb2834c34c5d4e0c9337f4cd6a48ee31"/>
              <w:jc w:val="right" pt14:Unid="3d73a0b75b244c2a95c36caa01e8595c"/>
              <w:rPr pt14:Unid="2eed3622a68f48e39f3fce17a711b3ad">
                <w:rFonts w:ascii="Arial" w:hAnsi="Arial" w:eastAsia="Arial" w:cs="Arial" pt14:Unid="81735fdfafe748fa8ca575f48f41b8d8"/>
                <w:color w:val="auto" pt14:Unid="2237ee794b054cfa93186eeeef008857"/>
                <w:sz w:val="22" pt14:Unid="90c98cbe658d4056a69d1f9a60860641"/>
                <w:szCs w:val="22" pt14:Unid="74d13e98950346218e418fcdb226d5ef"/>
              </w:rPr>
            </w:pPr>
            <w:r>
              <w:rPr pt14:Unid="7b675224c25d41d1b8e707518d493bfb">
                <w:rFonts w:ascii="Arial" w:hAnsi="Arial" w:eastAsia="Arial" w:cs="Arial" pt14:Unid="915c4beed3f7484384f19226ff495ce0"/>
                <w:color w:val="auto" pt14:Unid="5abb8e05fe3b483d814989c45ee640fa"/>
                <w:sz w:val="22" pt14:Unid="9db240d91b7a40b1a579c752fa1833a8"/>
                <w:szCs w:val="22" pt14:Unid="1408890a5f7749a4a1917829530382ab"/>
              </w:rPr>
              <w:t>Despliegue . . . . . . . . . . . . . . . . . . . . . . . . . . . . . . . . . . . . .</w:t>
            </w:r>
          </w:p>
        </w:tc>
        <w:tc pt14:Unid="8d67af56193e49a29b19ea5fbd3045e4" pt14:SHA1Hash="0a22e62f3c0392eb9490aa947426fb5b7c369d8e">
          <w:tcPr pt14:Unid="d06bec052cfc4bc98a14ec30653a1b18">
            <w:tcW w:w="380" w:type="dxa" pt14:Unid="b4102ee52daa420caf56eba76cb74d44"/>
            <w:vAlign w:val="bottom" pt14:Unid="9f080091c1d84cd186dd8eec44e54144"/>
          </w:tcPr>
          <w:p pt14:Unid="b28e0a5f06264b708492d97448162540">
            <w:pPr pt14:Unid="f0f0c6ebf7754625bfaaf25cdd7674ae">
              <w:spacing w:after="0" pt14:Unid="7748665f60254bc59b01f5b2ddd6cf79"/>
              <w:jc w:val="right" pt14:Unid="d9e8651ea9044f8b95d200a64d51fe3c"/>
              <w:rPr pt14:Unid="ff80c85b50ee4a368ea6b70d63bddd1b">
                <w:color w:val="auto" pt14:Unid="a11c7ad2fd6c4804ab757eb22c077663"/>
                <w:sz w:val="20" pt14:Unid="80c82e7a37094eec98969c475830ad6f"/>
                <w:szCs w:val="20" pt14:Unid="31d08634accc450c80dc02d2dfeabd72"/>
              </w:rPr>
            </w:pPr>
            <w:r>
              <w:rPr pt14:Unid="0bc3361b6b254a7e9af0b6cf94551dbf">
                <w:rFonts w:ascii="Arial" w:hAnsi="Arial" w:eastAsia="Arial" w:cs="Arial" pt14:Unid="5a796152fde84d32bebbc4518837f277"/>
                <w:color w:val="auto" pt14:Unid="3477ef01084d43bb86c5afce9a5189c2"/>
                <w:sz w:val="22" pt14:Unid="e50f73640ceb4e42811766279c68ed0d"/>
                <w:szCs w:val="22" pt14:Unid="7073283f8aa64b0baf3f67090885b121"/>
              </w:rPr>
              <w:t>48</w:t>
            </w:r>
          </w:p>
        </w:tc>
      </w:tr>
      <w:tr pt14:Unid="5180bb355400448b887e93e761b17704" pt14:CorrelatedSHA1Hash="4dda60d990875440b32c3222d2ad964474c1493e" pt14:SHA1Hash="4dda60d990875440b32c3222d2ad964474c1493e" pt14:StructureSHA1Hash="eb6890cd44d11b32a968755a0ceecc5379af07b5">
        <w:trPr pt14:Unid="1ccca82c41b8456ba6b28a77ca46b98f">
          <w:trHeight w:val="335" pt14:Unid="8563e211289949b4906cb6778a6e143d"/>
        </w:trPr>
        <w:tc pt14:Unid="0478a23577794feca6e9a70dd7e389d2" pt14:SHA1Hash="4fdd3f7ddec795577e3a17b2de8461ebb5b09632">
          <w:tcPr pt14:Unid="98bfabd4bfc94c8680774c57737f1519">
            <w:tcW w:w="8120" w:type="dxa" pt14:Unid="d83d4355f18e44eeb291b14017f589aa"/>
            <w:gridSpan w:val="3" pt14:Unid="973cafc9bfeb48d0ba4deaf0cb150da1"/>
            <w:vAlign w:val="bottom" pt14:Unid="1eac6e87bd3d42408dc37cf6946ecc94"/>
          </w:tcPr>
          <w:p pt14:Unid="b5110961545c446a89fca89fd7182fec">
            <w:pPr pt14:Unid="ce018537890447f8939a6619fef111d9">
              <w:spacing w:after="0" pt14:Unid="6d95ded6dbfa4bd88af15ee2866918f2"/>
              <w:rPr pt14:Unid="a4f5e949bed64a0cbdef741b17eba2dc">
                <w:rFonts w:ascii="Arial" w:hAnsi="Arial" w:eastAsia="Arial" w:cs="Arial" pt14:Unid="549675bef2aa40dab320149c6d19d9ed"/>
                <w:b w:val="1" pt14:Unid="a19e95e4516842fdb77da81c21e8ec12"/>
                <w:bCs w:val="1" pt14:Unid="5431cdb3b369480ca225d56fcb47c0f0"/>
                <w:color w:val="auto" pt14:Unid="e29b3ae9e50740718a673f0c4fa3c0cc"/>
                <w:sz w:val="22" pt14:Unid="43e030d01f8e4618b2ad2f1a8693f612"/>
                <w:szCs w:val="22" pt14:Unid="288c6b8adffb4826b0e2fccdb9647c9a"/>
              </w:rPr>
            </w:pPr>
            <w:r>
              <w:rPr pt14:Unid="e2db12b31b2b416688e7ba1fdc4ce105">
                <w:rFonts w:ascii="Arial" w:hAnsi="Arial" w:eastAsia="Arial" w:cs="Arial" pt14:Unid="53a59c111a6b4b58981faa21c3d6d21b"/>
                <w:b w:val="1" pt14:Unid="0e63a708866e4b058f4edc50db2b02b6"/>
                <w:bCs w:val="1" pt14:Unid="3febb818d01f4a5d8c45544de0b93936"/>
                <w:color w:val="auto" pt14:Unid="30785adae2ff44cfb99ec69dcfbf940a"/>
                <w:sz w:val="22" pt14:Unid="20b10cd252f248b99572521588255c52"/>
                <w:szCs w:val="22" pt14:Unid="502a9d25baaf4aa6b47d1e7c4e54b9cf"/>
              </w:rPr>
              <w:t>7  Diseño e implementación de la solución basada en microservicios</w:t>
            </w:r>
          </w:p>
        </w:tc>
        <w:tc pt14:Unid="aab9fd6802094cb0b0db6733eaa154da" pt14:SHA1Hash="84ef056a0d58c5f5485c296c156e9812f2e17b29">
          <w:tcPr pt14:Unid="e6ad3ec62ab4462788cc81ec384af330">
            <w:tcW w:w="380" w:type="dxa" pt14:Unid="db9a80ab391a41e299835f641e8fe24e"/>
            <w:vAlign w:val="bottom" pt14:Unid="40e70f209d7f4b26af1416b9178c0833"/>
          </w:tcPr>
          <w:p pt14:Unid="3672e27e5f0f408ebe3ae13cf8504c28">
            <w:pPr pt14:Unid="bcf9b246a7e748d98d30652e79bd7f1c">
              <w:spacing w:after="0" pt14:Unid="935e6a1cc6754bc3961ec4c928532642"/>
              <w:jc w:val="right" pt14:Unid="aaaf0c3052a04550be0f03de61365c18"/>
              <w:rPr pt14:Unid="ecd60a52aa08411787a5e2bfb0fcae31">
                <w:color w:val="auto" pt14:Unid="5f683a5d391d46cb994310f9cd801235"/>
                <w:sz w:val="20" pt14:Unid="f1ee930e172143a8bf0cc0b0283631c0"/>
                <w:szCs w:val="20" pt14:Unid="aead930347cd43d59def923df636aed8"/>
              </w:rPr>
            </w:pPr>
            <w:r>
              <w:rPr pt14:Unid="c02d29d9c9a14e668a838f9ab3c9278b">
                <w:rFonts w:ascii="Arial" w:hAnsi="Arial" w:eastAsia="Arial" w:cs="Arial" pt14:Unid="40f7cfc6157c4a9a987bc430a8c58fb0"/>
                <w:b w:val="1" pt14:Unid="89119b8368594cd480a2a0b7ced7a7bf"/>
                <w:bCs w:val="1" pt14:Unid="a8f0cd9147b540ceb49cc4ff8f91ce1b"/>
                <w:color w:val="auto" pt14:Unid="7dc8be4e27c745f2b970a0cf1d3aed00"/>
                <w:sz w:val="22" pt14:Unid="ebd57611e6c94b65888bcd18dc4983de"/>
                <w:szCs w:val="22" pt14:Unid="1038af18f85a483dab2d001b1065ed75"/>
              </w:rPr>
              <w:t>51</w:t>
            </w:r>
          </w:p>
        </w:tc>
      </w:tr>
      <w:tr pt14:Unid="21dcced79e12433c8ae78dd894408b5c" pt14:CorrelatedSHA1Hash="79506be912bb7c0b85e6933f4405920753c42a0d" pt14:SHA1Hash="79506be912bb7c0b85e6933f4405920753c42a0d" pt14:StructureSHA1Hash="21c83eeaf7c4efd77979dd9e88bf44426bd949df">
        <w:trPr pt14:Unid="90ae32c0921a4c18998be4551121380c">
          <w:trHeight w:val="269" pt14:Unid="34425f046f744f88a4cdb79ab201ca12"/>
        </w:trPr>
        <w:tc pt14:Unid="da8766b722734e05b3f9c930dd68ba32" pt14:SHA1Hash="26077b4b401b135eb436446330b18455c9ae326e">
          <w:tcPr pt14:Unid="0a2e1b7972e34a4495b11481674c8247">
            <w:tcW w:w="720" w:type="dxa" pt14:Unid="4cdc6df345f94a3085f0cac067fc7030"/>
            <w:vAlign w:val="bottom" pt14:Unid="b0188b7335a84ff6a2cd8192c47c080f"/>
          </w:tcPr>
          <w:p pt14:Unid="633ed500f28d4680afc9b546dcb8653d">
            <w:pPr pt14:Unid="f514524ff84345a3b78ee8cb3fff47c4">
              <w:spacing w:after="0" pt14:Unid="b646bb0d545e4bcaa7b36c6c2eaaa2c4"/>
              <w:ind w:right="12" pt14:Unid="1a4f2e44dabb46c5ac738ea2367e5d09"/>
              <w:jc w:val="right" pt14:Unid="ba38aa291a3447a086f81a16791c31f2"/>
              <w:rPr pt14:Unid="66f2f8fa55eb4b6d83aac5e4b24fdd3d">
                <w:rFonts w:ascii="Arial" w:hAnsi="Arial" w:eastAsia="Arial" w:cs="Arial" pt14:Unid="648179c0321c4d5db7f86f7874472d01"/>
                <w:color w:val="auto" pt14:Unid="11fe170f0fbd44eda34d015a755f5db6"/>
                <w:sz w:val="22" pt14:Unid="581c3eb5aa7343eba8ef469c2020eacc"/>
                <w:szCs w:val="22" pt14:Unid="09a93c75289e45dbae0718c0ef5ebf55"/>
              </w:rPr>
            </w:pPr>
            <w:r>
              <w:rPr pt14:Unid="e5288ab20c3e4c90b959b997a7ce85a0">
                <w:rFonts w:ascii="Arial" w:hAnsi="Arial" w:eastAsia="Arial" w:cs="Arial" pt14:Unid="1afb5cb3e2e346dcbdc7be8ff6c50b90"/>
                <w:color w:val="auto" pt14:Unid="d0ab6f2830d5442a987be0e3af3b9a26"/>
                <w:sz w:val="22" pt14:Unid="9804f8c479784622b338e47e570efa3b"/>
                <w:szCs w:val="22" pt14:Unid="2caae0dc3fb247a0b833a0b55c2f065d"/>
              </w:rPr>
              <w:t>7.1</w:t>
            </w:r>
          </w:p>
        </w:tc>
        <w:tc pt14:Unid="a8ef142a5c18446cb428e135a388d6e4" pt14:SHA1Hash="e9ec7d547501812352eeeefd95e51c10494e600d">
          <w:tcPr pt14:Unid="aadd916e4ce841e980b7d78355b4c35f">
            <w:tcW w:w="7400" w:type="dxa" pt14:Unid="8d3d296aafba42e5ae65511f0a0e58fb"/>
            <w:gridSpan w:val="2" pt14:Unid="a2b5dc462a314eaa8ada226fe23bf570"/>
            <w:vAlign w:val="bottom" pt14:Unid="19e3839e270045249c405c22beebde27"/>
          </w:tcPr>
          <w:p pt14:Unid="14a493371be7462e8ad76ecff08c797b">
            <w:pPr pt14:Unid="0f2eca6a777543a5a62ca36fbe8fe907">
              <w:spacing w:after="0" pt14:Unid="b1cac31fb2e04f4e82d9609ba5b8a1e3"/>
              <w:ind w:right="51" pt14:Unid="0048ffb6a13345bd991ac0c72e83296e"/>
              <w:jc w:val="right" pt14:Unid="f60ded1f251544699011f01f6e0b2895"/>
              <w:rPr pt14:Unid="c291c04d4c764b1bb6a417db0f9ca314">
                <w:rFonts w:ascii="Arial" w:hAnsi="Arial" w:eastAsia="Arial" w:cs="Arial" pt14:Unid="ab477b216d4d490da9caced4734beeab"/>
                <w:color w:val="auto" pt14:Unid="87738a1e98dc43a69e60dafa5b659133"/>
                <w:sz w:val="22" pt14:Unid="0860e138eae64d75915b31dcc8cedb54"/>
                <w:szCs w:val="22" pt14:Unid="83110ef1da5945a98bc110781ac13030"/>
              </w:rPr>
            </w:pPr>
            <w:r>
              <w:rPr pt14:Unid="bfb41a0e64d44773ab3aa3f013c65835">
                <w:rFonts w:ascii="Arial" w:hAnsi="Arial" w:eastAsia="Arial" w:cs="Arial" pt14:Unid="3c087dabefa54b1d9e4ad0a4af40f9f5"/>
                <w:color w:val="auto" pt14:Unid="3086ad6ba9f94aea80ec93f10a66f7c2"/>
                <w:sz w:val="22" pt14:Unid="7fffd1fbc858473f955e6dd98ff4b778"/>
                <w:szCs w:val="22" pt14:Unid="c3a25be9afc84f09b55e094ef8286c87"/>
              </w:rPr>
              <w:t>Diseño de la solución . . . . . . . . . . . . . . . . . . . . . . . . . . . . . . .</w:t>
            </w:r>
          </w:p>
        </w:tc>
        <w:tc pt14:Unid="4f5490a329c64af3822ea0774bb2437f" pt14:SHA1Hash="84ef056a0d58c5f5485c296c156e9812f2e17b29">
          <w:tcPr pt14:Unid="40c9a4cdd92f44d49a5b2743f768c227">
            <w:tcW w:w="380" w:type="dxa" pt14:Unid="2d7ef8a14fad4a0c80a476175049c4f6"/>
            <w:vAlign w:val="bottom" pt14:Unid="214e91089b014aa280c1b43abbdecb20"/>
          </w:tcPr>
          <w:p pt14:Unid="2d76082d3b6f4e44b4a7bdfa54ec7d2f">
            <w:pPr pt14:Unid="150fb446ee994ed3863ea9d0bc0fe9ae">
              <w:spacing w:after="0" pt14:Unid="ed16fedfbea147f5be8c3a056b76e61d"/>
              <w:jc w:val="right" pt14:Unid="2f5e1c326bf54a5ab4c4b11d41138436"/>
              <w:rPr pt14:Unid="85adbf18b3fb4bd289cffb5a2d662a5f">
                <w:color w:val="auto" pt14:Unid="4d372f3620314c3eac2e133640e73e50"/>
                <w:sz w:val="20" pt14:Unid="e7967cd2f6774c09b77c4bb0dc9096c4"/>
                <w:szCs w:val="20" pt14:Unid="a3c1dd27f2644964b7d5d1fb868719b2"/>
              </w:rPr>
            </w:pPr>
            <w:r>
              <w:rPr pt14:Unid="d06b016365ab4f088bd6a5d535241766">
                <w:rFonts w:ascii="Arial" w:hAnsi="Arial" w:eastAsia="Arial" w:cs="Arial" pt14:Unid="a2f07791ad014288bbf14dbbc47c93d8"/>
                <w:color w:val="auto" pt14:Unid="d35c47785667406e8d845bdb8a3dd990"/>
                <w:sz w:val="22" pt14:Unid="ec07b8a00d8f4d0386839c608fe6e3cc"/>
                <w:szCs w:val="22" pt14:Unid="bb1bce77aa68451a8a94084347f05181"/>
              </w:rPr>
              <w:t>51</w:t>
            </w:r>
          </w:p>
        </w:tc>
      </w:tr>
      <w:tr pt14:Unid="4e3d14e3e2f341f2ae9798e3d8415cbd" pt14:CorrelatedSHA1Hash="1749a1ad906f11c4907ae099bd68d09e49c5daf7" pt14:SHA1Hash="1749a1ad906f11c4907ae099bd68d09e49c5daf7" pt14:StructureSHA1Hash="58d4abdc92bcad0ed6c17f4382e915e6731e4b62">
        <w:trPr pt14:Unid="45b9b035730e44f499f2b9e6ebff9455">
          <w:trHeight w:val="273" pt14:Unid="aa5f6e716fd841598dd463e1a9b6ded4"/>
        </w:trPr>
        <w:tc pt14:Unid="cbcc7db9bdd44454a329b40b6a5bdd8b" pt14:SHA1Hash="b90b8e947d8c3b09e63df8bfa3bb13cebd6bd22d">
          <w:tcPr pt14:Unid="69f98b2c737c48348c8a9db7505c8b61">
            <w:tcW w:w="720" w:type="dxa" pt14:Unid="77acfa5289694f4990acc7e3f8c1578c"/>
            <w:vAlign w:val="bottom" pt14:Unid="80613920980f425abab154fbcc0496b4"/>
          </w:tcPr>
          <w:p pt14:Unid="fa841498576d4d48b0673de68bb96269">
            <w:pPr pt14:Unid="382f06dc8fe14aac8d977f382958b02f">
              <w:spacing w:after="0" pt14:Unid="1df48c9db036435a953d5303ef1111ee"/>
              <w:rPr pt14:Unid="245ac70c6c8b4288b58363253dc59d19">
                <w:color w:val="auto" pt14:Unid="2adf10e4d4334e9195335744c7470d84"/>
                <w:sz w:val="23" pt14:Unid="7dcf957ec5ab4e3cb171df452a67e3f0"/>
                <w:szCs w:val="23" pt14:Unid="3ae38fa8114e41afb0990e66e1c4c0b2"/>
              </w:rPr>
            </w:pPr>
          </w:p>
        </w:tc>
        <w:tc pt14:Unid="5f65d7acbcfb4b75b5e45bfb68e15631" pt14:SHA1Hash="2c88bace38bfb8f6848f23eaa53ce6b94aabf698">
          <w:tcPr pt14:Unid="fb0ce1159a91454ab715bfc18eaa67f8">
            <w:tcW w:w="720" w:type="dxa" pt14:Unid="7e610cd0400a404ebff42f2570ce390f"/>
            <w:vAlign w:val="bottom" pt14:Unid="ffdeb446fe1644b19631ce1b7f9d5cb0"/>
          </w:tcPr>
          <w:p pt14:Unid="e41652bdea5944e49f5fdc2da2281a7f">
            <w:pPr pt14:Unid="c8beab896cd7482d9c87fcf5c8a29d72">
              <w:spacing w:after="0" pt14:Unid="fcf523dc54e740a6b488afc06dcb54d9"/>
              <w:ind w:left="100" pt14:Unid="60cb6e7b2a724c0da1443c0372ed0c4a"/>
              <w:rPr pt14:Unid="d573c6d6592149c6890b55c72057fb76">
                <w:rFonts w:ascii="Arial" w:hAnsi="Arial" w:eastAsia="Arial" w:cs="Arial" pt14:Unid="aebec71ebb5d47b89b8901fd648cc6a5"/>
                <w:color w:val="auto" pt14:Unid="29cd9e4077b74422a19ca2ab7c2522c1"/>
                <w:sz w:val="22" pt14:Unid="01a66be90bb24819ae748e16934ee0f0"/>
                <w:szCs w:val="22" pt14:Unid="0d6b7f46f9c04b98b103517fd01ec9ef"/>
              </w:rPr>
            </w:pPr>
            <w:r>
              <w:rPr pt14:Unid="df9bdf216c38416b8d94fe9af40423e8">
                <w:rFonts w:ascii="Arial" w:hAnsi="Arial" w:eastAsia="Arial" w:cs="Arial" pt14:Unid="bda36757bb6e4ad1b5c1c54a47fc0658"/>
                <w:color w:val="auto" pt14:Unid="37546b4cbc8948b29d4544c9b7c589b1"/>
                <w:sz w:val="22" pt14:Unid="97542bcfd92142968d83d0eefe71decb"/>
                <w:szCs w:val="22" pt14:Unid="97334f1e18094567b37bedd28e8309da"/>
              </w:rPr>
              <w:t>7.1.1</w:t>
            </w:r>
          </w:p>
        </w:tc>
        <w:tc pt14:Unid="27947f603378444a8102999eff4a38c0" pt14:SHA1Hash="bcb0cb131602095ae72eac582157f9380493728a">
          <w:tcPr pt14:Unid="c82a127c0a6d4aa1a0b711ce2316520d">
            <w:tcW w:w="6680" w:type="dxa" pt14:Unid="1393b83c3ad64bcdbdccc53213141068"/>
            <w:vAlign w:val="bottom" pt14:Unid="d7c9537e56b447db94aad40128b519c7"/>
          </w:tcPr>
          <w:p pt14:Unid="9aa04f36b6024a90b44ae9383ac47eed">
            <w:pPr pt14:Unid="2a840153b6cd4154b23bf29e8d9b495f">
              <w:spacing w:after="0" pt14:Unid="bac335ac2b504e2682d1bd3ea09bc748"/>
              <w:ind w:right="51" pt14:Unid="d04870ecf68e4b57a3684d150e6a20a0"/>
              <w:jc w:val="right" pt14:Unid="12fe2ca07c3f46a58350b08c05b9a23c"/>
              <w:rPr pt14:Unid="6131944d69b8451ba1dfc8a5212c79c6">
                <w:rFonts w:ascii="Arial" w:hAnsi="Arial" w:eastAsia="Arial" w:cs="Arial" pt14:Unid="592e54d8abc14584936ecf2946fc010d"/>
                <w:color w:val="auto" pt14:Unid="aa4fe4018a384beabaa085a0ecd675d7"/>
                <w:sz w:val="22" pt14:Unid="79ba4cef2e8f46f4a8cf9d31c2adac62"/>
                <w:szCs w:val="22" pt14:Unid="9f1a9c33c0db49a4a3aef3e6b2ea74dd"/>
              </w:rPr>
            </w:pPr>
            <w:r>
              <w:rPr pt14:Unid="be03b58b77204d1ea9c451a8cc0bb986">
                <w:rFonts w:ascii="Arial" w:hAnsi="Arial" w:eastAsia="Arial" w:cs="Arial" pt14:Unid="6d805d50b4334624ad5ff88bf82dc85e"/>
                <w:color w:val="auto" pt14:Unid="7e0564ab169b4bd48bac50c730bdf55e"/>
                <w:sz w:val="22" pt14:Unid="f5eb25cdfd7549e180e8b22abcf2e17b"/>
                <w:szCs w:val="22" pt14:Unid="5341fff1d92c4929bee8112b3fe22d31"/>
              </w:rPr>
              <w:t>Arquitectura interna de los microservicios  . . . . . . . . . . . . . .</w:t>
            </w:r>
          </w:p>
        </w:tc>
        <w:tc pt14:Unid="6eb4864f73d0469aab65a21dea31696d" pt14:SHA1Hash="e5f6d40f9818d554507f598cd17066010c5ee8bf">
          <w:tcPr pt14:Unid="88a8682ade2646ee9fd8c721f8dd6f62">
            <w:tcW w:w="380" w:type="dxa" pt14:Unid="d29bb79c21c24877a3e8ce0d501a421f"/>
            <w:vAlign w:val="bottom" pt14:Unid="af93cbb301f544adaa992f42b8bdcff4"/>
          </w:tcPr>
          <w:p pt14:Unid="589baf73bfa84e19bc31607192a5f429">
            <w:pPr pt14:Unid="b0be3780fd734505a141a099789f74fc">
              <w:spacing w:after="0" pt14:Unid="8a99ffd73fdf45c2a429e66f24298786"/>
              <w:jc w:val="right" pt14:Unid="cc5886c533184349ad7e77375861c447"/>
              <w:rPr pt14:Unid="ee77e80e5dfa4f30bc4f15bd994c0e02">
                <w:color w:val="auto" pt14:Unid="aee796912db247328f231d73d959cfde"/>
                <w:sz w:val="20" pt14:Unid="68e9047601364b8ab74e0c6f6ad15341"/>
                <w:szCs w:val="20" pt14:Unid="80d525cc49ca4e768fc4d2514175b580"/>
              </w:rPr>
            </w:pPr>
            <w:r>
              <w:rPr pt14:Unid="0e8c8febb6d743ba8e0368db6bfcbe04">
                <w:rFonts w:ascii="Arial" w:hAnsi="Arial" w:eastAsia="Arial" w:cs="Arial" pt14:Unid="d7a64a45af194d839ab614eecddb4788"/>
                <w:color w:val="auto" pt14:Unid="9ac058a1c76e49a2a2ad1e6309fd5312"/>
                <w:sz w:val="22" pt14:Unid="a9e1272317914431a426041eab8e9e82"/>
                <w:szCs w:val="22" pt14:Unid="04361e7294db42db97a012b848ac8b4b"/>
              </w:rPr>
              <w:t>52</w:t>
            </w:r>
          </w:p>
        </w:tc>
      </w:tr>
      <w:tr pt14:Unid="8c68965862ee456e8059a9d402c21351" pt14:CorrelatedSHA1Hash="e64e4a6606cafbb6a5dad5dff36d3de669f27a40" pt14:SHA1Hash="e64e4a6606cafbb6a5dad5dff36d3de669f27a40" pt14:StructureSHA1Hash="58d4abdc92bcad0ed6c17f4382e915e6731e4b62">
        <w:trPr pt14:Unid="003a423ecc104a028bcd33f7ef227e86">
          <w:trHeight w:val="273" pt14:Unid="96affa17404d47879fdc6f0b788a6d95"/>
        </w:trPr>
        <w:tc pt14:Unid="05477136ccf44e4ebcdc06546abd21db" pt14:SHA1Hash="b90b8e947d8c3b09e63df8bfa3bb13cebd6bd22d">
          <w:tcPr pt14:Unid="248d1706baa943fcb9ae24e6f2470a25">
            <w:tcW w:w="720" w:type="dxa" pt14:Unid="e32682055ef4443d9e34bc5d45e4b37c"/>
            <w:vAlign w:val="bottom" pt14:Unid="2709d906a93244008ab8139a57ff48c1"/>
          </w:tcPr>
          <w:p pt14:Unid="8852fc8968a64b4c89c3e58e93b39806">
            <w:pPr pt14:Unid="b6f5cce4453743db85b80f72982aa7dd">
              <w:spacing w:after="0" pt14:Unid="f6815d3a499e464dbd32550b2a686ca8"/>
              <w:rPr pt14:Unid="451c0586e2704e70b8ae9982e6d5ff30">
                <w:color w:val="auto" pt14:Unid="36358c3d11b24879a456367e7c7a60c7"/>
                <w:sz w:val="23" pt14:Unid="71642664f5ce4696b29bb32059e6cef3"/>
                <w:szCs w:val="23" pt14:Unid="3f0cf3febbcf46afb0dadbeb314e3435"/>
              </w:rPr>
            </w:pPr>
          </w:p>
        </w:tc>
        <w:tc pt14:Unid="48deada60cbf43e4abeaf477fc17eeba" pt14:SHA1Hash="f6f92af04dcbe0593c67f06e0c179489ebdb327e">
          <w:tcPr pt14:Unid="ece77a3977f442388b96372dd92b24ec">
            <w:tcW w:w="720" w:type="dxa" pt14:Unid="c2f308c6a2ed42209a81e13db2d2c2d9"/>
            <w:vAlign w:val="bottom" pt14:Unid="ae541132854145d88d889e181cb1a65f"/>
          </w:tcPr>
          <w:p pt14:Unid="e0d6c2090a12446db417ed7c99945190">
            <w:pPr pt14:Unid="eb5325c132d74d9fb67f9a70fcf7a752">
              <w:spacing w:after="0" pt14:Unid="e7d76621f67a47dfb1df480ec2489923"/>
              <w:ind w:left="100" pt14:Unid="40d5f41279ab4da7955560021ecb294d"/>
              <w:rPr pt14:Unid="0c2349bbb26549baa5d17fbef471b46b">
                <w:rFonts w:ascii="Arial" w:hAnsi="Arial" w:eastAsia="Arial" w:cs="Arial" pt14:Unid="d313b938d7e740ccadfc44cc73e1170e"/>
                <w:color w:val="auto" pt14:Unid="a66d3ced0bd341e8b76c13e6ea1aea95"/>
                <w:sz w:val="22" pt14:Unid="53af4d838daf4093acf03f45961daa1e"/>
                <w:szCs w:val="22" pt14:Unid="e9be624a39af4a0a96f9154b2fe7f926"/>
              </w:rPr>
            </w:pPr>
            <w:r>
              <w:rPr pt14:Unid="3004ec6e66894452aab1569fc47d24e1">
                <w:rFonts w:ascii="Arial" w:hAnsi="Arial" w:eastAsia="Arial" w:cs="Arial" pt14:Unid="d87ba8e8d30c45b5a2ef088dd847cc03"/>
                <w:color w:val="auto" pt14:Unid="3d16f0ea8f604063b6b822ea75a0db50"/>
                <w:sz w:val="22" pt14:Unid="985d0990233e4821a7a12d1efa8713c2"/>
                <w:szCs w:val="22" pt14:Unid="9825e0aeb4d043d9a03b96822016be0a"/>
              </w:rPr>
              <w:t>7.1.2</w:t>
            </w:r>
          </w:p>
        </w:tc>
        <w:tc pt14:Unid="7bd0dc4b50e8438fb120423bd8e91331" pt14:SHA1Hash="75582542a89f95da7b83ae9fe7cbaec386e34e41">
          <w:tcPr pt14:Unid="4bad936143254f7dac8d3351321bdb73">
            <w:tcW w:w="6680" w:type="dxa" pt14:Unid="70ba635a8f9a4b3a83795fbc2a5d0765"/>
            <w:vAlign w:val="bottom" pt14:Unid="0d902c3a1b11413bb94bd407426d5779"/>
          </w:tcPr>
          <w:p pt14:Unid="56916e73ca2c4d1a898ffa27ca77e6be">
            <w:pPr pt14:Unid="fe37ffbff1b740c691907651ff6c6208">
              <w:spacing w:after="0" pt14:Unid="615e5995daad4131a76db2d1298a95a8"/>
              <w:ind w:right="51" pt14:Unid="a1356383efb643acb654a03a1c3b50a9"/>
              <w:jc w:val="right" pt14:Unid="49b0d7c39e614a2ba0c1bee3bc8b5591"/>
              <w:rPr pt14:Unid="161374abb82e49a2956595cc62b6c37a">
                <w:rFonts w:ascii="Arial" w:hAnsi="Arial" w:eastAsia="Arial" w:cs="Arial" pt14:Unid="b3d149ae2fbf4ebcb4412cadb5fe51a0"/>
                <w:color w:val="auto" pt14:Unid="28edd7ddbecc47b5af11c731b5593070"/>
                <w:sz w:val="22" pt14:Unid="72b69f23b0ad4ebdbe715189ff16df48"/>
                <w:szCs w:val="22" pt14:Unid="dc8d690e50a54b5db40711b70b489ac6"/>
              </w:rPr>
            </w:pPr>
            <w:r>
              <w:rPr pt14:Unid="8a69d60990574465bed697232ba549d0">
                <w:rFonts w:ascii="Arial" w:hAnsi="Arial" w:eastAsia="Arial" w:cs="Arial" pt14:Unid="26642e701c4342f69e30276ce28cdb20"/>
                <w:color w:val="auto" pt14:Unid="ff2d0a148c604caca9f5a04242e38999"/>
                <w:sz w:val="22" pt14:Unid="96e8cd701c894a95a307003c5201e8f4"/>
                <w:szCs w:val="22" pt14:Unid="07c0897014ed46ca89e281fe9ad0a379"/>
              </w:rPr>
              <w:t>Organización de los microservicios . . . . . . . . . . . . . . . . . . .</w:t>
            </w:r>
          </w:p>
        </w:tc>
        <w:tc pt14:Unid="3da34564d1a44cb3afc88df0c2c082d6" pt14:SHA1Hash="e87c0c88f204d9f8736b5260047e832ac96addcc">
          <w:tcPr pt14:Unid="5a2b6b53feba471f9605db2a4774f2a4">
            <w:tcW w:w="380" w:type="dxa" pt14:Unid="293e95648d9d46c8921865592a4b8e1e"/>
            <w:vAlign w:val="bottom" pt14:Unid="1e2acd66d84d4913a263ca8024990c2f"/>
          </w:tcPr>
          <w:p pt14:Unid="51aa87bdc08a445fac24ac0256ddac81">
            <w:pPr pt14:Unid="238691eff1994a5586e516ef2894fd93">
              <w:spacing w:after="0" pt14:Unid="0fa3ea172995491ab8187e49ba4d5d5b"/>
              <w:jc w:val="right" pt14:Unid="26933a0e20964bfa8e9a2918323615a0"/>
              <w:rPr pt14:Unid="e88e8f3631d84cfba50a1634c0bb4858">
                <w:color w:val="auto" pt14:Unid="ddb1b2244af141cd9b21026c8ee32f05"/>
                <w:sz w:val="20" pt14:Unid="199be0ac955d4d6397b4264a1f8823cb"/>
                <w:szCs w:val="20" pt14:Unid="f9180198167546f38ea50ca17c336d97"/>
              </w:rPr>
            </w:pPr>
            <w:r>
              <w:rPr pt14:Unid="79c44621774d4d36b6c45014f8fe4f08">
                <w:rFonts w:ascii="Arial" w:hAnsi="Arial" w:eastAsia="Arial" w:cs="Arial" pt14:Unid="dc2c92a72f7949e0bd429415e11c8b35"/>
                <w:color w:val="auto" pt14:Unid="2bffd4768f5d413fa11a008a3ffd04bd"/>
                <w:sz w:val="22" pt14:Unid="cdcccd6342cd4284a37ceebc7fced873"/>
                <w:szCs w:val="22" pt14:Unid="693cc1a563fd44fcb70a0498e281c923"/>
              </w:rPr>
              <w:t>53</w:t>
            </w:r>
          </w:p>
        </w:tc>
      </w:tr>
      <w:tr pt14:Unid="2afacc460bae44efb0b1dc50addd6e9f" pt14:CorrelatedSHA1Hash="437cfc2df50a7d91b981634645a4e26b5ce75adb" pt14:SHA1Hash="437cfc2df50a7d91b981634645a4e26b5ce75adb" pt14:StructureSHA1Hash="21c83eeaf7c4efd77979dd9e88bf44426bd949df">
        <w:trPr pt14:Unid="7158dea7efb249359e8850ba3b5d85b8">
          <w:trHeight w:val="273" pt14:Unid="b48eaff8f1374a7fa849259033dafbda"/>
        </w:trPr>
        <w:tc pt14:Unid="c50640e32b4547669e8a341366467ef0" pt14:SHA1Hash="1e06e39121fd040349b103c53ac5079ccb6403db">
          <w:tcPr pt14:Unid="be5046843f064ce5b6e28a5292bc9d81">
            <w:tcW w:w="720" w:type="dxa" pt14:Unid="0bb1650b50a24505863d056a277e1177"/>
            <w:vAlign w:val="bottom" pt14:Unid="2817b79f939d4e3e961db2c6c67f7c33"/>
          </w:tcPr>
          <w:p pt14:Unid="fdc55b8f3a4f4421ab75c47c1c6f672a">
            <w:pPr pt14:Unid="2303bd7436d94ebebd9623fec5cb3056">
              <w:spacing w:after="0" pt14:Unid="1b73a2dbd2a7475b8f86c1ed1ccf0697"/>
              <w:ind w:right="12" pt14:Unid="f0efd5be782149a0a58d853c10f3d078"/>
              <w:jc w:val="right" pt14:Unid="5115bc16fff14d958781b82971fa2a77"/>
              <w:rPr pt14:Unid="acd7e333f18644f2994ebc43213825b9">
                <w:rFonts w:ascii="Arial" w:hAnsi="Arial" w:eastAsia="Arial" w:cs="Arial" pt14:Unid="16b79fee78f0483abdc8f53d5dc000e1"/>
                <w:color w:val="auto" pt14:Unid="b0b3f5a99e49473ea7c7583e08b9a3d7"/>
                <w:sz w:val="22" pt14:Unid="9933cdf656af455b92bdcf7f57db2370"/>
                <w:szCs w:val="22" pt14:Unid="52a2051d32fd47718731390312517c2c"/>
              </w:rPr>
            </w:pPr>
            <w:r>
              <w:rPr pt14:Unid="b194b523a5e94e90ace2d6b541a33c6f">
                <w:rFonts w:ascii="Arial" w:hAnsi="Arial" w:eastAsia="Arial" w:cs="Arial" pt14:Unid="7b25362ac16c4acb9a5de39334249903"/>
                <w:color w:val="auto" pt14:Unid="c044a5be0264470e9d9c9eaf7eeb646c"/>
                <w:sz w:val="22" pt14:Unid="9d82eea59be04e4a8857668017c782c7"/>
                <w:szCs w:val="22" pt14:Unid="3f4d9ae12e8348708df7eb33ae7c4c73"/>
              </w:rPr>
              <w:t>7.2</w:t>
            </w:r>
          </w:p>
        </w:tc>
        <w:tc pt14:Unid="82da9198b26d46b59ed0b6ae646194f1" pt14:SHA1Hash="b885ede2ec2aa9779639ba2c9d1d55c2aceeb36c">
          <w:tcPr pt14:Unid="9e724c919f9948288658c6f691f485fd">
            <w:tcW w:w="7400" w:type="dxa" pt14:Unid="73c2dd76277d4cd186db769e646e5aa0"/>
            <w:gridSpan w:val="2" pt14:Unid="a74c18a372074ab29311dc709f3b3045"/>
            <w:vAlign w:val="bottom" pt14:Unid="53a9e611d3ab4a1b93347dc45ccac27e"/>
          </w:tcPr>
          <w:p pt14:Unid="d4dc6f76b4d54578b23154c79562f118">
            <w:pPr pt14:Unid="2621d97e84784073add4556cea4ce4ae">
              <w:spacing w:after="0" pt14:Unid="ceb20e44064d4ae4bb5e1c4fdd2644ed"/>
              <w:ind w:right="51" pt14:Unid="2bf3d8e50ec947e1a7054209e780dfb1"/>
              <w:jc w:val="right" pt14:Unid="8505787dae4042ae876ef6fac4b8676f"/>
              <w:rPr pt14:Unid="bff199f8c71d4868ba31561dd2885e0a">
                <w:rFonts w:ascii="Arial" w:hAnsi="Arial" w:eastAsia="Arial" w:cs="Arial" pt14:Unid="d2d4ed96afa548fa8b9f5cd1a09b4a38"/>
                <w:color w:val="auto" pt14:Unid="1147fba7de5044f89b0b89f655a58478"/>
                <w:sz w:val="22" pt14:Unid="15e02ab6158f4ce0957d4b0a3630a1a1"/>
                <w:szCs w:val="22" pt14:Unid="da11a92fad4c4715a6b9a70a8156c188"/>
              </w:rPr>
            </w:pPr>
            <w:r>
              <w:rPr pt14:Unid="bcd516ac3b5243eb971aa2ba8b94f3b7">
                <w:rFonts w:ascii="Arial" w:hAnsi="Arial" w:eastAsia="Arial" w:cs="Arial" pt14:Unid="3f452e5b96014c448f1a230707e0e5e7"/>
                <w:color w:val="auto" pt14:Unid="1226331d942c4ef7822e744dafab108d"/>
                <w:sz w:val="22" pt14:Unid="8d794f7eb9ea4f9baa5899aaaf730ec8"/>
                <w:szCs w:val="22" pt14:Unid="08b169377aaf4dcab0aa219e5aab7133"/>
              </w:rPr>
              <w:t>Diferencias en la implementación respecto a la solución monolítica  . . . .</w:t>
            </w:r>
          </w:p>
        </w:tc>
        <w:tc pt14:Unid="a577c7350d7f4b41b4934bfc71a5d3c7" pt14:SHA1Hash="3fb6bd2b0272bcb8d5fdf02eeab058c7f2c05502">
          <w:tcPr pt14:Unid="eda60973931d4b44ab0eb2fd659a76c5">
            <w:tcW w:w="380" w:type="dxa" pt14:Unid="1bc9611030ea450b8cccf77136cca8a5"/>
            <w:vAlign w:val="bottom" pt14:Unid="00b3a8fa2d454c169507a0f82a3b4827"/>
          </w:tcPr>
          <w:p pt14:Unid="2dcec8d6063b49ac9097e205866e71c1">
            <w:pPr pt14:Unid="75f23d81da554387870cff3f9829f3d8">
              <w:spacing w:after="0" pt14:Unid="252a03cc879b49069c591c3db2bff47d"/>
              <w:jc w:val="right" pt14:Unid="35f4fc8af84a4a1997046e800344549c"/>
              <w:rPr pt14:Unid="ec764632599a4c4cab85771d42373c5a">
                <w:color w:val="auto" pt14:Unid="b185a8c5949e4ddfb72d95fa093b10be"/>
                <w:sz w:val="20" pt14:Unid="d6ffca49f546404ebc10609f55298ecc"/>
                <w:szCs w:val="20" pt14:Unid="b4c62818dd174d05b154f24d965e0d08"/>
              </w:rPr>
            </w:pPr>
            <w:r>
              <w:rPr pt14:Unid="17b913f634184a61bdc046eb3e0e0040">
                <w:rFonts w:ascii="Arial" w:hAnsi="Arial" w:eastAsia="Arial" w:cs="Arial" pt14:Unid="cd762bd272454d9ea3d76eba6ca89d8d"/>
                <w:color w:val="auto" pt14:Unid="1d867a404e4e47bea7f283c9fd6a0d77"/>
                <w:sz w:val="22" pt14:Unid="0a7cbaa3f2af438399f03ea32059f44e"/>
                <w:szCs w:val="22" pt14:Unid="e212235edd4346aeb7f1c62dbce39603"/>
              </w:rPr>
              <w:t>55</w:t>
            </w:r>
          </w:p>
        </w:tc>
      </w:tr>
      <w:tr pt14:Unid="b5bbc7f1e086438f8ad8a076a763f190" pt14:CorrelatedSHA1Hash="1d5eface8c5c7a76a6a44f7549b4f1169b23b063" pt14:SHA1Hash="1d5eface8c5c7a76a6a44f7549b4f1169b23b063" pt14:StructureSHA1Hash="58d4abdc92bcad0ed6c17f4382e915e6731e4b62">
        <w:trPr pt14:Unid="a0a2e1a8f39841b4ad3e700c67f14f08">
          <w:trHeight w:val="273" pt14:Unid="a201120a77d541c5a155e38006b5839e"/>
        </w:trPr>
        <w:tc pt14:Unid="5dfbf010f7494e61b2b23d0d912ae08a" pt14:SHA1Hash="b90b8e947d8c3b09e63df8bfa3bb13cebd6bd22d">
          <w:tcPr pt14:Unid="c0f833130b2141a69f4ffb886cf8cc6c">
            <w:tcW w:w="720" w:type="dxa" pt14:Unid="db3a8534ce634d43a81e1ae5921a1572"/>
            <w:vAlign w:val="bottom" pt14:Unid="b117684f1f1b43c09ab5ae6a098745ba"/>
          </w:tcPr>
          <w:p pt14:Unid="ea20a863d3524bb5839d9b6be870f799">
            <w:pPr pt14:Unid="802178fe4f534d39842c31c4ac602148">
              <w:spacing w:after="0" pt14:Unid="3f07b124cd5d450691907b352b492b96"/>
              <w:rPr pt14:Unid="1e6bca1f75874fbe9b3b642602bf9294">
                <w:color w:val="auto" pt14:Unid="358f5936e41341929e64bad32efdde09"/>
                <w:sz w:val="23" pt14:Unid="ad4b57f546994c33b40d606101b0a8a4"/>
                <w:szCs w:val="23" pt14:Unid="6fa70c2dec7840c3a927a3b3ce06c8d6"/>
              </w:rPr>
            </w:pPr>
          </w:p>
        </w:tc>
        <w:tc pt14:Unid="45b85554e66a4bd4be5c1a1e03fede56" pt14:SHA1Hash="4244ff91f56010b82b4b2d2a99e916c9437f1d72">
          <w:tcPr pt14:Unid="feef5818143f47c6af94b95684c40fb5">
            <w:tcW w:w="720" w:type="dxa" pt14:Unid="3168de34b4ac4327950884a955d70357"/>
            <w:vAlign w:val="bottom" pt14:Unid="fc053bdba3224a56a800855cd240fe95"/>
          </w:tcPr>
          <w:p pt14:Unid="19a2ed4a39be41308e2b601dff4aa7b5">
            <w:pPr pt14:Unid="730f0f2b53e44f608d46c79a3eb926b8">
              <w:spacing w:after="0" pt14:Unid="86694195f2a749fe8c39b27e2360ecab"/>
              <w:ind w:left="100" pt14:Unid="609b6c4307db4eb4ad9c582726af047a"/>
              <w:rPr pt14:Unid="e4f91c11c3c644a1a2857ecd5e630e23">
                <w:rFonts w:ascii="Arial" w:hAnsi="Arial" w:eastAsia="Arial" w:cs="Arial" pt14:Unid="dd4c1a961a2041e4a13e9a24ea6666f7"/>
                <w:color w:val="auto" pt14:Unid="c0dc6a40b36249abb684462c6282564a"/>
                <w:sz w:val="22" pt14:Unid="045623d553a847d5826ef8913c36af7e"/>
                <w:szCs w:val="22" pt14:Unid="3186dbabdc4b4507b6bbc5e905e6967c"/>
              </w:rPr>
            </w:pPr>
            <w:r>
              <w:rPr pt14:Unid="c868687c11df446a9647616eba175440">
                <w:rFonts w:ascii="Arial" w:hAnsi="Arial" w:eastAsia="Arial" w:cs="Arial" pt14:Unid="8f88731cb9a7493dab306e2993bbf889"/>
                <w:color w:val="auto" pt14:Unid="0610d6b3f7334d329263f8a12a3dfc26"/>
                <w:sz w:val="22" pt14:Unid="fae628fcd6324819a425eae5dcf2a6cd"/>
                <w:szCs w:val="22" pt14:Unid="3396eee9de704cd6bbb2ffa2f773553a"/>
              </w:rPr>
              <w:t>7.2.1</w:t>
            </w:r>
          </w:p>
        </w:tc>
        <w:tc pt14:Unid="bc03095be9a14ec4a0e5922094878458" pt14:SHA1Hash="c395d86e1e35aa2af6458963e325925971ee0557">
          <w:tcPr pt14:Unid="be380d38aaa442e68778b19514561a59">
            <w:tcW w:w="6680" w:type="dxa" pt14:Unid="7421b69cb52f4d598513acbd41f04c97"/>
            <w:vAlign w:val="bottom" pt14:Unid="5a5cf9c974f54ff0aebb928a3799b758"/>
          </w:tcPr>
          <w:p pt14:Unid="2fd6458f9857494aafd0e6d3360db7e6">
            <w:pPr pt14:Unid="a494de8a12444802b5ff96326fd48204">
              <w:spacing w:after="0" pt14:Unid="3117acc6ed99435d96af6b4d899fb679"/>
              <w:ind w:right="51" pt14:Unid="1007291141ec4ed79ae7b4fdfee2c2c0"/>
              <w:jc w:val="right" pt14:Unid="71e2cfe3a03742a5917de4a35ce31a6d"/>
              <w:rPr pt14:Unid="70a95cc531234c42b418c1aff3dcf4f7">
                <w:rFonts w:ascii="Arial" w:hAnsi="Arial" w:eastAsia="Arial" w:cs="Arial" pt14:Unid="a0b5a55f77304eea8b96de4768adba25"/>
                <w:color w:val="auto" pt14:Unid="b903f3ff37ad47f0a9ab161f9d6e2c8c"/>
                <w:sz w:val="22" pt14:Unid="0ac52bb206fd4289b4c27910c68f3ef3"/>
                <w:szCs w:val="22" pt14:Unid="9a74efd2cfd743a7bc40a0c2d3e153df"/>
              </w:rPr>
            </w:pPr>
            <w:r>
              <w:rPr pt14:Unid="6196bf349ce6455f9bacc0be12f1e7d6">
                <w:rFonts w:ascii="Arial" w:hAnsi="Arial" w:eastAsia="Arial" w:cs="Arial" pt14:Unid="f3ad588921324e1db0f4d8717ab6fc0b"/>
                <w:color w:val="auto" pt14:Unid="eb934325466c4b478bea9568084660f3"/>
                <w:sz w:val="22" pt14:Unid="aba40194cb2944d79fc4a40759df3514"/>
                <w:szCs w:val="22" pt14:Unid="d2695e86293449cd94e46b6963ab8b16"/>
              </w:rPr>
              <w:t>Consumo de otros microservicios . . . . . . . . . . . . . . . . . . . .</w:t>
            </w:r>
          </w:p>
        </w:tc>
        <w:tc pt14:Unid="95ce180c37f34d1f8ae1b0a8b20d6a00" pt14:SHA1Hash="3fb6bd2b0272bcb8d5fdf02eeab058c7f2c05502">
          <w:tcPr pt14:Unid="1d477607c11149e898921b74e1c0881f">
            <w:tcW w:w="380" w:type="dxa" pt14:Unid="e9fe467e1ab048f58755c23778100afd"/>
            <w:vAlign w:val="bottom" pt14:Unid="7ef8f0355a0a49bf921a0c7b8f32fdb1"/>
          </w:tcPr>
          <w:p pt14:Unid="6953a622716d4bd9957ff0bc3b593cf8">
            <w:pPr pt14:Unid="944a92885f084bc49a52b3690e354512">
              <w:spacing w:after="0" pt14:Unid="982f236dfd4d457a938cdfa379c0a6e0"/>
              <w:jc w:val="right" pt14:Unid="ae3fb52959ee408f86e8120549150794"/>
              <w:rPr pt14:Unid="2966da3d7baa433f9308fdf26b6f533f">
                <w:color w:val="auto" pt14:Unid="d40060215a794d03bc0224d3a565bb27"/>
                <w:sz w:val="20" pt14:Unid="49a6b16febeb4be98cf17933ab76e960"/>
                <w:szCs w:val="20" pt14:Unid="1c7da67b733e430fb0b2a7c47151738d"/>
              </w:rPr>
            </w:pPr>
            <w:r>
              <w:rPr pt14:Unid="2b9dac36dbf24dd5b6f82ce35227436a">
                <w:rFonts w:ascii="Arial" w:hAnsi="Arial" w:eastAsia="Arial" w:cs="Arial" pt14:Unid="b6107ae320b84c0cb7dab7509309e9ec"/>
                <w:color w:val="auto" pt14:Unid="e6989939270b46d38a45246bb8e9af60"/>
                <w:sz w:val="22" pt14:Unid="be915dd8037d447fa27be1cc569b8f43"/>
                <w:szCs w:val="22" pt14:Unid="3f04ef9600fb438b864e8cc2c94d9543"/>
              </w:rPr>
              <w:t>55</w:t>
            </w:r>
          </w:p>
        </w:tc>
      </w:tr>
      <w:tr pt14:Unid="3e7dcf09419e49ddb6169771f34e37bb" pt14:CorrelatedSHA1Hash="443fe1c4ff77685e393b6da0bccdf8fb65f12f86" pt14:SHA1Hash="443fe1c4ff77685e393b6da0bccdf8fb65f12f86" pt14:StructureSHA1Hash="58d4abdc92bcad0ed6c17f4382e915e6731e4b62">
        <w:trPr pt14:Unid="f5f145e90ecf4fd28c21a6d8c09534ab">
          <w:trHeight w:val="273" pt14:Unid="e2511b564894444e8a92bf491222fc24"/>
        </w:trPr>
        <w:tc pt14:Unid="c258563fe83f4d969ebd6cf013804e17" pt14:SHA1Hash="b90b8e947d8c3b09e63df8bfa3bb13cebd6bd22d">
          <w:tcPr pt14:Unid="1c7524a131b54beb842b14ad6d87c9e5">
            <w:tcW w:w="720" w:type="dxa" pt14:Unid="15b9bf2d6d4144a28e7fc32ce04f44dd"/>
            <w:vAlign w:val="bottom" pt14:Unid="6c0edd44ecf14e7eaa99d6e01e80715e"/>
          </w:tcPr>
          <w:p pt14:Unid="a32f0edc7d3c4571901ed193fe6e1aa0">
            <w:pPr pt14:Unid="d4abe76e9117427bb670a058433a7981">
              <w:spacing w:after="0" pt14:Unid="a8402822aa304a3bba1d2d1535b34951"/>
              <w:rPr pt14:Unid="56c851eb9feb462cbe7c16a68d230b28">
                <w:color w:val="auto" pt14:Unid="2e57bcb747ca4e88b8d91662ee99bea6"/>
                <w:sz w:val="23" pt14:Unid="5d5d887bdade405ab7c85713823cf22e"/>
                <w:szCs w:val="23" pt14:Unid="0acb7b45a1b54890b2679d580463b82e"/>
              </w:rPr>
            </w:pPr>
          </w:p>
        </w:tc>
        <w:tc pt14:Unid="13f1ed83b9ed45abb1b8df607c21126e" pt14:SHA1Hash="98f83eb22dbb8d63855ebe3a63bb3f80d7e7e880">
          <w:tcPr pt14:Unid="87e58b5969c04ab3bcd818bc0b8a686a">
            <w:tcW w:w="720" w:type="dxa" pt14:Unid="eaa9ee11941b4953926b1fa9d999f2c4"/>
            <w:vAlign w:val="bottom" pt14:Unid="66f8cf5b330e4084a8110fdf57d27e52"/>
          </w:tcPr>
          <w:p pt14:Unid="b030fca861ba4c1a91ffa3f6ba6af7ba">
            <w:pPr pt14:Unid="40f8535a48b44a4695daa809d9ca270a">
              <w:spacing w:after="0" pt14:Unid="3e94de98292a492b91fcc9e5ce7446d2"/>
              <w:ind w:left="100" pt14:Unid="fc414e2e22e649bba7fb552ca70f0166"/>
              <w:rPr pt14:Unid="8c6e53f332764a0eb687ca8b29f2864d">
                <w:rFonts w:ascii="Arial" w:hAnsi="Arial" w:eastAsia="Arial" w:cs="Arial" pt14:Unid="3a76d7d489e14752b7980cecf60e7320"/>
                <w:color w:val="auto" pt14:Unid="c0c2827a7f67428dbe0b305a3cfc082b"/>
                <w:sz w:val="22" pt14:Unid="2f9dedc7a266495199748075992b02c6"/>
                <w:szCs w:val="22" pt14:Unid="4c5c7fde50a743ca83301851a3cf5a61"/>
              </w:rPr>
            </w:pPr>
            <w:r>
              <w:rPr pt14:Unid="b579561a95dd46d3a9219a191f57eec8">
                <w:rFonts w:ascii="Arial" w:hAnsi="Arial" w:eastAsia="Arial" w:cs="Arial" pt14:Unid="d6ce096e61f94039b5ccef54da913330"/>
                <w:color w:val="auto" pt14:Unid="03349fa361634974baa2f84ddfd9ecfd"/>
                <w:sz w:val="22" pt14:Unid="64efe6ced6ec4bc385a99d584a7c884d"/>
                <w:szCs w:val="22" pt14:Unid="b051d4bb377b4f578806007d0264ec34"/>
              </w:rPr>
              <w:t>7.2.2</w:t>
            </w:r>
          </w:p>
        </w:tc>
        <w:tc pt14:Unid="30cbf16d05d6466e85ca05432af81f6a" pt14:SHA1Hash="7d8a0037933333de379da39cae0ea10eb8a10b4c">
          <w:tcPr pt14:Unid="0936aafcfba248abb2bd763c00658481">
            <w:tcW w:w="6680" w:type="dxa" pt14:Unid="2b357aacc181493fbb3583391302ef41"/>
            <w:vAlign w:val="bottom" pt14:Unid="3b7cb9885a9945ebb78b18b79e294ac5"/>
          </w:tcPr>
          <w:p pt14:Unid="3820b6678f0f4c229dc0a2b14c127335">
            <w:pPr pt14:Unid="6e564ae356cc4557b93bc369ecb46ed4">
              <w:spacing w:after="0" pt14:Unid="0862184de6f14c71abd06b1a881d294c"/>
              <w:ind w:right="51" pt14:Unid="07a927c5ad6b467f8d552b1af761c633"/>
              <w:jc w:val="right" pt14:Unid="5402615eb0064ff0b4f60ed1d57fdf1d"/>
              <w:rPr pt14:Unid="0ebc13997379404e9aacfeeed01de7c3">
                <w:rFonts w:ascii="Arial" w:hAnsi="Arial" w:eastAsia="Arial" w:cs="Arial" pt14:Unid="5e1043d1f21b4415a726039ce682a893"/>
                <w:color w:val="auto" pt14:Unid="24868399da9a401fa76401e5c2927783"/>
                <w:sz w:val="22" pt14:Unid="c9d33f6f12a24d00818a473e1d18390a"/>
                <w:szCs w:val="22" pt14:Unid="fb8063f9726b4583b108c66a284efa17"/>
              </w:rPr>
            </w:pPr>
            <w:r>
              <w:rPr pt14:Unid="6ff294eaf4264f3cbfa9e8bab32c42d0">
                <w:rFonts w:ascii="Arial" w:hAnsi="Arial" w:eastAsia="Arial" w:cs="Arial" pt14:Unid="cce7b36e9ebf4ec6ba7571b0a326f7e7"/>
                <w:color w:val="auto" pt14:Unid="cfa710ade4bd4676937bc21c2aff4a35"/>
                <w:sz w:val="22" pt14:Unid="aa7a9a47f35a4fa1b1d55597f7c64aba"/>
                <w:szCs w:val="22" pt14:Unid="3a82a9380f0b4087b43f13bfb1f4f4a4"/>
              </w:rPr>
              <w:t>Consistencia eventual  . . . . . . . . . . . . . . . . . . . . . . . . . .</w:t>
            </w:r>
          </w:p>
        </w:tc>
        <w:tc pt14:Unid="d13d8d1e9fe4469382d5ece9f1a14209" pt14:SHA1Hash="3fb6bd2b0272bcb8d5fdf02eeab058c7f2c05502">
          <w:tcPr pt14:Unid="2f388db780d84e04b928d551b756b9e3">
            <w:tcW w:w="380" w:type="dxa" pt14:Unid="8dac214d3951437d88bec86a20642a28"/>
            <w:vAlign w:val="bottom" pt14:Unid="42ed3a1e01714d5aa09e52c0131f8a2c"/>
          </w:tcPr>
          <w:p pt14:Unid="185dcc38e9924a679fb7ce21c9baa14d">
            <w:pPr pt14:Unid="79901864267f42cc8382b9214d0e2b7e">
              <w:spacing w:after="0" pt14:Unid="5a5ce46414474771997a96f40948f138"/>
              <w:jc w:val="right" pt14:Unid="79fa875b02054f0a85760aeef34c3643"/>
              <w:rPr pt14:Unid="872c2e27ab3b48ccbd87651024900893">
                <w:color w:val="auto" pt14:Unid="6eeb355bd2c24137b699226fb3dce078"/>
                <w:sz w:val="20" pt14:Unid="c265cd6bc9584f2cb3c9ffb6c164277a"/>
                <w:szCs w:val="20" pt14:Unid="311cc89bad6147edbcae239aa5fa9798"/>
              </w:rPr>
            </w:pPr>
            <w:r>
              <w:rPr pt14:Unid="5b7c0228c3374ff2b86e8c959c940c7d">
                <w:rFonts w:ascii="Arial" w:hAnsi="Arial" w:eastAsia="Arial" w:cs="Arial" pt14:Unid="e86356bca8d14ecf9b7faba0e3e5ef85"/>
                <w:color w:val="auto" pt14:Unid="f5d0cdd8d03c483d80a9cf07d3a4c976"/>
                <w:sz w:val="22" pt14:Unid="2e4966a201ed414c9c81313579f6964b"/>
                <w:szCs w:val="22" pt14:Unid="2604307b668e4b1c8298471d40dcf39a"/>
              </w:rPr>
              <w:t>55</w:t>
            </w:r>
          </w:p>
        </w:tc>
      </w:tr>
      <w:tr pt14:Unid="3105ad8e614d43da955428b23fd23147" pt14:CorrelatedSHA1Hash="e5acc6dd3bc1bf50139c6f88e44f1900d7ed2b8c" pt14:SHA1Hash="e5acc6dd3bc1bf50139c6f88e44f1900d7ed2b8c" pt14:StructureSHA1Hash="58d4abdc92bcad0ed6c17f4382e915e6731e4b62">
        <w:trPr pt14:Unid="6d807900104046ffaa12566468467833">
          <w:trHeight w:val="273" pt14:Unid="d8cdf64da4754c48a1f1cebd20676d23"/>
        </w:trPr>
        <w:tc pt14:Unid="85a9d3baf6aa42f08afb86c956db7fd2" pt14:SHA1Hash="b90b8e947d8c3b09e63df8bfa3bb13cebd6bd22d">
          <w:tcPr pt14:Unid="8f25dc0f63ab450594fcbe9cf439c2fd">
            <w:tcW w:w="720" w:type="dxa" pt14:Unid="40ed82cacd7a4c70af9d801f8a61f653"/>
            <w:vAlign w:val="bottom" pt14:Unid="2977f53abc854b14bca8f4f1b3074393"/>
          </w:tcPr>
          <w:p pt14:Unid="2a396a1b7d3a4a5faa7025fb5c2a4d3b">
            <w:pPr pt14:Unid="c8305c08196d424f97e83a05fc391449">
              <w:spacing w:after="0" pt14:Unid="de1a7339e82c4f758fbc85d8c311142c"/>
              <w:rPr pt14:Unid="f3f5e4d2cea3471aa22b95965a7212ec">
                <w:color w:val="auto" pt14:Unid="a0a961bba4c84fb9a7122d4b1c4ffeec"/>
                <w:sz w:val="23" pt14:Unid="31cab35e475a4a7b84a806161d0e5936"/>
                <w:szCs w:val="23" pt14:Unid="f6727c4b4e18444db2bc918b1a82defd"/>
              </w:rPr>
            </w:pPr>
          </w:p>
        </w:tc>
        <w:tc pt14:Unid="66a9838108b845d69125da77b6f2d6d7" pt14:SHA1Hash="efa1552a51893623387ba8da5f1bdb645eade62c">
          <w:tcPr pt14:Unid="f4a3d3baccd64ccf94ccc4934ae00e54">
            <w:tcW w:w="720" w:type="dxa" pt14:Unid="c848fea2f66a412cae4a21aeca2f38cb"/>
            <w:vAlign w:val="bottom" pt14:Unid="1f454e806bef44cf8a2dd3b55a58a14f"/>
          </w:tcPr>
          <w:p pt14:Unid="2c4ff419e9944972a4de530c63d248b3">
            <w:pPr pt14:Unid="774be64f72b044689f102b9c3548b11b">
              <w:spacing w:after="0" pt14:Unid="62bb5ae5c55245119d03b0201eaad0d1"/>
              <w:ind w:left="100" pt14:Unid="b1dd37453c5a43be9711b0e971ac0b2a"/>
              <w:rPr pt14:Unid="d0e6069b9ae140c1993bb39204bf4465">
                <w:rFonts w:ascii="Arial" w:hAnsi="Arial" w:eastAsia="Arial" w:cs="Arial" pt14:Unid="e679cdedb83247be84ee19e0818788d3"/>
                <w:color w:val="auto" pt14:Unid="c314eab7aa0b4603aa8b0c31c1e443e2"/>
                <w:sz w:val="22" pt14:Unid="11dad25a6e3d486cbcf611b2e90f318a"/>
                <w:szCs w:val="22" pt14:Unid="c73c5b99a691435ebdbee7ff1e7ec693"/>
              </w:rPr>
            </w:pPr>
            <w:r>
              <w:rPr pt14:Unid="ed5576b9aff04e4d9be42fb3c5a96b53">
                <w:rFonts w:ascii="Arial" w:hAnsi="Arial" w:eastAsia="Arial" w:cs="Arial" pt14:Unid="0c639b6dfad644bd908cb688a5909baf"/>
                <w:color w:val="auto" pt14:Unid="aaf4052e9cc34f529092e2f1f6d2e1a2"/>
                <w:sz w:val="22" pt14:Unid="aa77be0590de465497f166aaf7289b79"/>
                <w:szCs w:val="22" pt14:Unid="27aaf8a40645447996d58196baa2e9be"/>
              </w:rPr>
              <w:t>7.2.3</w:t>
            </w:r>
          </w:p>
        </w:tc>
        <w:tc pt14:Unid="0b37753b89ba48138e5822c5189c03c6" pt14:SHA1Hash="071efe8863ae0e675b0c7ecb94492f6ab1772161">
          <w:tcPr pt14:Unid="2184872fc5204f359b9671518e81c0a4">
            <w:tcW w:w="6680" w:type="dxa" pt14:Unid="5ffe37a520ab4a8fa9a5189a3f0520d8"/>
            <w:vAlign w:val="bottom" pt14:Unid="d7247e8c010847288c87b6c7d500347c"/>
          </w:tcPr>
          <w:p pt14:Unid="92695e4275a34d5fa8bf42907127e901">
            <w:pPr pt14:Unid="fd6e5c425b87407f8d26b7d8cddc4ddd">
              <w:spacing w:after="0" pt14:Unid="7abb3b6ea86a47d9a2a60022c72a02cb"/>
              <w:ind w:right="51" pt14:Unid="506aa4ea32b0460a8f59e1d18146e9ca"/>
              <w:jc w:val="right" pt14:Unid="de699a8644c549d4ba24da1006f7f756"/>
              <w:rPr pt14:Unid="080827fa23174fcbb298e1a5df9e0e23">
                <w:rFonts w:ascii="Arial" w:hAnsi="Arial" w:eastAsia="Arial" w:cs="Arial" pt14:Unid="8828c43527e54cfb8ca91b1da1cce0d0"/>
                <w:color w:val="auto" pt14:Unid="4bc9a8c914bb4ea29e0ef79d2bb1bbf4"/>
                <w:sz w:val="22" pt14:Unid="f740957cb803476cb518c71fb09007e6"/>
                <w:szCs w:val="22" pt14:Unid="917a1f6bb55a4534a776d9fd4773c9c9"/>
              </w:rPr>
            </w:pPr>
            <w:r>
              <w:rPr pt14:Unid="acd328830ba649b1b0f438c7ace0e485">
                <w:rFonts w:ascii="Arial" w:hAnsi="Arial" w:eastAsia="Arial" w:cs="Arial" pt14:Unid="f52a21f1f9eb4c239938ef4b85d87e95"/>
                <w:color w:val="auto" pt14:Unid="8ca0e03f16064d77b06e4c8dae8f8202"/>
                <w:sz w:val="22" pt14:Unid="1e9b711e20a14124bc249b83bc667130"/>
                <w:szCs w:val="22" pt14:Unid="d9874f0daf7440d58047173494f5fe7e"/>
              </w:rPr>
              <w:t>Microservicio de notificaciones . . . . . . . . . . . . . . . . . . . . .</w:t>
            </w:r>
          </w:p>
        </w:tc>
        <w:tc pt14:Unid="5b0629c763354a97aa0807d42f9d9c71" pt14:SHA1Hash="5b2d20121f6eed601f4051d44d1caea74178687d">
          <w:tcPr pt14:Unid="c7de2b8ee46049ccbfc7747a01a5bdaa">
            <w:tcW w:w="380" w:type="dxa" pt14:Unid="9b86496335c047efa087687524a12c70"/>
            <w:vAlign w:val="bottom" pt14:Unid="b459b17eea364c568c92c8867db0cd3d"/>
          </w:tcPr>
          <w:p pt14:Unid="bba5ff3b67dc4797a3bce4e3e68374c4">
            <w:pPr pt14:Unid="c6e4944605b247f598de75f79b1b35a2">
              <w:spacing w:after="0" pt14:Unid="e4acf4bbd6934f22b171bbeab4f88a64"/>
              <w:jc w:val="right" pt14:Unid="8f52952176d8449f89668eecd2a7b594"/>
              <w:rPr pt14:Unid="a5c12361f9a34a89a9274f006cdce1a4">
                <w:color w:val="auto" pt14:Unid="affc175c7aee4001a4eebf1b4a51385a"/>
                <w:sz w:val="20" pt14:Unid="91d96cae40764a52b7cce4ca9d6ad50e"/>
                <w:szCs w:val="20" pt14:Unid="b620e9d44a4e4b28bc1aabd68ec9a83e"/>
              </w:rPr>
            </w:pPr>
            <w:r>
              <w:rPr pt14:Unid="9100e98b072042969a374a7cf066799c">
                <w:rFonts w:ascii="Arial" w:hAnsi="Arial" w:eastAsia="Arial" w:cs="Arial" pt14:Unid="3ec4b503215649a68273c1f70937cc9e"/>
                <w:color w:val="auto" pt14:Unid="4efe2198c7b8455c8c1417236b47f985"/>
                <w:sz w:val="22" pt14:Unid="b3f19512936e4f82979f54174a728674"/>
                <w:szCs w:val="22" pt14:Unid="6d64c370040a4658a41dce04214c2ea2"/>
              </w:rPr>
              <w:t>57</w:t>
            </w:r>
          </w:p>
        </w:tc>
      </w:tr>
      <w:tr pt14:Unid="81c6b347ebcb4e8e964923c2bdb80418" pt14:CorrelatedSHA1Hash="36ac304b5b44e7e51b6bd648c8abb3b3cf5544df" pt14:SHA1Hash="36ac304b5b44e7e51b6bd648c8abb3b3cf5544df" pt14:StructureSHA1Hash="58d4abdc92bcad0ed6c17f4382e915e6731e4b62">
        <w:trPr pt14:Unid="0e268642265f4efcb173fd9cf618175f">
          <w:trHeight w:val="273" pt14:Unid="a4bbd585485641868f59ab1ae22d2e11"/>
        </w:trPr>
        <w:tc pt14:Unid="7d8bcd501f9f4b48bbde00066a16f9fc" pt14:SHA1Hash="b90b8e947d8c3b09e63df8bfa3bb13cebd6bd22d">
          <w:tcPr pt14:Unid="922dba0c4ce040308eddb7c621960349">
            <w:tcW w:w="720" w:type="dxa" pt14:Unid="74c3ae7cf39440238be17ccf9f1a7590"/>
            <w:vAlign w:val="bottom" pt14:Unid="1ebf48624bba4e029204f3163771fbbd"/>
          </w:tcPr>
          <w:p pt14:Unid="7d2adf9c91474886aa271b4206af8b6d">
            <w:pPr pt14:Unid="f1c65ebb103846548e98e29f5738b0ce">
              <w:spacing w:after="0" pt14:Unid="dbbff708fcb94a40a089714014c5499e"/>
              <w:rPr pt14:Unid="f3017e19f9e14b2f9108db10a6c37cbf">
                <w:color w:val="auto" pt14:Unid="b468c316a7a848c6b6cbc8cf3d19f6d9"/>
                <w:sz w:val="23" pt14:Unid="c69f0670c4744924affa67551a32f951"/>
                <w:szCs w:val="23" pt14:Unid="f3e1c2d8054c4458ba22d760eabb5933"/>
              </w:rPr>
            </w:pPr>
          </w:p>
        </w:tc>
        <w:tc pt14:Unid="1a098eae44374e0ba10644302b751bb7" pt14:SHA1Hash="58d856fe21b568ec6e87c0ab4a58ddfb6d2a11d9">
          <w:tcPr pt14:Unid="3471a7d61260471bba34ffc05945e2df">
            <w:tcW w:w="720" w:type="dxa" pt14:Unid="d21f266b61034fc98340db3b92114fd1"/>
            <w:vAlign w:val="bottom" pt14:Unid="e6b2521d7c044314a4cb387c6b12f582"/>
          </w:tcPr>
          <w:p pt14:Unid="15a57a09065349b49964390997dd25c9">
            <w:pPr pt14:Unid="d076af3c2f404e739ea04ceb180da8c3">
              <w:spacing w:after="0" pt14:Unid="8a46417144f64281a0dae609fd81c253"/>
              <w:ind w:left="100" pt14:Unid="3dc453e1e434485bb83a5d81cd943108"/>
              <w:rPr pt14:Unid="4235aa707e31475aa0e91e26776be2ea">
                <w:rFonts w:ascii="Arial" w:hAnsi="Arial" w:eastAsia="Arial" w:cs="Arial" pt14:Unid="9b9d7c58e4b749cfb7a0cbb691931706"/>
                <w:color w:val="auto" pt14:Unid="8c74ee8a2e794164aa1fab4b901cfc7b"/>
                <w:sz w:val="22" pt14:Unid="873cb17b7af84d2e8c031c370913e457"/>
                <w:szCs w:val="22" pt14:Unid="f7c66bdd93d84ed1ab99ed1002aaca2d"/>
              </w:rPr>
            </w:pPr>
            <w:r>
              <w:rPr pt14:Unid="17ce463f9dfb48a994a9cf8ce36e82ee">
                <w:rFonts w:ascii="Arial" w:hAnsi="Arial" w:eastAsia="Arial" w:cs="Arial" pt14:Unid="01f95c2ffd20491b81a2b42a7e3c5f04"/>
                <w:color w:val="auto" pt14:Unid="66598df6ac3d4cd2a4f941233d17b525"/>
                <w:sz w:val="22" pt14:Unid="140c29ba54ae4832a6be3ef4d2d5e129"/>
                <w:szCs w:val="22" pt14:Unid="64f5422e0a9a436283f327de8850cdbb"/>
              </w:rPr>
              <w:t>7.2.4</w:t>
            </w:r>
          </w:p>
        </w:tc>
        <w:tc pt14:Unid="1b8d655482264682b18d019062eb2c02" pt14:SHA1Hash="0f935c5ca44dc108f064a00959a58208cf3b0113">
          <w:tcPr pt14:Unid="a5e1cc890dde4047b7967c6202a754f6">
            <w:tcW w:w="6680" w:type="dxa" pt14:Unid="aef17170889f42009928ff4deff9e44b"/>
            <w:vAlign w:val="bottom" pt14:Unid="8fd81992296b42acb0cefb68a06a68ba"/>
          </w:tcPr>
          <w:p pt14:Unid="054abdf1091e4ad6a442da6a3ce1aaaa">
            <w:pPr pt14:Unid="90550d0811184416b4e2fc1321eab7c8">
              <w:spacing w:after="0" pt14:Unid="dfe4e8c7aa634b03898ecab53b625875"/>
              <w:ind w:right="51" pt14:Unid="5f8500bcfa0a4d17bca4df319cf97505"/>
              <w:jc w:val="right" pt14:Unid="149f27efac57480fbdf29d4e1d1c113e"/>
              <w:rPr pt14:Unid="0e91306e3d154213b5b1c8573481ad37">
                <w:rFonts w:ascii="Arial" w:hAnsi="Arial" w:eastAsia="Arial" w:cs="Arial" pt14:Unid="92a3ac1e7fc74af19e98c4a42f3736e2"/>
                <w:color w:val="auto" pt14:Unid="4edd3eaa121d439aa50bd9df3ab3bd37"/>
                <w:sz w:val="22" pt14:Unid="9bc51b9ed06e4ab092459f3a81e5e9fa"/>
                <w:szCs w:val="22" pt14:Unid="78144eafad1f40a08a67ed94ae75259d"/>
              </w:rPr>
            </w:pPr>
            <w:r>
              <w:rPr pt14:Unid="a0969f67cee240759cf05de5704219b8">
                <w:rFonts w:ascii="Arial" w:hAnsi="Arial" w:eastAsia="Arial" w:cs="Arial" pt14:Unid="a9f706c37d834923ade4c30938711b6a"/>
                <w:color w:val="auto" pt14:Unid="55cc95f2fd4a4b0b8f2c272379be3269"/>
                <w:sz w:val="22" pt14:Unid="b411ab70e25e4b8296bffdc1487d1598"/>
                <w:szCs w:val="22" pt14:Unid="c42db213ef804679b699c5913f86b012"/>
              </w:rPr>
              <w:t>Persistencia en microservicio de incidencias  . . . . . . . . . . . . .</w:t>
            </w:r>
          </w:p>
        </w:tc>
        <w:tc pt14:Unid="622704016ddf41a1be1d7343b455997b" pt14:SHA1Hash="68801f1e2fd82ed8cd917b27c9beb5688ebf644a">
          <w:tcPr pt14:Unid="aedb3717deb2472a8d8039a5c934cf62">
            <w:tcW w:w="380" w:type="dxa" pt14:Unid="83f37db01a6e4d55936622530296f26b"/>
            <w:vAlign w:val="bottom" pt14:Unid="3336d82609d44c0f8df9b91cc3a5449c"/>
          </w:tcPr>
          <w:p pt14:Unid="90001e5a3cdd4273accf02d768559901">
            <w:pPr pt14:Unid="b0d1578333f54714a6436db1fdf3a249">
              <w:spacing w:after="0" pt14:Unid="d69e0561e33e4c1087c5bc99f506811e"/>
              <w:jc w:val="right" pt14:Unid="2d89bc101e0e4a14a69712cc5f3bdb46"/>
              <w:rPr pt14:Unid="f3a8a12eafc84c07a06ba4004f685ae3">
                <w:color w:val="auto" pt14:Unid="f4f415d49a334873b176ea5b9abebd1b"/>
                <w:sz w:val="20" pt14:Unid="01bf3777c3ad4f27a125004fcabcfafa"/>
                <w:szCs w:val="20" pt14:Unid="0a427baca884459292bdfcde661dd502"/>
              </w:rPr>
            </w:pPr>
            <w:r>
              <w:rPr pt14:Unid="05f053a23e8147d79940a105cc731b82">
                <w:rFonts w:ascii="Arial" w:hAnsi="Arial" w:eastAsia="Arial" w:cs="Arial" pt14:Unid="21585d40cae942098a37208b1d77c4a6"/>
                <w:color w:val="auto" pt14:Unid="0332e176ef22469995c2e9ffd3999e4b"/>
                <w:sz w:val="22" pt14:Unid="c8090251e20c4e27897d9631852e2d62"/>
                <w:szCs w:val="22" pt14:Unid="657b468176c74fdfb7da7dab593476a4"/>
              </w:rPr>
              <w:t>59</w:t>
            </w:r>
          </w:p>
        </w:tc>
      </w:tr>
      <w:tr pt14:Unid="b98d84ef40d748c1b3055888e50628b9" pt14:CorrelatedSHA1Hash="bd07a50ebfaffd61a382933c1056322db67303aa" pt14:SHA1Hash="bd07a50ebfaffd61a382933c1056322db67303aa" pt14:StructureSHA1Hash="21c83eeaf7c4efd77979dd9e88bf44426bd949df">
        <w:trPr pt14:Unid="81784a9333a54089a361f380b495b2f0">
          <w:trHeight w:val="273" pt14:Unid="ff1b227f088a499c84da9af48c54bc6c"/>
        </w:trPr>
        <w:tc pt14:Unid="aad9b51a7e544c5c89c8a6c41ca7105c" pt14:SHA1Hash="3cdf1c040fabf5dc9c414cbd80e0805019ba129a">
          <w:tcPr pt14:Unid="8be9a8bea3304a73b9071363186e6222">
            <w:tcW w:w="720" w:type="dxa" pt14:Unid="0867429f99264dfd8ae07503d2cbcbb4"/>
            <w:vAlign w:val="bottom" pt14:Unid="133d6356f4bb4492b73153f52b26b351"/>
          </w:tcPr>
          <w:p pt14:Unid="40eac747eb514322a2817a1ec6c22ea6">
            <w:pPr pt14:Unid="486342a1229b4b2f8f7f5ac319daa008">
              <w:spacing w:after="0" pt14:Unid="70c37688f5c6419587d7284e1038f1ae"/>
              <w:ind w:right="12" pt14:Unid="2ae4c3cd815e4b179e1aa1e272d0cec4"/>
              <w:jc w:val="right" pt14:Unid="d22d25bc97604512b8900fd4a506a0f6"/>
              <w:rPr pt14:Unid="6d651239ceb849cd81ec66f22b63b571">
                <w:rFonts w:ascii="Arial" w:hAnsi="Arial" w:eastAsia="Arial" w:cs="Arial" pt14:Unid="6f87aef0ab1443f08ef68066f9fe447f"/>
                <w:color w:val="auto" pt14:Unid="a17c302bf5394c009f51b2ead5bae2e5"/>
                <w:sz w:val="22" pt14:Unid="909cbb37dead43b5886337eae3c45724"/>
                <w:szCs w:val="22" pt14:Unid="5845602c56e94f009af189ef93aa5d5f"/>
              </w:rPr>
            </w:pPr>
            <w:r>
              <w:rPr pt14:Unid="525ca9ce944846ad87504cb865b00686">
                <w:rFonts w:ascii="Arial" w:hAnsi="Arial" w:eastAsia="Arial" w:cs="Arial" pt14:Unid="cf6957660f40460190cdd559d99d15dd"/>
                <w:color w:val="auto" pt14:Unid="e03c1daa3f3b4654b7ac39c43139d810"/>
                <w:sz w:val="22" pt14:Unid="b1588529c7074d8ba3adcfa1da96198a"/>
                <w:szCs w:val="22" pt14:Unid="84499ad0c80d48c38b78ac04072f6417"/>
              </w:rPr>
              <w:t>7.3</w:t>
            </w:r>
          </w:p>
        </w:tc>
        <w:tc pt14:Unid="fee1116fdb254670829830a8dc238226" pt14:SHA1Hash="c812e6fbfc62562901bbe457b12061db7f0240e3">
          <w:tcPr pt14:Unid="8fa5f54af8c040c683ece5ada1c3a7a5">
            <w:tcW w:w="7400" w:type="dxa" pt14:Unid="b038717f07084968bc75d523924c6d27"/>
            <w:gridSpan w:val="2" pt14:Unid="9873db50ac8d444c88f1ba5fa4853b93"/>
            <w:vAlign w:val="bottom" pt14:Unid="4b5d47a7df974eedbae57a60d63e8ed1"/>
          </w:tcPr>
          <w:p pt14:Unid="7b98a5e309f94030888a7d7fe0a2e085">
            <w:pPr pt14:Unid="4304d0741ac54b84b7fe4671efa2af1c">
              <w:spacing w:after="0" pt14:Unid="9ad5fc70ac5540c5a0bc5738ddce5d1f"/>
              <w:ind w:right="51" pt14:Unid="e85c5cc0418b468e989f081418570c9c"/>
              <w:jc w:val="right" pt14:Unid="bea4961823a44a12af52a98b46395c9a"/>
              <w:rPr pt14:Unid="ebcc09053d334e97bfb6492bee901cf5">
                <w:rFonts w:ascii="Arial" w:hAnsi="Arial" w:eastAsia="Arial" w:cs="Arial" pt14:Unid="59b4501b5b134a3caa8a36d7e09e75bd"/>
                <w:color w:val="auto" pt14:Unid="d8c1609345604fc6a580a8beeca2c61f"/>
                <w:sz w:val="22" pt14:Unid="0bc4bdf18fd04c0fabd7ef20bf1a6c38"/>
                <w:szCs w:val="22" pt14:Unid="af6853686e28478ba5ffea92cdb542d9"/>
              </w:rPr>
            </w:pPr>
            <w:r>
              <w:rPr pt14:Unid="63812b26480e4d82834bb32055d2d36c">
                <w:rFonts w:ascii="Arial" w:hAnsi="Arial" w:eastAsia="Arial" w:cs="Arial" pt14:Unid="736f993e3c5f45deb50c85faed78dad6"/>
                <w:color w:val="auto" pt14:Unid="c5b6d11c3349486a844db99774b0e063"/>
                <w:sz w:val="22" pt14:Unid="a3079f8186fd4170878cd3fc173be23d"/>
                <w:szCs w:val="22" pt14:Unid="ce99f1f8f79b4e4fb68b78af74a08e01"/>
              </w:rPr>
              <w:t>Versionado de servicios . . . . . . . . . . . . . . . . . . . . . . . . . . . . . .</w:t>
            </w:r>
          </w:p>
        </w:tc>
        <w:tc pt14:Unid="7ea2d899d2014c4da92d39860a25f85a" pt14:SHA1Hash="8e52986c46c366f9de9aed07cea77e3da5df8d5e">
          <w:tcPr pt14:Unid="47240e2012fb4648acca18d71f79a186">
            <w:tcW w:w="380" w:type="dxa" pt14:Unid="67ee1d313f5b42f4984862835bc31759"/>
            <w:vAlign w:val="bottom" pt14:Unid="51cdcd35251a4ff7ab22c10b0847dcda"/>
          </w:tcPr>
          <w:p pt14:Unid="ef2ab5809a2c4a53a98b95f66abfea00">
            <w:pPr pt14:Unid="7952c6c3ce8e43438f7ba2ac604b4068">
              <w:spacing w:after="0" pt14:Unid="d81822af581940c28b14bae114583b38"/>
              <w:jc w:val="right" pt14:Unid="ec7a295b782c4fffa200a6b387475858"/>
              <w:rPr pt14:Unid="2a45eb40624e4f8aa41e6bab45893344">
                <w:color w:val="auto" pt14:Unid="84b27e22054d416796453c0d9e6c7741"/>
                <w:sz w:val="20" pt14:Unid="6f2e90ab94a64eb0a5f634c43a6f3b99"/>
                <w:szCs w:val="20" pt14:Unid="2a442e0f42304e1483c8bccfd2c8a109"/>
              </w:rPr>
            </w:pPr>
            <w:r>
              <w:rPr pt14:Unid="de13774f4a364f09b5deaa8a2b59228a">
                <w:rFonts w:ascii="Arial" w:hAnsi="Arial" w:eastAsia="Arial" w:cs="Arial" pt14:Unid="e22ee32c33a144d294151a4c0bc4ed64"/>
                <w:color w:val="auto" pt14:Unid="409bcee5c274436ca268476b06a5d199"/>
                <w:sz w:val="22" pt14:Unid="a387e06ab58a47968b37e6568251efb5"/>
                <w:szCs w:val="22" pt14:Unid="03dd851b6f4f4a73a5520c5e02423bfb"/>
              </w:rPr>
              <w:t>60</w:t>
            </w:r>
          </w:p>
        </w:tc>
      </w:tr>
      <w:tr pt14:Unid="beb6199151954b9e9a5e6ff0b9780161" pt14:CorrelatedSHA1Hash="78e68b70259b9ab67b82800b1b8a391f3bc10e37" pt14:SHA1Hash="78e68b70259b9ab67b82800b1b8a391f3bc10e37" pt14:StructureSHA1Hash="21c83eeaf7c4efd77979dd9e88bf44426bd949df">
        <w:trPr pt14:Unid="d9e65f84c7b44019ad9ccc4471626dbe">
          <w:trHeight w:val="273" pt14:Unid="d7be8d95b9a546b08460e007a2843092"/>
        </w:trPr>
        <w:tc pt14:Unid="779f14259bd047f3b82d18d934b05b2f" pt14:SHA1Hash="cb5a16adfaed3473974642ebfdc0fdbf540ef977">
          <w:tcPr pt14:Unid="3dae2a8214c54e388f95b9a57ef38526">
            <w:tcW w:w="720" w:type="dxa" pt14:Unid="f93914262f4f4895bce41ff3309963c1"/>
            <w:vAlign w:val="bottom" pt14:Unid="f4112115fb004f28a7dd1ea94c30e5f4"/>
          </w:tcPr>
          <w:p pt14:Unid="1393e67937594447afdaea4599c1be5c">
            <w:pPr pt14:Unid="18c868e51f564a9190c0f4d12d6ddd71">
              <w:spacing w:after="0" pt14:Unid="1022869e92ae40fb80e32594cdb2ed9b"/>
              <w:ind w:right="12" pt14:Unid="f9054c5d360148e7a141dcaf7dd0b672"/>
              <w:jc w:val="right" pt14:Unid="fd0af1f3d0ef4531a51923a60f84f2d4"/>
              <w:rPr pt14:Unid="26a06b19920d4cdda2f05fab907e5b42">
                <w:rFonts w:ascii="Arial" w:hAnsi="Arial" w:eastAsia="Arial" w:cs="Arial" pt14:Unid="c3335de8be0748619e62de322f4807dd"/>
                <w:color w:val="auto" pt14:Unid="7e2591e94ab44f5d862412a651b1045f"/>
                <w:sz w:val="22" pt14:Unid="3286b7f7780d4187aee1e9d93f3cd7ba"/>
                <w:szCs w:val="22" pt14:Unid="e6e4622f97334f46ba3e5804a8bb41ae"/>
              </w:rPr>
            </w:pPr>
            <w:r>
              <w:rPr pt14:Unid="a52801d2e0154ef2b93a233147270218">
                <w:rFonts w:ascii="Arial" w:hAnsi="Arial" w:eastAsia="Arial" w:cs="Arial" pt14:Unid="2a09500c26234f4196a62033c958fcba"/>
                <w:color w:val="auto" pt14:Unid="70b698e9963b47629e1cea7083302149"/>
                <w:sz w:val="22" pt14:Unid="cacc7ae767804a2787543aa56c64cedd"/>
                <w:szCs w:val="22" pt14:Unid="8255572a13504158a43dee72be313e94"/>
              </w:rPr>
              <w:t>7.4</w:t>
            </w:r>
          </w:p>
        </w:tc>
        <w:tc pt14:Unid="c85a3cef2c1044568720fbc9ef9bf74d" pt14:SHA1Hash="96fbf6552f66abc77eed94e4da1c05f211f644e5">
          <w:tcPr pt14:Unid="f6f07d3cfa3b4d00a603d6f26da4364a">
            <w:tcW w:w="7400" w:type="dxa" pt14:Unid="fccff0aa4dc74b4d8ba61c82548750d0"/>
            <w:gridSpan w:val="2" pt14:Unid="5f66e77431fd46c8ad3edfbce5473486"/>
            <w:vAlign w:val="bottom" pt14:Unid="d77b0e73be0b4161b384f705cc07e4c0"/>
          </w:tcPr>
          <w:p pt14:Unid="330ef5b6da994279ab0b8ddf184b47c4">
            <w:pPr pt14:Unid="ccedf5d104374238a882d0b5745d2b70">
              <w:spacing w:after="0" pt14:Unid="6bcbd84f708044ffa6b2f83b4a3eedcd"/>
              <w:ind w:right="51" pt14:Unid="04d3011f3e9f469ca5ad5c10a929e700"/>
              <w:jc w:val="right" pt14:Unid="2b37876fb2a149bf86dfd810e36ea099"/>
              <w:rPr pt14:Unid="6e5aac286c0d4ca2afd0b5c27f3f7899">
                <w:rFonts w:ascii="Arial" w:hAnsi="Arial" w:eastAsia="Arial" w:cs="Arial" pt14:Unid="9e8bb08b0407439089553507a87979b5"/>
                <w:color w:val="auto" pt14:Unid="c1e0355200a84a609547d9bd4d320f1a"/>
                <w:sz w:val="22" pt14:Unid="8a52683774234ad38dab265ee38d09a9"/>
                <w:szCs w:val="22" pt14:Unid="f5477b2a3b984b5dbe26f6c2a285e6eb"/>
              </w:rPr>
            </w:pPr>
            <w:r>
              <w:rPr pt14:Unid="a434b659191f40498184346b488bab95">
                <w:rFonts w:ascii="Arial" w:hAnsi="Arial" w:eastAsia="Arial" w:cs="Arial" pt14:Unid="a89ed12c0ca741f2bfaf1db3a6f556dc"/>
                <w:color w:val="auto" pt14:Unid="f7d6ba5bea5e438f8a9d16b5c54e5204"/>
                <w:sz w:val="22" pt14:Unid="8423022b44504cbd9f9ad3e52927ee31"/>
                <w:szCs w:val="22" pt14:Unid="690ab530e4b246d19fa9ea80bf2b9795"/>
              </w:rPr>
              <w:t>Adaptación de la interfaz de usuario . . . . . . . . . . . . . . . . . . . . . .</w:t>
            </w:r>
          </w:p>
        </w:tc>
        <w:tc pt14:Unid="0718b0167e374ab595d5f0af0ceb2943" pt14:SHA1Hash="109058a9684af3a503f463ef93f5d5327ce141d0">
          <w:tcPr pt14:Unid="a793061f9dc4408e8463dcd3781cba99">
            <w:tcW w:w="380" w:type="dxa" pt14:Unid="d43fa440ab2d45ababf7a716eb9c59d1"/>
            <w:vAlign w:val="bottom" pt14:Unid="3b608400ef1b4e2192c0d01724699fb4"/>
          </w:tcPr>
          <w:p pt14:Unid="ed673d0bb42648688785edeeae69e9fe">
            <w:pPr pt14:Unid="08a2c7fb67e146af848c30550f7b4f5c">
              <w:spacing w:after="0" pt14:Unid="1ef23069359e481b84a550ec99250012"/>
              <w:jc w:val="right" pt14:Unid="1dd1ec28ec8649d5bc5f3a10b3dba92a"/>
              <w:rPr pt14:Unid="3249121c18f642d49becd39b62bf6ec8">
                <w:color w:val="auto" pt14:Unid="2a5903ccb3fe4f049d4754fe890c48b9"/>
                <w:sz w:val="20" pt14:Unid="7377c784ad334844aa9d6d539f52b601"/>
                <w:szCs w:val="20" pt14:Unid="f1aadd1d23624eebb94efe084ec74589"/>
              </w:rPr>
            </w:pPr>
            <w:r>
              <w:rPr pt14:Unid="62db5dabbea54c1c8e5c6ee2f6236bde">
                <w:rFonts w:ascii="Arial" w:hAnsi="Arial" w:eastAsia="Arial" w:cs="Arial" pt14:Unid="b0962da333f4472d858c055b20f6f9ba"/>
                <w:color w:val="auto" pt14:Unid="8558fce525304f049c9aa3087e09bc48"/>
                <w:sz w:val="22" pt14:Unid="54409438b12f4729a444bb5d5d3563a2"/>
                <w:szCs w:val="22" pt14:Unid="89d49bba7b874afaa244d6215594232d"/>
              </w:rPr>
              <w:t>62</w:t>
            </w:r>
          </w:p>
        </w:tc>
      </w:tr>
      <w:tr pt14:Unid="0262a7c51074418aada03fa944734180" pt14:CorrelatedSHA1Hash="e88c78e9885938f499bb6cbf3dafb7cbf4ccd3bb" pt14:SHA1Hash="e88c78e9885938f499bb6cbf3dafb7cbf4ccd3bb" pt14:StructureSHA1Hash="21c83eeaf7c4efd77979dd9e88bf44426bd949df">
        <w:trPr pt14:Unid="111a119476064c5cbda5581ccf963c98">
          <w:trHeight w:val="273" pt14:Unid="2b39d4eb7c6d4a0eb8f0b2e254db5fd8"/>
        </w:trPr>
        <w:tc pt14:Unid="1ed053d60f844f0f99d78fa4f2c1277d" pt14:SHA1Hash="0fc91ecae45028d4f8b9b00061d55a3393e41eb6">
          <w:tcPr pt14:Unid="a5806128dfa74654a41c5c1e62a25220">
            <w:tcW w:w="720" w:type="dxa" pt14:Unid="ebd56379eb264c73bc8fe069cb076b28"/>
            <w:vAlign w:val="bottom" pt14:Unid="1e11da02e28346f58c433fba15d46b44"/>
          </w:tcPr>
          <w:p pt14:Unid="6210db535cf2431e899158fa33d4df7f">
            <w:pPr pt14:Unid="a46313d6205b44848867b68f98ec2354">
              <w:spacing w:after="0" pt14:Unid="a07c9ecb93694dd18c215c7a43a51d2d"/>
              <w:ind w:right="12" pt14:Unid="b458163cfb184371ab4cc60bf3200ef1"/>
              <w:jc w:val="right" pt14:Unid="a4b87be1f46f48438a6940f3877a4aba"/>
              <w:rPr pt14:Unid="541d499fc9dd49548c62c85d8b8a6e93">
                <w:rFonts w:ascii="Arial" w:hAnsi="Arial" w:eastAsia="Arial" w:cs="Arial" pt14:Unid="0bd4503fc5a34a678d8cad114555e4b1"/>
                <w:color w:val="auto" pt14:Unid="c0c51ec8deb44b1b8b4c5eca5b1e968b"/>
                <w:sz w:val="22" pt14:Unid="d5704cec1ecb454291034ba477681307"/>
                <w:szCs w:val="22" pt14:Unid="a5240fd893c942378e64ede560350446"/>
              </w:rPr>
            </w:pPr>
            <w:r>
              <w:rPr pt14:Unid="a8db2c955c484c94905e488bf0cf5081">
                <w:rFonts w:ascii="Arial" w:hAnsi="Arial" w:eastAsia="Arial" w:cs="Arial" pt14:Unid="e57660dc72634db2b5a63b9991662c68"/>
                <w:color w:val="auto" pt14:Unid="dae859e1ee6641bf8e4e4075bd537c39"/>
                <w:sz w:val="22" pt14:Unid="2ab4896725de46d0b1d8e3782a7605e1"/>
                <w:szCs w:val="22" pt14:Unid="8784d9be8d664d7bab94614af3e1002a"/>
              </w:rPr>
              <w:t>7.5</w:t>
            </w:r>
          </w:p>
        </w:tc>
        <w:tc pt14:Unid="8066685155b34f86a98d14d1a58f7d63" pt14:SHA1Hash="7901c9bc12dd0a3613b74474224554f855c75895">
          <w:tcPr pt14:Unid="5600e39132ad4e5083ebca70f110fbce">
            <w:tcW w:w="7400" w:type="dxa" pt14:Unid="63ac38c75a764975ba98057beda2b7ee"/>
            <w:gridSpan w:val="2" pt14:Unid="2396fcc6e4a9453c97eb33c4ede71168"/>
            <w:vAlign w:val="bottom" pt14:Unid="195181adcff34586a9a8971d1ef74003"/>
          </w:tcPr>
          <w:p pt14:Unid="d0162d1513ee4965b0e332ed4657903a">
            <w:pPr pt14:Unid="78866cc0dd43486ca0ac87aee4f05dbd">
              <w:spacing w:after="0" pt14:Unid="e7ba4367bb404741a8c626c869ff13ca"/>
              <w:ind w:right="51" pt14:Unid="cd1bf23e363b4cb2a4c5c2f7c0ebe1a9"/>
              <w:jc w:val="right" pt14:Unid="edc43f5429e24f7aaf84edcc54ce48f1"/>
              <w:rPr pt14:Unid="6bb9bcb85e0c43aca77f07b55b4fb132">
                <w:rFonts w:ascii="Arial" w:hAnsi="Arial" w:eastAsia="Arial" w:cs="Arial" pt14:Unid="e965d8a213974b2686cbd5a179c50307"/>
                <w:color w:val="auto" pt14:Unid="09efb20b3f67467cb3c7296cbcf09168"/>
                <w:sz w:val="22" pt14:Unid="367679fe26924dcca27fc0907314916c"/>
                <w:szCs w:val="22" pt14:Unid="21979d1267654e46868f7d4ce07cc586"/>
              </w:rPr>
            </w:pPr>
            <w:r>
              <w:rPr pt14:Unid="5ddb31106c404fd8807bfbcbb2f4e9db">
                <w:rFonts w:ascii="Arial" w:hAnsi="Arial" w:eastAsia="Arial" w:cs="Arial" pt14:Unid="e7dbfbcf8fd844a0b6fe46712c17a77c"/>
                <w:color w:val="auto" pt14:Unid="2aada85fbcda430bbc659c47221e1a03"/>
                <w:sz w:val="22" pt14:Unid="eee9999227014ce2be73f4e87255c728"/>
                <w:szCs w:val="22" pt14:Unid="a3628a8980bd4e73bd39aeef38bfa997"/>
              </w:rPr>
              <w:t>Adaptación de las pruebas . . . . . . . . . . . . . . . . . . . . . . . . . . . .</w:t>
            </w:r>
          </w:p>
        </w:tc>
        <w:tc pt14:Unid="b2fc654e447c4bd18a0cc8d55ef57e26" pt14:SHA1Hash="109058a9684af3a503f463ef93f5d5327ce141d0">
          <w:tcPr pt14:Unid="4862292ef6a84d239a7428c9d5bfabe7">
            <w:tcW w:w="380" w:type="dxa" pt14:Unid="6b99cf63a5894f5e87d3aa9915c95e94"/>
            <w:vAlign w:val="bottom" pt14:Unid="12ee5b1270614a6094c8acdab25b812e"/>
          </w:tcPr>
          <w:p pt14:Unid="9c61a844dcc44a53bb17e03f8330148f">
            <w:pPr pt14:Unid="8de8b153f1124d879c4e5af557f45930">
              <w:spacing w:after="0" pt14:Unid="526998ddf7ab4a95aa09e99a47ddeb6a"/>
              <w:jc w:val="right" pt14:Unid="67c0eccb42614f0780d36a8e20e87cee"/>
              <w:rPr pt14:Unid="c0474acf6b7f48ef992a353642f1265a">
                <w:color w:val="auto" pt14:Unid="c0ac527d98874732bd6ad347b9f7ddf9"/>
                <w:sz w:val="20" pt14:Unid="c6ea744919b74af4b871b7b7234279ad"/>
                <w:szCs w:val="20" pt14:Unid="fda0cc64615f42028dba9e6a6b8759c2"/>
              </w:rPr>
            </w:pPr>
            <w:r>
              <w:rPr pt14:Unid="58c6513743d443988ef8395247692def">
                <w:rFonts w:ascii="Arial" w:hAnsi="Arial" w:eastAsia="Arial" w:cs="Arial" pt14:Unid="3d52479b07a5424e94717cdfdd80edc7"/>
                <w:color w:val="auto" pt14:Unid="cc962a30a09941ceb4bf89c3679183e3"/>
                <w:sz w:val="22" pt14:Unid="d52e189d88e74e0f95e7c98e7a94f53b"/>
                <w:szCs w:val="22" pt14:Unid="6ea75290239b4eed9ed88f1457fc6354"/>
              </w:rPr>
              <w:t>62</w:t>
            </w:r>
          </w:p>
        </w:tc>
      </w:tr>
      <w:tr pt14:Unid="8800d87942374effb79fb242b358894d" pt14:CorrelatedSHA1Hash="94b2ae17cf40e2b1600e20d41b5d48a6f78e3c73" pt14:SHA1Hash="94b2ae17cf40e2b1600e20d41b5d48a6f78e3c73" pt14:StructureSHA1Hash="21c83eeaf7c4efd77979dd9e88bf44426bd949df">
        <w:trPr pt14:Unid="8c89ea27e5a84a4cb5b4d05cc6cfd742">
          <w:trHeight w:val="273" pt14:Unid="55a1f616568249c191f2b59f30ec34c4"/>
        </w:trPr>
        <w:tc pt14:Unid="c0636795fbca45c0b4ef0deaeec20111" pt14:SHA1Hash="bfa2ea716072391c9f92c3061080fcb76b630e20">
          <w:tcPr pt14:Unid="3521366fedb143138a570f82ba966139">
            <w:tcW w:w="720" w:type="dxa" pt14:Unid="1822f32390154e53b1062dffece3ad37"/>
            <w:vAlign w:val="bottom" pt14:Unid="76d6761725a14a608f4858802db1b073"/>
          </w:tcPr>
          <w:p pt14:Unid="9a5e209da84c4b70a2a74cf862e9599b">
            <w:pPr pt14:Unid="6f9d5d03db2242b9bc1ebb188f1a48e4">
              <w:spacing w:after="0" pt14:Unid="24408f5293134947acdde549946308ee"/>
              <w:ind w:right="12" pt14:Unid="a9b0310f802049c18b9c544de10197df"/>
              <w:jc w:val="right" pt14:Unid="de137f516db745079143c7f65974fd6d"/>
              <w:rPr pt14:Unid="a15583abb79c401482f4d800d943b3bc">
                <w:rFonts w:ascii="Arial" w:hAnsi="Arial" w:eastAsia="Arial" w:cs="Arial" pt14:Unid="d1e0f351f2e34a00b3aea1e41bfff336"/>
                <w:color w:val="auto" pt14:Unid="151f53c120f943e0bc09ed5267176773"/>
                <w:sz w:val="22" pt14:Unid="52cc621ae1d044369e2825fb000fc19d"/>
                <w:szCs w:val="22" pt14:Unid="cf04e328cdc545a2a166d2cd4a959a18"/>
              </w:rPr>
            </w:pPr>
            <w:r>
              <w:rPr pt14:Unid="cbcff4f70c804458b799d0678c85d18b">
                <w:rFonts w:ascii="Arial" w:hAnsi="Arial" w:eastAsia="Arial" w:cs="Arial" pt14:Unid="9286e5e017104528ba71a7c14d0ef9c4"/>
                <w:color w:val="auto" pt14:Unid="9f83f975b5e84b3c9320c9c10f637b16"/>
                <w:sz w:val="22" pt14:Unid="58e39f4bfc534df7bc18d91502c2ef30"/>
                <w:szCs w:val="22" pt14:Unid="868f9ae1a28b4a47a2093e9ad27750a0"/>
              </w:rPr>
              <w:t>7.6</w:t>
            </w:r>
          </w:p>
        </w:tc>
        <w:tc pt14:Unid="6b29def3b60849849369932d6fe6bc81" pt14:SHA1Hash="1ebb353be291989c2dc61a95a5eeda9bc55b7b0c">
          <w:tcPr pt14:Unid="b44b503519d04c1493d118ca2642200e">
            <w:tcW w:w="7400" w:type="dxa" pt14:Unid="cceecf06797246d7b5042a3ec655740d"/>
            <w:gridSpan w:val="2" pt14:Unid="8469d475366a4775803ccb5a977aa7f5"/>
            <w:vAlign w:val="bottom" pt14:Unid="db1acd1cd5fd470b9c4ef1ece4d28d88"/>
          </w:tcPr>
          <w:p pt14:Unid="e0732f43c45c447f922d4c46b2ff0161">
            <w:pPr pt14:Unid="aeb77ad5c14c4695a816836bf4dd7bfd">
              <w:spacing w:after="0" pt14:Unid="8a8a90f106d94b989c4f486f96f268d8"/>
              <w:ind w:right="51" pt14:Unid="a2d8fbf058da4913ac6939fd55decf02"/>
              <w:jc w:val="right" pt14:Unid="1128476840c24288add785f0496d7479"/>
              <w:rPr pt14:Unid="0c872d45893c4ebfb66b044a1b6a0d59">
                <w:rFonts w:ascii="Arial" w:hAnsi="Arial" w:eastAsia="Arial" w:cs="Arial" pt14:Unid="62717ff5553d4a229ccc9eb061f2bc88"/>
                <w:color w:val="auto" pt14:Unid="ed97cc8cd5e64ae3a89fb3523415ee9b"/>
                <w:sz w:val="22" pt14:Unid="90fc7eed761d41ff99aa8a632480b8c6"/>
                <w:szCs w:val="22" pt14:Unid="38436c16f7dc4290b67119bbd8ea23b9"/>
              </w:rPr>
            </w:pPr>
            <w:r>
              <w:rPr pt14:Unid="794ae0a9e6544a228f1ad32e8f1aa393">
                <w:rFonts w:ascii="Arial" w:hAnsi="Arial" w:eastAsia="Arial" w:cs="Arial" pt14:Unid="7ca297c5d69d4417bff9215cbb8202d4"/>
                <w:color w:val="auto" pt14:Unid="5d94a0e68d774682b0cfab90b4d21b6e"/>
                <w:sz w:val="22" pt14:Unid="35cebb5ac6e3411eb03c93a506e97c9d"/>
                <w:szCs w:val="22" pt14:Unid="b743641b92dc4edeb008c51ba600319d"/>
              </w:rPr>
              <w:t>Despliegue . . . . . . . . . . . . . . . . . . . . . . . . . . . . . . . . . . . . .</w:t>
            </w:r>
          </w:p>
        </w:tc>
        <w:tc pt14:Unid="dc13c07c962b4b118fd476014c2df8ef" pt14:SHA1Hash="13bae894c1cc3a98180d517c5c9a09c58103915c">
          <w:tcPr pt14:Unid="b58bd33c99a4434b84ed115dcf4b962c">
            <w:tcW w:w="380" w:type="dxa" pt14:Unid="dde2830af3a549bd804a7dbe3f5d02b3"/>
            <w:vAlign w:val="bottom" pt14:Unid="5729a1adb06b481d8ba5163f7d9981ab"/>
          </w:tcPr>
          <w:p pt14:Unid="40333dd2fbe8417d8409b05d5f172fff">
            <w:pPr pt14:Unid="8546348c5fd744ce857eda501ca4e0a8">
              <w:spacing w:after="0" pt14:Unid="d442084120bd445296c7fa3a0e98900d"/>
              <w:jc w:val="right" pt14:Unid="44ddaeb651ec4206b0a78ed88225d8f7"/>
              <w:rPr pt14:Unid="66bf780d754042a5b1f038f0546eb48e">
                <w:color w:val="auto" pt14:Unid="81824368774041bcbf909e8463904dbe"/>
                <w:sz w:val="20" pt14:Unid="ef9cc6e82639401b8a964733938925f9"/>
                <w:szCs w:val="20" pt14:Unid="3f5502d0a4bf40ddb7229d00f8ca80c5"/>
              </w:rPr>
            </w:pPr>
            <w:r>
              <w:rPr pt14:Unid="bae28236de004696a0476229ccd552f3">
                <w:rFonts w:ascii="Arial" w:hAnsi="Arial" w:eastAsia="Arial" w:cs="Arial" pt14:Unid="dfe89116774c43d9903e6fb94c9c1011"/>
                <w:color w:val="auto" pt14:Unid="6dbc57022b2147c98b1de76c768ccbc2"/>
                <w:sz w:val="22" pt14:Unid="cfc5a32afec64b2d818f201a14d1dcff"/>
                <w:szCs w:val="22" pt14:Unid="430f109ba9fa46daaf7d56f48311aceb"/>
              </w:rPr>
              <w:t>64</w:t>
            </w:r>
          </w:p>
        </w:tc>
      </w:tr>
      <w:tr pt14:Unid="132f347551ae40e0bfafa9cfb0447e1e" pt14:CorrelatedSHA1Hash="f73482dc7162c5084b35a00c4103e25a280d7a31" pt14:SHA1Hash="f73482dc7162c5084b35a00c4103e25a280d7a31" pt14:StructureSHA1Hash="eb6890cd44d11b32a968755a0ceecc5379af07b5">
        <w:trPr pt14:Unid="a88059e4fbb9433c96d32c2a37ccc450">
          <w:trHeight w:val="335" pt14:Unid="118457fbcc6f444280e63031f8e4d5ef"/>
        </w:trPr>
        <w:tc pt14:Unid="36cfcd7fea24419ab72f0f1bc3011792" pt14:SHA1Hash="d3801ae043aebea8b8030bbc4006cec25bfcf895">
          <w:tcPr pt14:Unid="2ca4824361014054bbe72f64b2d3dc74">
            <w:tcW w:w="8120" w:type="dxa" pt14:Unid="f98c67f798e14ee984353105c69cbd3e"/>
            <w:gridSpan w:val="3" pt14:Unid="0dd6e37ace1c4040881138a907396cd1"/>
            <w:vAlign w:val="bottom" pt14:Unid="a69072ab62ea4d388c054286fe019bd5"/>
          </w:tcPr>
          <w:p pt14:Unid="ec8e17066295447bacf6045bb4c9f4aa">
            <w:pPr pt14:Unid="d2c9e841fb2940a480273585c292cb87">
              <w:spacing w:after="0" pt14:Unid="a5d9b9582af640a5b8b119bfc66c388a"/>
              <w:rPr pt14:Unid="18dfc50f8bb642caa4dd204da10342de">
                <w:rFonts w:ascii="Arial" w:hAnsi="Arial" w:eastAsia="Arial" w:cs="Arial" pt14:Unid="aca0249179204eb9ad4b830286d67698"/>
                <w:b w:val="1" pt14:Unid="3457870b2088428491573a03389434fc"/>
                <w:bCs w:val="1" pt14:Unid="9b306ed41a37491c8d96188486774ba9"/>
                <w:color w:val="auto" pt14:Unid="37e1abb35c55498abef7a53cf64eaf16"/>
                <w:sz w:val="22" pt14:Unid="63d91d1dfe684bdd89434304e9b56c62"/>
                <w:szCs w:val="22" pt14:Unid="8ee1f0210ecf4431baf1d17e5cb06c34"/>
              </w:rPr>
            </w:pPr>
            <w:r>
              <w:rPr pt14:Unid="b81359a415d54760b71fad5d976c2f99">
                <w:rFonts w:ascii="Arial" w:hAnsi="Arial" w:eastAsia="Arial" w:cs="Arial" pt14:Unid="5b4444fbc39a4d4ba9f12d0e210da7d8"/>
                <w:b w:val="1" pt14:Unid="71b088e62c6f46a7818949a24f12ec66"/>
                <w:bCs w:val="1" pt14:Unid="e0eab74e3bdd4fa9b30fb521b4a3301a"/>
                <w:color w:val="auto" pt14:Unid="df4b3029f4d44c9e8e70a915455b66e1"/>
                <w:sz w:val="22" pt14:Unid="877153549ecb46ad92091d2251a24c9b"/>
                <w:szCs w:val="22" pt14:Unid="4c239bf4a28448a2b55321a90f1f8f04"/>
              </w:rPr>
              <w:t>8  Evaluación de las soluciones</w:t>
            </w:r>
          </w:p>
        </w:tc>
        <w:tc pt14:Unid="1fae90ce165b4643b8ebde24045cd370" pt14:SHA1Hash="0849f5f653eba28d5103b3f8bd87727d46a35282">
          <w:tcPr pt14:Unid="14b0ffd407e24978adabc0166186716f">
            <w:tcW w:w="380" w:type="dxa" pt14:Unid="fce6881ae0214136a8e18b0424922a6c"/>
            <w:vAlign w:val="bottom" pt14:Unid="7fb3ff03563d412b86b3aaee7c0b0ce3"/>
          </w:tcPr>
          <w:p pt14:Unid="55d3415d8cf1462c8a464875b7facbfa">
            <w:pPr pt14:Unid="99d90572f2764c088683344f751ff183">
              <w:spacing w:after="0" pt14:Unid="5207a8e580e94afabd24a44b04680348"/>
              <w:jc w:val="right" pt14:Unid="2203fb1b4280467ab2f1159002c46040"/>
              <w:rPr pt14:Unid="6a94cd163e21479ea1b2b71057a5e988">
                <w:color w:val="auto" pt14:Unid="63119feb05a3444189048a79f7106278"/>
                <w:sz w:val="20" pt14:Unid="30df27f04c3e471eba74716be2675b22"/>
                <w:szCs w:val="20" pt14:Unid="46673b521e044e73b5937b3fd6b3aa4b"/>
              </w:rPr>
            </w:pPr>
            <w:r>
              <w:rPr pt14:Unid="a248ff73505b4598b8228da0b391d714">
                <w:rFonts w:ascii="Arial" w:hAnsi="Arial" w:eastAsia="Arial" w:cs="Arial" pt14:Unid="20dab0d4077140fa84776412029e098f"/>
                <w:b w:val="1" pt14:Unid="9f5bcb8fdec04412b8e27adbac10cdd5"/>
                <w:bCs w:val="1" pt14:Unid="53bf1af98d684e08977c97ef16296e74"/>
                <w:color w:val="auto" pt14:Unid="b8ffe8682a8a4847b0ccbc20489ffea5"/>
                <w:sz w:val="22" pt14:Unid="0240e77244fb4154bc844c6b78d79955"/>
                <w:szCs w:val="22" pt14:Unid="ad45da6ace034f89a000abb2f4f86dfc"/>
              </w:rPr>
              <w:t>67</w:t>
            </w:r>
          </w:p>
        </w:tc>
      </w:tr>
      <w:tr pt14:Unid="dfc16bf0561448388a99f25cf7b41979" pt14:CorrelatedSHA1Hash="99f74a147a6a9d7c7ddec9088cc40094249801e7" pt14:SHA1Hash="99f74a147a6a9d7c7ddec9088cc40094249801e7" pt14:StructureSHA1Hash="21c83eeaf7c4efd77979dd9e88bf44426bd949df">
        <w:trPr pt14:Unid="59178e33b1a749bba904b94c11da3594">
          <w:trHeight w:val="269" pt14:Unid="38f597a6fcb7444d94a92416d057a0f1"/>
        </w:trPr>
        <w:tc pt14:Unid="95f60f7b1f67490a9ae771a960d661cf" pt14:SHA1Hash="aa39deab144e6153a020a33e2e8811afce057351">
          <w:tcPr pt14:Unid="a2df0275954f49a2805dfe4f6aeeb5a6">
            <w:tcW w:w="720" w:type="dxa" pt14:Unid="4bfd00e01a674aa899b5d95938032f46"/>
            <w:vAlign w:val="bottom" pt14:Unid="3c517e509fdc42ecaefc688978685583"/>
          </w:tcPr>
          <w:p pt14:Unid="b1d3369043f64e3199f1b96b67b7dfd5">
            <w:pPr pt14:Unid="64fc236bb3124b99a5fa7153a0564bbf">
              <w:spacing w:after="0" pt14:Unid="3478091f2be74262b034f3b3af156f78"/>
              <w:ind w:right="12" pt14:Unid="38f1eb9fdbdf42b39fd578a44e88a881"/>
              <w:jc w:val="right" pt14:Unid="4316450f8af94f4eb2c4ca7c140d2185"/>
              <w:rPr pt14:Unid="9a31ea8007f74b0fa2f93e0513526bb2">
                <w:rFonts w:ascii="Arial" w:hAnsi="Arial" w:eastAsia="Arial" w:cs="Arial" pt14:Unid="6f3bc2527f1f4191aa43145ee97e244b"/>
                <w:color w:val="auto" pt14:Unid="6b756f5206b24f15ac2cfd439789639c"/>
                <w:sz w:val="22" pt14:Unid="89746ea11a624de586ab147e02a81944"/>
                <w:szCs w:val="22" pt14:Unid="0c4b867f3e754132adef53c3f8b7ac7c"/>
              </w:rPr>
            </w:pPr>
            <w:r>
              <w:rPr pt14:Unid="fc9fbc5259774e359c3791d243d7a14c">
                <w:rFonts w:ascii="Arial" w:hAnsi="Arial" w:eastAsia="Arial" w:cs="Arial" pt14:Unid="28988cb2214b401b97f81be969c543c5"/>
                <w:color w:val="auto" pt14:Unid="de6ca23a0e904953943644b8613350e2"/>
                <w:sz w:val="22" pt14:Unid="69a7d054290540b6b88974992f9fba4c"/>
                <w:szCs w:val="22" pt14:Unid="760c08c3cbc840bd882e29f94513f68c"/>
              </w:rPr>
              <w:t>8.1</w:t>
            </w:r>
          </w:p>
        </w:tc>
        <w:tc pt14:Unid="945e05b716e8464da0379372f00451b9" pt14:SHA1Hash="d987bfedd6e772343f86d08c1bae65b5ccb48af2">
          <w:tcPr pt14:Unid="bd8e598b87db4e57b9ceb075b9450b75">
            <w:tcW w:w="7400" w:type="dxa" pt14:Unid="488fce5a8f0d401d847783534a736501"/>
            <w:gridSpan w:val="2" pt14:Unid="7bcc3446a6584516a646f69f9b1cb64a"/>
            <w:vAlign w:val="bottom" pt14:Unid="2c7dd097da6045f7ac0ea4507fe08ba0"/>
          </w:tcPr>
          <w:p pt14:Unid="e8d69bfc66634d499314a4410c9580ed">
            <w:pPr pt14:Unid="1c5fd621628a4600bc8b986aaf8ae0c2">
              <w:spacing w:after="0" pt14:Unid="9c301dcdd63045ad8b735b8e3091d20a"/>
              <w:ind w:right="51" pt14:Unid="5a5e4ac872c049f2a472cb88469c9565"/>
              <w:jc w:val="right" pt14:Unid="ff419543f9e74b668c2785edb3497543"/>
              <w:rPr pt14:Unid="e1f4a47fede84949ade0846a15bcb8c5">
                <w:rFonts w:ascii="Arial" w:hAnsi="Arial" w:eastAsia="Arial" w:cs="Arial" pt14:Unid="c6fd4d9775394f9c981abf0b49c27752"/>
                <w:color w:val="auto" pt14:Unid="cb14bc96cdee42e98cf650d5581fa642"/>
                <w:sz w:val="22" pt14:Unid="2eac37c5b462420a86394f3114df0e2e"/>
                <w:szCs w:val="22" pt14:Unid="5aa671ca771144568cd8857c821f86c2"/>
              </w:rPr>
            </w:pPr>
            <w:r>
              <w:rPr pt14:Unid="bf3bcd0652204f2397fd375b13247ac6">
                <w:rFonts w:ascii="Arial" w:hAnsi="Arial" w:eastAsia="Arial" w:cs="Arial" pt14:Unid="d2d4865957594b80ac4b2a3de9adeed0"/>
                <w:color w:val="auto" pt14:Unid="d19db19c332a4ef9a944feca0b27871f"/>
                <w:sz w:val="22" pt14:Unid="17f58ceb7072454aac7196343cff0cc2"/>
                <w:szCs w:val="22" pt14:Unid="cf19ac0bb3294873bde5790c76f9b742"/>
              </w:rPr>
              <w:t>Mantenimiento  . . . . . . . . . . . . . . . . . . . . . . . . . . . . . . . . . .</w:t>
            </w:r>
          </w:p>
        </w:tc>
        <w:tc pt14:Unid="167a0a1963d14a5abf7b14ec40d237bd" pt14:SHA1Hash="0849f5f653eba28d5103b3f8bd87727d46a35282">
          <w:tcPr pt14:Unid="fd4c2c7646fe48f6a59f13a57420a0f6">
            <w:tcW w:w="380" w:type="dxa" pt14:Unid="0ab37067c42d43a4ac55548e45c96b1a"/>
            <w:vAlign w:val="bottom" pt14:Unid="2720e4b768f5481da0624f8d14da39ec"/>
          </w:tcPr>
          <w:p pt14:Unid="fbba27373df34672981f9cd2087309e8">
            <w:pPr pt14:Unid="cc78f1cb02474292809627b9e2d2d5c4">
              <w:spacing w:after="0" pt14:Unid="7fe81b3292eb48e4bac5e995c709084c"/>
              <w:jc w:val="right" pt14:Unid="0d1a1eb2b9ec44e385089a56860bd39b"/>
              <w:rPr pt14:Unid="b3a2d86fcb1f43aba60f167048552192">
                <w:color w:val="auto" pt14:Unid="73ca1667164a4ee6a3f0613210299a54"/>
                <w:sz w:val="20" pt14:Unid="42af35f4c28847aa97e98327db4d11ab"/>
                <w:szCs w:val="20" pt14:Unid="48cc40f9890d49a2a7a2ea53e57489f5"/>
              </w:rPr>
            </w:pPr>
            <w:r>
              <w:rPr pt14:Unid="2fb182db35ed4b719b6fd7387d5c1dda">
                <w:rFonts w:ascii="Arial" w:hAnsi="Arial" w:eastAsia="Arial" w:cs="Arial" pt14:Unid="3fa4b8a530ef4ff9a5c954b545c9c793"/>
                <w:color w:val="auto" pt14:Unid="804898252034495b81144ef72d538392"/>
                <w:sz w:val="22" pt14:Unid="fd8a54c6bbde4072a08c7030dea0c6f1"/>
                <w:szCs w:val="22" pt14:Unid="952873d6f82249b989d7c95889234e86"/>
              </w:rPr>
              <w:t>67</w:t>
            </w:r>
          </w:p>
        </w:tc>
      </w:tr>
      <w:tr pt14:Unid="ae6cc012342a465d9da2c368c67265d6" pt14:CorrelatedSHA1Hash="8789c783e145d6aecdfc6c6c534443f4e1ac6779" pt14:SHA1Hash="8789c783e145d6aecdfc6c6c534443f4e1ac6779" pt14:StructureSHA1Hash="58d4abdc92bcad0ed6c17f4382e915e6731e4b62">
        <w:trPr pt14:Unid="d197457409584193a40edab1467ad887">
          <w:trHeight w:val="273" pt14:Unid="2d4b8ebb346340bea459a48e1e324dbd"/>
        </w:trPr>
        <w:tc pt14:Unid="e6805e565b9c437cacbb3b1d79a2f254" pt14:SHA1Hash="b90b8e947d8c3b09e63df8bfa3bb13cebd6bd22d">
          <w:tcPr pt14:Unid="4d7f7b7fa00b481a8c306ee12e22a798">
            <w:tcW w:w="720" w:type="dxa" pt14:Unid="c28ac0009a9a44c7b4978321ea0b07dd"/>
            <w:vAlign w:val="bottom" pt14:Unid="8a61f0e3030a422fb9851d05217eba43"/>
          </w:tcPr>
          <w:p pt14:Unid="17b8629549844130b25da35cd285a380">
            <w:pPr pt14:Unid="ce9ee7cc566e4bcb9d735752cf4f4308">
              <w:spacing w:after="0" pt14:Unid="e98e3ec1141849a9a2e125495c674736"/>
              <w:rPr pt14:Unid="c91de8114ba746b9873eea0101752a5e">
                <w:color w:val="auto" pt14:Unid="57317d7228d1431b9baa26e4d2d26722"/>
                <w:sz w:val="23" pt14:Unid="1a21dbfec95a4b07b351ba7e6ba191de"/>
                <w:szCs w:val="23" pt14:Unid="3a69fc1c48b84a5cab4715c85ab50b20"/>
              </w:rPr>
            </w:pPr>
          </w:p>
        </w:tc>
        <w:tc pt14:Unid="31606ad539fa40c5b63cb0208c093fd9" pt14:SHA1Hash="8f44aa1da190974f66335860ab4b50e863254dae">
          <w:tcPr pt14:Unid="8021a82e9f604c0c8a84ad8d3acbed51">
            <w:tcW w:w="720" w:type="dxa" pt14:Unid="40639f78934943388b7f17019884508f"/>
            <w:vAlign w:val="bottom" pt14:Unid="fe0b60c8ca794da89801ae2347d59e67"/>
          </w:tcPr>
          <w:p pt14:Unid="e787767c5e9b4df286bc88e786ac0301">
            <w:pPr pt14:Unid="92710a91aae8469ab669a9a9d49c537c">
              <w:spacing w:after="0" pt14:Unid="07101b8382c24c87a16182ac923ef170"/>
              <w:ind w:left="100" pt14:Unid="9d0ad36337be437e835cd1cf06f1ec1c"/>
              <w:rPr pt14:Unid="b820c0f8011c4ddf80c67eac1bed817d">
                <w:rFonts w:ascii="Arial" w:hAnsi="Arial" w:eastAsia="Arial" w:cs="Arial" pt14:Unid="3bb1aaf436b941d9b91af7e1c2509490"/>
                <w:color w:val="auto" pt14:Unid="8786599731b34b4fa685b3b4780738c8"/>
                <w:sz w:val="22" pt14:Unid="0392ae6e120b4b35bd372f1fe2852fc2"/>
                <w:szCs w:val="22" pt14:Unid="baa6e7c778a54b19b6f98a3dca412bb3"/>
              </w:rPr>
            </w:pPr>
            <w:r>
              <w:rPr pt14:Unid="e6881b82042e4f12abec709ba8a861d3">
                <w:rFonts w:ascii="Arial" w:hAnsi="Arial" w:eastAsia="Arial" w:cs="Arial" pt14:Unid="83e85141dfbb4edbad6abdb99772f1e2"/>
                <w:color w:val="auto" pt14:Unid="1a5a3b0c187140628678b83f4fe8b44e"/>
                <w:sz w:val="22" pt14:Unid="bd0a770f35f14a48990ed96cc48479ef"/>
                <w:szCs w:val="22" pt14:Unid="8705b278e26546d1b81fb291c39924ed"/>
              </w:rPr>
              <w:t>8.1.1</w:t>
            </w:r>
          </w:p>
        </w:tc>
        <w:tc pt14:Unid="93e888e03bf04dac91fe6efdca6258af" pt14:SHA1Hash="791fa33d55e9b374c2606faf854d1924e67563bc">
          <w:tcPr pt14:Unid="4d21bcec0e244eba9a9837ff53e0af80">
            <w:tcW w:w="6680" w:type="dxa" pt14:Unid="ed215a499c684bac89145bd0580fe2eb"/>
            <w:vAlign w:val="bottom" pt14:Unid="01b55adeb3a34848bec41134d0a9950d"/>
          </w:tcPr>
          <w:p pt14:Unid="3a39b4d674a543ec99cd6e871f91c979">
            <w:pPr pt14:Unid="932218c162394cddb53fd6ac0b17adae">
              <w:spacing w:after="0" pt14:Unid="83d67fd0a5b148f4b9b077118f4bc9f9"/>
              <w:ind w:right="51" pt14:Unid="518657a163024d51a343996065d15035"/>
              <w:jc w:val="right" pt14:Unid="d8373fd226fa43c0bdc783511def0fd6"/>
              <w:rPr pt14:Unid="c0a559bb3db945cf8af1e14e88a47cc1">
                <w:rFonts w:ascii="Arial" w:hAnsi="Arial" w:eastAsia="Arial" w:cs="Arial" pt14:Unid="3c9e445ae09443d597dbc0a9dfcf33ac"/>
                <w:color w:val="auto" pt14:Unid="0eed26c15c584625a0a43dd3c3de6289"/>
                <w:sz w:val="22" pt14:Unid="ecb1509a69eb4078839b72d43fdbdbd4"/>
                <w:szCs w:val="22" pt14:Unid="c0b46657a60443f389a35a121a34a67d"/>
              </w:rPr>
            </w:pPr>
            <w:r>
              <w:rPr pt14:Unid="797bda282d6e4fac96a2491a2140d127">
                <w:rFonts w:ascii="Arial" w:hAnsi="Arial" w:eastAsia="Arial" w:cs="Arial" pt14:Unid="d3d780bd49ab48ddaa3d2c378ceb9c52"/>
                <w:color w:val="auto" pt14:Unid="a9250fcbf6bb44d9b2b7d5e5fe876c95"/>
                <w:sz w:val="22" pt14:Unid="4f26a9a8dab1467395663411191e9437"/>
                <w:szCs w:val="22" pt14:Unid="3ca05b57d96b4631ba63bebae74847b9"/>
              </w:rPr>
              <w:t>Mantenimiento correctivo . . . . . . . . . . . . . . . . . . . . . . . .</w:t>
            </w:r>
          </w:p>
        </w:tc>
        <w:tc pt14:Unid="577611960b51417a8f61322cbf970e02" pt14:SHA1Hash="0849f5f653eba28d5103b3f8bd87727d46a35282">
          <w:tcPr pt14:Unid="9b6696e6fc2549669ab98d898730694c">
            <w:tcW w:w="380" w:type="dxa" pt14:Unid="32903552daf541b79202983ecb55a299"/>
            <w:vAlign w:val="bottom" pt14:Unid="4f5b7ec8b4a24b9fa58328e73c97c4b1"/>
          </w:tcPr>
          <w:p pt14:Unid="aa6a6365a0f44e3094058f7d3a284775">
            <w:pPr pt14:Unid="faf52e3a79a84a10b0b1e034541f57d2">
              <w:spacing w:after="0" pt14:Unid="95fb8456d0074603894c55dad2ce5a30"/>
              <w:jc w:val="right" pt14:Unid="78d5d5ccc5d64754981c4d92f4d0739b"/>
              <w:rPr pt14:Unid="acc09ef4de6548bcae1c1afe2a7ed472">
                <w:color w:val="auto" pt14:Unid="1cfd703959c14ae89feb051da64ba00b"/>
                <w:sz w:val="20" pt14:Unid="5c07430836cd4e76924e6218e3a883ea"/>
                <w:szCs w:val="20" pt14:Unid="890819fe4ee641d3a9d962ceb3f9833d"/>
              </w:rPr>
            </w:pPr>
            <w:r>
              <w:rPr pt14:Unid="052429415b3c4a8285271f1da9db6ed5">
                <w:rFonts w:ascii="Arial" w:hAnsi="Arial" w:eastAsia="Arial" w:cs="Arial" pt14:Unid="2dbcfdbb8baf4d1a920c82f63443a2e1"/>
                <w:color w:val="auto" pt14:Unid="efd57c9d5fbc4b5fb17221413e8b87e4"/>
                <w:sz w:val="22" pt14:Unid="eb0b4132f2054d618f76d3a6a78b96e2"/>
                <w:szCs w:val="22" pt14:Unid="b973250e04784201b034cab9c7ff38df"/>
              </w:rPr>
              <w:t>67</w:t>
            </w:r>
          </w:p>
        </w:tc>
      </w:tr>
      <w:tr pt14:Unid="df410115d2ee4176a4e05065558b72b0" pt14:CorrelatedSHA1Hash="e985903fefe3c30aef80c64bf6883309169dec9e" pt14:SHA1Hash="e985903fefe3c30aef80c64bf6883309169dec9e" pt14:StructureSHA1Hash="58d4abdc92bcad0ed6c17f4382e915e6731e4b62">
        <w:trPr pt14:Unid="4d649a44645742aba96e3ad1d40340c0">
          <w:trHeight w:val="273" pt14:Unid="fc67f6f0ae234dff9d6c9a9ab2161900"/>
        </w:trPr>
        <w:tc pt14:Unid="8d4d1f5d58d041d790cbf4e67452733c" pt14:SHA1Hash="b90b8e947d8c3b09e63df8bfa3bb13cebd6bd22d">
          <w:tcPr pt14:Unid="3ce6f7d44d914110957ac62eddcdf50f">
            <w:tcW w:w="720" w:type="dxa" pt14:Unid="c2b897371e124823b74cdbae41c67e3e"/>
            <w:vAlign w:val="bottom" pt14:Unid="af04adceebf44e219a2a76ee3fffb172"/>
          </w:tcPr>
          <w:p pt14:Unid="4194d4525e994a87a706b31ab497dd43">
            <w:pPr pt14:Unid="b73515d50ca042c48e4b93aa8806ae6d">
              <w:spacing w:after="0" pt14:Unid="fa1b5190d1ac46caaa24d9c1c89e226c"/>
              <w:rPr pt14:Unid="fc6e6806d2a64487bbd892df2824a41a">
                <w:color w:val="auto" pt14:Unid="d491da8d7e514c7288efac1e433ba88b"/>
                <w:sz w:val="23" pt14:Unid="2336ee60c38440cfa60f01ef21673997"/>
                <w:szCs w:val="23" pt14:Unid="3b73ae58b4d042299cc8a43c914ce783"/>
              </w:rPr>
            </w:pPr>
          </w:p>
        </w:tc>
        <w:tc pt14:Unid="6af36a9864a746e396440e0e1afc52dc" pt14:SHA1Hash="7c140536ef4bd69b1b9c79595e07fcec7d1b8713">
          <w:tcPr pt14:Unid="b5d8a19ae8c94ece83d703b75317ce33">
            <w:tcW w:w="720" w:type="dxa" pt14:Unid="e9aa06d318f34807842570aa50a084d3"/>
            <w:vAlign w:val="bottom" pt14:Unid="7fab5e8c7dbb4f1bb10e30c84d3b9015"/>
          </w:tcPr>
          <w:p pt14:Unid="1556129bcb954a7eac3478bfeed878d1">
            <w:pPr pt14:Unid="a7065b9992154b13adfd23bec216cccf">
              <w:spacing w:after="0" pt14:Unid="99d128101e1345cd80432d32f3d30d0e"/>
              <w:ind w:left="100" pt14:Unid="047e7f86b4a9413fafec722e99dde09a"/>
              <w:rPr pt14:Unid="4027b103b50f4e38a29d17a1c914b0b5">
                <w:rFonts w:ascii="Arial" w:hAnsi="Arial" w:eastAsia="Arial" w:cs="Arial" pt14:Unid="e8285398c48e4647bc3ab5a7d6b9ba09"/>
                <w:color w:val="auto" pt14:Unid="a306cc2068ab48048d389a6357aea3f8"/>
                <w:sz w:val="22" pt14:Unid="c61cdb3a5bb1438fb6a37c8d372f4946"/>
                <w:szCs w:val="22" pt14:Unid="07c6faa95ead44b5a977a008e1457fc7"/>
              </w:rPr>
            </w:pPr>
            <w:r>
              <w:rPr pt14:Unid="148332f978a540cd913544ef84318f09">
                <w:rFonts w:ascii="Arial" w:hAnsi="Arial" w:eastAsia="Arial" w:cs="Arial" pt14:Unid="1e8ecdebc7e141f0ab9f853ae83e12cc"/>
                <w:color w:val="auto" pt14:Unid="a464481c73db4c2e83ba4cf830104a5e"/>
                <w:sz w:val="22" pt14:Unid="55af4702781a4c199effa30d738bf938"/>
                <w:szCs w:val="22" pt14:Unid="9e03b4b794be461b8e55f9ce17ff16f0"/>
              </w:rPr>
              <w:t>8.1.2</w:t>
            </w:r>
          </w:p>
        </w:tc>
        <w:tc pt14:Unid="59602bcfcba24bf392f657208e32099f" pt14:SHA1Hash="d4ddcddca6bb691c55f155c089c09f2e9741f6ec">
          <w:tcPr pt14:Unid="9d702ffa61e7433ca0d2d58196b8a316">
            <w:tcW w:w="6680" w:type="dxa" pt14:Unid="9ebcb46dff8c46128f622b33c91154a6"/>
            <w:vAlign w:val="bottom" pt14:Unid="acc4fc41e0fd4e94a2334d8c60bff314"/>
          </w:tcPr>
          <w:p pt14:Unid="bcec4f926ae44686a7eec345ff7b795b">
            <w:pPr pt14:Unid="ce3815e6ae3f46c99fc655c3a75dc00b">
              <w:spacing w:after="0" pt14:Unid="e21ea94244554694bbe4b82b01f709e7"/>
              <w:ind w:right="51" pt14:Unid="f1e8514f3f89487ebe40ea9f4509dfaa"/>
              <w:jc w:val="right" pt14:Unid="bafc41dc60e44ca8ae8b2a2558329c53"/>
              <w:rPr pt14:Unid="b573000814464722ba948cf2254ac85f">
                <w:rFonts w:ascii="Arial" w:hAnsi="Arial" w:eastAsia="Arial" w:cs="Arial" pt14:Unid="cbc55d6cb0e6497fb2146158e8881417"/>
                <w:color w:val="auto" pt14:Unid="f94725e19b4f4d908707a83b630a63e4"/>
                <w:sz w:val="22" pt14:Unid="f629e75fd540499b82fd0db7d83bb33a"/>
                <w:szCs w:val="22" pt14:Unid="645133ccff914c73b3e2f6ef8c88a5a0"/>
              </w:rPr>
            </w:pPr>
            <w:r>
              <w:rPr pt14:Unid="f8073ef6e3a94c098b16cb35f17b2c57">
                <w:rFonts w:ascii="Arial" w:hAnsi="Arial" w:eastAsia="Arial" w:cs="Arial" pt14:Unid="21850e95c6c345368f08acf8c542d09f"/>
                <w:color w:val="auto" pt14:Unid="d4c45901c4074e15b678728d5cff1c3b"/>
                <w:sz w:val="22" pt14:Unid="91fd876ae5ac4b75be0cd70c6e141368"/>
                <w:szCs w:val="22" pt14:Unid="57c726bd7d6143b88dba28760c4db7eb"/>
              </w:rPr>
              <w:t>Mantenimiento perfectivo . . . . . . . . . . . . . . . . . . . . . . . .</w:t>
            </w:r>
          </w:p>
        </w:tc>
        <w:tc pt14:Unid="9010dcc55fbe40fabd680f7b21d95735" pt14:SHA1Hash="1db1cfb416825bc31f4bfc4bd0e0f2d238f4b0cf">
          <w:tcPr pt14:Unid="cd685b77bdac42fd95e8889d09fdf8af">
            <w:tcW w:w="380" w:type="dxa" pt14:Unid="9140b40017c24fd1b96639ffd744032b"/>
            <w:vAlign w:val="bottom" pt14:Unid="dfcaca106a044fe38c90fd9952e43b16"/>
          </w:tcPr>
          <w:p pt14:Unid="5be731a87a304122b8c45f9b33dc3e35">
            <w:pPr pt14:Unid="275ff6b9012f4d6bba4b94d931599e9c">
              <w:spacing w:after="0" pt14:Unid="abc20a0c994c4d51aa9066ab7f25209a"/>
              <w:jc w:val="right" pt14:Unid="518e66a3503649f7b6d3a181d459e0c2"/>
              <w:rPr pt14:Unid="eba9fa694c344061915b56697265e2c3">
                <w:color w:val="auto" pt14:Unid="9df2d38616984a1cae84b5b9008e8ca2"/>
                <w:sz w:val="20" pt14:Unid="ee95a0bf45014fe2bc0cd714c533b0dc"/>
                <w:szCs w:val="20" pt14:Unid="327c1d3218ea48b39a8b3bf7fd1af6c5"/>
              </w:rPr>
            </w:pPr>
            <w:r>
              <w:rPr pt14:Unid="0d4eccf42b2b4a7f9302b15f899bda5d">
                <w:rFonts w:ascii="Arial" w:hAnsi="Arial" w:eastAsia="Arial" w:cs="Arial" pt14:Unid="b062186c0ffd472f923c6661020a01a1"/>
                <w:color w:val="auto" pt14:Unid="086db8bf91c84555ba8e5a7e3b3c3ca1"/>
                <w:sz w:val="22" pt14:Unid="b7900101e8b74fc6a8c1aa8c3aef5319"/>
                <w:szCs w:val="22" pt14:Unid="ec867a61983240ee9f8b813463218248"/>
              </w:rPr>
              <w:t>68</w:t>
            </w:r>
          </w:p>
        </w:tc>
      </w:tr>
      <w:tr pt14:Unid="960aeb0c8ef34437aa2750df1ea61834" pt14:CorrelatedSHA1Hash="7cee9d28d56f9fc39e54adad3a8b55e03bc92aaa" pt14:SHA1Hash="7cee9d28d56f9fc39e54adad3a8b55e03bc92aaa" pt14:StructureSHA1Hash="58d4abdc92bcad0ed6c17f4382e915e6731e4b62">
        <w:trPr pt14:Unid="2c77b70145044622ab2b69316b5612f8">
          <w:trHeight w:val="273" pt14:Unid="a2b14c63b3ca480e9db99533bcd1dc99"/>
        </w:trPr>
        <w:tc pt14:Unid="7f1f4c89dc8d4007b6f43a5104b24e8f" pt14:SHA1Hash="b90b8e947d8c3b09e63df8bfa3bb13cebd6bd22d">
          <w:tcPr pt14:Unid="720e4d395a824888a120a4667df28550">
            <w:tcW w:w="720" w:type="dxa" pt14:Unid="c85d902878164a3b9f4119f4da2cf17d"/>
            <w:vAlign w:val="bottom" pt14:Unid="7a68b7f66ecd4f2abf7d5d412c7ef2a8"/>
          </w:tcPr>
          <w:p pt14:Unid="94f8ba3adfd349a68296295811f4fffa">
            <w:pPr pt14:Unid="60465fce504c4120a271af0d7052ad56">
              <w:spacing w:after="0" pt14:Unid="6420659834b24f52a166f48ea0fe4591"/>
              <w:rPr pt14:Unid="494fdfa4ad3f47de8d409f737f414c87">
                <w:color w:val="auto" pt14:Unid="32b812fa359f4695ad3bb64676fc638e"/>
                <w:sz w:val="23" pt14:Unid="8fcd1072d65a4073a0c74d8dd1fa9986"/>
                <w:szCs w:val="23" pt14:Unid="89b25c6dab3944c48a0563f21392b7c0"/>
              </w:rPr>
            </w:pPr>
          </w:p>
        </w:tc>
        <w:tc pt14:Unid="d1db9e888df44460ba926528a8a44cbc" pt14:SHA1Hash="49adf2d0ee512c4ce81affcf5a9527e0730dde9f">
          <w:tcPr pt14:Unid="3198636e07674896b79a9a7cfbfb94af">
            <w:tcW w:w="720" w:type="dxa" pt14:Unid="0fb22a49194647a79cf89d3de35d470d"/>
            <w:vAlign w:val="bottom" pt14:Unid="d498734d9afb4e8089310af1206682d4"/>
          </w:tcPr>
          <w:p pt14:Unid="a64e7c8e85794fefb6f7df7b6f8a7f7b">
            <w:pPr pt14:Unid="32c9d10e02be46908a453f447c310b2a">
              <w:spacing w:after="0" pt14:Unid="2183d36d9a0b43be8bc9813c74c37ade"/>
              <w:ind w:left="100" pt14:Unid="046b52e4d6dd48c2baee83bb95f0ae9a"/>
              <w:rPr pt14:Unid="b21080179f534a4f995f5bda738f560a">
                <w:rFonts w:ascii="Arial" w:hAnsi="Arial" w:eastAsia="Arial" w:cs="Arial" pt14:Unid="980661b54c7749ce8ca6ee3cfda05811"/>
                <w:color w:val="auto" pt14:Unid="d6ff0a811d544eb6938adfc45e164663"/>
                <w:sz w:val="22" pt14:Unid="c3b1425872104714830fb30e9a21ce6a"/>
                <w:szCs w:val="22" pt14:Unid="40276dd2b08d4af49fc2ce03163da11d"/>
              </w:rPr>
            </w:pPr>
            <w:r>
              <w:rPr pt14:Unid="f8f989e908014ee4af2e58c4fbddf4d1">
                <w:rFonts w:ascii="Arial" w:hAnsi="Arial" w:eastAsia="Arial" w:cs="Arial" pt14:Unid="563f5baa177c4316b6b4a3428870b9c6"/>
                <w:color w:val="auto" pt14:Unid="6e0e9337e23b4d6392b9aa7c67f7e6d6"/>
                <w:sz w:val="22" pt14:Unid="257c58619c4a4ae0b3042d9733cddc74"/>
                <w:szCs w:val="22" pt14:Unid="5c7fd94646674c519bef898453f2ac5d"/>
              </w:rPr>
              <w:t>8.1.3</w:t>
            </w:r>
          </w:p>
        </w:tc>
        <w:tc pt14:Unid="e80655cfbe9a41e59f817f07dc6bd83c" pt14:SHA1Hash="64cf2d1fa88f14ae4068e9955beace00bcdf2e7f">
          <w:tcPr pt14:Unid="ca1954d7ebeb4024adfb2f702dbb5a83">
            <w:tcW w:w="6680" w:type="dxa" pt14:Unid="959e6ec0ab3f4897a763c332727f1ab1"/>
            <w:vAlign w:val="bottom" pt14:Unid="d4cade8cfa2045e4bed2e47298705aa3"/>
          </w:tcPr>
          <w:p pt14:Unid="916b7afc91fe43248b35c0d3a4d823a1">
            <w:pPr pt14:Unid="ec3a6811192b4373b26a9202ead09b71">
              <w:spacing w:after="0" pt14:Unid="076b6f8d606e4b678c9a21b6348ad9be"/>
              <w:ind w:right="51" pt14:Unid="53580efc92d144a7acdaa4a04ae7202c"/>
              <w:jc w:val="right" pt14:Unid="f26677ad44fc4c23a70dd5135322ddba"/>
              <w:rPr pt14:Unid="5ae47ccb46644e0eb4868853b8edc598">
                <w:rFonts w:ascii="Arial" w:hAnsi="Arial" w:eastAsia="Arial" w:cs="Arial" pt14:Unid="972d20d2cccc432fb7fb1beca1aa178f"/>
                <w:color w:val="auto" pt14:Unid="ec6d92c38a3a4ff2b2e66f431d3e167d"/>
                <w:sz w:val="22" pt14:Unid="31fef0b6f62440c3a0574ba6b3c0fc11"/>
                <w:szCs w:val="22" pt14:Unid="3c9aeba8bf3641459d5e274e3cffabb0"/>
              </w:rPr>
            </w:pPr>
            <w:r>
              <w:rPr pt14:Unid="9dd3d798c4f2471da0a6fb18c552dd96">
                <w:rFonts w:ascii="Arial" w:hAnsi="Arial" w:eastAsia="Arial" w:cs="Arial" pt14:Unid="5d092fa8cabb4d819b42be9130cc5e7d"/>
                <w:color w:val="auto" pt14:Unid="498ab2645db445728808f081e719749e"/>
                <w:sz w:val="22" pt14:Unid="f099c7b7a8e54030b26e9c0e9add9762"/>
                <w:szCs w:val="22" pt14:Unid="4b1799fb2696445a8b6609a9eeb53e58"/>
              </w:rPr>
              <w:t>Mantenimiento adaptativo  . . . . . . . . . . . . . . . . . . . . . . .</w:t>
            </w:r>
          </w:p>
        </w:tc>
        <w:tc pt14:Unid="f69649fab3764a0790b636c9ebf53669" pt14:SHA1Hash="1db1cfb416825bc31f4bfc4bd0e0f2d238f4b0cf">
          <w:tcPr pt14:Unid="bc2ae3376e7b4bbfa6323c0e6bd185c9">
            <w:tcW w:w="380" w:type="dxa" pt14:Unid="f8dc8ef076934487a627b7b7629ea8f3"/>
            <w:vAlign w:val="bottom" pt14:Unid="6c77cf06aca44dc1a5647cdb5b0515dc"/>
          </w:tcPr>
          <w:p pt14:Unid="f0402ec54c864415891bbbb4965b2723">
            <w:pPr pt14:Unid="186fcfefa63944e79951b836c0efc233">
              <w:spacing w:after="0" pt14:Unid="a8c1c99e563b491698f71fc81dfab22c"/>
              <w:jc w:val="right" pt14:Unid="c676b04434e94277b569cbf2d5ad80e6"/>
              <w:rPr pt14:Unid="31bf76f15da14247bd8f5226d2c35035">
                <w:color w:val="auto" pt14:Unid="983efcca9c554b8689bd8b0b9eb6a4a1"/>
                <w:sz w:val="20" pt14:Unid="769dc1dc2bf3483fa946ed0737ca010a"/>
                <w:szCs w:val="20" pt14:Unid="9ba617ef420c467fafdd9cb73534e9d1"/>
              </w:rPr>
            </w:pPr>
            <w:r>
              <w:rPr pt14:Unid="683e1161b0ee41ecbc70da64141b1b4b">
                <w:rFonts w:ascii="Arial" w:hAnsi="Arial" w:eastAsia="Arial" w:cs="Arial" pt14:Unid="c50095ff8ec7474aa5f91c6364af39f3"/>
                <w:color w:val="auto" pt14:Unid="c5d3b19535b94b1fac950df7b9aadfb1"/>
                <w:sz w:val="22" pt14:Unid="fd6621c89b6d46e0b68539d3dbc109de"/>
                <w:szCs w:val="22" pt14:Unid="a19e5be9681041fe8fd25d552e4a495f"/>
              </w:rPr>
              <w:t>68</w:t>
            </w:r>
          </w:p>
        </w:tc>
      </w:tr>
      <w:tr pt14:Unid="148b5e0b64184f32a416b1fde5edb49a" pt14:CorrelatedSHA1Hash="92139a0fa6be0d2da97cc1bed2d5b04cbce7ef16" pt14:SHA1Hash="92139a0fa6be0d2da97cc1bed2d5b04cbce7ef16" pt14:StructureSHA1Hash="21c83eeaf7c4efd77979dd9e88bf44426bd949df">
        <w:trPr pt14:Unid="5e8d9130287c4d0cae581914be73b6a3">
          <w:trHeight w:val="273" pt14:Unid="2b35823de6da4d0ea1b7683520d6beab"/>
        </w:trPr>
        <w:tc pt14:Unid="2c02ae834ce84705a4df89a34b65c18e" pt14:SHA1Hash="2cec51ff31ce0512a9ff7c53c372bc4df34f98a6">
          <w:tcPr pt14:Unid="053ae6ccf95941908fea4f45076e21bf">
            <w:tcW w:w="720" w:type="dxa" pt14:Unid="032ba60f6bce4135b141a122b9e44d83"/>
            <w:vAlign w:val="bottom" pt14:Unid="5a5d575fe7d34b64a1c2729542f5d240"/>
          </w:tcPr>
          <w:p pt14:Unid="bdb499ace4e34253a427757e8a020a34">
            <w:pPr pt14:Unid="d355b47843764e678072a4515247841e">
              <w:spacing w:after="0" pt14:Unid="a9ea49640f7f457f8a11cfc5e419b9d3"/>
              <w:ind w:right="12" pt14:Unid="131fd0d53cd24c8c8ddb237cc693871b"/>
              <w:jc w:val="right" pt14:Unid="6e5df34737b542c4811f1113c2e2e7ea"/>
              <w:rPr pt14:Unid="d8eb95edb956421297a2600be0c794ef">
                <w:rFonts w:ascii="Arial" w:hAnsi="Arial" w:eastAsia="Arial" w:cs="Arial" pt14:Unid="4511f365fdfa41a49fdc07b2ae0f80a5"/>
                <w:color w:val="auto" pt14:Unid="819303ee883c4fd18958bd007c66c963"/>
                <w:sz w:val="22" pt14:Unid="efe38e5229ad45c1b54867a6f6dfc242"/>
                <w:szCs w:val="22" pt14:Unid="cc6d2a1ea42a4046915356c6acfea6a0"/>
              </w:rPr>
            </w:pPr>
            <w:r>
              <w:rPr pt14:Unid="354787b4d5d74c9fbbafec2cc1bd592f">
                <w:rFonts w:ascii="Arial" w:hAnsi="Arial" w:eastAsia="Arial" w:cs="Arial" pt14:Unid="64b8356f206b4ecfa9731d0378a64189"/>
                <w:color w:val="auto" pt14:Unid="12dcdc421f38449bafa2b9e1aa5a953c"/>
                <w:sz w:val="22" pt14:Unid="4afbffb5aaac483ab9e2b89dc866881c"/>
                <w:szCs w:val="22" pt14:Unid="20003e02fb4e437fa15c217fa36dc83f"/>
              </w:rPr>
              <w:t>8.2</w:t>
            </w:r>
          </w:p>
        </w:tc>
        <w:tc pt14:Unid="20bf958e9cdd4586ae7f0447287631a6" pt14:SHA1Hash="f2cc1c2e573d24703d6dc97673913f94ede6cc9d">
          <w:tcPr pt14:Unid="a59fd5f25c5243a7b1a366e75a37cf84">
            <w:tcW w:w="7400" w:type="dxa" pt14:Unid="677e209dcdf24d57b817dcdf966a00ae"/>
            <w:gridSpan w:val="2" pt14:Unid="4032d6f3180346a39e6f5cab9cbf63f8"/>
            <w:vAlign w:val="bottom" pt14:Unid="40ad9df8d52c468384b1507a0de469d0"/>
          </w:tcPr>
          <w:p pt14:Unid="342ab850d7dc4c35b299416618b10adf">
            <w:pPr pt14:Unid="548f0aec84c54186917c8aa13c4fe598">
              <w:spacing w:after="0" pt14:Unid="5c45196eafb7499e86026756cb6c4e20"/>
              <w:ind w:right="51" pt14:Unid="afff09270bdb44638175c373d8f8e6bb"/>
              <w:jc w:val="right" pt14:Unid="938e33e03adf45e08abaa8c8ee8e1470"/>
              <w:rPr pt14:Unid="88d142579be84cd1ac135bb2bba01f2f">
                <w:rFonts w:ascii="Arial" w:hAnsi="Arial" w:eastAsia="Arial" w:cs="Arial" pt14:Unid="a25c1d99bd6e4c589de7dbc55d89ff2d"/>
                <w:color w:val="auto" pt14:Unid="e22872c0bb87437b88957fdb08198cf1"/>
                <w:sz w:val="22" pt14:Unid="c7dc185c84794819a8f9f8b5f710666c"/>
                <w:szCs w:val="22" pt14:Unid="44b5b4b5a7124e3eb172e668a9965ab7"/>
              </w:rPr>
            </w:pPr>
            <w:r>
              <w:rPr pt14:Unid="34beb73e8c224b5f9cd8e0dcc8a20480">
                <w:rFonts w:ascii="Arial" w:hAnsi="Arial" w:eastAsia="Arial" w:cs="Arial" pt14:Unid="c1754510641742b9ba7057bb9156c2bd"/>
                <w:color w:val="auto" pt14:Unid="05d96ff3ad6e4e3496b391df80cffaca"/>
                <w:sz w:val="22" pt14:Unid="f1610a4b859a44e39def09414e658258"/>
                <w:szCs w:val="22" pt14:Unid="c6e691a189e84a959f9b563a76764fc7"/>
              </w:rPr>
              <w:t>Comparación de las soluciones ante RNFs . . . . . . . . . . . . . . . . . . .</w:t>
            </w:r>
          </w:p>
        </w:tc>
        <w:tc pt14:Unid="e7af9b105205444998b305145c4c15b1" pt14:SHA1Hash="f56fb186563cd973ebb1f94d346322e1fc818c9e">
          <w:tcPr pt14:Unid="5183aa53e360494584481fe58b36a170">
            <w:tcW w:w="380" w:type="dxa" pt14:Unid="e1982412c62b424d88b86de26e4b40bd"/>
            <w:vAlign w:val="bottom" pt14:Unid="47116a95c2494d23b94d1ba6b46026bf"/>
          </w:tcPr>
          <w:p pt14:Unid="3eabae44b31342529e90a6b972b55921">
            <w:pPr pt14:Unid="d5440014913849969eb6f6baafd3329b">
              <w:spacing w:after="0" pt14:Unid="7e2de68ec0964040b5c8e5c1c9309bea"/>
              <w:jc w:val="right" pt14:Unid="0531e6f2be5a412e97b05315d610feea"/>
              <w:rPr pt14:Unid="6e9d220c3f11483e9ee6eb8ea1641669">
                <w:color w:val="auto" pt14:Unid="db026bf7e9004707a82356f2ea955e15"/>
                <w:sz w:val="20" pt14:Unid="5ffe6fcb6b024506a2609eca846897ae"/>
                <w:szCs w:val="20" pt14:Unid="d6525a80e5ef4d4d861e718008d7bc68"/>
              </w:rPr>
            </w:pPr>
            <w:r>
              <w:rPr pt14:Unid="84e4994c84c64849a6e31c44fc96b5f5">
                <w:rFonts w:ascii="Arial" w:hAnsi="Arial" w:eastAsia="Arial" w:cs="Arial" pt14:Unid="f8b5dbe846314b24b292e9b26967686d"/>
                <w:color w:val="auto" pt14:Unid="3efafb6356f447f2a10642d62ab06e88"/>
                <w:sz w:val="22" pt14:Unid="7129237d41504aefb5561c91575f72e3"/>
                <w:szCs w:val="22" pt14:Unid="b3857ffe55484dd29d1a79a97df760c5"/>
              </w:rPr>
              <w:t>69</w:t>
            </w:r>
          </w:p>
        </w:tc>
      </w:tr>
      <w:tr pt14:Unid="6359d4ca539b46f88426ad76ead43f32" pt14:CorrelatedSHA1Hash="378d760d0d26d723022b5239af2dfbfc2306338b" pt14:SHA1Hash="378d760d0d26d723022b5239af2dfbfc2306338b" pt14:StructureSHA1Hash="58d4abdc92bcad0ed6c17f4382e915e6731e4b62">
        <w:trPr pt14:Unid="7ecc094c4f324171b2cd1926d07bf0f9">
          <w:trHeight w:val="273" pt14:Unid="c3b9c6865bb8475f90e6038e9c3d86ca"/>
        </w:trPr>
        <w:tc pt14:Unid="854b16123ff14a819a9422b24887fa67" pt14:SHA1Hash="b90b8e947d8c3b09e63df8bfa3bb13cebd6bd22d">
          <w:tcPr pt14:Unid="c62f4ec5e08c494fa0391aad469957ce">
            <w:tcW w:w="720" w:type="dxa" pt14:Unid="679d3ff7eb6e4d5d82246a80bf3f4db4"/>
            <w:vAlign w:val="bottom" pt14:Unid="cf08d11657ff40f791be06fc6a6caf4f"/>
          </w:tcPr>
          <w:p pt14:Unid="06e88b46627840f5adb771e624d3fdca">
            <w:pPr pt14:Unid="2fe8a88a8ff643ceb797ccc615315d17">
              <w:spacing w:after="0" pt14:Unid="446828d2d6ab40f785ccd833f243d583"/>
              <w:rPr pt14:Unid="3a8a368c59744461bd6cfd2bbce1cf8a">
                <w:color w:val="auto" pt14:Unid="509566e22b4a42bf81f78cd8855aa632"/>
                <w:sz w:val="23" pt14:Unid="3116d5fccda143dca3396d536106b488"/>
                <w:szCs w:val="23" pt14:Unid="e7a34fe02458422b861b28e20b62b504"/>
              </w:rPr>
            </w:pPr>
          </w:p>
        </w:tc>
        <w:tc pt14:Unid="1f2c9761ea1e4abdb858a462f5205004" pt14:SHA1Hash="64e28c50a10f07bad9cc3d02f60b7ba8e7c0477f">
          <w:tcPr pt14:Unid="2c7a255019ec46b7887b840b300c341c">
            <w:tcW w:w="720" w:type="dxa" pt14:Unid="20cc39bcfbf24072912d41395d42412e"/>
            <w:vAlign w:val="bottom" pt14:Unid="b1da455f41314d788cf9435d8a3f2038"/>
          </w:tcPr>
          <w:p pt14:Unid="bf4838a326de499fbb8818615d4ef443">
            <w:pPr pt14:Unid="52a44b29802c46c8b92224f910f0b1e8">
              <w:spacing w:after="0" pt14:Unid="6d147d5c013c404ab622ab6f8331cd77"/>
              <w:ind w:left="100" pt14:Unid="873342814f1e460eb31d1080365a9071"/>
              <w:rPr pt14:Unid="057d8c886f564fd6a7cda07e8d1d464e">
                <w:rFonts w:ascii="Arial" w:hAnsi="Arial" w:eastAsia="Arial" w:cs="Arial" pt14:Unid="c50d77858ae34aebb8288f9409979b61"/>
                <w:color w:val="auto" pt14:Unid="5438304d399e4288a33f8700cd945171"/>
                <w:sz w:val="22" pt14:Unid="d6e169aef52a4cb783e42572fd2cec9d"/>
                <w:szCs w:val="22" pt14:Unid="94b8e4fbe1394e06b392a27cf2342e30"/>
              </w:rPr>
            </w:pPr>
            <w:r>
              <w:rPr pt14:Unid="4f3e57ffb955481c8928a40d302c3e5a">
                <w:rFonts w:ascii="Arial" w:hAnsi="Arial" w:eastAsia="Arial" w:cs="Arial" pt14:Unid="e7755a77c8f7415ca1786aa873d35072"/>
                <w:color w:val="auto" pt14:Unid="a938ddeeef2e4729b573c00721f28070"/>
                <w:sz w:val="22" pt14:Unid="f41d8a412eb244e7b5f6cf76d9c8f0f4"/>
                <w:szCs w:val="22" pt14:Unid="61b3ae6418ac432b9f40129aa13bb231"/>
              </w:rPr>
              <w:t>8.2.1</w:t>
            </w:r>
          </w:p>
        </w:tc>
        <w:tc pt14:Unid="b9e996bd86f544ff9bea8bd5d5417cd3" pt14:SHA1Hash="a2dd11135a934cf5800c7f1ce8a32969e4f28777">
          <w:tcPr pt14:Unid="506c8ddfa03e40dbb4fa9af88b06c88e">
            <w:tcW w:w="6680" w:type="dxa" pt14:Unid="8adc7e6e389649a1aeafa93eabd5e97a"/>
            <w:vAlign w:val="bottom" pt14:Unid="ac46afed51634e3083f0333d3d23e55d"/>
          </w:tcPr>
          <w:p pt14:Unid="2c4c21cc567045f8a44be95e42d90de3">
            <w:pPr pt14:Unid="256556a9278044b8b2f8ae78a4a24620">
              <w:spacing w:after="0" pt14:Unid="88a045378cbf4651952247952905e263"/>
              <w:ind w:right="51" pt14:Unid="5541d94cdfad408c8ecee6142b533d69"/>
              <w:jc w:val="right" pt14:Unid="5d87f55b5149454a915a1666ed6f0e1b"/>
              <w:rPr pt14:Unid="be77a366433143b1a4da28dab342ad4a">
                <w:rFonts w:ascii="Arial" w:hAnsi="Arial" w:eastAsia="Arial" w:cs="Arial" pt14:Unid="5a1061953e8149bfb7429c767e183823"/>
                <w:color w:val="auto" pt14:Unid="425ab3f12652418aa0d0adcd4f6ffa05"/>
                <w:sz w:val="22" pt14:Unid="2fc139a8d3e04a59bc200b7b658e1f4d"/>
                <w:szCs w:val="22" pt14:Unid="9ba443fa31af4cf6bfaa24e565613edf"/>
              </w:rPr>
            </w:pPr>
            <w:r>
              <w:rPr pt14:Unid="e35445cd27e24885bbdfa094eee91eb9">
                <w:rFonts w:ascii="Arial" w:hAnsi="Arial" w:eastAsia="Arial" w:cs="Arial" pt14:Unid="d154eec749c9488086053a334ade3e5a"/>
                <w:color w:val="auto" pt14:Unid="8516a1f44a0845159c5108285dd95cc1"/>
                <w:sz w:val="22" pt14:Unid="ed3e81eff3894cab9043f39775ac3b14"/>
                <w:szCs w:val="22" pt14:Unid="c717bcf06a0a47f0a4d34ea0262c01b2"/>
              </w:rPr>
              <w:t>Disponibilidad  . . . . . . . . . . . . . . . . . . . . . . . . . . . . . .</w:t>
            </w:r>
          </w:p>
        </w:tc>
        <w:tc pt14:Unid="63032d8913054ac78e3fbae73e7ec409" pt14:SHA1Hash="f56fb186563cd973ebb1f94d346322e1fc818c9e">
          <w:tcPr pt14:Unid="ba4c2798d0a74990ba5947dc4c7bfbf7">
            <w:tcW w:w="380" w:type="dxa" pt14:Unid="034540f66ba84d58af89728983969560"/>
            <w:vAlign w:val="bottom" pt14:Unid="decb9db5d842402d922fd9e60a3d215a"/>
          </w:tcPr>
          <w:p pt14:Unid="e6ed6cc4cd544cf1b8828f63c259af28">
            <w:pPr pt14:Unid="e3c333d9751e4760bce480a6b8e40917">
              <w:spacing w:after="0" pt14:Unid="1d0a5c87c31447b7bcb7211412f12c9a"/>
              <w:jc w:val="right" pt14:Unid="16cb581ac3e949028ea823179ff99bb1"/>
              <w:rPr pt14:Unid="a2b8b846cb564c2baaf5ad75c53390d0">
                <w:color w:val="auto" pt14:Unid="7c6dae5881ac48c18c61e2da5f30efe9"/>
                <w:sz w:val="20" pt14:Unid="b06a14651b0542d1b042a7f613245539"/>
                <w:szCs w:val="20" pt14:Unid="0dd08472a040482f9cd007c4edebd5d5"/>
              </w:rPr>
            </w:pPr>
            <w:r>
              <w:rPr pt14:Unid="9c99e8bcb4e74c95ad2a7020f6989f61">
                <w:rFonts w:ascii="Arial" w:hAnsi="Arial" w:eastAsia="Arial" w:cs="Arial" pt14:Unid="664800bb20e7438e97f9b9b79d006b6f"/>
                <w:color w:val="auto" pt14:Unid="dfad420d07c24c3a8585fab8e607bc60"/>
                <w:sz w:val="22" pt14:Unid="d641044d08e240c8ace36f94e00f08d0"/>
                <w:szCs w:val="22" pt14:Unid="87ccc83c6c214fdbb6fe4b86d85bd426"/>
              </w:rPr>
              <w:t>69</w:t>
            </w:r>
          </w:p>
        </w:tc>
      </w:tr>
      <w:tr pt14:Unid="d3190bd3576d4955a4ffa86f424166f4" pt14:CorrelatedSHA1Hash="9c507f51ef9d585197bbf9d1254a0e04cb86899d" pt14:SHA1Hash="9c507f51ef9d585197bbf9d1254a0e04cb86899d" pt14:StructureSHA1Hash="58d4abdc92bcad0ed6c17f4382e915e6731e4b62">
        <w:trPr pt14:Unid="200157c0e3fd4426a309abf3904fb8df">
          <w:trHeight w:val="273" pt14:Unid="0fafd7d7b4e248e9a170cb820ca12141"/>
        </w:trPr>
        <w:tc pt14:Unid="fc90da3155d941fe9da66e72f7d7ece9" pt14:SHA1Hash="b90b8e947d8c3b09e63df8bfa3bb13cebd6bd22d">
          <w:tcPr pt14:Unid="cc378ab98be341b0ad6e13a152a7443c">
            <w:tcW w:w="720" w:type="dxa" pt14:Unid="e4c6a2b268aa4a7faa10039bb7682e3d"/>
            <w:vAlign w:val="bottom" pt14:Unid="9e022f60f0024f9aa072da8c862e7ff2"/>
          </w:tcPr>
          <w:p pt14:Unid="65a1f79ed07a469297df600a7651dd86">
            <w:pPr pt14:Unid="e3aaaf3e5a9c4c79a78d4b1c20ea5cbc">
              <w:spacing w:after="0" pt14:Unid="e6631b78a4144dfa8bce4fca5bf8abad"/>
              <w:rPr pt14:Unid="f1df65454e744d9b8ddee7f7a85463d1">
                <w:color w:val="auto" pt14:Unid="4abda073fb9e463e8cc812206f2db627"/>
                <w:sz w:val="23" pt14:Unid="514fead6607b4773b0249e1b7dd7d066"/>
                <w:szCs w:val="23" pt14:Unid="faaa1b2591284b7bbb801b5f7645d36b"/>
              </w:rPr>
            </w:pPr>
          </w:p>
        </w:tc>
        <w:tc pt14:Unid="bf4f11acf4044ad6b15c37f0392469fa" pt14:SHA1Hash="b2816db730da9ef279b5806c157fedaf39e2a816">
          <w:tcPr pt14:Unid="46a5e21e14d742f9b590cfe0e7838f87">
            <w:tcW w:w="720" w:type="dxa" pt14:Unid="a9d9f47ea5ee43a2b6489f7c969f196d"/>
            <w:vAlign w:val="bottom" pt14:Unid="97cdc6679195416fa052fa58aa8c790b"/>
          </w:tcPr>
          <w:p pt14:Unid="4578cf3334b147f5b8e76eb2664349c6">
            <w:pPr pt14:Unid="8940b7eb089a4d1b95b25f9dfca948c2">
              <w:spacing w:after="0" pt14:Unid="fbf81d02cd624d32bbcf1ca584d65bcb"/>
              <w:ind w:left="100" pt14:Unid="1423d66725764eeb8f775a7218dc8e6a"/>
              <w:rPr pt14:Unid="47f0177d7be54c77b3c31d7e64db69f7">
                <w:rFonts w:ascii="Arial" w:hAnsi="Arial" w:eastAsia="Arial" w:cs="Arial" pt14:Unid="15205276816e424abdf2bbcc021b46e5"/>
                <w:color w:val="auto" pt14:Unid="9bd8289573a74cbebd586e3a7db843f8"/>
                <w:sz w:val="22" pt14:Unid="5bd20c1e115b4b5d81eb972b7b0703b8"/>
                <w:szCs w:val="22" pt14:Unid="930ee75c2b104112bbe36d72b7973dd5"/>
              </w:rPr>
            </w:pPr>
            <w:r>
              <w:rPr pt14:Unid="8e9548c343834dc59af4c8142736f864">
                <w:rFonts w:ascii="Arial" w:hAnsi="Arial" w:eastAsia="Arial" w:cs="Arial" pt14:Unid="5025e2dfa2014839aaec93c2cf55aa15"/>
                <w:color w:val="auto" pt14:Unid="c3c80882f50944028af24442f4e41745"/>
                <w:sz w:val="22" pt14:Unid="1d3dab38946b413eba9c506329cc8633"/>
                <w:szCs w:val="22" pt14:Unid="e928968ba8074d01ae9a00aa3af9d928"/>
              </w:rPr>
              <w:t>8.2.2</w:t>
            </w:r>
          </w:p>
        </w:tc>
        <w:tc pt14:Unid="16009d734ebb4044812a6d0fd39f671f" pt14:SHA1Hash="4c8189ab4d5431d4145a6382eb41cc308bd11385">
          <w:tcPr pt14:Unid="afb3619eae074d52afe9929dff795ffb">
            <w:tcW w:w="6680" w:type="dxa" pt14:Unid="12d56fb0a8494fc5b26064ce5bd5c255"/>
            <w:vAlign w:val="bottom" pt14:Unid="9ff83a9bb104491abca85179b7d6926e"/>
          </w:tcPr>
          <w:p pt14:Unid="5fa3a4522cd24a64acdce43eeeac02df">
            <w:pPr pt14:Unid="33e9859de3c6424ebcd3d503ca8e4b9d">
              <w:spacing w:after="0" pt14:Unid="54882d2888394ae9be11a4612d25f07a"/>
              <w:ind w:right="51" pt14:Unid="10803a13ab6a4fbeaad9d08f8deb1d15"/>
              <w:jc w:val="right" pt14:Unid="b9a8240573174f1c8af917dd1ca73d04"/>
              <w:rPr pt14:Unid="bb7ad2470d4445399e7a2d4cb03b6aab">
                <w:rFonts w:ascii="Arial" w:hAnsi="Arial" w:eastAsia="Arial" w:cs="Arial" pt14:Unid="3861dbed051a49c687fbd954b1a5d5f3"/>
                <w:color w:val="auto" pt14:Unid="06301f88f7754c1aa70a819f19261f0a"/>
                <w:sz w:val="22" pt14:Unid="134b20182a274df48ae6ca9711d19b2a"/>
                <w:szCs w:val="22" pt14:Unid="8c900873d1254136938a641edfb230c4"/>
              </w:rPr>
            </w:pPr>
            <w:r>
              <w:rPr pt14:Unid="f3c2b997456e42d49848295aca73cd2c">
                <w:rFonts w:ascii="Arial" w:hAnsi="Arial" w:eastAsia="Arial" w:cs="Arial" pt14:Unid="a2e7c520c8f14a4cae7cb61d0546f3c4"/>
                <w:color w:val="auto" pt14:Unid="1b152ac8d3924a4199beace2f25a0de0"/>
                <w:sz w:val="22" pt14:Unid="a887b9730f124a00ac847fc8d1fd2d0b"/>
                <w:szCs w:val="22" pt14:Unid="50d8c641182c41b6b38da42aceadacf5"/>
              </w:rPr>
              <w:t>Tolerancia a fallos . . . . . . . . . . . . . . . . . . . . . . . . . . . . .</w:t>
            </w:r>
          </w:p>
        </w:tc>
        <w:tc pt14:Unid="6afa2885884f44958d55502b98cfe9e3" pt14:SHA1Hash="f56fb186563cd973ebb1f94d346322e1fc818c9e">
          <w:tcPr pt14:Unid="6a1cc9dbbfff4323ae1bc48ad886cfb4">
            <w:tcW w:w="380" w:type="dxa" pt14:Unid="065cc669121c4c349060f56a306aa371"/>
            <w:vAlign w:val="bottom" pt14:Unid="70be64f189014d17bdc215a8b5ec4a7e"/>
          </w:tcPr>
          <w:p pt14:Unid="9f554fb549504c0d9bae8613cc2850e8">
            <w:pPr pt14:Unid="38f4765bc8fe4ece892421da9ac5cedc">
              <w:spacing w:after="0" pt14:Unid="2b63ed2dc537471a883381c20dd8d6ff"/>
              <w:jc w:val="right" pt14:Unid="004cecfffb2840e5903047e69daa6f48"/>
              <w:rPr pt14:Unid="bd86a084ab5b4e268fab3cae2f9135dc">
                <w:color w:val="auto" pt14:Unid="b1a940aa6d2f47eca8b8315d1576c968"/>
                <w:sz w:val="20" pt14:Unid="1d920e34bb064f28a2ee4a6fd237716c"/>
                <w:szCs w:val="20" pt14:Unid="f32cd3a6ffa348c8bad5ec64910b0339"/>
              </w:rPr>
            </w:pPr>
            <w:r>
              <w:rPr pt14:Unid="9361ff36ff354f4abbce3cadc42b1bd8">
                <w:rFonts w:ascii="Arial" w:hAnsi="Arial" w:eastAsia="Arial" w:cs="Arial" pt14:Unid="d448009d38494a8890221743d1582ab8"/>
                <w:color w:val="auto" pt14:Unid="2681797c8179473f9423af92e9b272de"/>
                <w:sz w:val="22" pt14:Unid="0cad8a91242b4924b2401994204ccd51"/>
                <w:szCs w:val="22" pt14:Unid="888ae4b286c84b4782fa1163407a5015"/>
              </w:rPr>
              <w:t>69</w:t>
            </w:r>
          </w:p>
        </w:tc>
      </w:tr>
      <w:tr pt14:Unid="dc5d8ccccdc847b4953c380118adb703" pt14:CorrelatedSHA1Hash="2476c505c475efc2c63fe388f8b8b71ea4f5297d" pt14:SHA1Hash="2476c505c475efc2c63fe388f8b8b71ea4f5297d" pt14:StructureSHA1Hash="58d4abdc92bcad0ed6c17f4382e915e6731e4b62">
        <w:trPr pt14:Unid="86899059b6b044ef8d1a60bdfb6d5440">
          <w:trHeight w:val="273" pt14:Unid="d70e0bb35ae34337abfd3c9cd6c91e86"/>
        </w:trPr>
        <w:tc pt14:Unid="f1aefc95ed92454f9501f0f109c024e2" pt14:SHA1Hash="b90b8e947d8c3b09e63df8bfa3bb13cebd6bd22d">
          <w:tcPr pt14:Unid="fecc602a17254e8da5a2882c66a0318c">
            <w:tcW w:w="720" w:type="dxa" pt14:Unid="26ff553f2a7540769dcb49ca03229037"/>
            <w:vAlign w:val="bottom" pt14:Unid="1ac9d80003fc4a6fa13deeffef8ef7e0"/>
          </w:tcPr>
          <w:p pt14:Unid="f35754ef9a8d4b389cc48b1fad682710">
            <w:pPr pt14:Unid="2ab23388ff4745d183e0a88036cabf4b">
              <w:spacing w:after="0" pt14:Unid="d2ac0d340daf4472a7e7b10b761843ff"/>
              <w:rPr pt14:Unid="8d8e88c6f3284ce3ae0d12cbcac7bf3d">
                <w:color w:val="auto" pt14:Unid="b282226945534797b2d5759aaad448ec"/>
                <w:sz w:val="23" pt14:Unid="31a10ff015274998813db1ccaa47e0db"/>
                <w:szCs w:val="23" pt14:Unid="4745280ed4ad473b949919d07e38d0fa"/>
              </w:rPr>
            </w:pPr>
          </w:p>
        </w:tc>
        <w:tc pt14:Unid="8a7890ff64a14e5b85ccc34361e36f1c" pt14:SHA1Hash="4bf928f75df948943f7cd8800ae698bd684257cf">
          <w:tcPr pt14:Unid="f73f59d8460d48b28dfc1ff0a140d674">
            <w:tcW w:w="720" w:type="dxa" pt14:Unid="1438c67455164795a15c15ff7a874574"/>
            <w:vAlign w:val="bottom" pt14:Unid="b537ed56e6e548359f06d764225b46a7"/>
          </w:tcPr>
          <w:p pt14:Unid="3af5683130ca4d71bf29b6660e2ba9ce">
            <w:pPr pt14:Unid="91119152c6504147b35905ab54d755b6">
              <w:spacing w:after="0" pt14:Unid="1dd37d787f164581a138a8e61a997a4f"/>
              <w:ind w:left="100" pt14:Unid="2ff96e842b1040379f43b8793cadab64"/>
              <w:rPr pt14:Unid="838d4a14a17842ad8dd5ec2f753c5f93">
                <w:rFonts w:ascii="Arial" w:hAnsi="Arial" w:eastAsia="Arial" w:cs="Arial" pt14:Unid="6d3f22bf80264513a6ec846ed24e2113"/>
                <w:color w:val="auto" pt14:Unid="d0149794a3044e55a4d486e547b57c61"/>
                <w:sz w:val="22" pt14:Unid="35fbb8f3b0b74469951371ac386b8a8e"/>
                <w:szCs w:val="22" pt14:Unid="618cf4fd3ddb41279024650fdc4be688"/>
              </w:rPr>
            </w:pPr>
            <w:r>
              <w:rPr pt14:Unid="4b7560a0c52d495baad3ca65adf9e003">
                <w:rFonts w:ascii="Arial" w:hAnsi="Arial" w:eastAsia="Arial" w:cs="Arial" pt14:Unid="2a029784c3db4b72b93b4a944763378a"/>
                <w:color w:val="auto" pt14:Unid="775709e27e0d4cb78bd71c21b7b567b5"/>
                <w:sz w:val="22" pt14:Unid="c20a31a4980f4dacb06418e8798a2ae8"/>
                <w:szCs w:val="22" pt14:Unid="27752f0265de42c9b2e2a1294db56079"/>
              </w:rPr>
              <w:t>8.2.3</w:t>
            </w:r>
          </w:p>
        </w:tc>
        <w:tc pt14:Unid="17f69cf2784740e182adb27f3dcff7c6" pt14:SHA1Hash="6ade0beb5cce4ca09ea4359e7a8c42cb433cced0">
          <w:tcPr pt14:Unid="7c67a2680a5e476ba0df907a25cd05c6">
            <w:tcW w:w="6680" w:type="dxa" pt14:Unid="e62edc10b2cd4976b183f53e0e3b4ff5"/>
            <w:vAlign w:val="bottom" pt14:Unid="8647d37ee9284ef798867e806e21e733"/>
          </w:tcPr>
          <w:p pt14:Unid="c68439e4e75f40f59e0716b10eeb185d">
            <w:pPr pt14:Unid="69e801de185e44bd9f4b7c4e2fdbe25c">
              <w:spacing w:after="0" pt14:Unid="952845a7d9d94f2b8f46f9b4be40ee6f"/>
              <w:ind w:right="51" pt14:Unid="c15a58c762514090878e643062fca84a"/>
              <w:jc w:val="right" pt14:Unid="0ae26a46f7e746f58d0070d16dfc7b4c"/>
              <w:rPr pt14:Unid="41f75bd00fc14d54a1ef71003645d11f">
                <w:rFonts w:ascii="Arial" w:hAnsi="Arial" w:eastAsia="Arial" w:cs="Arial" pt14:Unid="780e22cc34b8468ebf6c0c25f0b0453e"/>
                <w:color w:val="auto" pt14:Unid="71f5ed7fc806459fab8a0ad3bf28b16a"/>
                <w:sz w:val="22" pt14:Unid="a8e21f6aaf2e43c98f28a3c426df7528"/>
                <w:szCs w:val="22" pt14:Unid="263d5c9d9fa74667981359f79c480ab7"/>
              </w:rPr>
            </w:pPr>
            <w:r>
              <w:rPr pt14:Unid="d8f0114193cd488187166e507f3872d6">
                <w:rFonts w:ascii="Arial" w:hAnsi="Arial" w:eastAsia="Arial" w:cs="Arial" pt14:Unid="ba10c080d69e43a9a08f1fe66c5f0cce"/>
                <w:color w:val="auto" pt14:Unid="fdc145faa43a43fd85d9459906f66cd9"/>
                <w:sz w:val="22" pt14:Unid="afafca69a31748abac2dcba9cc17da38"/>
                <w:szCs w:val="22" pt14:Unid="2731d87bfe9a4d0bad74a2bb232c73b6"/>
              </w:rPr>
              <w:t>Utilización de recursos . . . . . . . . . . . . . . . . . . . . . . . . . .</w:t>
            </w:r>
          </w:p>
        </w:tc>
        <w:tc pt14:Unid="750044ef1df64e419db8831c27c30e7a" pt14:SHA1Hash="8c10fd86fde1669c029987dc4c2ce22317813f12">
          <w:tcPr pt14:Unid="ddce83203a8e4285be39726848e3f51c">
            <w:tcW w:w="380" w:type="dxa" pt14:Unid="f53fe11b7563419ea484176a97e1fc37"/>
            <w:vAlign w:val="bottom" pt14:Unid="f5583750aef84f0688dca7bb1a28dd47"/>
          </w:tcPr>
          <w:p pt14:Unid="ba7e1665db22405d9d7d9c0d8c4d5378">
            <w:pPr pt14:Unid="f447ea9c68b24558a7eecd71cc2dae3c">
              <w:spacing w:after="0" pt14:Unid="3c8071f2573a410f92f5d94ed3769781"/>
              <w:jc w:val="right" pt14:Unid="eb4c1a1961194a9ba541cc1f4334a22c"/>
              <w:rPr pt14:Unid="085c500efdd240aa8fe67d4aa917edfd">
                <w:color w:val="auto" pt14:Unid="d418fb90ff0e42879b6d62ab04013671"/>
                <w:sz w:val="20" pt14:Unid="c646a98afeb64b1382851563bef9e45a"/>
                <w:szCs w:val="20" pt14:Unid="0b62e54536b24a1bb8766e8d1278bc90"/>
              </w:rPr>
            </w:pPr>
            <w:r>
              <w:rPr pt14:Unid="2f22b1a5b5954615a1b4deee305f7a75">
                <w:rFonts w:ascii="Arial" w:hAnsi="Arial" w:eastAsia="Arial" w:cs="Arial" pt14:Unid="c0a26868dac844d0ba746fed1c3c015b"/>
                <w:color w:val="auto" pt14:Unid="8f46f66e1f0849bab7f3c7edf9a1cbfc"/>
                <w:sz w:val="22" pt14:Unid="83a0ae96ee434c978152e96c248c5740"/>
                <w:szCs w:val="22" pt14:Unid="ea0ccdc3db2c4d45ab59051e789cb4c6"/>
              </w:rPr>
              <w:t>70</w:t>
            </w:r>
          </w:p>
        </w:tc>
      </w:tr>
      <w:tr pt14:Unid="5de839c2c96b4fd78681a06b1253a752" pt14:CorrelatedSHA1Hash="c4da68bbc684fa271db17d41acd8fd6db110e987" pt14:SHA1Hash="c4da68bbc684fa271db17d41acd8fd6db110e987" pt14:StructureSHA1Hash="58d4abdc92bcad0ed6c17f4382e915e6731e4b62">
        <w:trPr pt14:Unid="ebc9ed08dcaa4395b2c62458b9c681cf">
          <w:trHeight w:val="273" pt14:Unid="0fb04967a5954e85af2ced8093f331b0"/>
        </w:trPr>
        <w:tc pt14:Unid="9f2c957fff69408cadb6eea5e994763e" pt14:SHA1Hash="b90b8e947d8c3b09e63df8bfa3bb13cebd6bd22d">
          <w:tcPr pt14:Unid="2697d00730ee4c4bbd1c07bdf40d3968">
            <w:tcW w:w="720" w:type="dxa" pt14:Unid="7161db2d0942472c8540a71d0b3f2f01"/>
            <w:vAlign w:val="bottom" pt14:Unid="16e32ad288294470b3ecd97b847594c8"/>
          </w:tcPr>
          <w:p pt14:Unid="b526479b6dda4bf998555e8b4e694da4">
            <w:pPr pt14:Unid="d43b35d1b8a246158128db6853f9e7cd">
              <w:spacing w:after="0" pt14:Unid="e124dac4ec1340d59b233d4aa277dfca"/>
              <w:rPr pt14:Unid="11c0b605b53540b3832bc1646247ec2a">
                <w:color w:val="auto" pt14:Unid="d3d71319b2844d95af732304d48ed8a1"/>
                <w:sz w:val="23" pt14:Unid="b6351e03eb9b4baaab97e66feae9bf18"/>
                <w:szCs w:val="23" pt14:Unid="219f756c4993471896ae3fc0e4172bec"/>
              </w:rPr>
            </w:pPr>
          </w:p>
        </w:tc>
        <w:tc pt14:Unid="0c29fc842e254998b53cc95a3cff3a5b" pt14:SHA1Hash="92386c0718d52ddf2e6e1049f8e1130e617c1e19">
          <w:tcPr pt14:Unid="51f0a5e136394b718b2c310f340507e6">
            <w:tcW w:w="720" w:type="dxa" pt14:Unid="e0fea5f510a14ec1a579b72e7664cf49"/>
            <w:vAlign w:val="bottom" pt14:Unid="cb03d92371d24d13a6c8a20450b86af0"/>
          </w:tcPr>
          <w:p pt14:Unid="4a19549f065d4400b5851d0f613987b7">
            <w:pPr pt14:Unid="448ba2f69ca14e5aa275e5225fb3cc23">
              <w:spacing w:after="0" pt14:Unid="335516938615455ea05d4b55c56a02c5"/>
              <w:ind w:left="100" pt14:Unid="03eedabf9efa40b481237f4085e13b6c"/>
              <w:rPr pt14:Unid="77eb75a9b3ba4da682f8afcc62b4b008">
                <w:rFonts w:ascii="Arial" w:hAnsi="Arial" w:eastAsia="Arial" w:cs="Arial" pt14:Unid="c11149a906394a48aa03c3c2df60a8c4"/>
                <w:color w:val="auto" pt14:Unid="8b96683b0fe24bbeb6a5a75603b2f639"/>
                <w:sz w:val="22" pt14:Unid="34aa6fc705eb40878df36afa87ec54c1"/>
                <w:szCs w:val="22" pt14:Unid="3ffe7937dd1b4559839896dab3dc5369"/>
              </w:rPr>
            </w:pPr>
            <w:r>
              <w:rPr pt14:Unid="61b58bfeb3e2453baec87a63ae84056e">
                <w:rFonts w:ascii="Arial" w:hAnsi="Arial" w:eastAsia="Arial" w:cs="Arial" pt14:Unid="00774306593e44d1b6c6c7af7cc987e4"/>
                <w:color w:val="auto" pt14:Unid="4459900079b24b08809a4b58ae5dbc85"/>
                <w:sz w:val="22" pt14:Unid="9342fb760a2c443e8667f05f3a013ddf"/>
                <w:szCs w:val="22" pt14:Unid="487d4a878fff49cabaf45207d3e7d090"/>
              </w:rPr>
              <w:t>8.2.4</w:t>
            </w:r>
          </w:p>
        </w:tc>
        <w:tc pt14:Unid="2b941ecfc756490181863ab5a55af83a" pt14:SHA1Hash="3a2ae42972a4c706e5359d2ee4c58107f8c1cf3b">
          <w:tcPr pt14:Unid="7511b9bd33a449a38970cc2acbfc9684">
            <w:tcW w:w="6680" w:type="dxa" pt14:Unid="bb8e5cbaad1040eba9c44b61ba9bf9a6"/>
            <w:vAlign w:val="bottom" pt14:Unid="bb06703461d74e0c919e7bc60d850b2f"/>
          </w:tcPr>
          <w:p pt14:Unid="af6c2a77d0d34b4ea4dd1f52b27c72db">
            <w:pPr pt14:Unid="e277a32849b1487681fcc4f19b39f180">
              <w:spacing w:after="0" pt14:Unid="a651cde47555401a8b16251ff9f43cf4"/>
              <w:ind w:right="51" pt14:Unid="c96334e441b54adb8650bbe1debb3d15"/>
              <w:jc w:val="right" pt14:Unid="480604b6540347b1928eb1bbd68c19f4"/>
              <w:rPr pt14:Unid="3fe581b7d1da4c319c6739b77267b83a">
                <w:rFonts w:ascii="Arial" w:hAnsi="Arial" w:eastAsia="Arial" w:cs="Arial" pt14:Unid="5a09d6a0876a4a2a8ac430d723bba409"/>
                <w:color w:val="auto" pt14:Unid="aba951a81ab24d4982873603a619a042"/>
                <w:sz w:val="22" pt14:Unid="c797a2946cdf4308a8e19049363b142d"/>
                <w:szCs w:val="22" pt14:Unid="4ce0155f7b754ca68951737e8dbd030a"/>
              </w:rPr>
            </w:pPr>
            <w:r>
              <w:rPr pt14:Unid="77dccd95d18b41bcb645a2ee536e2359">
                <w:rFonts w:ascii="Arial" w:hAnsi="Arial" w:eastAsia="Arial" w:cs="Arial" pt14:Unid="068449876cfe419b8fef919b8c52fc9b"/>
                <w:color w:val="auto" pt14:Unid="a5959849685f4376942fdcfe09a15233"/>
                <w:sz w:val="22" pt14:Unid="f664c0b94a8c44d2905c80f8501b9974"/>
                <w:szCs w:val="22" pt14:Unid="9955b5bc68d546c4b1ef26d1887f872d"/>
              </w:rPr>
              <w:t>Capacidad de ser reemplazado . . . . . . . . . . . . . . . . . . . . .</w:t>
            </w:r>
          </w:p>
        </w:tc>
        <w:tc pt14:Unid="191f46bad1ef4baa89b175921363d168" pt14:SHA1Hash="55e3f5f2d1caaca9e410168eb839d929167494f0">
          <w:tcPr pt14:Unid="19214a452c654e99b53c846000f4fc64">
            <w:tcW w:w="380" w:type="dxa" pt14:Unid="47d495c8ce92419c90378b14b1d15ce5"/>
            <w:vAlign w:val="bottom" pt14:Unid="181a134673404729951466256f0246d5"/>
          </w:tcPr>
          <w:p pt14:Unid="056ec76d99c9421b94a2dda5c336833b">
            <w:pPr pt14:Unid="fa1af6665ce7429db95fb756334182fb">
              <w:spacing w:after="0" pt14:Unid="1edc04950f7d425db491d5f1dea50914"/>
              <w:jc w:val="right" pt14:Unid="a339c2b7876a4d1487b7c3ac1fecbfbf"/>
              <w:rPr pt14:Unid="6a55c732882a451c89c4c46f27cecfd1">
                <w:color w:val="auto" pt14:Unid="3a417ea50d24449f848a1d398babbcb7"/>
                <w:sz w:val="20" pt14:Unid="c5752c6c622d4aefa97615a7940d091f"/>
                <w:szCs w:val="20" pt14:Unid="b05dd2699b3044cd8eaa26be38be6464"/>
              </w:rPr>
            </w:pPr>
            <w:r>
              <w:rPr pt14:Unid="37b8e5ccc33c46c495a9d6ba372e982e">
                <w:rFonts w:ascii="Arial" w:hAnsi="Arial" w:eastAsia="Arial" w:cs="Arial" pt14:Unid="6403f1818789459aa7416a5643d4a8d2"/>
                <w:color w:val="auto" pt14:Unid="39fe54d6f4344bc39bcc0b88621b1bfd"/>
                <w:sz w:val="22" pt14:Unid="a4350385f6df4fa8b4f11b280ca7c844"/>
                <w:szCs w:val="22" pt14:Unid="5e2cda6b86ed42ce929824f00d25a1fd"/>
              </w:rPr>
              <w:t>71</w:t>
            </w:r>
          </w:p>
        </w:tc>
      </w:tr>
      <w:tr pt14:Unid="d14ac00d97ee489ea4a8004da04a7925" pt14:CorrelatedSHA1Hash="df2ce18c8633c654b9145ae19cf596b709761c30" pt14:SHA1Hash="df2ce18c8633c654b9145ae19cf596b709761c30" pt14:StructureSHA1Hash="21c83eeaf7c4efd77979dd9e88bf44426bd949df">
        <w:trPr pt14:Unid="46a6d4c0bb7b4ce8a6315c8616a88eb8">
          <w:trHeight w:val="273" pt14:Unid="167a6cbede1b42afb403936b91a231bd"/>
        </w:trPr>
        <w:tc pt14:Unid="c0e7297318c24517993384f871e8f78c" pt14:SHA1Hash="d378542e84dde9cbb9453e3edcb35397340efcb9">
          <w:tcPr pt14:Unid="c3f89e7543744468b38f401867f4b1d9">
            <w:tcW w:w="720" w:type="dxa" pt14:Unid="763e3a225e79436c9eb27ebe1dcbc718"/>
            <w:vAlign w:val="bottom" pt14:Unid="9ca70cfb74e54a52aec9b4eb237728b0"/>
          </w:tcPr>
          <w:p pt14:Unid="33d1fbdb0b74492fac7a1d4bd9fd8bfb">
            <w:pPr pt14:Unid="b9e73b532eee41e4a410b0bba255d32e">
              <w:spacing w:after="0" pt14:Unid="b0a15af3fb0545e9a17f6e486059063c"/>
              <w:ind w:right="12" pt14:Unid="815a22d0136446048a7e9202062ebc7e"/>
              <w:jc w:val="right" pt14:Unid="40f218dfa30f4a849499e3335efc9dcd"/>
              <w:rPr pt14:Unid="d0f43962e46542a2a9b78f7aab96559a">
                <w:rFonts w:ascii="Arial" w:hAnsi="Arial" w:eastAsia="Arial" w:cs="Arial" pt14:Unid="5f45997fe870424e82a9e8b81a51509d"/>
                <w:color w:val="auto" pt14:Unid="243ecbf5d3324ea39de7b9d713d776cf"/>
                <w:sz w:val="22" pt14:Unid="2dd0685a91f1435fba20b1cd92bfe9f2"/>
                <w:szCs w:val="22" pt14:Unid="8c6ecb69b90d44febf7899e7c6aad1a4"/>
              </w:rPr>
            </w:pPr>
            <w:r>
              <w:rPr pt14:Unid="19abfc0b29db4a48a6e72dc40306697b">
                <w:rFonts w:ascii="Arial" w:hAnsi="Arial" w:eastAsia="Arial" w:cs="Arial" pt14:Unid="79df017d24264ac1bdd6208a25da1bd0"/>
                <w:color w:val="auto" pt14:Unid="bad484bf6b6d484383f82e2155ec9530"/>
                <w:sz w:val="22" pt14:Unid="2002866c838c43f992c5abab6080188e"/>
                <w:szCs w:val="22" pt14:Unid="b625a530fea34780b8c37b94843aa128"/>
              </w:rPr>
              <w:t>8.3</w:t>
            </w:r>
          </w:p>
        </w:tc>
        <w:tc pt14:Unid="d4a83e646f6a4738a923562f42d8c85f" pt14:SHA1Hash="03b41370d6868b6274a431de1995bb04f19bde50">
          <w:tcPr pt14:Unid="888b831e93134f0393461c75df4cc201">
            <w:tcW w:w="7400" w:type="dxa" pt14:Unid="b95d87aa27c7466ba9b926ce842316e4"/>
            <w:gridSpan w:val="2" pt14:Unid="4fbf9c02ed454db0b24e9d728d701427"/>
            <w:vAlign w:val="bottom" pt14:Unid="6af7899289204e53984bcfc7d792cb61"/>
          </w:tcPr>
          <w:p pt14:Unid="137c74b0423a4847907cdb9bc68d2eed">
            <w:pPr pt14:Unid="11cdc9d4e1cf41618ba977b448fa00d4">
              <w:spacing w:after="0" pt14:Unid="740638737701462abfa06cfea438cae0"/>
              <w:ind w:right="51" pt14:Unid="0b408ce2f0054fa59765658fae4195b6"/>
              <w:jc w:val="right" pt14:Unid="a1de566eae3842de8671b3707c0260c1"/>
              <w:rPr pt14:Unid="56ad9a0dbcf24506ade689def8a15889">
                <w:rFonts w:ascii="Arial" w:hAnsi="Arial" w:eastAsia="Arial" w:cs="Arial" pt14:Unid="9782205e7b9148b8b49fe2821e8c77f5"/>
                <w:color w:val="auto" pt14:Unid="28b9e2d40b334c5e99dca037ce2304c4"/>
                <w:sz w:val="22" pt14:Unid="02849ad64cf549c78ef0ddc62fa916c9"/>
                <w:szCs w:val="22" pt14:Unid="0354111e9311484580c76daa4854624a"/>
              </w:rPr>
            </w:pPr>
            <w:r>
              <w:rPr pt14:Unid="7a0c77f2e90a4bb6939111df2b73c090">
                <w:rFonts w:ascii="Arial" w:hAnsi="Arial" w:eastAsia="Arial" w:cs="Arial" pt14:Unid="db88c8c6b8f24fed990e03f007ef06fc"/>
                <w:color w:val="auto" pt14:Unid="1dc6fe2561c046d0b48d7539fc86e130"/>
                <w:sz w:val="22" pt14:Unid="7e9cdc61882c4ea3a7c6be612cd3fb98"/>
                <w:szCs w:val="22" pt14:Unid="e03504d4873744edbc7a32599a6a2a66"/>
              </w:rPr>
              <w:t>Otras posibles soluciones . . . . . . . . . . . . . . . . . . . . . . . . . . . . .</w:t>
            </w:r>
          </w:p>
        </w:tc>
        <w:tc pt14:Unid="23e40ae136934757a36f310ca53ee5b6" pt14:SHA1Hash="964b539a011ff493b97816cf094d52099fb61cff">
          <w:tcPr pt14:Unid="bfb8beb90ce248e7996c4a170f25b295">
            <w:tcW w:w="380" w:type="dxa" pt14:Unid="21734fc034fa49098dc75c726495b3d8"/>
            <w:vAlign w:val="bottom" pt14:Unid="62859bf98945473f901b14d81bf249e4"/>
          </w:tcPr>
          <w:p pt14:Unid="77357d48c2f441f180998ecfd790bfe2">
            <w:pPr pt14:Unid="a066270d5baa4ae7aee6269f67f8a956">
              <w:spacing w:after="0" pt14:Unid="f71c18e75345415584a945d053275c5f"/>
              <w:jc w:val="right" pt14:Unid="470708c1f6274032b1e617a0e4645d02"/>
              <w:rPr pt14:Unid="91f93ff7edf5452b85488f308726196d">
                <w:color w:val="auto" pt14:Unid="fb1d02d7cfe54483969aa899e5dc834b"/>
                <w:sz w:val="20" pt14:Unid="f05865d2e77447f8b2422bacc1f74394"/>
                <w:szCs w:val="20" pt14:Unid="1a4b7dd8a0c04b94b60e869b03984193"/>
              </w:rPr>
            </w:pPr>
            <w:r>
              <w:rPr pt14:Unid="93af969c3b554b3a9243d96e6a682a1c">
                <w:rFonts w:ascii="Arial" w:hAnsi="Arial" w:eastAsia="Arial" w:cs="Arial" pt14:Unid="fd003465bfa0467299ed9bdb0f7f31f9"/>
                <w:color w:val="auto" pt14:Unid="b6828edbfb4949aaa24b54d97f4a88da"/>
                <w:sz w:val="22" pt14:Unid="a120d51576564226b219368411374455"/>
                <w:szCs w:val="22" pt14:Unid="e0ba6d650bbe40bc80b120fef4667f3a"/>
              </w:rPr>
              <w:t>72</w:t>
            </w:r>
          </w:p>
        </w:tc>
      </w:tr>
      <w:tr pt14:Unid="9f63c65e2dce4462ad48e4ec61768e7b" pt14:CorrelatedSHA1Hash="4327404ae2093523ddbc8da94036ac6e6c75f620" pt14:SHA1Hash="4327404ae2093523ddbc8da94036ac6e6c75f620" pt14:StructureSHA1Hash="21c83eeaf7c4efd77979dd9e88bf44426bd949df">
        <w:trPr pt14:Unid="c2a14673568542f8b4a5f4dffedc879f">
          <w:trHeight w:val="273" pt14:Unid="5654daa8c51f4d44ab3156e3f110c545"/>
        </w:trPr>
        <w:tc pt14:Unid="1cb42eda88c74091b0bde281848bb003" pt14:SHA1Hash="c65ce5b0fadbb41637ee15e76bccb4a5121e2ae7">
          <w:tcPr pt14:Unid="b6a3f5bbac3c4c0889f4322a44cb03c0">
            <w:tcW w:w="720" w:type="dxa" pt14:Unid="19ca267c28f340aeb7f8ef0233a2d4fc"/>
            <w:vAlign w:val="bottom" pt14:Unid="8bdaab32d85940228019654388603659"/>
          </w:tcPr>
          <w:p pt14:Unid="63c8ac74fff94633ab0f8a2898640394">
            <w:pPr pt14:Unid="cf9eb6ab7b7b4de7bc2bb17b845e093d">
              <w:spacing w:after="0" pt14:Unid="c0f8443872724a1897e11700bfc9277f"/>
              <w:ind w:right="12" pt14:Unid="39fae291a8e449b5948a10c80e175abf"/>
              <w:jc w:val="right" pt14:Unid="edef8f621ffd4e09b6095e4f5021fa0a"/>
              <w:rPr pt14:Unid="ea49b6050cc74fec9e15981262745a1b">
                <w:rFonts w:ascii="Arial" w:hAnsi="Arial" w:eastAsia="Arial" w:cs="Arial" pt14:Unid="d2b858d54c9b49e385f4725115862bf1"/>
                <w:color w:val="auto" pt14:Unid="85eb0529278d4461b40d2c567b5c949c"/>
                <w:sz w:val="22" pt14:Unid="652542c799214fbab0b5e041d204f9b0"/>
                <w:szCs w:val="22" pt14:Unid="7de11c549939423e85461a86da4e9c26"/>
              </w:rPr>
            </w:pPr>
            <w:r>
              <w:rPr pt14:Unid="8c92d89ed9b34d7383afc02b5f23d89f">
                <w:rFonts w:ascii="Arial" w:hAnsi="Arial" w:eastAsia="Arial" w:cs="Arial" pt14:Unid="d403c064e7264d0291040fe2e9470643"/>
                <w:color w:val="auto" pt14:Unid="f514df464d3b4259b756a0d676b6da32"/>
                <w:sz w:val="22" pt14:Unid="4ab0a5c76f7d46dc9c9667bf8796badb"/>
                <w:szCs w:val="22" pt14:Unid="0bafed11de1a4f138f467b20c353e38f"/>
              </w:rPr>
              <w:t>8.4</w:t>
            </w:r>
          </w:p>
        </w:tc>
        <w:tc pt14:Unid="2a159ea90d5c46cea22c687c3ad3afa2" pt14:SHA1Hash="1ec6a724671cfb0f695798aa96754b94801b0822">
          <w:tcPr pt14:Unid="464af4683eae4d99a3d2dcd033bc07fd">
            <w:tcW w:w="7400" w:type="dxa" pt14:Unid="7f0225765a5c44a1a52518adbf96243b"/>
            <w:gridSpan w:val="2" pt14:Unid="eb4a42b4fdd14a288047b89a59c8ebb6"/>
            <w:vAlign w:val="bottom" pt14:Unid="d8cd47722ad74b56af7b400c3d085aae"/>
          </w:tcPr>
          <w:p pt14:Unid="41241e23a8a74d05aa3190a425034c66">
            <w:pPr pt14:Unid="ee8b86fbbc1c4ec08d75686c147e4a87">
              <w:spacing w:after="0" pt14:Unid="4c47833cd77044d485a248edfa865e2e"/>
              <w:ind w:right="51" pt14:Unid="47529c02377e4ba084f8554aeb4b7ec5"/>
              <w:jc w:val="right" pt14:Unid="a02141280dab492c93c558797bf793f4"/>
              <w:rPr pt14:Unid="634ef6130aec4dfc9f9edfc612cc43cf">
                <w:rFonts w:ascii="Arial" w:hAnsi="Arial" w:eastAsia="Arial" w:cs="Arial" pt14:Unid="b7cb8f0cbff141a3836d41eebe9a4044"/>
                <w:color w:val="auto" pt14:Unid="af6d0893f22e47f08b56c609776f46d7"/>
                <w:sz w:val="22" pt14:Unid="71e58bf80b234b28ab594b6cb8dbd858"/>
                <w:szCs w:val="22" pt14:Unid="9e01ce7a18a14338b5f2ca9e1d7f3a80"/>
              </w:rPr>
            </w:pPr>
            <w:r>
              <w:rPr pt14:Unid="39d2e1de297546cf8efe5e15f44f60e7">
                <w:rFonts w:ascii="Arial" w:hAnsi="Arial" w:eastAsia="Arial" w:cs="Arial" pt14:Unid="aa89bbb9b470475ba0dd5e5aa4fef8ec"/>
                <w:color w:val="auto" pt14:Unid="ee5000f23a414c6db8265bcafd39f5fe"/>
                <w:sz w:val="22" pt14:Unid="ec9b9c2c7d43471e931700d1730c79bf"/>
                <w:szCs w:val="22" pt14:Unid="af7d89a913a4488682e09694d6862a70"/>
              </w:rPr>
              <w:t>Ventajas e inconvenientes de los microservicios . . . . . . . . . . . . . . . .</w:t>
            </w:r>
          </w:p>
        </w:tc>
        <w:tc pt14:Unid="cc4f051122d543c19c6ea8a2049ff4ea" pt14:SHA1Hash="4caf98d6c601627e8524e0179c16a8339dbbd279">
          <w:tcPr pt14:Unid="b0ad5b3cceb244f896530bdd1e8f7f9e">
            <w:tcW w:w="380" w:type="dxa" pt14:Unid="1cd1fa7856074f22b61f7e87502d1d42"/>
            <w:vAlign w:val="bottom" pt14:Unid="fdbc6470c9cc41d587debeb12397736a"/>
          </w:tcPr>
          <w:p pt14:Unid="e4d8d613ddd948138e6526998dc85cef">
            <w:pPr pt14:Unid="3f3f3350effc4de9b59ba0768823782c">
              <w:spacing w:after="0" pt14:Unid="a9a562dcfc5f4ce69546639a2e9700ee"/>
              <w:jc w:val="right" pt14:Unid="4c4faa08b8d24f89b7abc32b55abf91c"/>
              <w:rPr pt14:Unid="70256552acfa4409816888ae81bc6e9a">
                <w:color w:val="auto" pt14:Unid="93d3d62bc45544cba013ce8305309b87"/>
                <w:sz w:val="20" pt14:Unid="14d27f652cc94f51b9bb44a7c97c237a"/>
                <w:szCs w:val="20" pt14:Unid="48d7a37d41bc46d785572693a0ef33cb"/>
              </w:rPr>
            </w:pPr>
            <w:r>
              <w:rPr pt14:Unid="46f1161575eb42bbbdfb1ad15981140d">
                <w:rFonts w:ascii="Arial" w:hAnsi="Arial" w:eastAsia="Arial" w:cs="Arial" pt14:Unid="2c390f4bbb7f48c69a63aa67e88709da"/>
                <w:color w:val="auto" pt14:Unid="c888cf9c06c846ed90c2774a253953f7"/>
                <w:sz w:val="22" pt14:Unid="7dd8560963d6425fa4b912e8a47d4a6b"/>
                <w:szCs w:val="22" pt14:Unid="ce88740969c74959898598017ee72278"/>
              </w:rPr>
              <w:t>73</w:t>
            </w:r>
          </w:p>
        </w:tc>
      </w:tr>
      <w:tr pt14:Unid="a0b73030720449ae930eee994e1ef2e2" pt14:CorrelatedSHA1Hash="d085d5a79f6248629bd2b87cfd2e5c51ebccc78f" pt14:SHA1Hash="d085d5a79f6248629bd2b87cfd2e5c51ebccc78f" pt14:StructureSHA1Hash="21c83eeaf7c4efd77979dd9e88bf44426bd949df">
        <w:trPr pt14:Unid="31044974888c47d39e5a628d7cf87d08">
          <w:trHeight w:val="273" pt14:Unid="c86fd42fe2234e259f5fc3321c5f9d9e"/>
        </w:trPr>
        <w:tc pt14:Unid="07c9f68224ba41e981d643e2e692c3d5" pt14:SHA1Hash="b5add2fd27547599aeb33f36fd776667703539f8">
          <w:tcPr pt14:Unid="147f6ef3e80d46b2a5d1c5ef1a435b33">
            <w:tcW w:w="720" w:type="dxa" pt14:Unid="c7d12a71a484461fa718fb8a18736aa2"/>
            <w:vAlign w:val="bottom" pt14:Unid="efc02ebcb61c44528dba6e6bedcdee8f"/>
          </w:tcPr>
          <w:p pt14:Unid="807b41a842764901b971b322cf7bb022">
            <w:pPr pt14:Unid="3d7f4dc112cd4854bcb1dfc2e27f8cce">
              <w:spacing w:after="0" pt14:Unid="f0350bf118e54882818689b7fafa160a"/>
              <w:ind w:right="12" pt14:Unid="9f2e9407615048b188cfe8ead20dd843"/>
              <w:jc w:val="right" pt14:Unid="32c8743fff03465db8005a13e0392b3f"/>
              <w:rPr pt14:Unid="d293b69217724c1bbcc07fb54190b292">
                <w:rFonts w:ascii="Arial" w:hAnsi="Arial" w:eastAsia="Arial" w:cs="Arial" pt14:Unid="4c936d311b9a40f3b5efb36ba438580d"/>
                <w:color w:val="auto" pt14:Unid="710400541b09410fabba5ee0d974c1f7"/>
                <w:sz w:val="22" pt14:Unid="62992872bc1542cdbfbacd33074ad410"/>
                <w:szCs w:val="22" pt14:Unid="a787d2e63ce84c3dbc3d41b287900c03"/>
              </w:rPr>
            </w:pPr>
            <w:r>
              <w:rPr pt14:Unid="e88567d43a8341728ac24537020385e6">
                <w:rFonts w:ascii="Arial" w:hAnsi="Arial" w:eastAsia="Arial" w:cs="Arial" pt14:Unid="613ef934a2944fe2b6cd3c5bdfd13a0a"/>
                <w:color w:val="auto" pt14:Unid="ed0699bb8efa4b0fa376ccf09cdb8675"/>
                <w:sz w:val="22" pt14:Unid="c1c6ea7acdce4448a49c791b5afc4484"/>
                <w:szCs w:val="22" pt14:Unid="8d628a99d75a4d6582170f90b2b27d3b"/>
              </w:rPr>
              <w:t>8.5</w:t>
            </w:r>
          </w:p>
        </w:tc>
        <w:tc pt14:Unid="e271adce02f74c0a941e6fc06626518e" pt14:SHA1Hash="668269383a9173fc038efc7c2ef2ffc086858c0e">
          <w:tcPr pt14:Unid="f55f74c546af4cab959a86ccbfb34da9">
            <w:tcW w:w="7400" w:type="dxa" pt14:Unid="cfa10c2d2dbc4462a4b1f9ed6f448493"/>
            <w:gridSpan w:val="2" pt14:Unid="39d631e48fa94d3992e94eaea9befc93"/>
            <w:vAlign w:val="bottom" pt14:Unid="f5ddfaecfe224f8b959de8128112734a"/>
          </w:tcPr>
          <w:p pt14:Unid="1b5e220951de4dc4ade47eb496e567b0">
            <w:pPr pt14:Unid="16528643ba0e42e2862f31530d62ec2a">
              <w:spacing w:after="0" pt14:Unid="7743d635b807411a924ca3f16084de39"/>
              <w:ind w:right="51" pt14:Unid="1e4bdd14048a4f81aa9c09338e53ddd8"/>
              <w:jc w:val="right" pt14:Unid="a5ae74e002c346e196baf51ea9c4d12a"/>
              <w:rPr pt14:Unid="0ba022d19b91408bb29d4087808e761a">
                <w:rFonts w:ascii="Arial" w:hAnsi="Arial" w:eastAsia="Arial" w:cs="Arial" pt14:Unid="8170af85c27442d1b94abb3b803c5328"/>
                <w:color w:val="auto" pt14:Unid="13f8c40c9ec844eb8695259e76b69c54"/>
                <w:sz w:val="22" pt14:Unid="7a7b45bc1b224069a7d6ceb000bac8b2"/>
                <w:szCs w:val="22" pt14:Unid="75e34da3ed044dab8ba83500f8af7f68"/>
              </w:rPr>
            </w:pPr>
            <w:r>
              <w:rPr pt14:Unid="55778df613584f9685423be7f5fed99b">
                <w:rFonts w:ascii="Arial" w:hAnsi="Arial" w:eastAsia="Arial" w:cs="Arial" pt14:Unid="c48672dd035747d8bb239ef1cc8fffcc"/>
                <w:color w:val="auto" pt14:Unid="8d7735e15b5d40c880c1437faa2be732"/>
                <w:sz w:val="22" pt14:Unid="ca3afc8a61dd4307b50707e4e0549c11"/>
                <w:szCs w:val="22" pt14:Unid="8149487f1e114b26bf140322268b1b08"/>
              </w:rPr>
              <w:t>Consideraciones finales . . . . . . . . . . . . . . . . . . . . . . . . . . . . . .</w:t>
            </w:r>
          </w:p>
        </w:tc>
        <w:tc pt14:Unid="8a4668dfa2364996a46613a351400a3d" pt14:SHA1Hash="4caf98d6c601627e8524e0179c16a8339dbbd279">
          <w:tcPr pt14:Unid="8efefea590ef443a9a165ddfc756a29c">
            <w:tcW w:w="380" w:type="dxa" pt14:Unid="773fba81fbf04b17a22a230d30c9fe61"/>
            <w:vAlign w:val="bottom" pt14:Unid="840ed739681f40b0a6f6b64ee8c80ced"/>
          </w:tcPr>
          <w:p pt14:Unid="654cdff7d4ee4edfa6d72a39e9d09d39">
            <w:pPr pt14:Unid="9236fa015fe04de4862c0d17bcc78cea">
              <w:spacing w:after="0" pt14:Unid="17f473c67dba469186142964361a5a7c"/>
              <w:jc w:val="right" pt14:Unid="54889f3cfb094bc08261b6becca27a7a"/>
              <w:rPr pt14:Unid="1043d90d44de467a9db1e4c740f7f7b7">
                <w:color w:val="auto" pt14:Unid="abcd3a75a1d6435c930ca8e248e798ce"/>
                <w:sz w:val="20" pt14:Unid="2ab286c4fa8244acb3a1b532719c84d7"/>
                <w:szCs w:val="20" pt14:Unid="14f223c4c1bc4d2181ac6ae70a739294"/>
              </w:rPr>
            </w:pPr>
            <w:r>
              <w:rPr pt14:Unid="6f2b63b90cc941c7977e7436bf008116">
                <w:rFonts w:ascii="Arial" w:hAnsi="Arial" w:eastAsia="Arial" w:cs="Arial" pt14:Unid="6734dc76db1b46379192d5e5e276acf9"/>
                <w:color w:val="auto" pt14:Unid="a413b06bb05d4699af004f2e8a660ac7"/>
                <w:sz w:val="22" pt14:Unid="c899912d7d3f4e3aa253d9691fa76560"/>
                <w:szCs w:val="22" pt14:Unid="3918b1c6471c4714841f9dbd6cda2738"/>
              </w:rPr>
              <w:t>73</w:t>
            </w:r>
          </w:p>
        </w:tc>
      </w:tr>
    </w:tbl>
    <w:p pt14:Unid="f66beb4f6b104ce78933ec4e095fc2d8">
      <w:pPr pt14:Unid="de25554dfe5b49798226b9c2c89f0eeb"/>
    </w:p>
    <w:p pt14:Unid="981dfee6978742338232d5f8267d74f7">
      <w:pPr pt14:Unid="f9c7bb4f44bd495492dbfad43e8d7604">
        <w:spacing w:after="0" w:line="1" w:lineRule="exact" pt14:Unid="dabadad6f4174459b7b1dddb248337aa"/>
        <w:rPr pt14:Unid="8071bd5199a24d4986b49cf5ebc0ce71">
          <w:color w:val="auto" pt14:Unid="b7cbc01ada7d449ebb8472e8a23b9daa"/>
          <w:sz w:val="20" pt14:Unid="6cd21a0dbf5a4e3b9a2a587b358e2b7a"/>
          <w:szCs w:val="20" pt14:Unid="cba9b43f1da341098c8aa71c3d5d0ca1"/>
        </w:rPr>
      </w:pPr>
    </w:p>
    <w:tbl pt14:Unid="e2ec2e7647204021ac9db06923cb7ca0" pt14:CorrelatedSHA1Hash="25e7658054b9be649c480d1e84057ce8ed89ba51" pt14:SHA1Hash="25e7658054b9be649c480d1e84057ce8ed89ba51" pt14:StructureSHA1Hash="de31f9563cc49c7d67f3d137e795c7b626211425">
      <w:tblPr pt14:Unid="e0b4b64cdafd4389acb55365db91486c">
        <w:tblInd w:w="260" w:type="dxa" pt14:Unid="9cd4025a40d74fbf8fadf28941ce3a30"/>
        <w:tblLayout w:type="fixed" pt14:Unid="e99959cf31094db6b548f31924307787"/>
        <w:tblCellMar pt14:Unid="0014e24269404cab9182fb92f7f9f810">
          <w:top w:w="0" w:type="dxa" pt14:Unid="2198cfd2dbc942958c0129959b34629f"/>
          <w:left w:w="0" w:type="dxa" pt14:Unid="4cf5ea1e8f3446f8bc259057cc22f75b"/>
          <w:bottom w:w="0" w:type="dxa" pt14:Unid="5c77a063f1a1403293132ea3aa59e27c"/>
          <w:right w:w="0" w:type="dxa" pt14:Unid="5cacfe1c0ab44bc8bf47a3f7035d4c8f"/>
        </w:tblCellMar>
      </w:tblPr>
      <w:tr pt14:Unid="e1d3cd9608da486288c30a71212e17dc" pt14:CorrelatedSHA1Hash="df726ef25ab9c149e2b2be66e98943f71da9e5e4" pt14:SHA1Hash="df726ef25ab9c149e2b2be66e98943f71da9e5e4" pt14:StructureSHA1Hash="eb6890cd44d11b32a968755a0ceecc5379af07b5">
        <w:trPr pt14:Unid="cfd6b040c18e43b98d6ed9e2f0e630d5">
          <w:trHeight w:val="328" pt14:Unid="1fb94bfb2845473d9a9bd5d31934f5b8"/>
        </w:trPr>
        <w:tc pt14:Unid="f191536ff68d48538f0b74d729f154e8" pt14:SHA1Hash="fe9d67e64786bea20f27436cb0e159a8e6f190e0">
          <w:tcPr pt14:Unid="e0a45499f21c4c45bf2d00a118a0baa9">
            <w:tcW w:w="8080" w:type="dxa" pt14:Unid="a9087521d1874f1eaebddac2850aa7fb"/>
            <w:gridSpan w:val="3" pt14:Unid="29047c9c222d468fb5a9cea69d604082"/>
            <w:vAlign w:val="bottom" pt14:Unid="81048725dddd4e0ca15f32357f12f3f2"/>
          </w:tcPr>
          <w:p pt14:Unid="e569b2f8cdd8461884bc5004315939fe">
            <w:pPr pt14:Unid="c778c7a941d84a988ad06388ab02bd8e">
              <w:spacing w:after="0" pt14:Unid="d4fa766d90c4458f8f0f51a3f88af2e7"/>
              <w:rPr pt14:Unid="572e9721b63346a48da6c5d15fa39d92">
                <w:color w:val="auto" pt14:Unid="f7a2c891dca640b29046595c766ee5b5"/>
                <w:sz w:val="20" pt14:Unid="fcd3102743ed43f3be316569bf28e4e8"/>
                <w:szCs w:val="20" pt14:Unid="788837dd6bc14b28a5be6ed3bd6910d2"/>
              </w:rPr>
            </w:pPr>
            <w:r>
              <w:rPr pt14:Unid="1c56be3b5e96480ba6b09d431eecf7ab">
                <w:rFonts w:ascii="Arial" w:hAnsi="Arial" w:eastAsia="Arial" w:cs="Arial" pt14:Unid="77586fa3e273452cb433bb6cbebf8c29"/>
                <w:color w:val="auto" pt14:Unid="831cb6dc69fd4aa196e0a8af85e44c20"/>
                <w:sz w:val="24" pt14:Unid="e3f36623b5bb4255bfd6fbb349e2be22"/>
                <w:szCs w:val="24" pt14:Unid="6ac0e6915bb345f1b4edf7465189aa7f"/>
              </w:rPr>
              <w:t>ÍNDICE GENERAL</w:t>
            </w:r>
          </w:p>
        </w:tc>
        <w:tc pt14:Unid="d29cb6234436461182691f2dca89a775" pt14:SHA1Hash="bb970b82691764a76424e977690880251d1a2ee8">
          <w:tcPr pt14:Unid="b7a13a29837b4ca0a6e3ba1d6b79be41">
            <w:tcW w:w="420" w:type="dxa" pt14:Unid="79a60a7052f24c8e9fd017d0e794790a"/>
            <w:vAlign w:val="bottom" pt14:Unid="5d5be6f966f84c029551840edc697e66"/>
          </w:tcPr>
          <w:p pt14:Unid="31e7d095735242a287e1e15cbb031bf3">
            <w:pPr pt14:Unid="4136acfc8ec045b7847265f43b283943">
              <w:spacing w:after="0" pt14:Unid="119fae2300604d97866a34a4908b8877"/>
              <w:jc w:val="right" pt14:Unid="ada4eb7afbb148838e6480af21da184f"/>
              <w:rPr pt14:Unid="26a52a7555704145b5ca7925fe351a1b">
                <w:color w:val="auto" pt14:Unid="7432249eca0340e392c700d0c49427a6"/>
                <w:sz w:val="20" pt14:Unid="657734a2f54f43b9a79496dc57001a07"/>
                <w:szCs w:val="20" pt14:Unid="8afaf6ed1ca243c6b1f9d93506cf74db"/>
              </w:rPr>
            </w:pPr>
            <w:r>
              <w:rPr pt14:Unid="6e9b3fc9e0df49179f8a823898d5cd2c">
                <w:rFonts w:ascii="Arial" w:hAnsi="Arial" w:eastAsia="Arial" w:cs="Arial" pt14:Unid="e428f9aeea4c46a48240e762b5e887cd"/>
                <w:b w:val="1" pt14:Unid="fc9dda37192247a2ad45080704822b63"/>
                <w:bCs w:val="1" pt14:Unid="8bb8a95c66d24fd89e1de19462e81b6e"/>
                <w:color w:val="auto" pt14:Unid="bd3ec71dbf80471cb97d40315f275f67"/>
                <w:sz w:val="17" pt14:Unid="f6b2b521c72a47dd898c176a079f7248"/>
                <w:szCs w:val="17" pt14:Unid="1c81d57f9513497a9dd9a1cac43d68ce"/>
              </w:rPr>
              <w:t>VII</w:t>
            </w:r>
          </w:p>
        </w:tc>
      </w:tr>
      <w:tr pt14:Unid="086763dc734946f8be0e378bb1472de4" pt14:CorrelatedSHA1Hash="20b213f3c723eb0c58b890cb8f3664f39bf7d1a7" pt14:SHA1Hash="20b213f3c723eb0c58b890cb8f3664f39bf7d1a7" pt14:StructureSHA1Hash="20b213f3c723eb0c58b890cb8f3664f39bf7d1a7">
        <w:trPr pt14:Unid="f25346be70d44cc0abc94f69283d16aa">
          <w:trHeight w:val="33" pt14:Unid="511c0b77c0154377b84fd53e1128810a"/>
        </w:trPr>
        <w:tc pt14:Unid="c319e59cdde8433b93e32bbabad2b5a2" pt14:SHA1Hash="b90b8e947d8c3b09e63df8bfa3bb13cebd6bd22d">
          <w:tcPr pt14:Unid="703a7ae865d64ba68664d81c43dab0da">
            <w:tcW w:w="240" w:type="dxa" pt14:Unid="aee5c0f20f9e4677ad7eeb1d5d267a42"/>
            <w:tcBorders pt14:Unid="c412d9790dbd45c88cc4709cdb023d8e">
              <w:bottom w:val="single" w:color="auto" w:sz="8" pt14:Unid="3780868bafd84dd4be67705bca377579"/>
            </w:tcBorders>
            <w:vAlign w:val="bottom" pt14:Unid="7a34d819ee4e4a6e91c5de94261263d2"/>
          </w:tcPr>
          <w:p pt14:Unid="f19ed6ec6959443bb5123817da30cff8">
            <w:pPr pt14:Unid="84f6b1f84fb54a91a952d44f3223fc6a">
              <w:spacing w:after="0" pt14:Unid="ae04c6b81e85439b8d37988552b7c5d0"/>
              <w:rPr pt14:Unid="1e2f98b799c2471b91dc3cde63d33787">
                <w:color w:val="auto" pt14:Unid="4f919aaf7f31497d9d30f48abe86292a"/>
                <w:sz w:val="2" pt14:Unid="97d45e9ea88946b08aeb9736fa60c4df"/>
                <w:szCs w:val="2" pt14:Unid="e2b40d9d57d84b578492ce3f17727efc"/>
              </w:rPr>
            </w:pPr>
          </w:p>
        </w:tc>
        <w:tc pt14:Unid="ead88f2293d84b20a48ae504fa769c2d" pt14:SHA1Hash="3779a39088d116891b3a297cd23b7f428c1cc5d6">
          <w:tcPr pt14:Unid="bdd277e00e214b308b4c2919056f7232">
            <w:tcW w:w="7840" w:type="dxa" pt14:Unid="9050291366cf4a25b72a059b767f80d8"/>
            <w:gridSpan w:val="2" pt14:Unid="0652514a3ca14bb28e0fe84132f36188"/>
            <w:tcBorders pt14:Unid="8a9978fd89c14440b3ff4ba6fb5413d3">
              <w:bottom w:val="single" w:color="auto" w:sz="8" pt14:Unid="4d62082c5ba64ee7a56d03d6d62d2d9e"/>
            </w:tcBorders>
            <w:vAlign w:val="bottom" pt14:Unid="ef6fff924f084b0aad40215115c5d15e"/>
          </w:tcPr>
          <w:p pt14:Unid="241b30f2558f4b51985d239a1d794fe7">
            <w:pPr pt14:Unid="be7ae29057ac4a29b80dd22584668531">
              <w:spacing w:after="0" pt14:Unid="f0055bc788fc494280c29c7d9ae2c849"/>
              <w:rPr pt14:Unid="48d23b2ad01b407a84b07fb1e745036e">
                <w:color w:val="auto" pt14:Unid="5f67229647b94b9bae169d10bf7f749f"/>
                <w:sz w:val="2" pt14:Unid="da8dfaebe36940d199fbd517989867cd"/>
                <w:szCs w:val="2" pt14:Unid="47e472037894406dafb49910ea365989"/>
              </w:rPr>
            </w:pPr>
          </w:p>
        </w:tc>
        <w:tc pt14:Unid="abba47df083740be902ffecc35f0aa71" pt14:SHA1Hash="b90b8e947d8c3b09e63df8bfa3bb13cebd6bd22d">
          <w:tcPr pt14:Unid="50340141333a4546b8899df50edbd3fb">
            <w:tcW w:w="420" w:type="dxa" pt14:Unid="34ea6679dcc144f88aef0a0486a3e6c8"/>
            <w:tcBorders pt14:Unid="58d1d577ec2946068a20d57780e75199">
              <w:bottom w:val="single" w:color="auto" w:sz="8" pt14:Unid="2ffe078a1b63460d8b68f8ef12dc7c01"/>
            </w:tcBorders>
            <w:vAlign w:val="bottom" pt14:Unid="a4a2bc11b01c458bb987f530dba5a940"/>
          </w:tcPr>
          <w:p pt14:Unid="db6621ad72ff4f3b9d100a48c85f0201">
            <w:pPr pt14:Unid="ac22733b07b44e319b07f7f6c93caca5">
              <w:spacing w:after="0" pt14:Unid="c9dca63d9a2c4cd69020002a96127b3c"/>
              <w:rPr pt14:Unid="a5dd44bb34e04a0daa89158f0e40703e">
                <w:color w:val="auto" pt14:Unid="2b5014e17ff54d1e91678f0fc4a7149c"/>
                <w:sz w:val="2" pt14:Unid="22c78d66bd3445a5b47ebca69d99ec08"/>
                <w:szCs w:val="2" pt14:Unid="d90d91aa17bf452da47ad5b83daefa49"/>
              </w:rPr>
            </w:pPr>
          </w:p>
        </w:tc>
      </w:tr>
      <w:tr pt14:Unid="9d8256f928f44af886ce9e3284b53b44" pt14:CorrelatedSHA1Hash="94ffd9c59941b3123177fb67fa738dad81dc8643" pt14:SHA1Hash="94ffd9c59941b3123177fb67fa738dad81dc8643" pt14:StructureSHA1Hash="21c83eeaf7c4efd77979dd9e88bf44426bd949df">
        <w:trPr pt14:Unid="65ccf1c9ada54dcda26b9170fc9f729b">
          <w:trHeight w:val="655" pt14:Unid="9cdd7e4493ab442b89e30e94fa999a6f"/>
        </w:trPr>
        <w:tc pt14:Unid="450f021901a245e8805d621bd2d64a92" pt14:SHA1Hash="479920e437574d0fe73915516fd52a6a1a640439">
          <w:tcPr pt14:Unid="fc8f5d9745a94a5cad4e030284e36e8d">
            <w:tcW w:w="240" w:type="dxa" pt14:Unid="21733bd70d7947268d7ea51e46d6fe75"/>
            <w:vAlign w:val="bottom" pt14:Unid="3cc0c3d1f4a74b0fbc860df965a7bd19"/>
          </w:tcPr>
          <w:p pt14:Unid="68bfde6d581843189daa02f7bf7e6aa8">
            <w:pPr pt14:Unid="cd705859098b4bd08b746bd17f287309">
              <w:spacing w:after="0" pt14:Unid="c779c5f827b14a43b918db144447332b"/>
              <w:rPr pt14:Unid="d90758d8a0dc45e6a5394b272abb6946">
                <w:rFonts w:ascii="Arial" w:hAnsi="Arial" w:eastAsia="Arial" w:cs="Arial" pt14:Unid="388bf64ae55b42b59386df0e483f8abd"/>
                <w:b w:val="1" pt14:Unid="cb5128ff30934049b001d32ec65d2203"/>
                <w:bCs w:val="1" pt14:Unid="1a552cfd7dff4a2a9f5044163cdf8f18"/>
                <w:color w:val="auto" pt14:Unid="62cd43e407ca4966bdfd0c6e2357123e"/>
                <w:sz w:val="22" pt14:Unid="1054b4eca4934d08b9c7501675ed1d5c"/>
                <w:szCs w:val="22" pt14:Unid="b5a683df92da45a69096542eb1cce702"/>
              </w:rPr>
            </w:pPr>
            <w:r>
              <w:rPr pt14:Unid="5040f0d1835f428db0f50c943d21bb6f">
                <w:rFonts w:ascii="Arial" w:hAnsi="Arial" w:eastAsia="Arial" w:cs="Arial" pt14:Unid="5daeb024974b44c3ba2e81902f210e39"/>
                <w:b w:val="1" pt14:Unid="0ca546becf204947ab29faebab87519e"/>
                <w:bCs w:val="1" pt14:Unid="18c95d616ec04aee88866008933d67e3"/>
                <w:color w:val="auto" pt14:Unid="9d56e572ee8d467a8b8fc46eb0e56501"/>
                <w:sz w:val="22" pt14:Unid="97a4a4e171d247c7914d41bf70d23d13"/>
                <w:szCs w:val="22" pt14:Unid="d09fb6a803c844b4a7a042d14d1b7fd4"/>
              </w:rPr>
              <w:t>9</w:t>
            </w:r>
          </w:p>
        </w:tc>
        <w:tc pt14:Unid="1e1d124343a64f828203bffcf390f5b3" pt14:SHA1Hash="451ad1e44117dae361b5a00d909b6c1733afe1c8">
          <w:tcPr pt14:Unid="f64099f65f474e9d8927dfa51623255f">
            <w:tcW w:w="7840" w:type="dxa" pt14:Unid="0593c5ed397f4b189a346bc7d326995a"/>
            <w:gridSpan w:val="2" pt14:Unid="77998d9b40e24ac087e39c357c44d74b"/>
            <w:vAlign w:val="bottom" pt14:Unid="c23502140b1943d8a51b6949618d860d"/>
          </w:tcPr>
          <w:p pt14:Unid="12e31a4ac83a4184a5f052232b45ca6e">
            <w:pPr pt14:Unid="764623a2a4eb4b08b7afcd0bfe48c6ae">
              <w:spacing w:after="0" pt14:Unid="97aa9d8d571d4bd6a5eb13fdf3cabd81"/>
              <w:ind w:left="80" pt14:Unid="7f95d29a513449078aba7efc80ee6a57"/>
              <w:rPr pt14:Unid="46f6c57e723345e3986bccc250eedca6">
                <w:rFonts w:ascii="Arial" w:hAnsi="Arial" w:eastAsia="Arial" w:cs="Arial" pt14:Unid="dc49f36d418d4d0db290e8da00684b66"/>
                <w:b w:val="1" pt14:Unid="0b338b27f48e44e79a3d7356609709b2"/>
                <w:bCs w:val="1" pt14:Unid="e1590966e0e34575a82aaa57895acdf9"/>
                <w:color w:val="auto" pt14:Unid="791c53ccbcb949d1b6a24c6494fd72d2"/>
                <w:sz w:val="22" pt14:Unid="46139ff5439d4208bb94c5b777c7ec16"/>
                <w:szCs w:val="22" pt14:Unid="ffeabdd7d8d14e2b8d8827d2967494a9"/>
              </w:rPr>
            </w:pPr>
            <w:r>
              <w:rPr pt14:Unid="57d88aa237474024ada001a884374bd4">
                <w:rFonts w:ascii="Arial" w:hAnsi="Arial" w:eastAsia="Arial" w:cs="Arial" pt14:Unid="063a4b3f112644e7953e53ce33fcf6e5"/>
                <w:b w:val="1" pt14:Unid="33a6004948b148318d69a7d2d9659107"/>
                <w:bCs w:val="1" pt14:Unid="aaffee38c2f24d238d37851d19889383"/>
                <w:color w:val="auto" pt14:Unid="afb85b3e6c2c4578b8ed65409486b6d5"/>
                <w:sz w:val="22" pt14:Unid="b1adb5e7b49b4762abf2ee40bac49a3e"/>
                <w:szCs w:val="22" pt14:Unid="4a2763d9c4f1455892b45f2f795c69ff"/>
              </w:rPr>
              <w:t>Conclusiones</w:t>
            </w:r>
          </w:p>
        </w:tc>
        <w:tc pt14:Unid="438aa7e984624a058033b43feb67ec93" pt14:SHA1Hash="fde32dcc6c8fb504200c963c4dd344351ef7589f">
          <w:tcPr pt14:Unid="2eea24b7021f4fbe895e0ccff8ae3f33">
            <w:tcW w:w="420" w:type="dxa" pt14:Unid="56c5dc4dd3b7463bbd659e4f0cd35b59"/>
            <w:vAlign w:val="bottom" pt14:Unid="f3f2d6c4474f45248607058f024294a5"/>
          </w:tcPr>
          <w:p pt14:Unid="a9935f43b97c4eedb92e8756fd11b156">
            <w:pPr pt14:Unid="8c760c5e369c4d558739472795e3887e">
              <w:spacing w:after="0" pt14:Unid="c9c8c07e736a49e697b1bccd2c11fbbb"/>
              <w:jc w:val="right" pt14:Unid="523e8a6ac6c04f9aa0b82316c5dc40d9"/>
              <w:rPr pt14:Unid="20a770a93b20421fbf3159f77ab8c555">
                <w:color w:val="auto" pt14:Unid="8001d084479a452d8dba685a039a83a4"/>
                <w:sz w:val="20" pt14:Unid="afdfc0594cb14e3086660ed52cff62f7"/>
                <w:szCs w:val="20" pt14:Unid="84030b8c1a6643f587a5f3b89acc2ac6"/>
              </w:rPr>
            </w:pPr>
            <w:r>
              <w:rPr pt14:Unid="4c49bea9e4f44ec29f14efc1df469089">
                <w:rFonts w:ascii="Arial" w:hAnsi="Arial" w:eastAsia="Arial" w:cs="Arial" pt14:Unid="ee10c6990ff0426cb498a33fccb44731"/>
                <w:b w:val="1" pt14:Unid="5290f5f209ee4d5a8266b8c492beb3af"/>
                <w:bCs w:val="1" pt14:Unid="b4fbe03552b545d68be05dc604ffefb7"/>
                <w:color w:val="auto" pt14:Unid="f1b515584f9d48a0bca58cd44bdae82b"/>
                <w:sz w:val="22" pt14:Unid="823cadbe056c41698b3dcf49ee71787e"/>
                <w:szCs w:val="22" pt14:Unid="e6baec20417742248beb4ed0e3f77389"/>
              </w:rPr>
              <w:t>75</w:t>
            </w:r>
          </w:p>
        </w:tc>
      </w:tr>
      <w:tr pt14:Unid="b618ee169ec04fa69a0fd30f76dc2521" pt14:CorrelatedSHA1Hash="879502ee190c2ee9b39a904e67a805e172d3a536" pt14:SHA1Hash="879502ee190c2ee9b39a904e67a805e172d3a536" pt14:StructureSHA1Hash="eb6890cd44d11b32a968755a0ceecc5379af07b5">
        <w:trPr pt14:Unid="ae21bfe8cbd142b481d34fe514b563ca">
          <w:trHeight w:val="331" pt14:Unid="6b383fbc5f4e4a83b8e48d9825657602"/>
        </w:trPr>
        <w:tc pt14:Unid="4e7a4a1bf8b3483bafc3ed52fba87e57" pt14:SHA1Hash="7ee007695519f817165e0c6119e061c0712b233e">
          <w:tcPr pt14:Unid="efa01d10a53c4ee0a61eddb5a3b6d9a6">
            <w:tcW w:w="8080" w:type="dxa" pt14:Unid="f8acec508b7e4cde8c1fb69495dc1f5a"/>
            <w:gridSpan w:val="3" pt14:Unid="006e406e5f344ec98f730cc06afe7fe4"/>
            <w:vAlign w:val="bottom" pt14:Unid="35f241fdbc5445a1ac86259e31b4651e"/>
          </w:tcPr>
          <w:p pt14:Unid="3de3d335aaaa4fcf9e7dfeb0c91fee96">
            <w:pPr pt14:Unid="f8b8e1a823174b9a856b586c7945d924">
              <w:spacing w:after="0" pt14:Unid="d2014edf906c423d812014c19590bced"/>
              <w:rPr pt14:Unid="15bb6e29cd224aac9c84b40e3e131718">
                <w:rFonts w:ascii="Arial" w:hAnsi="Arial" w:eastAsia="Arial" w:cs="Arial" pt14:Unid="875b31ce5f514eeca5baa7db2b28f5ee"/>
                <w:b w:val="1" pt14:Unid="7fd8ff5cbc184b41a0118a0d477cd229"/>
                <w:bCs w:val="1" pt14:Unid="4cd8ed6827ed454685092f67b6179ea0"/>
                <w:color w:val="auto" pt14:Unid="94ef3ade5ef442e18997234744c8d2c7"/>
                <w:sz w:val="22" pt14:Unid="c2c20f1a89e64e4699dd52f08f6d3cf4"/>
                <w:szCs w:val="22" pt14:Unid="60d7ab16b2e441189af1f12e5a139a26"/>
              </w:rPr>
            </w:pPr>
            <w:r>
              <w:rPr pt14:Unid="0feda696df1544b8b03f88fa9e07d48b">
                <w:rFonts w:ascii="Arial" w:hAnsi="Arial" w:eastAsia="Arial" w:cs="Arial" pt14:Unid="fe99e192ea51477bbb60a91b11b0c78f"/>
                <w:b w:val="1" pt14:Unid="fc41341296a14d2384500bc41c4c10b9"/>
                <w:bCs w:val="1" pt14:Unid="7ecf019e57dd4243b75be573e9c2bcf8"/>
                <w:color w:val="auto" pt14:Unid="81578c08c818418cbf71146af23058b5"/>
                <w:sz w:val="22" pt14:Unid="861f3f7b63bc451c82a620282efb2a80"/>
                <w:szCs w:val="22" pt14:Unid="23406098c0dc414ea9f34bbba2c3eb6d"/>
              </w:rPr>
              <w:t>Bibliografía</w:t>
            </w:r>
          </w:p>
        </w:tc>
        <w:tc pt14:Unid="73fab03031f34bb9bc4861edd3bc2cd9" pt14:SHA1Hash="15eafaf1cb35a0ad0e419f5bf6a0e9c53ba9b38f">
          <w:tcPr pt14:Unid="c01c57b4bd1046e18da597bb41597b10">
            <w:tcW w:w="420" w:type="dxa" pt14:Unid="b566a7b9648b4c7ead79daa9773c041f"/>
            <w:vAlign w:val="bottom" pt14:Unid="75472fb6132d49cabf8269e311ec8960"/>
          </w:tcPr>
          <w:p pt14:Unid="3abd707887ef4aeea11502292214d331">
            <w:pPr pt14:Unid="7fed088b8e76469e9cc2fc75f08f676c">
              <w:spacing w:after="0" pt14:Unid="d2831cdd1c304651be0bc1cea12cf60d"/>
              <w:jc w:val="right" pt14:Unid="8bdfdde0763c4a6baaede991e55aca55"/>
              <w:rPr pt14:Unid="4fc38b3da49d49e8a7540743da17985e">
                <w:color w:val="auto" pt14:Unid="edaa4b3d64c14a09b7768df58354ad30"/>
                <w:sz w:val="20" pt14:Unid="e7298e472bb042038b2e8ae400caf79a"/>
                <w:szCs w:val="20" pt14:Unid="21fca5822445472d864448c8f99f3640"/>
              </w:rPr>
            </w:pPr>
            <w:r>
              <w:rPr pt14:Unid="74d3a9ecb3684adcb80cca13ec0d9e5e">
                <w:rFonts w:ascii="Arial" w:hAnsi="Arial" w:eastAsia="Arial" w:cs="Arial" pt14:Unid="08e2ac0bd7aa44448a83e497c3744d31"/>
                <w:b w:val="1" pt14:Unid="ad81d01108e146dbbaa16d5f126f4177"/>
                <w:bCs w:val="1" pt14:Unid="cb6c5c22e73947db8a071dc73331a407"/>
                <w:color w:val="auto" pt14:Unid="60b6cef98ba34c219e3759f21a2f2056"/>
                <w:sz w:val="22" pt14:Unid="cb7fcb6fba1e42819b1e10ced2b00e41"/>
                <w:szCs w:val="22" pt14:Unid="337d83ece5be4d8bac30b82bf3c38f2d"/>
              </w:rPr>
              <w:t>77</w:t>
            </w:r>
          </w:p>
        </w:tc>
      </w:tr>
      <w:tr pt14:Unid="c883d857e8d84d3a967944a8626f2f59" pt14:CorrelatedSHA1Hash="5068ac7d1f5917a1606a002445b1d8c912fc9b8c" pt14:SHA1Hash="5068ac7d1f5917a1606a002445b1d8c912fc9b8c" pt14:StructureSHA1Hash="5068ac7d1f5917a1606a002445b1d8c912fc9b8c">
        <w:trPr pt14:Unid="238fd46ff0274f0aba3a1fb6152c78f2">
          <w:trHeight w:val="199" pt14:Unid="482638b1a9b542e39a06a8d3498b2fbb"/>
        </w:trPr>
        <w:tc pt14:Unid="da6eacb676904178b396bc9926c92eff" pt14:SHA1Hash="10c7cef89b7d336ed5152bb8f52bb8ac1923c7ad">
          <w:tcPr pt14:Unid="aa25e2dd8c454d2d94186ee0a2e651c4">
            <w:tcW w:w="8080" w:type="dxa" pt14:Unid="c9ace62d3ad54ca8a153f323772c0e9a"/>
            <w:gridSpan w:val="3" pt14:Unid="bf01aae96e144684ab14e0fefe34fc16"/>
            <w:tcBorders pt14:Unid="977f1489e6f0495da8e3d46bd9367103">
              <w:bottom w:val="single" w:color="auto" w:sz="8" pt14:Unid="44f4b6b19c124adcaa30ea0227aee6e1"/>
            </w:tcBorders>
            <w:vAlign w:val="bottom" pt14:Unid="d06bbb50071c446792b1cb92e007d0a9"/>
          </w:tcPr>
          <w:p pt14:Unid="0c7cab7325174da38f4cf5705dbdfec2">
            <w:pPr pt14:Unid="02e9f1c3578943d98242a05c91408049">
              <w:spacing w:after="0" pt14:Unid="05dc080630dc4629be81e6a92446e859"/>
              <w:rPr pt14:Unid="b44a1dafac5b48388000cc0a2d8a6227">
                <w:color w:val="auto" pt14:Unid="5e1f6a7cf34e4bfea66d208853f99ca6"/>
                <w:sz w:val="17" pt14:Unid="a86f8c9068c546d694b2e9853aec0419"/>
                <w:szCs w:val="17" pt14:Unid="3d0bd6f3ba784009876f41c7fe5cf2e6"/>
              </w:rPr>
            </w:pPr>
          </w:p>
        </w:tc>
        <w:tc pt14:Unid="6053cbc51f5549ac8737b0645d14c9be" pt14:SHA1Hash="b90b8e947d8c3b09e63df8bfa3bb13cebd6bd22d">
          <w:tcPr pt14:Unid="3aef19d59b994198aaebd89562ad036f">
            <w:tcW w:w="420" w:type="dxa" pt14:Unid="c87152f459564fe783b9f1e81329c922"/>
            <w:tcBorders pt14:Unid="e788fe77ea01425882d7b7f55dc434f4">
              <w:bottom w:val="single" w:color="auto" w:sz="8" pt14:Unid="604cc0800203463cb3ce2d162374c8f7"/>
            </w:tcBorders>
            <w:vAlign w:val="bottom" pt14:Unid="0824e02f7e044ab19f634e1ef518b23e"/>
          </w:tcPr>
          <w:p pt14:Unid="4e477d88c4384df49b81307513ffe16d">
            <w:pPr pt14:Unid="39f439b0b8514d58a694a1115745833f">
              <w:spacing w:after="0" pt14:Unid="4c09c9917bc240da8ff603f66d8edb5c"/>
              <w:rPr pt14:Unid="0d277270e1554ed89e0e2f5c20a5bc2e">
                <w:color w:val="auto" pt14:Unid="b44bd9e6df2d4c7a8081a04e9a8c89f2"/>
                <w:sz w:val="17" pt14:Unid="1c23326cce5a4ea48515b9014ac03efd"/>
                <w:szCs w:val="17" pt14:Unid="89a2ae714b6d4a7581d9b2a9531f7f4f"/>
              </w:rPr>
            </w:pPr>
          </w:p>
        </w:tc>
      </w:tr>
      <w:tr pt14:Unid="fa1a30b6c729401e9ddd49ed31434065" pt14:CorrelatedSHA1Hash="193267bd9251a9ed3dde87672b681e3ec94bdd0c" pt14:SHA1Hash="193267bd9251a9ed3dde87672b681e3ec94bdd0c" pt14:StructureSHA1Hash="cff6bfb3825fcaee17067eaebd67fe21967fbd0d">
        <w:trPr pt14:Unid="d97a9bbb53074685b38956e8f342e5bd">
          <w:trHeight w:val="319" pt14:Unid="d35d64eea6014450974665cd9f615170"/>
        </w:trPr>
        <w:tc pt14:Unid="a1a18edc9e5e4e2fb64df7f80c2bf24c" pt14:SHA1Hash="053b2a6f10668221a1402955450e85d0ff36a387">
          <w:tcPr pt14:Unid="cdebc92469464f77b6dcbe340fc24c31">
            <w:tcW w:w="8080" w:type="dxa" pt14:Unid="6cccf687f4db4ee7adef9f0dc701382e"/>
            <w:gridSpan w:val="3" pt14:Unid="67de59a732374413b1dae669a89a12ed"/>
            <w:vAlign w:val="bottom" pt14:Unid="c82594c0677b4678aa9c5888b6dcd0ed"/>
          </w:tcPr>
          <w:p pt14:Unid="14902843e43a45a38550d18c05a5548c">
            <w:pPr pt14:Unid="f830e640c86948e4994c5e323c57dfff">
              <w:spacing w:after="0" pt14:Unid="e4efc65692a642faba5a61623dedd0c3"/>
              <w:rPr pt14:Unid="bcd4a9ed9fd945a5bec98fbaf6284c15">
                <w:color w:val="auto" pt14:Unid="9b670dec8dca4c2983aa7e46fc174348"/>
                <w:sz w:val="20" pt14:Unid="46c1a44918dc468da419834b53b5916b"/>
                <w:szCs w:val="20" pt14:Unid="f325703081cc4a6aaad5b8618a5a0726"/>
              </w:rPr>
            </w:pPr>
            <w:r>
              <w:rPr pt14:Unid="dd4386ff530d4775ab058e631703e021">
                <w:rFonts w:ascii="Arial" w:hAnsi="Arial" w:eastAsia="Arial" w:cs="Arial" pt14:Unid="f81ca63278f1481b859f6f9f3a42e55d"/>
                <w:color w:val="auto" pt14:Unid="4c791f1244f74e7ca675cbe67c069c16"/>
                <w:sz w:val="22" pt14:Unid="f343bd0ce2c647f5b73ba13ee19112a9"/>
                <w:szCs w:val="22" pt14:Unid="253a0e7024d34b4a87a97f1759d2abfe"/>
              </w:rPr>
              <w:t>Apéndices</w:t>
            </w:r>
          </w:p>
        </w:tc>
        <w:tc pt14:Unid="346b63befd3c4d1abb9d9ee3e5e46a9c" pt14:SHA1Hash="b90b8e947d8c3b09e63df8bfa3bb13cebd6bd22d">
          <w:tcPr pt14:Unid="1046d3aa0c0947f18618ea25cde60275">
            <w:tcW w:w="420" w:type="dxa" pt14:Unid="5170213881214604b8626ab92cab7ef0"/>
            <w:vAlign w:val="bottom" pt14:Unid="409adfc371984679bb44c92745c58479"/>
          </w:tcPr>
          <w:p pt14:Unid="c5d32564faf84396a8382aa5e63f123e">
            <w:pPr pt14:Unid="91aadcef1b2a4da0b76f5e7853f3f661">
              <w:spacing w:after="0" pt14:Unid="364054ecd8cf45d4a11bc83f529f2443"/>
              <w:rPr pt14:Unid="5109891e6967454d9a9b7cd0f1472298">
                <w:color w:val="auto" pt14:Unid="b8e8f2b0beda41ed87c8d7cb604b6bdf"/>
                <w:sz w:val="24" pt14:Unid="883cc9c438bc4acab9a62f33997a7e3b"/>
                <w:szCs w:val="24" pt14:Unid="78554e6f83864274b389fb5c124b5934"/>
              </w:rPr>
            </w:pPr>
          </w:p>
        </w:tc>
      </w:tr>
      <w:tr pt14:Unid="7e1ccd17c1e14c77a079151857c73701" pt14:CorrelatedSHA1Hash="f7d60451db98e5da6e086ce94350948c01426436" pt14:SHA1Hash="f7d60451db98e5da6e086ce94350948c01426436" pt14:StructureSHA1Hash="21c83eeaf7c4efd77979dd9e88bf44426bd949df">
        <w:trPr pt14:Unid="dae027dcd66e49f98a334f8cb86231c1">
          <w:trHeight w:val="335" pt14:Unid="16df41b0e67040218b052471f8ef1082"/>
        </w:trPr>
        <w:tc pt14:Unid="c2ab0a580f214b45a4ec6902b4fa589b" pt14:SHA1Hash="30a3c53607ebaea3621fcac8bd4601ec068e0998">
          <w:tcPr pt14:Unid="41e7555bf9444ba6b31b76f9db6676ab">
            <w:tcW w:w="240" w:type="dxa" pt14:Unid="886a2ecef9e34715b829970f5be39689"/>
            <w:vAlign w:val="bottom" pt14:Unid="7ad455a873cb4b52a4d373c6e8492b51"/>
          </w:tcPr>
          <w:p pt14:Unid="e012484199e544b1982f8a10c2bcb7bb">
            <w:pPr pt14:Unid="468c11366e2546e690c859f882e41928">
              <w:spacing w:after="0" pt14:Unid="cdf0fd662d3849829320388450b8dd1b"/>
              <w:rPr pt14:Unid="2dbb9e751f01451ca8c949b34d759334">
                <w:rFonts w:ascii="Arial" w:hAnsi="Arial" w:eastAsia="Arial" w:cs="Arial" pt14:Unid="53ba7347ab07486e8bd6c016233fc0ef"/>
                <w:b w:val="1" pt14:Unid="eaf99811acc842f99e61a5f11bf5bf0a"/>
                <w:bCs w:val="1" pt14:Unid="5832e239f77e4174a866b9f86482c792"/>
                <w:color w:val="auto" pt14:Unid="48f38798d1d2452792332e4770c7cb6a"/>
                <w:sz w:val="22" pt14:Unid="e627ab959ddd42edb099d9cc7d17046a"/>
                <w:szCs w:val="22" pt14:Unid="4c6c81009072459290b64ec83a4f264f"/>
              </w:rPr>
            </w:pPr>
            <w:r>
              <w:rPr pt14:Unid="19737bda3ea04006a538b6f6988f3c2d">
                <w:rFonts w:ascii="Arial" w:hAnsi="Arial" w:eastAsia="Arial" w:cs="Arial" pt14:Unid="4a0fec0696cd47a2880feb9a91667beb"/>
                <w:b w:val="1" pt14:Unid="9d047e2530304f3aabc85888d5df766b"/>
                <w:bCs w:val="1" pt14:Unid="f220752d2e6b454ca751cb1127d03dc8"/>
                <w:color w:val="auto" pt14:Unid="f53ea38885fd4d5cb1bb05d45f89221b"/>
                <w:sz w:val="22" pt14:Unid="a277bf3a84f047f0b806b4eaeb482f09"/>
                <w:szCs w:val="22" pt14:Unid="493dffa0f487489ca7a1d1d0e6a86d71"/>
              </w:rPr>
              <w:t>A</w:t>
            </w:r>
          </w:p>
        </w:tc>
        <w:tc pt14:Unid="8f7c7a81ab6246d4970065f72672f5d3" pt14:SHA1Hash="d78f564dce76a13afa527b517824d01d487aa6bf">
          <w:tcPr pt14:Unid="deb45418de96499aa3871240828148d6">
            <w:tcW w:w="7840" w:type="dxa" pt14:Unid="9a17e10b705547dd88c78584d2d92902"/>
            <w:gridSpan w:val="2" pt14:Unid="3ad67c3ef6fa4118b3cd62ef629b05a1"/>
            <w:vAlign w:val="bottom" pt14:Unid="d296c3c960bf41b1850cfff3f784d194"/>
          </w:tcPr>
          <w:p pt14:Unid="a72bcc83f141462a8e1ac0aecc42ac9f">
            <w:pPr pt14:Unid="4e0a539d45d44d0ea914d86620bd0fb0">
              <w:spacing w:after="0" pt14:Unid="c38a0aa2781a4da48e49453c1d06f963"/>
              <w:ind w:left="80" pt14:Unid="17aa85bab1f34992a33c350a80aa5313"/>
              <w:rPr pt14:Unid="55af5e0d857441a2abd47d88472695d0">
                <w:rFonts w:ascii="Arial" w:hAnsi="Arial" w:eastAsia="Arial" w:cs="Arial" pt14:Unid="964425b7242d46a99169caac53cff88f"/>
                <w:b w:val="1" pt14:Unid="1dd01723e5fd4764b2c91d5ac5f8b83f"/>
                <w:bCs w:val="1" pt14:Unid="6df838e74b1942cd9da839bf2e0eb4f1"/>
                <w:color w:val="auto" pt14:Unid="7008c3279cb042eda0235bd9dbd544f8"/>
                <w:sz w:val="22" pt14:Unid="d894dde892de43d8a5fd15cee4ce9e11"/>
                <w:szCs w:val="22" pt14:Unid="748628df5d2c4a76882d7a151c6ad3c4"/>
              </w:rPr>
            </w:pPr>
            <w:r>
              <w:rPr pt14:Unid="39bed54deb9b421a9d693b2ec1db991f">
                <w:rFonts w:ascii="Arial" w:hAnsi="Arial" w:eastAsia="Arial" w:cs="Arial" pt14:Unid="9933374a1de64be1a4885674c8d2efe2"/>
                <w:b w:val="1" pt14:Unid="7542191cae594312801bd8f648899023"/>
                <w:bCs w:val="1" pt14:Unid="6d620bf510d146ddb5f468ef766bcb6d"/>
                <w:color w:val="auto" pt14:Unid="10bfb59f06bd4bdcbcc67017dcfdd550"/>
                <w:sz w:val="22" pt14:Unid="cb1346bed857449b94603e0dbf5e75a2"/>
                <w:szCs w:val="22" pt14:Unid="b6fb6c74ed9a4415a7820220d428211e"/>
              </w:rPr>
              <w:t>Descripción del prototipo de IU desarrollado</w:t>
            </w:r>
          </w:p>
        </w:tc>
        <w:tc pt14:Unid="e2c9238170fa48748f4315c97491584d" pt14:SHA1Hash="236f9a048a2a0e99cfdbd842d9935cd4f5881f61">
          <w:tcPr pt14:Unid="eed506a720064b37ab83b0438f8233df">
            <w:tcW w:w="420" w:type="dxa" pt14:Unid="6b853b2b42674f03a800512038dbe2f7"/>
            <w:vAlign w:val="bottom" pt14:Unid="c4ebb509121740d0bcf37b9a4bc2792e"/>
          </w:tcPr>
          <w:p pt14:Unid="537c9889c842451caca6b2b7c118336f">
            <w:pPr pt14:Unid="629aca863a9341b1a0a6b72d0a1e1739">
              <w:spacing w:after="0" pt14:Unid="36fe958d0cea41c0a28a90215ebd7a44"/>
              <w:jc w:val="right" pt14:Unid="72fe39992837451cb680ba448420e68e"/>
              <w:rPr pt14:Unid="08e8815c19604311ab01551971f207d2">
                <w:color w:val="auto" pt14:Unid="7f8a4432b62443739e54c574de7149e2"/>
                <w:sz w:val="20" pt14:Unid="ec5f9fb57f25458ea523693b67388210"/>
                <w:szCs w:val="20" pt14:Unid="7e7121795e164d55a46721e11565da71"/>
              </w:rPr>
            </w:pPr>
            <w:r>
              <w:rPr pt14:Unid="fe034e8efd44419498169c651faa10c8">
                <w:rFonts w:ascii="Arial" w:hAnsi="Arial" w:eastAsia="Arial" w:cs="Arial" pt14:Unid="2e5dc51fdad14a10837830bdb03a22d1"/>
                <w:b w:val="1" pt14:Unid="9503d29ae3b34ae7a772bf25c9a6a284"/>
                <w:bCs w:val="1" pt14:Unid="c6107e403f584adbb4680eccff5c561f"/>
                <w:color w:val="auto" pt14:Unid="414835601d434654a22b9c6e93dc22a4"/>
                <w:sz w:val="22" pt14:Unid="19f65221466849a4a4a9358208a3cdda"/>
                <w:szCs w:val="22" pt14:Unid="43869813778a4660a30e4c112ca903a0"/>
              </w:rPr>
              <w:t>79</w:t>
            </w:r>
          </w:p>
        </w:tc>
      </w:tr>
      <w:tr pt14:Unid="02a02cf8588e46d99433d09622b4811f" pt14:CorrelatedSHA1Hash="a573adacb930614f9e1052281387db8f766b5532" pt14:SHA1Hash="a573adacb930614f9e1052281387db8f766b5532" pt14:StructureSHA1Hash="21c83eeaf7c4efd77979dd9e88bf44426bd949df">
        <w:trPr pt14:Unid="32dfc99eafb24bb5b3d001a9e20056c6">
          <w:trHeight w:val="331" pt14:Unid="b734f1babf7d46e28aadf59c5e83c7ac"/>
        </w:trPr>
        <w:tc pt14:Unid="aad0980f4b9e44dd9ba0523ab05839eb" pt14:SHA1Hash="67bbe7656d349760fe9e8f0528f96162db099588">
          <w:tcPr pt14:Unid="c619b650b0f5449ebb9dec9ae6a05b00">
            <w:tcW w:w="240" w:type="dxa" pt14:Unid="765d87ec57174628a56a6bcf7032c69f"/>
            <w:vAlign w:val="bottom" pt14:Unid="37fd4321c289463c9daca6be24b9b3c9"/>
          </w:tcPr>
          <w:p pt14:Unid="6a8b9fe667a049b6a81f5edf11b86b4a">
            <w:pPr pt14:Unid="091dd5d1c3154555b08127a0e6054248">
              <w:spacing w:after="0" pt14:Unid="f35b5b2535ab4c4f8ad7c2aafa4278d8"/>
              <w:rPr pt14:Unid="1789169e7d3c4fdba009c9eb3ebfb537">
                <w:rFonts w:ascii="Arial" w:hAnsi="Arial" w:eastAsia="Arial" w:cs="Arial" pt14:Unid="1a657680a8c64f759991f3a80c679003"/>
                <w:b w:val="1" pt14:Unid="9bcdc28eafb64f6ba6777b04a805347e"/>
                <w:bCs w:val="1" pt14:Unid="7f44329d54a2419488fd673970cb60f5"/>
                <w:color w:val="auto" pt14:Unid="e9e00075cbdd4688a82856c74da0bd77"/>
                <w:sz w:val="22" pt14:Unid="49640414896649ef8264d51d44cc6140"/>
                <w:szCs w:val="22" pt14:Unid="560f62a016614b548389de3a944d6aa5"/>
              </w:rPr>
            </w:pPr>
            <w:r>
              <w:rPr pt14:Unid="0905bbb532e1490cad3c37a299d4f0ec">
                <w:rFonts w:ascii="Arial" w:hAnsi="Arial" w:eastAsia="Arial" w:cs="Arial" pt14:Unid="5894dbf19a7346bc9e3153499b4f0171"/>
                <w:b w:val="1" pt14:Unid="5d836664dda1424e8853cfc89a42559f"/>
                <w:bCs w:val="1" pt14:Unid="7e7ffbfb521f495190281c7af9c5fb33"/>
                <w:color w:val="auto" pt14:Unid="1d4bfbb42a7d40a8ab99e3f0d07748e1"/>
                <w:sz w:val="22" pt14:Unid="9aabccc2d5064d34beff2a8ec1ad817f"/>
                <w:szCs w:val="22" pt14:Unid="07336cd9a31049efa8bdea020eb2bb3f"/>
              </w:rPr>
              <w:t>B</w:t>
            </w:r>
          </w:p>
        </w:tc>
        <w:tc pt14:Unid="9799e7e66d7c428f8f5cb2d89c08bdf5" pt14:SHA1Hash="1fce28d9fddbd7c2c54e9543bf1ac23eb1553d86">
          <w:tcPr pt14:Unid="808e431df9264402ad74f7ad732b9a34">
            <w:tcW w:w="7840" w:type="dxa" pt14:Unid="93ff4031040f4bc0afe4107cea84a2b1"/>
            <w:gridSpan w:val="2" pt14:Unid="858166e1765949d3bde81163f7fed8cb"/>
            <w:vAlign w:val="bottom" pt14:Unid="21ece5b84440488e90cfbfbf8fca5eb8"/>
          </w:tcPr>
          <w:p pt14:Unid="0dfd2d1f4fce4a1daa7df747229c325b">
            <w:pPr pt14:Unid="ca539001bf8e4eff8d78ae88ead9f3da">
              <w:spacing w:after="0" pt14:Unid="8bcc093fbe2640f49f3ab2830db2fd40"/>
              <w:ind w:left="80" pt14:Unid="5939b42530134fd9b7eb642ea6058e7d"/>
              <w:rPr pt14:Unid="2a6dc9747d2d4bb8bd16a2e8456f2500">
                <w:rFonts w:ascii="Arial" w:hAnsi="Arial" w:eastAsia="Arial" w:cs="Arial" pt14:Unid="25abb1dbf96042dfa7d730fd93830d25"/>
                <w:b w:val="1" pt14:Unid="d3f4b0daa90543e593bf9467e4ccf552"/>
                <w:bCs w:val="1" pt14:Unid="5aee2b6a2ea24349b2404564bbd2d6ea"/>
                <w:color w:val="auto" pt14:Unid="269d04f53f094a8d9391610a38577c59"/>
                <w:sz w:val="22" pt14:Unid="750fcebc35054a488b7979a534a27d74"/>
                <w:szCs w:val="22" pt14:Unid="e6b68592b5724410b734900c47d0e6c6"/>
              </w:rPr>
            </w:pPr>
            <w:r>
              <w:rPr pt14:Unid="e56cc6e150894f5989ef4c6456cdd3d0">
                <w:rFonts w:ascii="Arial" w:hAnsi="Arial" w:eastAsia="Arial" w:cs="Arial" pt14:Unid="c02e18e01c6f432f95eb64308a2d33ac"/>
                <w:b w:val="1" pt14:Unid="1196179b0ea74c83950545109d26f569"/>
                <w:bCs w:val="1" pt14:Unid="b2b7a026b5e542ee965200a3bd1975ad"/>
                <w:color w:val="auto" pt14:Unid="982d135aafb943dfbca1df59ff587362"/>
                <w:sz w:val="22" pt14:Unid="3815654d57f74b82a7d687b0057a8461"/>
                <w:szCs w:val="22" pt14:Unid="d1857ffff6b6433abfc7957526ed34da"/>
              </w:rPr>
              <w:t>Despliegue del sistema basado en microservicios</w:t>
            </w:r>
          </w:p>
        </w:tc>
        <w:tc pt14:Unid="61479f83eb3846b3b333e4d8b2b042de" pt14:SHA1Hash="b277a2b196a194db1a99df3070db45a5423abdaf">
          <w:tcPr pt14:Unid="4528a06c05484ded9d8964fb3fa5cfba">
            <w:tcW w:w="420" w:type="dxa" pt14:Unid="cb95b1bd53a04d669ba2077fc8a4cb61"/>
            <w:vAlign w:val="bottom" pt14:Unid="df60e4d52e85447abc3b598c34e5b6a6"/>
          </w:tcPr>
          <w:p pt14:Unid="6fe8a52c2f0243a9ba50f91efee33216">
            <w:pPr pt14:Unid="b746a31c9f6843f39e3918bd84b0e8a2">
              <w:spacing w:after="0" pt14:Unid="b07a9e2a938f419f8adc5c79ddc005ef"/>
              <w:jc w:val="right" pt14:Unid="cb392919ff444bcf9729c46aae234ebe"/>
              <w:rPr pt14:Unid="742bd8bc316d4d989e3ca4692303e1a4">
                <w:color w:val="auto" pt14:Unid="f0bc7cc080b24400baf13421efc6957f"/>
                <w:sz w:val="20" pt14:Unid="b7d468f971464b9b91e58ff9552372a5"/>
                <w:szCs w:val="20" pt14:Unid="0ac03bb31a0a46e09567570865298362"/>
              </w:rPr>
            </w:pPr>
            <w:r>
              <w:rPr pt14:Unid="fad0fa531c934d5ebee4da4b39c58054">
                <w:rFonts w:ascii="Arial" w:hAnsi="Arial" w:eastAsia="Arial" w:cs="Arial" pt14:Unid="3cdd748b645241feb11192ece754ad06"/>
                <w:b w:val="1" pt14:Unid="f9599ae40e344ec7a5e0bb8a91e8fca7"/>
                <w:bCs w:val="1" pt14:Unid="e5d137d3c50548bba980b79c4222be86"/>
                <w:color w:val="auto" pt14:Unid="bf04773a2a4d491f88f9c8e11d3093f4"/>
                <w:sz w:val="22" pt14:Unid="1c038ea301134435b2395346a8b9cb88"/>
                <w:szCs w:val="22" pt14:Unid="d4a786b1e4f845bea879089fb68c3b55"/>
              </w:rPr>
              <w:t>81</w:t>
            </w:r>
          </w:p>
        </w:tc>
      </w:tr>
      <w:tr pt14:Unid="00c9eb8a48e54229b37e815ce3303c02" pt14:CorrelatedSHA1Hash="b19da557448cfa5c03986981b55c03ae22520319" pt14:SHA1Hash="b19da557448cfa5c03986981b55c03ae22520319" pt14:StructureSHA1Hash="58d4abdc92bcad0ed6c17f4382e915e6731e4b62">
        <w:trPr pt14:Unid="8f21fdb0dee5498ab9db052890e1d002">
          <w:trHeight w:val="267" pt14:Unid="7ef021c079e646b48bb9838dc8a81a53"/>
        </w:trPr>
        <w:tc pt14:Unid="f42a31d4d8c7421db6168092de6d29cd" pt14:SHA1Hash="b90b8e947d8c3b09e63df8bfa3bb13cebd6bd22d">
          <w:tcPr pt14:Unid="fd3497f185284030b41d3b0ae525ab69">
            <w:tcW w:w="240" w:type="dxa" pt14:Unid="241b62ec13c34d7a99d99a8c63ad1004"/>
            <w:vAlign w:val="bottom" pt14:Unid="6625117e3edc44f7ac29d34c543a0b7e"/>
          </w:tcPr>
          <w:p pt14:Unid="f8dd2dcd591c43ba942f710971e31a00">
            <w:pPr pt14:Unid="91edd4a6ac7c44dba5373e593a4ff2b1">
              <w:spacing w:after="0" pt14:Unid="90d5301134cc4fb69d5547f842270116"/>
              <w:rPr pt14:Unid="c715f9b45e1b436c8d8a3f385128626d">
                <w:color w:val="auto" pt14:Unid="ab0338dcdad1498f8e7ef7e7f2e2f284"/>
                <w:sz w:val="23" pt14:Unid="ba0af378d8ef4427b1c88291b143ca04"/>
                <w:szCs w:val="23" pt14:Unid="7f0b398de2394f3fac6e724ac0bbc05d"/>
              </w:rPr>
            </w:pPr>
          </w:p>
        </w:tc>
        <w:tc pt14:Unid="c00df0e40f5046e2b101875efa79d3c6" pt14:SHA1Hash="d4c307ce91461072d1e15b14c3f8c6de98482e13">
          <w:tcPr pt14:Unid="cfdd31c4993a4447a7ec527580f9d4b1">
            <w:tcW w:w="480" w:type="dxa" pt14:Unid="7e803a2669b84499bab0bbfc9dc4e1f3"/>
            <w:vAlign w:val="bottom" pt14:Unid="d81b91c42a534073811300690324faef"/>
          </w:tcPr>
          <w:p pt14:Unid="47249c27551a4627ba7823fbe3ec5a02">
            <w:pPr pt14:Unid="619b83b2defe499fa296385be2bf8dc4">
              <w:spacing w:after="0" pt14:Unid="ef33b1a9a9304e8f8726c75e6c43fc29"/>
              <w:ind w:left="80" pt14:Unid="8fd45f9416ce468580abcdae7800925d"/>
              <w:rPr pt14:Unid="28bdc7b1686b40c083440ac0d651eec9">
                <w:rFonts w:ascii="Arial" w:hAnsi="Arial" w:eastAsia="Arial" w:cs="Arial" pt14:Unid="e04471fc12a149f0982b84cd64649a9d"/>
                <w:color w:val="auto" pt14:Unid="ca82f5058e02434e85fe57af1c27f814"/>
                <w:sz w:val="22" pt14:Unid="da8d84e4ec3c4e2289da68ffe19f1aec"/>
                <w:szCs w:val="22" pt14:Unid="7d2d435462e34f1da267bcb8ad5f714f"/>
              </w:rPr>
            </w:pPr>
            <w:r>
              <w:rPr pt14:Unid="624a939f5c0d47b7854bfbadcf9715f1">
                <w:rFonts w:ascii="Arial" w:hAnsi="Arial" w:eastAsia="Arial" w:cs="Arial" pt14:Unid="a39e39114d8d46c9b58c9e229f6c82ef"/>
                <w:color w:val="auto" pt14:Unid="b7d83d865a314410986cb985fe4b2565"/>
                <w:sz w:val="22" pt14:Unid="2887a12d70ec4aaca9ac871bc3d26518"/>
                <w:szCs w:val="22" pt14:Unid="408d0ce2302f446c97cef9eeb824bf3b"/>
              </w:rPr>
              <w:t>B.1</w:t>
            </w:r>
          </w:p>
        </w:tc>
        <w:tc pt14:Unid="f1202a184e184a0ca17d5e4f292b75f6" pt14:SHA1Hash="d2d5023bd96ffced0800efde05cc214ab72e3f5e">
          <w:tcPr pt14:Unid="b01900f55c9845c283c6a83785b9fbf2">
            <w:tcW w:w="7360" w:type="dxa" pt14:Unid="d1b14345c8d043abb90e3c921b0fad8c"/>
            <w:vAlign w:val="bottom" pt14:Unid="e990453c1e8841338d6f99b17625680a"/>
          </w:tcPr>
          <w:p pt14:Unid="39679f8c15974ea5a5ea89ea9d8e269c">
            <w:pPr pt14:Unid="52965a385c4b43158c892e4aa26f4889">
              <w:spacing w:after="0" pt14:Unid="1c9a227b66a04a60b8ab0c0cd0a36d9a"/>
              <w:ind w:left="100" pt14:Unid="84aeb523c6ae4442ab38c493fbd8a33c"/>
              <w:rPr pt14:Unid="9126f65e97aa47ee8b87eea53e1ce617">
                <w:rFonts w:ascii="Arial" w:hAnsi="Arial" w:eastAsia="Arial" w:cs="Arial" pt14:Unid="558db4fe93f04915b37ab55d977fff9b"/>
                <w:color w:val="auto" pt14:Unid="a2b38c567bfa4bf485d264da11230842"/>
                <w:sz w:val="22" pt14:Unid="45c9af9aa1754dbbb2b6fbda1564b1b8"/>
                <w:szCs w:val="22" pt14:Unid="07bd7d5c6bf444a9aca4942d2665c7eb"/>
              </w:rPr>
            </w:pPr>
            <w:r>
              <w:rPr pt14:Unid="f44dbd5394e046c4973ee1c38387a8c7">
                <w:rFonts w:ascii="Arial" w:hAnsi="Arial" w:eastAsia="Arial" w:cs="Arial" pt14:Unid="e1e685a985c24ef6a746f07b5bd46dd7"/>
                <w:color w:val="auto" pt14:Unid="e926023b48ec43e8baa7c13264105db2"/>
                <w:sz w:val="22" pt14:Unid="95f658f375064141bc1c4b3252e267db"/>
                <w:szCs w:val="22" pt14:Unid="e5d494e1023142188adb0e9953feafd6"/>
              </w:rPr>
              <w:t>Ejecución de un contenedor con Docker  . . . . . . . . . . . . . . . . . . . .</w:t>
            </w:r>
          </w:p>
        </w:tc>
        <w:tc pt14:Unid="600af75890584714bdff7dd8ba80c8df" pt14:SHA1Hash="b277a2b196a194db1a99df3070db45a5423abdaf">
          <w:tcPr pt14:Unid="b2cec32082c34842a170e1e9e1a03b04">
            <w:tcW w:w="420" w:type="dxa" pt14:Unid="93ac2fc612394ce5b7286b2e96839117"/>
            <w:vAlign w:val="bottom" pt14:Unid="41d3f04f50384ee4bcbdf6a25957b4c7"/>
          </w:tcPr>
          <w:p pt14:Unid="3314e63c32d340838dc8a7f3994337e1">
            <w:pPr pt14:Unid="bb6d15554e8948c08331f85f0b35a41a">
              <w:spacing w:after="0" pt14:Unid="27f8e6f9edc34b2a9a84cbb5bb9380e7"/>
              <w:jc w:val="right" pt14:Unid="6b95b6b25bbb45ddb533bf6d3ca2be09"/>
              <w:rPr pt14:Unid="244a2832273c42c38df8b38da98c047e">
                <w:color w:val="auto" pt14:Unid="4aa7ccbde738488e9c783c731271e4ea"/>
                <w:sz w:val="20" pt14:Unid="118c175d36014b59ba7455e21ad14b44"/>
                <w:szCs w:val="20" pt14:Unid="a739473fae70440ba901184d46462aab"/>
              </w:rPr>
            </w:pPr>
            <w:r>
              <w:rPr pt14:Unid="ed77d97c217d40e298884456954a0350">
                <w:rFonts w:ascii="Arial" w:hAnsi="Arial" w:eastAsia="Arial" w:cs="Arial" pt14:Unid="fa85d7b60db94443925fb263cf88a0c6"/>
                <w:color w:val="auto" pt14:Unid="54d36419f1ca4886a503e1fd61426ad4"/>
                <w:sz w:val="22" pt14:Unid="8040fac6f86b495ea59894942e4edf30"/>
                <w:szCs w:val="22" pt14:Unid="a18bb3e5682247a0bf382d04d05b2736"/>
              </w:rPr>
              <w:t>81</w:t>
            </w:r>
          </w:p>
        </w:tc>
      </w:tr>
      <w:tr pt14:Unid="5adb95d572bd4483ae95dc7cfa877d7e" pt14:CorrelatedSHA1Hash="c804f673845cbb71f99854e97f60cded6be3eb6c" pt14:SHA1Hash="c804f673845cbb71f99854e97f60cded6be3eb6c" pt14:StructureSHA1Hash="58d4abdc92bcad0ed6c17f4382e915e6731e4b62">
        <w:trPr pt14:Unid="fbf529e344354a3b83057650a70ab5bf">
          <w:trHeight w:val="271" pt14:Unid="034dbb20e46249e6ab8ae482aed08c06"/>
        </w:trPr>
        <w:tc pt14:Unid="90c59885ad0e4e33ba3eeb203f3db7fb" pt14:SHA1Hash="b90b8e947d8c3b09e63df8bfa3bb13cebd6bd22d">
          <w:tcPr pt14:Unid="81187575c3fb4d3c880aee1775e6d7da">
            <w:tcW w:w="240" w:type="dxa" pt14:Unid="cf83ec256331475c9572c97cac21a06e"/>
            <w:vAlign w:val="bottom" pt14:Unid="45689e05699c489898d1331cfc597d7c"/>
          </w:tcPr>
          <w:p pt14:Unid="18fbcd78d5764b5691e961903053e8e5">
            <w:pPr pt14:Unid="1d3cf27d4a3c4704ae88df928fb6bdfa">
              <w:spacing w:after="0" pt14:Unid="16e6e9e575e64dad8b528b64a622bee7"/>
              <w:rPr pt14:Unid="b4fe337b71e842ff81c4413abefbb8fa">
                <w:color w:val="auto" pt14:Unid="021e701eeb3e4f01a0f3b3b6fd3ec712"/>
                <w:sz w:val="23" pt14:Unid="f530653f8a9249faa463f8ac5b94a7ac"/>
                <w:szCs w:val="23" pt14:Unid="0f23719619224684ab28c75dd1fe3617"/>
              </w:rPr>
            </w:pPr>
          </w:p>
        </w:tc>
        <w:tc pt14:Unid="e478347d6ad14224a807e7d4ac700351" pt14:SHA1Hash="bf53470e5d4cceb6b51587d998bb08fac7edc2bb">
          <w:tcPr pt14:Unid="fa97b213ac3943059a988a16839761f6">
            <w:tcW w:w="480" w:type="dxa" pt14:Unid="680467c2b3334e67ac846bd5f52d4fb4"/>
            <w:vAlign w:val="bottom" pt14:Unid="9a3c2e13215147c893801ca72d3b3aff"/>
          </w:tcPr>
          <w:p pt14:Unid="ff7117cb8d8f4d6c9fc438dc536d82ca">
            <w:pPr pt14:Unid="8e1de9c67f2d47c9bb8de431d61fbe4a">
              <w:spacing w:after="0" pt14:Unid="8fab2e0632814681a177d149013cf5a3"/>
              <w:ind w:left="80" pt14:Unid="c1374b7ac623420888bcb38e2ca04e40"/>
              <w:rPr pt14:Unid="7487f5fd8be14380b0dddde4cdee5289">
                <w:rFonts w:ascii="Arial" w:hAnsi="Arial" w:eastAsia="Arial" w:cs="Arial" pt14:Unid="3be59d3b9d51428385e2d17da19a4640"/>
                <w:color w:val="auto" pt14:Unid="86a75d72767f46c4a467c965bfd8b893"/>
                <w:sz w:val="22" pt14:Unid="3f0fdb0bc192420d9198fb360449cbfc"/>
                <w:szCs w:val="22" pt14:Unid="bc606d2c9060474d9e13d68412d2f124"/>
              </w:rPr>
            </w:pPr>
            <w:r>
              <w:rPr pt14:Unid="bf69289882ca4e48be41a58a212cfc56">
                <w:rFonts w:ascii="Arial" w:hAnsi="Arial" w:eastAsia="Arial" w:cs="Arial" pt14:Unid="880e3aadb681412fb8231543c44a3a58"/>
                <w:color w:val="auto" pt14:Unid="f7e1200751d04056b78ff921dce53882"/>
                <w:sz w:val="22" pt14:Unid="fe8043e2efaf4faa91677c22f594fb5b"/>
                <w:szCs w:val="22" pt14:Unid="ce20d5d91ecb4ae3b246b5e41d03c628"/>
              </w:rPr>
              <w:t>B.2</w:t>
            </w:r>
          </w:p>
        </w:tc>
        <w:tc pt14:Unid="768cfd05ec664cd3a6d55bc5b3e3702c" pt14:SHA1Hash="6fdc43ced5d12d76164c85e5a74c703c97310a23">
          <w:tcPr pt14:Unid="e3d5395a91fa47af814c56f028275f27">
            <w:tcW w:w="7360" w:type="dxa" pt14:Unid="16d6e37a1f8d408b99151f18f4fa8cf9"/>
            <w:vAlign w:val="bottom" pt14:Unid="03f367f05e104de9a19be6d9fb12c7a5"/>
          </w:tcPr>
          <w:p pt14:Unid="d792519d43c54991ba59275f65cbf307">
            <w:pPr pt14:Unid="3d084ee3cdd142bd84ff6449b418361c">
              <w:spacing w:after="0" pt14:Unid="a46393d639b3485dafad252be4341508"/>
              <w:ind w:left="100" pt14:Unid="b5038e3f5f59460ab3f9926b0059e81f"/>
              <w:rPr pt14:Unid="c7fafbdb4c1646a98f22536ae72633e3">
                <w:rFonts w:ascii="Arial" w:hAnsi="Arial" w:eastAsia="Arial" w:cs="Arial" pt14:Unid="a37a32d03e624cfb916bc21f80fce5e9"/>
                <w:color w:val="auto" pt14:Unid="7127b6b8eede479c9f518a7d44c3a01e"/>
                <w:sz w:val="22" pt14:Unid="6463921ef12b47a29d51104a6d05a99c"/>
                <w:szCs w:val="22" pt14:Unid="0da6e27c89064ff6bfeba59577c8f33a"/>
              </w:rPr>
            </w:pPr>
            <w:r>
              <w:rPr pt14:Unid="465c007a9bfe4d28aba02e151af5e94b">
                <w:rFonts w:ascii="Arial" w:hAnsi="Arial" w:eastAsia="Arial" w:cs="Arial" pt14:Unid="aa317c9c42664313b71e3a0537297aa5"/>
                <w:color w:val="auto" pt14:Unid="d35e61fcd6674606a0d08dc367caa8c5"/>
                <w:sz w:val="22" pt14:Unid="679ec990ed244554b01bbfb22fb23e34"/>
                <w:szCs w:val="22" pt14:Unid="84f71179dd664704ae3a5644a65fca46"/>
              </w:rPr>
              <w:t>Introducción a Azure Kubernetes Service (AKS)  . . . . . . . . . . . . . . .</w:t>
            </w:r>
          </w:p>
        </w:tc>
        <w:tc pt14:Unid="8514203929b3410e8cc35e0a63fb43dc" pt14:SHA1Hash="b277a2b196a194db1a99df3070db45a5423abdaf">
          <w:tcPr pt14:Unid="47c306ad2fb54035943c636ef126bf07">
            <w:tcW w:w="420" w:type="dxa" pt14:Unid="23189cd9ab634b6d97be70b737024fe6"/>
            <w:vAlign w:val="bottom" pt14:Unid="68bb2c044e104b5788185cbb20e420a0"/>
          </w:tcPr>
          <w:p pt14:Unid="38f9d232a8fa415c9f303ba1bfc48418">
            <w:pPr pt14:Unid="a9443ba867ac449d9f8a2e36de39d638">
              <w:spacing w:after="0" pt14:Unid="24fb8e729f1c4042b5d93931475d269a"/>
              <w:jc w:val="right" pt14:Unid="d437f42fa04b4e33bb7b62da78475f10"/>
              <w:rPr pt14:Unid="cf49cf8799644b0095dfa551b788971d">
                <w:color w:val="auto" pt14:Unid="a0b83fa05f9546e0aa3546d9c40471a3"/>
                <w:sz w:val="20" pt14:Unid="bf46afe32a784100b829c4616313e932"/>
                <w:szCs w:val="20" pt14:Unid="63279530a36a4b2aaba3c26e7d10756e"/>
              </w:rPr>
            </w:pPr>
            <w:r>
              <w:rPr pt14:Unid="2e872154df394190b96d01d6ed549a64">
                <w:rFonts w:ascii="Arial" w:hAnsi="Arial" w:eastAsia="Arial" w:cs="Arial" pt14:Unid="b113b920710b4925a423e493468a7f39"/>
                <w:color w:val="auto" pt14:Unid="6658a765598144cc86d883780e343042"/>
                <w:sz w:val="22" pt14:Unid="7c6f57b5af7046ac894aa19d96fa2fdc"/>
                <w:szCs w:val="22" pt14:Unid="0c2150cc4bc44b4684aed84520a0de29"/>
              </w:rPr>
              <w:t>81</w:t>
            </w:r>
          </w:p>
        </w:tc>
      </w:tr>
      <w:tr pt14:Unid="9cac32a3570f4f4d90f704be05718652" pt14:CorrelatedSHA1Hash="bb708c32fcba1e6f71bbca3a37ed71ee1f17cd6b" pt14:SHA1Hash="bb708c32fcba1e6f71bbca3a37ed71ee1f17cd6b" pt14:StructureSHA1Hash="58d4abdc92bcad0ed6c17f4382e915e6731e4b62">
        <w:trPr pt14:Unid="b764b009706f4ebead8b5b779920d2ab">
          <w:trHeight w:val="271" pt14:Unid="43f90c61cc324866a0b2d5db5d0f8c38"/>
        </w:trPr>
        <w:tc pt14:Unid="462da3ae273f4375afeac663fcc50824" pt14:SHA1Hash="b90b8e947d8c3b09e63df8bfa3bb13cebd6bd22d">
          <w:tcPr pt14:Unid="8d8522696fea4832bf34818288e60684">
            <w:tcW w:w="240" w:type="dxa" pt14:Unid="ad8fed023f744d84aa1140d22f51f5d4"/>
            <w:vAlign w:val="bottom" pt14:Unid="ec2f6375616a42e4954ba1cd4782c005"/>
          </w:tcPr>
          <w:p pt14:Unid="06809324afa04f7eb9a7faa4f7d14596">
            <w:pPr pt14:Unid="313e5dfbddff4a56b8b93196971cc867">
              <w:spacing w:after="0" pt14:Unid="8be29304df214e70b9033b8057cc7a8c"/>
              <w:rPr pt14:Unid="1b00b0608a40485aa36c34bb36897708">
                <w:color w:val="auto" pt14:Unid="3427750856f34899b0c687a29f8c516a"/>
                <w:sz w:val="23" pt14:Unid="3a148ede6df14789856435df71764f71"/>
                <w:szCs w:val="23" pt14:Unid="e395883aa4924ebdb8cb84b872456b84"/>
              </w:rPr>
            </w:pPr>
          </w:p>
        </w:tc>
        <w:tc pt14:Unid="45824e912dc34c42bc9502d5d5dd37a5" pt14:SHA1Hash="4414f85f1a16e7384607d323e7440fab98d28173">
          <w:tcPr pt14:Unid="cc0dd4efcefc4ffdaf79c5d1c57573ab">
            <w:tcW w:w="480" w:type="dxa" pt14:Unid="a264434107bc42f184291799605a4983"/>
            <w:vAlign w:val="bottom" pt14:Unid="6feb36f0c8654d4d861d06ea75cc1420"/>
          </w:tcPr>
          <w:p pt14:Unid="b37cf8a20e564e67a36b3a627dc9df4e">
            <w:pPr pt14:Unid="bd6cc0ab55da47e78dfba3ee6d0fce03">
              <w:spacing w:after="0" pt14:Unid="c879bc9954064590853e8d9c67a72c42"/>
              <w:ind w:left="80" pt14:Unid="31ee4d3799d9460eaff63fa66b60a5f7"/>
              <w:rPr pt14:Unid="83ba40536b444727b5b82143e0211b4a">
                <w:rFonts w:ascii="Arial" w:hAnsi="Arial" w:eastAsia="Arial" w:cs="Arial" pt14:Unid="5a1b04ec869b4d8284b390f54bae0c8a"/>
                <w:color w:val="auto" pt14:Unid="133f373a534a40008122f9e54d5bbf40"/>
                <w:sz w:val="22" pt14:Unid="c33e4e7fdfac4ea890cfc23e7f087f08"/>
                <w:szCs w:val="22" pt14:Unid="b4a1fb8159df4b8f8a84e30bd97ccce1"/>
              </w:rPr>
            </w:pPr>
            <w:r>
              <w:rPr pt14:Unid="a9bf475fd0de4030b47cf71ae6daa5ab">
                <w:rFonts w:ascii="Arial" w:hAnsi="Arial" w:eastAsia="Arial" w:cs="Arial" pt14:Unid="a6affb01da07440bb602c99c716f916f"/>
                <w:color w:val="auto" pt14:Unid="9fdb2aa58f524d43b14c166ac5023ee6"/>
                <w:sz w:val="22" pt14:Unid="8745b8933f1144d6b6f9a39b90b11128"/>
                <w:szCs w:val="22" pt14:Unid="a6e94f4f7b6141ca8b176437f126bed2"/>
              </w:rPr>
              <w:t>B.3</w:t>
            </w:r>
          </w:p>
        </w:tc>
        <w:tc pt14:Unid="ab2ec70e739f4550a078324546bcdd56" pt14:SHA1Hash="4621c19a2d5a35186f80987bf486269f10a0d528">
          <w:tcPr pt14:Unid="498a4af4db9646e2a5de6f29c3bf416e">
            <w:tcW w:w="7360" w:type="dxa" pt14:Unid="da55019a3a7041208fb2a9bfe4da45ff"/>
            <w:vAlign w:val="bottom" pt14:Unid="ef35243a711b405a89523ac1c11ac486"/>
          </w:tcPr>
          <w:p pt14:Unid="68965cd3984b4d60ac5500ff57709d79">
            <w:pPr pt14:Unid="7637c82e97204f89a44a69f7dd61838c">
              <w:spacing w:after="0" pt14:Unid="57567721a19a4cd2a8e153efa8b3ffaf"/>
              <w:ind w:left="100" pt14:Unid="b695687b4b044bfe95fc3658562a541a"/>
              <w:rPr pt14:Unid="8be22b1b8f3b4b888a3aa5c63cbb5009">
                <w:rFonts w:ascii="Arial" w:hAnsi="Arial" w:eastAsia="Arial" w:cs="Arial" pt14:Unid="6a51ef5a1a004805a06c0d540b2f0af1"/>
                <w:color w:val="auto" pt14:Unid="97ce0ee155234eca8c15b481b6c8307e"/>
                <w:sz w:val="22" pt14:Unid="996a775f3de844c289650c26d3962bb5"/>
                <w:szCs w:val="22" pt14:Unid="aa737fd588c4482ea3fc6c15cf2e1f14"/>
              </w:rPr>
            </w:pPr>
            <w:r>
              <w:rPr pt14:Unid="38ffe8620b0946c6bb1bb050fc50732c">
                <w:rFonts w:ascii="Arial" w:hAnsi="Arial" w:eastAsia="Arial" w:cs="Arial" pt14:Unid="7e63a2154854486c9c15d7e55bbaa2f6"/>
                <w:color w:val="auto" pt14:Unid="232c5b50636c467e96207d75c43adb0a"/>
                <w:sz w:val="22" pt14:Unid="80687b76df2147eaa3787a8cf1a22e86"/>
                <w:szCs w:val="22" pt14:Unid="b68b9aa679824be0a8beceb1189da63b"/>
              </w:rPr>
              <w:t>Depuración de contenedores a través de Azure . . . . . . . . . . . . . . . .</w:t>
            </w:r>
          </w:p>
        </w:tc>
        <w:tc pt14:Unid="28848e5eb65542078c9e8583d1d52325" pt14:SHA1Hash="b277a2b196a194db1a99df3070db45a5423abdaf">
          <w:tcPr pt14:Unid="0f918c64a50b4a82a9e091a173d09902">
            <w:tcW w:w="420" w:type="dxa" pt14:Unid="0eb7f7aa58204f9f921af41a8f1d8a88"/>
            <w:vAlign w:val="bottom" pt14:Unid="e574c3a327864e3c80bcad53442161a2"/>
          </w:tcPr>
          <w:p pt14:Unid="8a55e02db83f41ba9e5f68845bbab484">
            <w:pPr pt14:Unid="16ba2c0ea26a4d0a82c28d21b08cdd33">
              <w:spacing w:after="0" pt14:Unid="181b8db47d21413bb575385e4a2231ce"/>
              <w:jc w:val="right" pt14:Unid="47bd9eb594714c9c9e3da3975705d918"/>
              <w:rPr pt14:Unid="3189865e6d5e4a589995432fb438a61b">
                <w:color w:val="auto" pt14:Unid="322b1b9ec5d1437eb4a8ae961764cab3"/>
                <w:sz w:val="20" pt14:Unid="f74b9d33d4d44742a4e13f5b153f3955"/>
                <w:szCs w:val="20" pt14:Unid="ca87be9db9524a33af94f452529174a2"/>
              </w:rPr>
            </w:pPr>
            <w:r>
              <w:rPr pt14:Unid="f69cfdaac73848549500d88b39750ef4">
                <w:rFonts w:ascii="Arial" w:hAnsi="Arial" w:eastAsia="Arial" w:cs="Arial" pt14:Unid="08ec86f3e0be496cac4c0956089eadc5"/>
                <w:color w:val="auto" pt14:Unid="eacf7e9b2fe34097b5234f4b3a395d72"/>
                <w:sz w:val="22" pt14:Unid="75fc8f17a4d845779485aaf33d685981"/>
                <w:szCs w:val="22" pt14:Unid="392499d0d8f64d61bc48d16d0bfa6bed"/>
              </w:rPr>
              <w:t>81</w:t>
            </w:r>
          </w:p>
        </w:tc>
      </w:tr>
    </w:tbl>
    <w:p pt14:Unid="7c4be11b43774bdc92d8a14edd4b7155">
      <w:pPr pt14:Unid="e0f6edd345674bd69d3e761568799de6"/>
    </w:p>
    <w:p pt14:Unid="29653cd7fe664ce2a7cce70cbe12d91a">
      <w:pPr pt14:Unid="1e933fd8658a4829abb162f41699b0c0">
        <w:spacing w:after="0" pt14:Unid="54a3dd4b38dc4a7d9029061142b51c0e"/>
        <w:jc w:val="right" pt14:Unid="c876b92c9fb54817ba75e9d12bfb3b0d"/>
        <w:rPr pt14:Unid="f7f57a21c3a240e4bd2ee3b68492a2fe">
          <w:color w:val="auto" pt14:Unid="6d2f7fc87d22455ab5051b811d6f4e0d"/>
          <w:sz w:val="20" pt14:Unid="018bbde820694bc4b44a9889b523ef44"/>
          <w:szCs w:val="20" pt14:Unid="e8208ba3769643cf8553b325e0eaaa6a"/>
        </w:rPr>
      </w:pPr>
    </w:p>
    <w:p pt14:Unid="0f5a501e227e4f3a8b862c0c58e496fa">
      <w:pPr pt14:Unid="5a2452ed61e04146bdb7567771fa1106"/>
    </w:p>
    <w:p pt14:Unid="98aee9fd93fe457fb92a8c8785c4f543">
      <w:pPr pt14:Unid="68aaef27604b47c0a7601c70ce434d43">
        <w:spacing w:after="0" w:line="200" w:lineRule="exact" pt14:Unid="8dbfdfd8255f498aaf5783b2b29976db"/>
        <w:rPr pt14:Unid="94a9f520b86c4faa8d94fb95045e6faa">
          <w:color w:val="auto" pt14:Unid="a1dde444692e4ddcb7eab2360e69ef8c"/>
          <w:sz w:val="20" pt14:Unid="2202f144ceb144ffb68486cc6918026b"/>
          <w:szCs w:val="20" pt14:Unid="c77aba1526114c98ad0c1d8cdce58edb"/>
        </w:rPr>
      </w:pPr>
    </w:p>
    <w:p pt14:Unid="83e109a2feb8416c88db504e0634bc8c">
      <w:pPr pt14:Unid="4e760cadab8c41e1a3fed9d18e931e4b">
        <w:spacing w:after="0" w:line="200" w:lineRule="exact" pt14:Unid="8dfffea3cb9646a086fdb4b180516d84"/>
        <w:rPr pt14:Unid="c2450eb881e5456d97026fb506e8f512">
          <w:color w:val="auto" pt14:Unid="125d9f407a9a4913985e882dfee1610b"/>
          <w:sz w:val="20" pt14:Unid="b9ed3ee372c14728a36e37a91ba0cd6a"/>
          <w:szCs w:val="20" pt14:Unid="491ce1d4746b472cac39cf6f4ab61465"/>
        </w:rPr>
      </w:pPr>
    </w:p>
    <w:p pt14:Unid="9bef11e00ad1457fb91d44e7e60cd177">
      <w:pPr pt14:Unid="779ab532c675498d9d8bb11a0c9c3bac">
        <w:spacing w:after="0" w:line="200" w:lineRule="exact" pt14:Unid="ab43f7f666c4437e83d60be2d68569de"/>
        <w:rPr pt14:Unid="d01d57d2d0d7432996d3598377ca2e51">
          <w:color w:val="auto" pt14:Unid="8f1ccf0e2dc440329ddfc5065cc2c3a5"/>
          <w:sz w:val="20" pt14:Unid="9de5f19be67c470aa864b5852c16add0"/>
          <w:szCs w:val="20" pt14:Unid="e667b9c5d4ad437089758a03fb9293dc"/>
        </w:rPr>
      </w:pPr>
    </w:p>
    <w:p pt14:Unid="49b85f6532d24b46bbab66b087acca0f">
      <w:pPr pt14:Unid="c336085911a3470d92bccb91f0ee65e8">
        <w:spacing w:after="0" w:line="200" w:lineRule="exact" pt14:Unid="61ab91511e0b4d2d85b8f8e58186f8bf"/>
        <w:rPr pt14:Unid="4cb08c0bf4854841af98dab80c1cec4e">
          <w:color w:val="auto" pt14:Unid="d870f1aeb09e4e0d962e8ebba6dc853d"/>
          <w:sz w:val="20" pt14:Unid="996887ebe08344cb924d593d47294594"/>
          <w:szCs w:val="20" pt14:Unid="151ef2850f894484b36b7e0b8c49239b"/>
        </w:rPr>
      </w:pPr>
    </w:p>
    <w:p pt14:Unid="5f3fd87b140b46b6a47707b3bbb6fc0e">
      <w:pPr pt14:Unid="2ea76479cfc041e39e469476b5ab0ab5">
        <w:spacing w:after="0" w:line="294" w:lineRule="exact" pt14:Unid="cae6e03070714960a12bb7cac3b99c5e"/>
        <w:rPr pt14:Unid="463043f4ff954fb0b52df7fe77bd2849">
          <w:color w:val="auto" pt14:Unid="52403cd93db04f2c96ef09bb3d70323c"/>
          <w:sz w:val="20" pt14:Unid="41bf2010894d49ca940179e89c74aca5"/>
          <w:szCs w:val="20" pt14:Unid="f4fae4636e1248a899281086189c0988"/>
        </w:rPr>
      </w:pPr>
    </w:p>
    <w:p pt14:Unid="09eb1042dbcb43a4b6e648ad8f187dfe">
      <w:pPr pt14:Unid="0e41e23df2b046059412f7663914eaa9">
        <w:spacing w:after="0" w:line="631" w:lineRule="exact" pt14:Unid="0cadc7c9e85a4a7fafc55c080730d5d1"/>
        <w:ind w:left="4760" pt14:Unid="7499c0a904d24199a72302b1dca1f1df"/>
        <w:rPr pt14:Unid="31c725fc11bd4bed963697a34bb423f7">
          <w:color w:val="auto" pt14:Unid="42e65f170da84a00b51e569067a4440c"/>
          <w:sz w:val="20" pt14:Unid="b1a5603d7b81449eb21562bb1ca58298"/>
          <w:szCs w:val="20" pt14:Unid="8d5db2bc758c4bd8967c2049328fd00b"/>
        </w:rPr>
      </w:pPr>
      <w:r>
        <w:rPr pt14:Unid="d1f167a1c67e42e38355fd7da228e1e5">
          <w:rFonts w:ascii="Arial" w:hAnsi="Arial" w:eastAsia="Arial" w:cs="Arial" pt14:Unid="73cb81817ecb4ab78381252d5ba91885"/>
          <w:color w:val="auto" pt14:Unid="e04dc6d6d7544d5f8dbf03eb0a56c484"/>
          <w:sz w:val="52" pt14:Unid="1de402ff86e74239b8ac7ab053e64607"/>
          <w:szCs w:val="52" pt14:Unid="4e5fab787da54d7e9d702cc882f2c3e8"/>
        </w:rPr>
        <w:t xml:space="preserve">Índice de </w:t>
      </w:r>
      <w:r>
        <w:rPr pt14:Unid="33a2f85585de4f5fb5309824d7936270">
          <w:rFonts w:ascii="Arial" w:hAnsi="Arial" w:eastAsia="Arial" w:cs="Arial" pt14:Unid="83da77fd9c8543dabaf747cb454f8dc1"/>
          <w:color w:val="auto" pt14:Unid="a9244614b3a740cf9f84abc3b5d643b0"/>
          <w:sz w:val="52" pt14:Unid="4e58bdc0800140998051842139a3d36b"/>
          <w:szCs w:val="52" pt14:Unid="7e2ef91d07e443a38c3a11f8fcb7f5a1"/>
        </w:rPr>
        <w:t>guras</w:t>
      </w:r>
    </w:p>
    <w:p pt14:Unid="f1795e13c6b14f96b16f9a47d076134c">
      <w:pPr pt14:Unid="44817988e44f4f6e96975261a514d31e">
        <w:spacing w:after="0" w:line="20" w:lineRule="exact" pt14:Unid="a03ac830b08a4be5815f2f3c31b5c20a"/>
        <w:rPr pt14:Unid="dbb2c7e8ac644dc185437995bc041c9e">
          <w:color w:val="auto" pt14:Unid="feb26ecf9b6b431c9d0ba914239da966"/>
          <w:sz w:val="20" pt14:Unid="636410204c504b25906b90517878d9e7"/>
          <w:szCs w:val="20" pt14:Unid="0c684799e2294865a66114310b79af7a"/>
        </w:rPr>
      </w:pPr>
    </w:p>
    <w:p pt14:Unid="ea8626a5aba244c3844afa58cde15851">
      <w:pPr pt14:Unid="f54f66f68c874ac8941d0705a380fca3">
        <w:spacing w:after="0" w:line="200" w:lineRule="exact" pt14:Unid="e05fef7c8abf49e7a39f31fa633f3693"/>
        <w:rPr pt14:Unid="94a0d6d5dac24044a058bb092b0c65c6">
          <w:color w:val="auto" pt14:Unid="274e2ba8a13e4d4eae31ecae113e6ea9"/>
          <w:sz w:val="20" pt14:Unid="3cf1556aa46f4d24ac745c0fe9ba69e6"/>
          <w:szCs w:val="20" pt14:Unid="5798212eccbf4d8e9e91bb681f82eb97"/>
        </w:rPr>
      </w:pPr>
    </w:p>
    <w:p pt14:Unid="846cda455fe344298a778abc9f0b1930">
      <w:pPr pt14:Unid="9af561abe0394a1aaae55cc242b2e37d">
        <w:spacing w:after="0" w:line="200" w:lineRule="exact" pt14:Unid="04743c582436478ebb3d4e33342bce12"/>
        <w:rPr pt14:Unid="2aab02e073354fa99cf6ea3d2f8c82ef">
          <w:color w:val="auto" pt14:Unid="77c48f1055af4f41afaa98c27de8d016"/>
          <w:sz w:val="20" pt14:Unid="1f3200b6afb548759ca4783d9847fa81"/>
          <w:szCs w:val="20" pt14:Unid="7832885011934854b78373f51d3187e8"/>
        </w:rPr>
      </w:pPr>
    </w:p>
    <w:p pt14:Unid="3d4e5db06fa2479389290f2e41b1be3b">
      <w:pPr pt14:Unid="1d75ccffd64f48828f30fc77e46c3ece">
        <w:spacing w:after="0" w:line="292" w:lineRule="exact" pt14:Unid="d427612105054301a8e4fc2f568c724b"/>
        <w:rPr pt14:Unid="19521fb381144a8cb2a6f5c6a81ce1e7">
          <w:color w:val="auto" pt14:Unid="3b24550eb8b34e7dbe57c1b82d27d905"/>
          <w:sz w:val="20" pt14:Unid="790a32ec4bbd471ea3bee7fd9030aa84"/>
          <w:szCs w:val="20" pt14:Unid="c5e523b56a7c4c9ca9497df28c2fed42"/>
        </w:rPr>
      </w:pPr>
    </w:p>
    <w:tbl pt14:Unid="d7f1ef26143f4d76829a1ae7eaf44bfd" pt14:CorrelatedSHA1Hash="b644b9a0239aa649d8e64fbca83add69f2ccd9a3" pt14:SHA1Hash="b644b9a0239aa649d8e64fbca83add69f2ccd9a3" pt14:StructureSHA1Hash="b41ebbe51721294f9674f57315505f9434260480">
      <w:tblPr pt14:Unid="8501de10db5a461fac91e3e2dbd1d49e">
        <w:tblInd w:w="580" w:type="dxa" pt14:Unid="61b5fba444194d6680cd528cd6045b66"/>
        <w:tblLayout w:type="fixed" pt14:Unid="4690eabf414840e6904d216ae123d005"/>
        <w:tblCellMar pt14:Unid="4601abf41c194b64a01d5d088b23992c">
          <w:top w:w="0" w:type="dxa" pt14:Unid="ba8310c2c37343e5af24f499c1c4da1a"/>
          <w:left w:w="0" w:type="dxa" pt14:Unid="4525a401f0d64db19573a067ebfdde7c"/>
          <w:bottom w:w="0" w:type="dxa" pt14:Unid="df8ce34d2a314625859902f2a12e69db"/>
          <w:right w:w="0" w:type="dxa" pt14:Unid="24a2d504b5974c27bc946ad0244d8ddb"/>
        </w:tblCellMar>
      </w:tblPr>
      <w:tr pt14:Unid="a877b3777ee443e59c1b4b7adcdc8e32" pt14:CorrelatedSHA1Hash="e8992961b1c6507b53273b101e230b5d3c1a9998" pt14:SHA1Hash="e8992961b1c6507b53273b101e230b5d3c1a9998" pt14:StructureSHA1Hash="0888785a3efbd9685becdf069ec87362d9ad505a">
        <w:trPr pt14:Unid="e5e15609bde44fb8ac3eb4ced2383832">
          <w:trHeight w:val="264" pt14:Unid="962b093310b1427f9cd14fafa3246255"/>
        </w:trPr>
        <w:tc pt14:Unid="e2d9f0bb9c484858ab24db475de95129" pt14:SHA1Hash="58c4a6663e250fce309a2db716326a49fd344097">
          <w:tcPr pt14:Unid="d15c35745e2740898bfbf86c19181ce4">
            <w:tcW w:w="440" w:type="dxa" pt14:Unid="01b3472c42dc406db2fefad110b0c96f"/>
            <w:vAlign w:val="bottom" pt14:Unid="fd803375b2a441479acd15719cad6ce6"/>
          </w:tcPr>
          <w:p pt14:Unid="e885887d5d0e47afb1f507f43c398e69">
            <w:pPr pt14:Unid="c53115edcd7d4a73862dd90b69a25d7f">
              <w:spacing w:after="0" pt14:Unid="f2607340e98d49378c42fa8ae57f3b11"/>
              <w:rPr pt14:Unid="3443781b616743b29138502460208b74">
                <w:rFonts w:ascii="Arial" w:hAnsi="Arial" w:eastAsia="Arial" w:cs="Arial" pt14:Unid="b2354472a51448068c17a8967a1a7077"/>
                <w:color w:val="auto" pt14:Unid="16447bb2193f40a1a40ea519c1a4eeb3"/>
                <w:sz w:val="22" pt14:Unid="1a081f728321436ca12b4360b44472dd"/>
                <w:szCs w:val="22" pt14:Unid="e6beab3513874bb791db8fad6282bf78"/>
              </w:rPr>
            </w:pPr>
            <w:r>
              <w:rPr pt14:Unid="265f281e360243f6b4b345103ddd5664">
                <w:rFonts w:ascii="Arial" w:hAnsi="Arial" w:eastAsia="Arial" w:cs="Arial" pt14:Unid="23e25d083fa244238820b6148902d420"/>
                <w:color w:val="auto" pt14:Unid="da1aec524f234e8d8029494421c6b54e"/>
                <w:sz w:val="22" pt14:Unid="cfe9258cc1c24f0a9efde43e4637e1cd"/>
                <w:szCs w:val="22" pt14:Unid="b71abae64ce14c738024d2e8b4f0ae47"/>
              </w:rPr>
              <w:t>2.1</w:t>
            </w:r>
          </w:p>
        </w:tc>
        <w:tc pt14:Unid="7aefa767ab834ab6b9c1e53864c0fa1f" pt14:SHA1Hash="20192989950cb47577d98703a2ad529bfae3f63b">
          <w:tcPr pt14:Unid="6578b61d357e459d8276ed6dfdbe4e73">
            <w:tcW w:w="7360" w:type="dxa" pt14:Unid="571dff9e3e62497888eb745c4801908b"/>
            <w:vAlign w:val="bottom" pt14:Unid="061aa59098fe4ed9bcfbd660ad6e4bfb"/>
          </w:tcPr>
          <w:p pt14:Unid="b5a249d28e104d3abe857f33782e18d8">
            <w:pPr pt14:Unid="8958c68b2c564aa796c2c73d851b5a97">
              <w:spacing w:after="0" pt14:Unid="2a8b01653c024582a3153461ec804ae7"/>
              <w:ind w:left="60" pt14:Unid="f0a529071b1544e9b24d397d0846728d"/>
              <w:rPr pt14:Unid="e5c01d6df5bc402c91392c250b68aa03">
                <w:rFonts w:ascii="Arial" w:hAnsi="Arial" w:eastAsia="Arial" w:cs="Arial" pt14:Unid="8cad203c7bb847f69d94c88d5796f365"/>
                <w:color w:val="auto" pt14:Unid="b7a792074d864e67a72de2762fc89b10"/>
                <w:w w:val="99" pt14:Unid="541d0311cdb9457f87a94d713112e410"/>
                <w:sz w:val="22" pt14:Unid="263b29cc4e5d4fe08660685b1f478ed2"/>
                <w:szCs w:val="22" pt14:Unid="6dcfb94c7e8e4f2b9ee3ff92bfb03219"/>
              </w:rPr>
            </w:pPr>
            <w:r>
              <w:rPr pt14:Unid="b0557c0917fc4f64a8bcda3dcc6cd7c4">
                <w:rFonts w:ascii="Arial" w:hAnsi="Arial" w:eastAsia="Arial" w:cs="Arial" pt14:Unid="40960880ef2146e5a6b8131d760596be"/>
                <w:color w:val="auto" pt14:Unid="b94bd490e1b94e5bb4c2b9bbdd9c4079"/>
                <w:w w:val="99" pt14:Unid="2bc0df5a60504c98968d16173c4d1287"/>
                <w:sz w:val="22" pt14:Unid="435ab822305c4bff9df535c16fadbd57"/>
                <w:szCs w:val="22" pt14:Unid="fc2cfd3a946243e4b0161a9ec63a4352"/>
              </w:rPr>
              <w:t>Los microservicios escalan de acuerdo a su carga de trabajo para asegurar</w:t>
            </w:r>
          </w:p>
        </w:tc>
        <w:tc pt14:Unid="f5e6b0e984cf4fa1a3ec49671879b0d6" pt14:SHA1Hash="b90b8e947d8c3b09e63df8bfa3bb13cebd6bd22d">
          <w:tcPr pt14:Unid="f99c1e682c0f4ade8531ff6d563437e2">
            <w:tcW w:w="380" w:type="dxa" pt14:Unid="6a44d18fe1b14995af1ad848174d5b1e"/>
            <w:vAlign w:val="bottom" pt14:Unid="38528a9a0f80496fadbc08218deba83f"/>
          </w:tcPr>
          <w:p pt14:Unid="9df75e8c93184a4987239fbe786a4f88">
            <w:pPr pt14:Unid="8a33a09f16f04a4d9fa73e556fd6a4bb">
              <w:spacing w:after="0" pt14:Unid="a24ccd1ef90c4d059afb6074f6250dc2"/>
              <w:rPr pt14:Unid="33f7adaced7e4ed8a3795e0a751151eb">
                <w:color w:val="auto" pt14:Unid="d57e53754c6545ebb72c17588d6f2630"/>
                <w:sz w:val="22" pt14:Unid="5bb436800b364460a77b9b56804940a5"/>
                <w:szCs w:val="22" pt14:Unid="d2ac0ba90f1d41c4bd2dc1fb352bc9ee"/>
              </w:rPr>
            </w:pPr>
          </w:p>
        </w:tc>
      </w:tr>
      <w:tr pt14:Unid="fcbbf0df0b8f4a84a87c1aac5e31ac5c" pt14:CorrelatedSHA1Hash="7adf0267234f2e4dd86941e3699b9099c524d3de" pt14:SHA1Hash="7adf0267234f2e4dd86941e3699b9099c524d3de" pt14:StructureSHA1Hash="b2900a589a9d249993cb21eaf53d48bfee1b7c28">
        <w:trPr pt14:Unid="5fa83c60ab2049fbb018edca373c2d5e">
          <w:trHeight w:val="271" pt14:Unid="31ad6414fea54403ac2831c2132c101d"/>
        </w:trPr>
        <w:tc pt14:Unid="d1108d1324e6499981725dfd9dedd012" pt14:SHA1Hash="b90b8e947d8c3b09e63df8bfa3bb13cebd6bd22d">
          <w:tcPr pt14:Unid="e60008fa6cb54a449545700bd64e8b67">
            <w:tcW w:w="440" w:type="dxa" pt14:Unid="e8ae193b23b94e20a60a66a6824332b8"/>
            <w:vAlign w:val="bottom" pt14:Unid="477e0efc64de47f18cade540ca243102"/>
          </w:tcPr>
          <w:p pt14:Unid="d337026b0fda44e1ac1daf70c0472002">
            <w:pPr pt14:Unid="9b8df0a745df45398810343ecaa30729">
              <w:spacing w:after="0" pt14:Unid="b94d82dcb29d4e6ea0f89dcb9b8bd0b8"/>
              <w:rPr pt14:Unid="cf498d7b445046dca69e4c03ef45ac93">
                <w:color w:val="auto" pt14:Unid="d1a076d0f9c94cc882f2bc948ead033c"/>
                <w:sz w:val="23" pt14:Unid="97c6be5087f846b491ec0280fa74081e"/>
                <w:szCs w:val="23" pt14:Unid="9d20cc17e9ff41419122809872914e0e"/>
              </w:rPr>
            </w:pPr>
          </w:p>
        </w:tc>
        <w:tc pt14:Unid="bf85fec899d14a71a22131b273098dfc" pt14:SHA1Hash="bae80605530f0567fa4f42e68c6b1a0888d52992">
          <w:tcPr pt14:Unid="6e9daaeae5434035a9090c4775ccd5d1">
            <w:tcW w:w="7360" w:type="dxa" pt14:Unid="1a6852cbfc894b3c930d3e4a171f6ad4"/>
            <w:vAlign w:val="bottom" pt14:Unid="11e834f733754abcb0dd26cf9c9b01b9"/>
          </w:tcPr>
          <w:p pt14:Unid="3c2a060fab574425ac551cdbf196f834">
            <w:pPr pt14:Unid="a22ca8cc0cd14ac48151ebee833a9f2d">
              <w:spacing w:after="0" pt14:Unid="eae97e48ea544835be14c47f1d6aee38"/>
              <w:ind w:left="60" pt14:Unid="9cd4c2ea6d5c4f1685f24df2f9bd0506"/>
              <w:rPr pt14:Unid="d5de2ea858cc472a8c79b6a37a0046eb">
                <w:rFonts w:ascii="Arial" w:hAnsi="Arial" w:eastAsia="Arial" w:cs="Arial" pt14:Unid="dc9cf22f22454a99bd812bdff684ce00"/>
                <w:color w:val="auto" pt14:Unid="2e4ef6a9c4e94530acd59ed41d00353d"/>
                <w:sz w:val="22" pt14:Unid="343c8d46ab8f495e83ef83a291d3471d"/>
                <w:szCs w:val="22" pt14:Unid="272c36c595d64bf584298812236ab434"/>
              </w:rPr>
            </w:pPr>
            <w:r>
              <w:rPr pt14:Unid="e1fd7ed1208143f8af3a89c3950d6d2a">
                <w:rFonts w:ascii="Arial" w:hAnsi="Arial" w:eastAsia="Arial" w:cs="Arial" pt14:Unid="c711b85258e34c35b51e24b2432a193a"/>
                <w:color w:val="auto" pt14:Unid="eae7bda84427411585ec3636400e2b71"/>
                <w:sz w:val="22" pt14:Unid="f7802073c9524846baeb799814f4ed96"/>
                <w:szCs w:val="22" pt14:Unid="f8e270abe81242f3897425c346b5a706"/>
              </w:rPr>
              <w:t>la disponibilidad de la funcionalidad que ofrecen</w:t>
            </w:r>
            <w:del w:author="Open-Xml-PowerTools" w:id="0" w:date="2018-08-17T03:01:57.7201102+02:00">
              <w:r>
                <w:rPr pt14:Unid="f9f85a85567e4803abf755d40e107190">
                  <w:rFonts w:ascii="Arial" w:hAnsi="Arial" w:eastAsia="Arial" w:cs="Arial" pt14:Unid="7895cd9934934d3ba408503592da482b"/>
                  <w:color w:val="FF0000" pt14:Unid="9cbb480cd0454d22a45b366e52869107"/>
                  <w:sz w:val="22" pt14:Unid="924ae98090ce493994645f25bf9700dc"/>
                  <w:szCs w:val="22" pt14:Unid="cd33c8b252e84bcc98fdf4b4863e5440"/>
                </w:rPr>
                <w:delText>.</w:delText>
              </w:r>
            </w:del>
            <w:r>
              <w:rPr pt14:Unid="e1fd7ed1208143f8af3a89c3950d6d2a">
                <w:rFonts w:ascii="Arial" w:hAnsi="Arial" w:eastAsia="Arial" w:cs="Arial" pt14:Unid="c711b85258e34c35b51e24b2432a193a"/>
                <w:color w:val="auto" pt14:Unid="eae7bda84427411585ec3636400e2b71"/>
                <w:sz w:val="22" pt14:Unid="f7802073c9524846baeb799814f4ed96"/>
                <w:szCs w:val="22" pt14:Unid="f8e270abe81242f3897425c346b5a706"/>
              </w:rPr>
              <w:t xml:space="preserve"> [17]</w:t>
            </w:r>
            <w:ins w:author="Open-Xml-PowerTools" w:id="1" w:date="2018-08-17T03:01:57.7201102+02:00">
              <w:r>
                <w:rPr pt14:Unid="e1fd7ed1208143f8af3a89c3950d6d2a">
                  <w:rFonts w:ascii="Arial" w:hAnsi="Arial" w:eastAsia="Arial" w:cs="Arial" pt14:Unid="c711b85258e34c35b51e24b2432a193a"/>
                  <w:color w:val="auto" pt14:Unid="eae7bda84427411585ec3636400e2b71"/>
                  <w:sz w:val="22" pt14:Unid="f7802073c9524846baeb799814f4ed96"/>
                  <w:szCs w:val="22" pt14:Unid="f8e270abe81242f3897425c346b5a706"/>
                </w:rPr>
                <w:t>.</w:t>
              </w:r>
            </w:ins>
            <w:r>
              <w:rPr pt14:Unid="e1fd7ed1208143f8af3a89c3950d6d2a">
                <w:rFonts w:ascii="Arial" w:hAnsi="Arial" w:eastAsia="Arial" w:cs="Arial" pt14:Unid="c711b85258e34c35b51e24b2432a193a"/>
                <w:color w:val="auto" pt14:Unid="eae7bda84427411585ec3636400e2b71"/>
                <w:sz w:val="22" pt14:Unid="f7802073c9524846baeb799814f4ed96"/>
                <w:szCs w:val="22" pt14:Unid="f8e270abe81242f3897425c346b5a706"/>
              </w:rPr>
              <w:t xml:space="preserve"> . . . . . . . . . . . .</w:t>
            </w:r>
          </w:p>
        </w:tc>
        <w:tc pt14:Unid="37b44acba1d9428bac6b672c4f6e9379" pt14:SHA1Hash="9eeebd9c1a21d7d8026b54da62c197bca552817e">
          <w:tcPr pt14:Unid="ad8dfc2adee84db1b27f4927e69cc2b7">
            <w:tcW w:w="380" w:type="dxa" pt14:Unid="8b23802f74814484936c0c25b24e7575"/>
            <w:vAlign w:val="bottom" pt14:Unid="cb23e3ba42a54bde88c362ebb09ec003"/>
          </w:tcPr>
          <w:p pt14:Unid="b20ca2e65d8d43219e5f09489369a538">
            <w:pPr pt14:Unid="c5cc89c4f5f74b6199d675034940f89d">
              <w:spacing w:after="0" pt14:Unid="0ed22c8f6d7d4b86a5d77a3eae45a047"/>
              <w:jc w:val="right" pt14:Unid="95631e834b554450b5dac2742ec59065"/>
              <w:rPr pt14:Unid="c50f1101f0744f0b91176ce5c2dbef80">
                <w:color w:val="auto" pt14:Unid="f9c5c0f1912d4e3d8d699c2a8e915171"/>
                <w:sz w:val="20" pt14:Unid="a6bf0e5064db46d88c7d45018aa266d8"/>
                <w:szCs w:val="20" pt14:Unid="47217c8eb72c46abb3ab19f0996c695b"/>
              </w:rPr>
            </w:pPr>
            <w:r>
              <w:rPr pt14:Unid="bc6a100ad7174c5e90a7d821376554b4">
                <w:rFonts w:ascii="Arial" w:hAnsi="Arial" w:eastAsia="Arial" w:cs="Arial" pt14:Unid="20bbc78de466428ab2ccdfe5a45b9548"/>
                <w:color w:val="auto" pt14:Unid="898c8fe694ee4fbb93db3aa42deafec6"/>
                <w:sz w:val="22" pt14:Unid="b56ca2f821ec4d7da8583c6fc71ac292"/>
                <w:szCs w:val="22" pt14:Unid="7a686ed4643b45909562d7482dad214a"/>
              </w:rPr>
              <w:t>4</w:t>
            </w:r>
          </w:p>
        </w:tc>
      </w:tr>
      <w:tr pt14:Unid="374756a2434646239d5340b8cb36f3f2" pt14:CorrelatedSHA1Hash="69528f711307401b8a76961f467b4f32a87cd101" pt14:SHA1Hash="69528f711307401b8a76961f467b4f32a87cd101" pt14:StructureSHA1Hash="0888785a3efbd9685becdf069ec87362d9ad505a">
        <w:trPr pt14:Unid="89ce77370e394602b509bf33e0554f41">
          <w:trHeight w:val="275" pt14:Unid="e45e4d9d6937404e843b692dcc0a2678"/>
        </w:trPr>
        <w:tc pt14:Unid="ff8cec6e4594432fa41f6e7e3fbb2418" pt14:SHA1Hash="4d8afe6904c0358550e060b931205f09a35da7e3">
          <w:tcPr pt14:Unid="f739db5d398d45f59884ffc4439494ab">
            <w:tcW w:w="440" w:type="dxa" pt14:Unid="16418ad796f4443985f11da302f91277"/>
            <w:vAlign w:val="bottom" pt14:Unid="54f9c1f8dc9149fb9088497e067af43e"/>
          </w:tcPr>
          <w:p pt14:Unid="32bf47b3d237449b9968671e7e75ba05">
            <w:pPr pt14:Unid="5e5fe214dcf04fecb7fc0f6e9d1ef2d9">
              <w:spacing w:after="0" pt14:Unid="980541df987c4fc58a11a551e691efe7"/>
              <w:rPr pt14:Unid="b39d7ca0ee4440d281cd7a75095aa2cd">
                <w:rFonts w:ascii="Arial" w:hAnsi="Arial" w:eastAsia="Arial" w:cs="Arial" pt14:Unid="42a9c7414a9f455295a6ba705dedb8ff"/>
                <w:color w:val="auto" pt14:Unid="a85da2a5016e4b76b20d9cced7ed9536"/>
                <w:sz w:val="22" pt14:Unid="5bbffb55f73f46a88b62c9cead95748c"/>
                <w:szCs w:val="22" pt14:Unid="b90b635c5bf74a26ba0b1e622fc5b8b0"/>
              </w:rPr>
            </w:pPr>
            <w:r>
              <w:rPr pt14:Unid="6445ad5d069c48e1a123ce04ac28db45">
                <w:rFonts w:ascii="Arial" w:hAnsi="Arial" w:eastAsia="Arial" w:cs="Arial" pt14:Unid="5531600bd62d49f69bbef7bb4ce545b7"/>
                <w:color w:val="auto" pt14:Unid="0ca439910f3e4b2bafb6eaf738c5db1d"/>
                <w:sz w:val="22" pt14:Unid="94ea769934364c71ac209486fec99590"/>
                <w:szCs w:val="22" pt14:Unid="d0bfbf2d6bd24071988832a2c6ebb120"/>
              </w:rPr>
              <w:t>2.2</w:t>
            </w:r>
          </w:p>
        </w:tc>
        <w:tc pt14:Unid="622b24786cff4f5ba8a5ce692781ca9e" pt14:SHA1Hash="1f932cb42ee608d3fe273351fc98dff108261acf">
          <w:tcPr pt14:Unid="b7dcb293d7dd42da8ed2440dadc84974">
            <w:tcW w:w="7360" w:type="dxa" pt14:Unid="c997ebf24f0d4bfb8284bab5b21c168d"/>
            <w:vAlign w:val="bottom" pt14:Unid="b623e42ee82546629d109306c202ee25"/>
          </w:tcPr>
          <w:p pt14:Unid="968c3d3a5b8a431db7b46f04d8c50729">
            <w:pPr pt14:Unid="c1c25f6b51534cd2bf8b0e6ef9140189">
              <w:spacing w:after="0" pt14:Unid="44cfebd272ab4a138e277c723786ab5d"/>
              <w:ind w:left="60" pt14:Unid="c96741db02cd4c079323c7bf10f0f9c5"/>
              <w:rPr pt14:Unid="0fa51cefc07c482b803adc3bf5b61f6e">
                <w:rFonts w:ascii="Arial" w:hAnsi="Arial" w:eastAsia="Arial" w:cs="Arial" pt14:Unid="9d8896a9e2f544bab27d8f8089d0b860"/>
                <w:color w:val="auto" pt14:Unid="cf4aec99faab4b88a0774c6db6d000ce"/>
                <w:sz w:val="22" pt14:Unid="1d1f653d5b0545b68951e33bb56e8710"/>
                <w:szCs w:val="22" pt14:Unid="e4b9909678044b7186667d2d03f39bd5"/>
              </w:rPr>
            </w:pPr>
            <w:r>
              <w:rPr pt14:Unid="aa0286639c3644b794797844fdecd45f">
                <w:rFonts w:ascii="Arial" w:hAnsi="Arial" w:eastAsia="Arial" w:cs="Arial" pt14:Unid="5f0b6fed457345b5ba7a58427042fc74"/>
                <w:color w:val="auto" pt14:Unid="f1bb77189c954400a209a05e2db9ced4"/>
                <w:sz w:val="22" pt14:Unid="f219c0d3ef404908a171d8ffa46ec455"/>
                <w:szCs w:val="22" pt14:Unid="b12d73d6b6374caf813c4b19816060eb"/>
              </w:rPr>
              <w:t>Características y subcaracterísticas definidas en el modelo de calidad del</w:t>
            </w:r>
          </w:p>
        </w:tc>
        <w:tc pt14:Unid="d80c9914cce04e03a7ca215d7b92d522" pt14:SHA1Hash="b90b8e947d8c3b09e63df8bfa3bb13cebd6bd22d">
          <w:tcPr pt14:Unid="c1966e56575c484a930cd80edb37726f">
            <w:tcW w:w="380" w:type="dxa" pt14:Unid="09cf965385dd4542ac31d4764152d938"/>
            <w:vAlign w:val="bottom" pt14:Unid="b316ec11dba84226a7104b569943737b"/>
          </w:tcPr>
          <w:p pt14:Unid="5e2ab0bf6a814a9f80f77e7660c96477">
            <w:pPr pt14:Unid="1a61a64beb78445cbcb952d74c361515">
              <w:spacing w:after="0" pt14:Unid="bb1e03d9ef124205bda035089cb2a46b"/>
              <w:rPr pt14:Unid="438ae9e0ab314298a569c323e20f98e5">
                <w:color w:val="auto" pt14:Unid="c7e98473a48243de8069bf4dc82ac689"/>
                <w:sz w:val="23" pt14:Unid="adaf425575bd4484bf7f6952d9a9230d"/>
                <w:szCs w:val="23" pt14:Unid="bd8f27f522884f04a7e4e4f2f951d339"/>
              </w:rPr>
            </w:pPr>
          </w:p>
        </w:tc>
      </w:tr>
      <w:tr pt14:Unid="73462cb8918f4873b01061180991d4f2" pt14:CorrelatedSHA1Hash="157d1d938d0c4a1abea0671ee0ae7e3b7b790b3b" pt14:SHA1Hash="157d1d938d0c4a1abea0671ee0ae7e3b7b790b3b" pt14:StructureSHA1Hash="b2900a589a9d249993cb21eaf53d48bfee1b7c28">
        <w:trPr pt14:Unid="b981c8adfd3140f0aa85824a1bf2e4bd">
          <w:trHeight w:val="271" pt14:Unid="f7fbbf9cc1ab4c47bbeabded3f68a6b5"/>
        </w:trPr>
        <w:tc pt14:Unid="4da71ba756004fd4b620a01baed03006" pt14:SHA1Hash="b90b8e947d8c3b09e63df8bfa3bb13cebd6bd22d">
          <w:tcPr pt14:Unid="df5a2e6d691342c1b3ef95e94af8be0a">
            <w:tcW w:w="440" w:type="dxa" pt14:Unid="c071c31109df4a1fa3351a5f29a7b8fe"/>
            <w:vAlign w:val="bottom" pt14:Unid="8d1bec85210842a0a30708551ee9c1fa"/>
          </w:tcPr>
          <w:p pt14:Unid="ba72d217289846c8bcc201801340c7b0">
            <w:pPr pt14:Unid="a66bc4a16faf4fff9c5f680a6d93b447">
              <w:spacing w:after="0" pt14:Unid="9ca5723b15b64870934ea6eadbd94b60"/>
              <w:rPr pt14:Unid="3c42fa76e42b4b7eb5935135141b1f0c">
                <w:color w:val="auto" pt14:Unid="82f4b2ddce4a43d48cd0395fbca19ac8"/>
                <w:sz w:val="23" pt14:Unid="2a5235370bc4450e80b0f40ccbb490b8"/>
                <w:szCs w:val="23" pt14:Unid="f7bf55928939466eb1d8e31191569e02"/>
              </w:rPr>
            </w:pPr>
          </w:p>
        </w:tc>
        <w:tc pt14:Unid="1325e0d03b0b46cfb5e584be63cbe099" pt14:SHA1Hash="e927d9f7ec292b437369be9f6b95323f59aa1f6a">
          <w:tcPr pt14:Unid="45f2e5f0549a45f49f6bbefdec195a25">
            <w:tcW w:w="7360" w:type="dxa" pt14:Unid="0571bdbc684242e09cc50b6cc1c481e7"/>
            <w:vAlign w:val="bottom" pt14:Unid="161ca9ac3b6a4b488d127c21bcc5395d"/>
          </w:tcPr>
          <w:p pt14:Unid="d5af8dc1c4e94243b9ede10fea334c29">
            <w:pPr pt14:Unid="19cd9e306f3c46c299bb5f34b77c3c89">
              <w:spacing w:after="0" pt14:Unid="93c1fcfbeaf44277b29ff4c22ddf1d7f"/>
              <w:ind w:left="60" pt14:Unid="c681f29ecd7c490cacdc456aaaaf5983"/>
              <w:rPr pt14:Unid="db42096699e84567899015e7925142d9">
                <w:rFonts w:ascii="Arial" w:hAnsi="Arial" w:eastAsia="Arial" w:cs="Arial" pt14:Unid="afb3fd676a3e4aacadf28331c9f6c0fc"/>
                <w:color w:val="auto" pt14:Unid="39dbacc6160b4ecbb9412122e5cdd0d4"/>
                <w:sz w:val="22" pt14:Unid="3b4819723753492cb5b1f9810b7ac2b3"/>
                <w:szCs w:val="22" pt14:Unid="28bed1626f7544428f7664683bdc2085"/>
              </w:rPr>
            </w:pPr>
            <w:r>
              <w:rPr pt14:Unid="edfa477ba71d4d2aab455acc36b8f082">
                <w:rFonts w:ascii="Arial" w:hAnsi="Arial" w:eastAsia="Arial" w:cs="Arial" pt14:Unid="209c805a0984474690d927f5b0c2f727"/>
                <w:color w:val="auto" pt14:Unid="388540a69f144d73968a76c44915f260"/>
                <w:sz w:val="22" pt14:Unid="e59b014c3bc94b0b97ed8d3355f4a423"/>
                <w:szCs w:val="22" pt14:Unid="f45171139b8c40b7ab05b7f1f10a6c4c"/>
              </w:rPr>
              <w:t xml:space="preserve">producto de la ISO/IEC </w:t>
            </w:r>
            <w:del w:author="Open-Xml-PowerTools" w:id="2" w:date="2018-08-17T03:01:57.7201102+02:00">
              <w:r>
                <w:rPr pt14:Unid="0f5cae8909854664bad86f2aa647beea">
                  <w:rFonts w:ascii="Arial" w:hAnsi="Arial" w:eastAsia="Arial" w:cs="Arial" pt14:Unid="13ca085207854f18922c1baafaaaeb45"/>
                  <w:color w:val="FF0000" pt14:Unid="5ebfba3bdd3c4989900b2ff81f0b6585"/>
                  <w:sz w:val="22" pt14:Unid="7ffc2686515b436abc338d57bd7014bc"/>
                  <w:szCs w:val="22" pt14:Unid="0c05f979cd0647e4885b156d39d4f212"/>
                </w:rPr>
                <w:delText>25010.</w:delText>
              </w:r>
            </w:del>
            <w:ins w:author="Open-Xml-PowerTools" w:id="3" w:date="2018-08-17T03:01:57.7201102+02:00">
              <w:r>
                <w:rPr pt14:Unid="edfa477ba71d4d2aab455acc36b8f082">
                  <w:rFonts w:ascii="Arial" w:hAnsi="Arial" w:eastAsia="Arial" w:cs="Arial" pt14:Unid="209c805a0984474690d927f5b0c2f727"/>
                  <w:color w:val="auto" pt14:Unid="388540a69f144d73968a76c44915f260"/>
                  <w:sz w:val="22" pt14:Unid="e59b014c3bc94b0b97ed8d3355f4a423"/>
                  <w:szCs w:val="22" pt14:Unid="f45171139b8c40b7ab05b7f1f10a6c4c"/>
                </w:rPr>
                <w:t>25010</w:t>
              </w:r>
            </w:ins>
            <w:r>
              <w:rPr pt14:Unid="edfa477ba71d4d2aab455acc36b8f082">
                <w:rFonts w:ascii="Arial" w:hAnsi="Arial" w:eastAsia="Arial" w:cs="Arial" pt14:Unid="209c805a0984474690d927f5b0c2f727"/>
                <w:color w:val="auto" pt14:Unid="388540a69f144d73968a76c44915f260"/>
                <w:sz w:val="22" pt14:Unid="e59b014c3bc94b0b97ed8d3355f4a423"/>
                <w:szCs w:val="22" pt14:Unid="f45171139b8c40b7ab05b7f1f10a6c4c"/>
              </w:rPr>
              <w:t xml:space="preserve"> [29]</w:t>
            </w:r>
            <w:ins w:author="Open-Xml-PowerTools" w:id="4" w:date="2018-08-17T03:01:57.7201102+02:00">
              <w:r>
                <w:rPr pt14:Unid="edfa477ba71d4d2aab455acc36b8f082">
                  <w:rFonts w:ascii="Arial" w:hAnsi="Arial" w:eastAsia="Arial" w:cs="Arial" pt14:Unid="209c805a0984474690d927f5b0c2f727"/>
                  <w:color w:val="auto" pt14:Unid="388540a69f144d73968a76c44915f260"/>
                  <w:sz w:val="22" pt14:Unid="e59b014c3bc94b0b97ed8d3355f4a423"/>
                  <w:szCs w:val="22" pt14:Unid="f45171139b8c40b7ab05b7f1f10a6c4c"/>
                </w:rPr>
                <w:t>.</w:t>
              </w:r>
            </w:ins>
            <w:r>
              <w:rPr pt14:Unid="edfa477ba71d4d2aab455acc36b8f082">
                <w:rFonts w:ascii="Arial" w:hAnsi="Arial" w:eastAsia="Arial" w:cs="Arial" pt14:Unid="209c805a0984474690d927f5b0c2f727"/>
                <w:color w:val="auto" pt14:Unid="388540a69f144d73968a76c44915f260"/>
                <w:sz w:val="22" pt14:Unid="e59b014c3bc94b0b97ed8d3355f4a423"/>
                <w:szCs w:val="22" pt14:Unid="f45171139b8c40b7ab05b7f1f10a6c4c"/>
              </w:rPr>
              <w:t xml:space="preserve"> . . . . . . . . . . . . . . . . . . . . . . .</w:t>
            </w:r>
          </w:p>
        </w:tc>
        <w:tc pt14:Unid="e3705cece924473ab26db8f40ed91b23" pt14:SHA1Hash="0d64ff4bf18250455b70b1cf7a2b3e86dc14ee13">
          <w:tcPr pt14:Unid="980454cbb3084ea09489346f44f08f15">
            <w:tcW w:w="380" w:type="dxa" pt14:Unid="a16b875c0c5b43ef89f0ff670c61fc97"/>
            <w:vAlign w:val="bottom" pt14:Unid="775f16aa4d9c46cb961fb807954da088"/>
          </w:tcPr>
          <w:p pt14:Unid="939cb5d5fd5b4feb8d52ebfb159e2cba">
            <w:pPr pt14:Unid="e275fee77507464a982c07b6bde5fee9">
              <w:spacing w:after="0" pt14:Unid="93707143eaa04c419745feadeeb46e73"/>
              <w:jc w:val="right" pt14:Unid="2a3472f57b984cc885eefcda6eafa999"/>
              <w:rPr pt14:Unid="f5a91427de79441ebdef61293012bd35">
                <w:color w:val="auto" pt14:Unid="4c875d5587354dacb85e1cab6a55b511"/>
                <w:sz w:val="20" pt14:Unid="a7dcc94077654d8689a2cf9fa2febff9"/>
                <w:szCs w:val="20" pt14:Unid="b0b6e572ed1546d795340a30c711f068"/>
              </w:rPr>
            </w:pPr>
            <w:r>
              <w:rPr pt14:Unid="64730fba5c0845f6bbc257581d2a7aaf">
                <w:rFonts w:ascii="Arial" w:hAnsi="Arial" w:eastAsia="Arial" w:cs="Arial" pt14:Unid="fae6e1538d6e4782b3d0414638bae3f9"/>
                <w:color w:val="auto" pt14:Unid="360e8ad246cf4889aec0ebb08b32b954"/>
                <w:sz w:val="22" pt14:Unid="22a35535ff8c48dcab33d67ffd92baf8"/>
                <w:szCs w:val="22" pt14:Unid="c345d55999944b8693b9ef961ce7bd5d"/>
              </w:rPr>
              <w:t>5</w:t>
            </w:r>
          </w:p>
        </w:tc>
      </w:tr>
      <w:tr pt14:Unid="c77a8432c4004674aefc6d782e4be720" pt14:CorrelatedSHA1Hash="654b984a7d8986d133d14abc16270621f2b43e32" pt14:SHA1Hash="654b984a7d8986d133d14abc16270621f2b43e32" pt14:StructureSHA1Hash="0888785a3efbd9685becdf069ec87362d9ad505a">
        <w:trPr pt14:Unid="525eeaefa7484c6da4aef58451e48475">
          <w:trHeight w:val="275" pt14:Unid="7d030e1e5ef24ce182f0055700850dba"/>
        </w:trPr>
        <w:tc pt14:Unid="365aebed9eaa44308ae0ef1607bc48dd" pt14:SHA1Hash="20c71cfe4b1a9c26050306c6b45f0f46ac7f502d">
          <w:tcPr pt14:Unid="e583beb17fc74190851f0922925dd5a2">
            <w:tcW w:w="440" w:type="dxa" pt14:Unid="fbfea659db7247d5be1e659f8a10dfcf"/>
            <w:vAlign w:val="bottom" pt14:Unid="694dab8c99384099bae537408dcf8e26"/>
          </w:tcPr>
          <w:p pt14:Unid="4fccaf3f1e0a4742893434001fa270c6">
            <w:pPr pt14:Unid="3e7412cec3fd4343ab7579a1a2a3289a">
              <w:spacing w:after="0" pt14:Unid="a9f320d0106944f0983fe0749efe3e49"/>
              <w:rPr pt14:Unid="edf0fef54a9e413d9be505f7713fa15e">
                <w:rFonts w:ascii="Arial" w:hAnsi="Arial" w:eastAsia="Arial" w:cs="Arial" pt14:Unid="49e493044950401bbb2f6394ce36508b"/>
                <w:color w:val="auto" pt14:Unid="f4a8a3f8eecd4cf5ba057f2aeb5c873c"/>
                <w:sz w:val="22" pt14:Unid="f0ce3bd69dd34b329ca713ff70ac6176"/>
                <w:szCs w:val="22" pt14:Unid="34abd40263a54888b7a9c8aaebbd62b4"/>
              </w:rPr>
            </w:pPr>
            <w:r>
              <w:rPr pt14:Unid="9d6d9aedce6a4f5e855a9ec4abad26b3">
                <w:rFonts w:ascii="Arial" w:hAnsi="Arial" w:eastAsia="Arial" w:cs="Arial" pt14:Unid="ace3790b7bc94558a460b87f67344e22"/>
                <w:color w:val="auto" pt14:Unid="6a9f937fe3e5446e82141d1917c3c667"/>
                <w:sz w:val="22" pt14:Unid="d7944c6c2eaa4983af719c68592c1256"/>
                <w:szCs w:val="22" pt14:Unid="1a904d3fe0a945dda14d4e86624f7081"/>
              </w:rPr>
              <w:t>2.3</w:t>
            </w:r>
          </w:p>
        </w:tc>
        <w:tc pt14:Unid="bf50f274a3974057a6612ff72201408d" pt14:SHA1Hash="f619772b7dee8779fcb6fd860d3b63b2c5aae371">
          <w:tcPr pt14:Unid="849b4571d54b48d88dccb6e23e3faf69">
            <w:tcW w:w="7360" w:type="dxa" pt14:Unid="f7ba5d828d1d44c1a8ae49f013809914"/>
            <w:vAlign w:val="bottom" pt14:Unid="af78a1ed413749a5aeddb86238e41724"/>
          </w:tcPr>
          <w:p pt14:Unid="55c7f861d88046a0b471fa461832dce6">
            <w:pPr pt14:Unid="d2552e4c3604475aaa57a25738efdf9b">
              <w:spacing w:after="0" pt14:Unid="878509a8090c43cd9e733c1f4ebd0907"/>
              <w:ind w:left="60" pt14:Unid="2860193c3cef42a78a1718426a29b782"/>
              <w:rPr pt14:Unid="79f48ce7d34445f580f4df1f21f22558">
                <w:rFonts w:ascii="Arial" w:hAnsi="Arial" w:eastAsia="Arial" w:cs="Arial" pt14:Unid="46909a529d164ffb8f1a0295918b2934"/>
                <w:color w:val="auto" pt14:Unid="82f5b2489de942719d86fddf150ad211"/>
                <w:sz w:val="22" pt14:Unid="d1a9c64bfe1d40698b740c93d5c60617"/>
                <w:szCs w:val="22" pt14:Unid="cb108535515e436495d45c3d13be4dcf"/>
              </w:rPr>
            </w:pPr>
            <w:r>
              <w:rPr pt14:Unid="c5ca1bda426c4b8fa0c1854ca0324e49">
                <w:rFonts w:ascii="Arial" w:hAnsi="Arial" w:eastAsia="Arial" w:cs="Arial" pt14:Unid="1ef3a08ebf6841ffad9a07b50dee5c32"/>
                <w:color w:val="auto" pt14:Unid="fb5fb09779064032a15a209bc6b40235"/>
                <w:sz w:val="22" pt14:Unid="e10cab412ac045f393cc6ac2247ac6b6"/>
                <w:szCs w:val="22" pt14:Unid="c2949318a2064b5a90e7ee054976a2b0"/>
              </w:rPr>
              <w:t>Ejemplo de dos contextos delimitados dentro del mismo dominio que em-</w:t>
            </w:r>
          </w:p>
        </w:tc>
        <w:tc pt14:Unid="ef89636e93d9493e807e8012ed5c8d60" pt14:SHA1Hash="b90b8e947d8c3b09e63df8bfa3bb13cebd6bd22d">
          <w:tcPr pt14:Unid="0376dfeef3064351a67e649ca334925e">
            <w:tcW w:w="380" w:type="dxa" pt14:Unid="cfc6dd9e7ea440cf912394054c62eea1"/>
            <w:vAlign w:val="bottom" pt14:Unid="6047b84931f944068fd438cd5ee4e121"/>
          </w:tcPr>
          <w:p pt14:Unid="de39ad7bf511494da0bb5e3f143a5a69">
            <w:pPr pt14:Unid="a4ee043fdba046a38178a23e6cd6b0ac">
              <w:spacing w:after="0" pt14:Unid="5f15c5972b3b4f4aadf3c08474217f06"/>
              <w:rPr pt14:Unid="426aec0e16704f038856f3fd09360e3e">
                <w:color w:val="auto" pt14:Unid="4869bce605cf46e7bd9bbf43b3d7568c"/>
                <w:sz w:val="23" pt14:Unid="ea21e4b98a9c40bf901294bcd9b350d4"/>
                <w:szCs w:val="23" pt14:Unid="0878486208284f9aaadf2e02feb97a8b"/>
              </w:rPr>
            </w:pPr>
          </w:p>
        </w:tc>
      </w:tr>
      <w:tr pt14:Unid="4da140079ec0469eac5a3628b5383639" pt14:CorrelatedSHA1Hash="c6df51bc62b9c6812a89842e3af5ef150f221fd6" pt14:SHA1Hash="c6df51bc62b9c6812a89842e3af5ef150f221fd6" pt14:StructureSHA1Hash="c6ddb2b6099600ba4603c500a86abe9a195fb2b7">
        <w:trPr pt14:Unid="9c63c83192bf4107b057f7368915649a">
          <w:trHeight w:val="271" pt14:Unid="0be98a4f93fc4e3a8d0deb91b36e6e4a"/>
        </w:trPr>
        <w:tc pt14:Unid="7de56faec31d41889bb7f52d114b9d75" pt14:SHA1Hash="b90b8e947d8c3b09e63df8bfa3bb13cebd6bd22d">
          <w:tcPr pt14:Unid="7a377f4bbd1d4fad8c30abd8ccad5bdc">
            <w:tcW w:w="440" w:type="dxa" pt14:Unid="4d3345ef9cf9401b950086f7f5903ef3"/>
            <w:vAlign w:val="bottom" pt14:Unid="16e2c4dfaf284653b30e42bd3248d680"/>
          </w:tcPr>
          <w:p pt14:Unid="18e2cf2d3af74a7a845b315594145d43">
            <w:pPr pt14:Unid="4a6deead61d440d68e01c60813989b8e">
              <w:spacing w:after="0" pt14:Unid="2415e2fde322447b89afaadafb90baa0"/>
              <w:rPr pt14:Unid="2aa23cdc3d474e339267c58cb6d98539">
                <w:color w:val="auto" pt14:Unid="192074d458f849bc95e82025bbd294cd"/>
                <w:sz w:val="23" pt14:Unid="29375bf390a34057b6595d2d6b84dd1b"/>
                <w:szCs w:val="23" pt14:Unid="bc016ee238e9474685ae78a47c6216ac"/>
              </w:rPr>
            </w:pPr>
          </w:p>
        </w:tc>
        <w:tc pt14:Unid="ae44cc2d8cf64b7f86ee2cbdf235030a" pt14:SHA1Hash="085149095f8a22cd021c0ed75e77db67f60e4f85">
          <w:tcPr pt14:Unid="200728cff24240798bc82b0c4f8c53c5">
            <w:tcW w:w="7360" w:type="dxa" pt14:Unid="cc53b20cd1804bff8ab8ff7d655fe084"/>
            <w:vAlign w:val="bottom" pt14:Unid="e394ba8dc01844cd8e94e3aa3e7a1a67"/>
          </w:tcPr>
          <w:p pt14:Unid="90555dcaf61f4b699306c868b7290050">
            <w:pPr pt14:Unid="58bb9fca79c64b479983be2cd6226086">
              <w:spacing w:after="0" pt14:Unid="64457372fcc34c26914374c03c3d7d0d"/>
              <w:ind w:left="60" pt14:Unid="ba1cc5bef46f42e19e08a2780222c69c"/>
              <w:rPr pt14:Unid="108444eb85ed4e0397622482d71458e1">
                <w:rFonts w:ascii="Arial" w:hAnsi="Arial" w:eastAsia="Arial" w:cs="Arial" pt14:Unid="160ae78f015043ba8419e31aba3c2b8d"/>
                <w:color w:val="auto" pt14:Unid="3eb04e12965c459aae09d281130b6899"/>
                <w:sz w:val="22" pt14:Unid="0dd39e49c36f419aa4d62b3ba9f8c2da"/>
                <w:szCs w:val="22" pt14:Unid="12583bab27c24d898d018e4182dcc1b9"/>
              </w:rPr>
            </w:pPr>
            <w:r>
              <w:rPr pt14:Unid="b06c019211f54d958452f5de05a884b3">
                <w:rFonts w:ascii="Arial" w:hAnsi="Arial" w:eastAsia="Arial" w:cs="Arial" pt14:Unid="6ca11cc975cc4d2782ffd91b75bb9b8e"/>
                <w:color w:val="auto" pt14:Unid="c0b47c6240954761bb532eddacc9e61b"/>
                <w:sz w:val="22" pt14:Unid="44eece41d68248ff858f07eacf0e3a8f"/>
                <w:szCs w:val="22" pt14:Unid="dbff582bf95d41a9954634e795222c66"/>
              </w:rPr>
              <w:t>plean el mismo nombre para un concepto, pero con significados diferentes</w:t>
            </w:r>
            <w:del w:author="Open-Xml-PowerTools" w:id="5" w:date="2018-08-17T03:01:57.7201102+02:00">
              <w:r>
                <w:rPr pt14:Unid="fbd2efd0ce6d4b68832dddfc47a58e63">
                  <w:rFonts w:ascii="Arial" w:hAnsi="Arial" w:eastAsia="Arial" w:cs="Arial" pt14:Unid="c4a7c5b36ab247c88676d29024af8f56"/>
                  <w:color w:val="FF0000" pt14:Unid="d1f2bc7bdb1149daab9699d5f464f9f7"/>
                  <w:w w:val="99" pt14:Unid="3616066b355e4561836c5f978c185ac3"/>
                  <w:sz w:val="22" pt14:Unid="d68bf1ffe1a34a3b94b1b3afc506de4e"/>
                  <w:szCs w:val="22" pt14:Unid="af933a1e171543f3a67eb9b89ea022ad"/>
                </w:rPr>
                <w:delText>.</w:delText>
              </w:r>
            </w:del>
          </w:p>
        </w:tc>
        <w:tc pt14:Unid="311a02b201d841f6b342b16c7b0c8841" pt14:SHA1Hash="b90b8e947d8c3b09e63df8bfa3bb13cebd6bd22d">
          <w:tcPr pt14:Unid="e871505c4b3e4d92add752e2735b7ef0">
            <w:tcW w:w="380" w:type="dxa" pt14:Unid="1297976ca7bd4394bb8d55c3bac4a6e4"/>
            <w:vAlign w:val="bottom" pt14:Unid="716c50ed1e0647928a28ae6b4cbfb0a2"/>
          </w:tcPr>
          <w:p pt14:Unid="6439971f4f794f2c8e0d0d76c9f1e529">
            <w:pPr pt14:Unid="af80ff1b03af417c8881801169ec70c6">
              <w:spacing w:after="0" pt14:Unid="9d8a260395a64d1cb6ee40e7e976e5fa"/>
              <w:rPr pt14:Unid="dc6a98970b214f3da179c1a1f4c6673e">
                <w:color w:val="auto" pt14:Unid="20ecff4aeb2141eab7185a0cdd05baee"/>
                <w:sz w:val="23" pt14:Unid="8ead6724afc7409b953b7784557295b1"/>
                <w:szCs w:val="23" pt14:Unid="cd1b97545d3b449092458b566a6ade5d"/>
              </w:rPr>
            </w:pPr>
          </w:p>
        </w:tc>
      </w:tr>
      <w:tr pt14:Unid="5879dda2156f439ab718e8302ce7333f" pt14:CorrelatedSHA1Hash="7914c1110a146cc8c6108bbda3ac4ed912784498" pt14:SHA1Hash="7914c1110a146cc8c6108bbda3ac4ed912784498" pt14:StructureSHA1Hash="b2900a589a9d249993cb21eaf53d48bfee1b7c28">
        <w:trPr pt14:Unid="6dd9740897dc4a29ab5130a9d4d124af">
          <w:trHeight w:val="271" pt14:Unid="8d5ff763037f4186bdf88f437e672389"/>
        </w:trPr>
        <w:tc pt14:Unid="7ae114a61b6e4896a99ffe9fe9f2997e" pt14:SHA1Hash="b90b8e947d8c3b09e63df8bfa3bb13cebd6bd22d">
          <w:tcPr pt14:Unid="82a719e9858c44cf9895fcad8de76e51">
            <w:tcW w:w="440" w:type="dxa" pt14:Unid="04ea19e0a7cd4ffa9b2740facd053b42"/>
            <w:vAlign w:val="bottom" pt14:Unid="468a2cfe8834488380410aa403a5388e"/>
          </w:tcPr>
          <w:p pt14:Unid="11df4b767cfe41ad8f93e0dce23abe87">
            <w:pPr pt14:Unid="fdc1e5df54584c57a6b325d54a41cb25">
              <w:spacing w:after="0" pt14:Unid="304a4d7073104a1cb2f8ce08a12609b5"/>
              <w:rPr pt14:Unid="8d37a6ead053428398a1e3c8b1958330">
                <w:color w:val="auto" pt14:Unid="46e6b531ce4f4c4e82ed6d6b219101ea"/>
                <w:sz w:val="23" pt14:Unid="1197c57058ba492490d7c4ce76c3b10d"/>
                <w:szCs w:val="23" pt14:Unid="a9131924fee546f4855ccab0532fcdb1"/>
              </w:rPr>
            </w:pPr>
          </w:p>
        </w:tc>
        <w:tc pt14:Unid="5fd6c23d13194b698ba1c67657583679" pt14:SHA1Hash="70d28d42f0996822eeda1e83c62c122a5ab8017e">
          <w:tcPr pt14:Unid="98126c02c0cf46f6a96c96d53d4673ca">
            <w:tcW w:w="7360" w:type="dxa" pt14:Unid="3c9968890a294179b3569c72684d96f8"/>
            <w:vAlign w:val="bottom" pt14:Unid="e2ad6ea21f854b1f9bd71bf23b146608"/>
          </w:tcPr>
          <w:p pt14:Unid="d6ecba8db62a46c5a996bd2608b771f8">
            <w:pPr pt14:Unid="f9e92de4440c4336829c9c78761445fd">
              <w:spacing w:after="0" pt14:Unid="9856b150220a4997983b086e07a69491"/>
              <w:ind w:left="60" pt14:Unid="95277d7407b043188f9f8057a54d0515"/>
              <w:rPr pt14:Unid="7c845ccf4f2349198537d43a571e5b7c">
                <w:rFonts w:ascii="Arial" w:hAnsi="Arial" w:eastAsia="Arial" w:cs="Arial" pt14:Unid="7056ba0ab0b344e9bce4323efd718240"/>
                <w:color w:val="auto" pt14:Unid="bcb932bc620c4440827949abc8e4949e"/>
                <w:sz w:val="22" pt14:Unid="46a0172988fe491b8d9672e744c00877"/>
                <w:szCs w:val="22" pt14:Unid="e39a5a858a02413e9624ef81b355edd4"/>
              </w:rPr>
            </w:pPr>
            <w:r>
              <w:rPr pt14:Unid="d02660106f0a40c9b40530839a37bd59">
                <w:rFonts w:ascii="Arial" w:hAnsi="Arial" w:eastAsia="Arial" w:cs="Arial" pt14:Unid="18ff0972b0e84b05a3338a0fbb796a93"/>
                <w:color w:val="auto" pt14:Unid="64f9ca53d4cf42678631311deef6c16f"/>
                <w:sz w:val="22" pt14:Unid="3fa9caf9c776456cba900b720dbb2dc2"/>
                <w:szCs w:val="22" pt14:Unid="88507d583226490fa11bd6eff5ec56f9"/>
              </w:rPr>
              <w:t>[14]</w:t>
            </w:r>
            <w:del w:author="Open-Xml-PowerTools" w:id="6" w:date="2018-08-17T03:01:57.7201102+02:00">
              <w:r>
                <w:rPr pt14:Unid="29aaf2ed10054804a7afbdbd6ab60bfc">
                  <w:rFonts w:ascii="Arial" w:hAnsi="Arial" w:eastAsia="Arial" w:cs="Arial" pt14:Unid="0d447293bdba47b8836c9000f759a9f2"/>
                  <w:color w:val="FF0000" pt14:Unid="9eb28492086e48809686e5700ded0abb"/>
                  <w:sz w:val="22" pt14:Unid="612f5442bdb645daa3ea792d0bd8a60f"/>
                  <w:szCs w:val="22" pt14:Unid="171271ea448543b59dbfb97abb3bfb2d"/>
                </w:rPr>
                <w:delText xml:space="preserve"> </w:delText>
              </w:r>
            </w:del>
            <w:ins w:author="Open-Xml-PowerTools" w:id="7" w:date="2018-08-17T03:01:57.7201102+02:00">
              <w:r>
                <w:rPr pt14:Unid="d02660106f0a40c9b40530839a37bd59">
                  <w:rFonts w:ascii="Arial" w:hAnsi="Arial" w:eastAsia="Arial" w:cs="Arial" pt14:Unid="18ff0972b0e84b05a3338a0fbb796a93"/>
                  <w:color w:val="auto" pt14:Unid="64f9ca53d4cf42678631311deef6c16f"/>
                  <w:sz w:val="22" pt14:Unid="3fa9caf9c776456cba900b720dbb2dc2"/>
                  <w:szCs w:val="22" pt14:Unid="88507d583226490fa11bd6eff5ec56f9"/>
                </w:rPr>
                <w:t>.</w:t>
              </w:r>
            </w:ins>
            <w:r>
              <w:rPr pt14:Unid="d02660106f0a40c9b40530839a37bd59">
                <w:rFonts w:ascii="Arial" w:hAnsi="Arial" w:eastAsia="Arial" w:cs="Arial" pt14:Unid="18ff0972b0e84b05a3338a0fbb796a93"/>
                <w:color w:val="auto" pt14:Unid="64f9ca53d4cf42678631311deef6c16f"/>
                <w:sz w:val="22" pt14:Unid="3fa9caf9c776456cba900b720dbb2dc2"/>
                <w:szCs w:val="22" pt14:Unid="88507d583226490fa11bd6eff5ec56f9"/>
              </w:rPr>
              <w:t xml:space="preserve"> . . . . . . . . . . . . . . . . . . . . . . . . . . . . . . . . . . . . . . . . .</w:t>
            </w:r>
          </w:p>
        </w:tc>
        <w:tc pt14:Unid="4bdb9a1856bb41a6be26dfbc1116a5d1" pt14:SHA1Hash="d184e6250724e756381196073c2a5cdf34d78f24">
          <w:tcPr pt14:Unid="cb8bcb221ea947ff898f0b91820aa0a6">
            <w:tcW w:w="380" w:type="dxa" pt14:Unid="6454dead2f7f43a68b704982fa2159df"/>
            <w:vAlign w:val="bottom" pt14:Unid="bcd5cfcb1e4b4d41aa395fce6d3d9a84"/>
          </w:tcPr>
          <w:p pt14:Unid="b8539c0b4b6645ff8c478f8e2a317d5b">
            <w:pPr pt14:Unid="b0eba6685a1142eeaa571f317bd65919">
              <w:spacing w:after="0" pt14:Unid="22d5da213d14402ca94c424f431d803d"/>
              <w:jc w:val="right" pt14:Unid="e82207b7c2ca41c2b6757f4d7ca280ee"/>
              <w:rPr pt14:Unid="fadd493629a148d498e1db5215c4a02d">
                <w:color w:val="auto" pt14:Unid="d6361aa590f6455cb56edfc044f75d2c"/>
                <w:sz w:val="20" pt14:Unid="63a454911a5941e7b6fd48c84596d847"/>
                <w:szCs w:val="20" pt14:Unid="d3577b627699468c93049a1b71f72b4f"/>
              </w:rPr>
            </w:pPr>
            <w:r>
              <w:rPr pt14:Unid="73e236d9747849328bc39b47a8f14b2a">
                <w:rFonts w:ascii="Arial" w:hAnsi="Arial" w:eastAsia="Arial" w:cs="Arial" pt14:Unid="8fa55c612f02441ba7834823c55834de"/>
                <w:color w:val="auto" pt14:Unid="6605faee23284adf8e242e5eb3dfdb49"/>
                <w:sz w:val="22" pt14:Unid="cd7a39db8589467f99cd3dde6bd503e5"/>
                <w:szCs w:val="22" pt14:Unid="284c7931bf9e435d96a570ead1ca6154"/>
              </w:rPr>
              <w:t>7</w:t>
            </w:r>
          </w:p>
        </w:tc>
      </w:tr>
      <w:tr pt14:Unid="314bfb8c73a44846bc071789ad243664" pt14:CorrelatedSHA1Hash="231754262d94958f2b89ae4783804f9383c16200" pt14:SHA1Hash="231754262d94958f2b89ae4783804f9383c16200" pt14:StructureSHA1Hash="0888785a3efbd9685becdf069ec87362d9ad505a">
        <w:trPr pt14:Unid="0bf94aaa65d44812b02d89c5846f9414">
          <w:trHeight w:val="275" pt14:Unid="7816ec0371b4427ba12e74976f86f915"/>
        </w:trPr>
        <w:tc pt14:Unid="41a1af4edcab4fb181c399700c5b8749" pt14:SHA1Hash="9bd0a66ec2e0bbeeb1bc16f2cb146bcb41be5167">
          <w:tcPr pt14:Unid="597d4a28788340e7bf351b229cb78fdf">
            <w:tcW w:w="440" w:type="dxa" pt14:Unid="5c5ff2ab537042f9bbcf9a0d25822c76"/>
            <w:vAlign w:val="bottom" pt14:Unid="98832f2daadb4d1ea81a6fef0c98cd29"/>
          </w:tcPr>
          <w:p pt14:Unid="e0fad9653c0b462995bfa3c4f5612abe">
            <w:pPr pt14:Unid="385fb93f76064af19fb21dd189dd3b26">
              <w:spacing w:after="0" pt14:Unid="ea579a1503c2457fa91fa5819994be38"/>
              <w:rPr pt14:Unid="cb327334c5304f61875b585962e32e8f">
                <w:rFonts w:ascii="Arial" w:hAnsi="Arial" w:eastAsia="Arial" w:cs="Arial" pt14:Unid="2eb103f8f40449aaa7e466a271c45c7c"/>
                <w:color w:val="auto" pt14:Unid="28a3c591ad80426ba68f97953effc4f1"/>
                <w:sz w:val="22" pt14:Unid="940699982bab4e02a6a0fa8db07b061e"/>
                <w:szCs w:val="22" pt14:Unid="1753c7e4b0eb434eb037239efef36c96"/>
              </w:rPr>
            </w:pPr>
            <w:r>
              <w:rPr pt14:Unid="de2336fb823a4e19bb1031605422d6bf">
                <w:rFonts w:ascii="Arial" w:hAnsi="Arial" w:eastAsia="Arial" w:cs="Arial" pt14:Unid="14f185fc8cfd4dd9bd4e7b52166d21b0"/>
                <w:color w:val="auto" pt14:Unid="8f5a8421e8c84a4db4a95a06e727bd68"/>
                <w:sz w:val="22" pt14:Unid="330f135f4df1496db6988d81492a6136"/>
                <w:szCs w:val="22" pt14:Unid="4c37faeb162842a1a2833e4bd3eaf408"/>
              </w:rPr>
              <w:t>2.4</w:t>
            </w:r>
          </w:p>
        </w:tc>
        <w:tc pt14:Unid="cd539d78dad2456980ef2e362053480e" pt14:SHA1Hash="6967233f8b109712675cd39cc5d8cd9e3cac32e6">
          <w:tcPr pt14:Unid="6e57ee9b892d421cadbe73a9d2a5a28e">
            <w:tcW w:w="7360" w:type="dxa" pt14:Unid="a56a7c23705c48fb8dc7483e7039e7d6"/>
            <w:vAlign w:val="bottom" pt14:Unid="1d7e1f91465046ca8de6df015cadd3f0"/>
          </w:tcPr>
          <w:p pt14:Unid="523976b1dc5b4977b4254ea50cab461f">
            <w:pPr pt14:Unid="17f799725cb64b9d8c284b0abf01491b">
              <w:spacing w:after="0" pt14:Unid="8af92f267a1140ba8f87acb85f21cef2"/>
              <w:ind w:left="60" pt14:Unid="ee1583ec8f064b599d96902119f5efbc"/>
              <w:rPr pt14:Unid="4d67d16bfa844ffbb0fc21f3e0cf29ef">
                <w:rFonts w:ascii="Arial" w:hAnsi="Arial" w:eastAsia="Arial" w:cs="Arial" pt14:Unid="0a54b283dfbe44bc986a6c1ca5fef4a9"/>
                <w:color w:val="auto" pt14:Unid="af8ae014b5f944fd82c1ba67d8d3e6b2"/>
                <w:w w:val="99" pt14:Unid="6b7e5f3ab50e42fead00f133221b07be"/>
                <w:sz w:val="22" pt14:Unid="50e98de72c3b457392b400c2ad5617a4"/>
                <w:szCs w:val="22" pt14:Unid="5e4c413df0124cb1bf1779aad052b8a2"/>
              </w:rPr>
            </w:pPr>
            <w:r>
              <w:rPr pt14:Unid="151a4ccbcdf440adbbe5189dbc7a0d16">
                <w:rFonts w:ascii="Arial" w:hAnsi="Arial" w:eastAsia="Arial" w:cs="Arial" pt14:Unid="4a45c483b1ec4d26b24a9a6f28265931"/>
                <w:color w:val="auto" pt14:Unid="a4116d11387a4053a56735ad7680559d"/>
                <w:w w:val="99" pt14:Unid="739e8761beb142fab0041ad26fd025dc"/>
                <w:sz w:val="22" pt14:Unid="de59b31ee58048a2aca1d91eda899623"/>
                <w:szCs w:val="22" pt14:Unid="833f7d5b902642658e11e7b45f8339d1"/>
              </w:rPr>
              <w:t>Primero, se dividen los grandes servicios en microservicios. Una vez hecho</w:t>
            </w:r>
          </w:p>
        </w:tc>
        <w:tc pt14:Unid="6f6f8e2340104c9aa2bfba1cc628120f" pt14:SHA1Hash="b90b8e947d8c3b09e63df8bfa3bb13cebd6bd22d">
          <w:tcPr pt14:Unid="11f2e2d92c0545ee9bd581c6c47c984c">
            <w:tcW w:w="380" w:type="dxa" pt14:Unid="d612b3c756dd4091905e5ca4c219cc47"/>
            <w:vAlign w:val="bottom" pt14:Unid="8124d69ba84e495ea881f35b583df5b8"/>
          </w:tcPr>
          <w:p pt14:Unid="8dc0a8cf47484a3899185b565217b60c">
            <w:pPr pt14:Unid="120d971108484c08912fad4092a00912">
              <w:spacing w:after="0" pt14:Unid="e56c8443effa46049761a99ffb1fc7d2"/>
              <w:rPr pt14:Unid="5075f2cd2af24bbb8f8c153211b7f037">
                <w:color w:val="auto" pt14:Unid="97b4e35a03c046a291c7678c8217943d"/>
                <w:sz w:val="23" pt14:Unid="e362de554cde4e91a0af3cbe46d106c7"/>
                <w:szCs w:val="23" pt14:Unid="ee80e76f1c184bd58815fc6d80166ede"/>
              </w:rPr>
            </w:pPr>
          </w:p>
        </w:tc>
      </w:tr>
      <w:tr pt14:Unid="ae1ca6b137fc43cdb2de14bdfe9a22f0" pt14:CorrelatedSHA1Hash="8eb49b8e774a70f6094de2d0bd154a78b12a7a42" pt14:SHA1Hash="8eb49b8e774a70f6094de2d0bd154a78b12a7a42" pt14:StructureSHA1Hash="b2900a589a9d249993cb21eaf53d48bfee1b7c28">
        <w:trPr pt14:Unid="1b94be64deee4b989657764bef28e5ea">
          <w:trHeight w:val="271" pt14:Unid="8f269bd8e91b4deca6a878de194b00a8"/>
        </w:trPr>
        <w:tc pt14:Unid="09dc5970448e43e99e2522556b67f3a4" pt14:SHA1Hash="b90b8e947d8c3b09e63df8bfa3bb13cebd6bd22d">
          <w:tcPr pt14:Unid="da344818b07d41329c875ca734dce164">
            <w:tcW w:w="440" w:type="dxa" pt14:Unid="f7203a55378e49debf66a904dff53817"/>
            <w:vAlign w:val="bottom" pt14:Unid="51d05e32991d4711a2069a1994b49599"/>
          </w:tcPr>
          <w:p pt14:Unid="9c7c5a66c3f945a587e5cf7421d3e814">
            <w:pPr pt14:Unid="ee52e113d53c499d93c6ea76c2d39deb">
              <w:spacing w:after="0" pt14:Unid="230e956c44264e77a0de34a9df7085c8"/>
              <w:rPr pt14:Unid="52390673806045eca58eb55803d09eaf">
                <w:color w:val="auto" pt14:Unid="5a152d31631342cf9cd19ac12e09fb2b"/>
                <w:sz w:val="23" pt14:Unid="4066c064635b441fafcbe6202864e16b"/>
                <w:szCs w:val="23" pt14:Unid="751bcf7ce57f41a4bb0d4e15d2efd109"/>
              </w:rPr>
            </w:pPr>
          </w:p>
        </w:tc>
        <w:tc pt14:Unid="624b62d6a8954634a7bcc9f726821d8c" pt14:SHA1Hash="8ba68dd573be4660735479fc74bbebb600b015f8">
          <w:tcPr pt14:Unid="dee1080d6c6349078cc6da20bfabd299">
            <w:tcW w:w="7360" w:type="dxa" pt14:Unid="21a0b2df82a9489087f13cb2a06f1fee"/>
            <w:vAlign w:val="bottom" pt14:Unid="a320c36aca284c129043be9c1f64f91e"/>
          </w:tcPr>
          <w:p pt14:Unid="e7c135ea9e2b445ca65a8e7a96d9231d">
            <w:pPr pt14:Unid="b329ee0e955344f6a3f547a1bd59784f">
              <w:spacing w:after="0" pt14:Unid="40004a8203644cdea3e323ce0b0b4773"/>
              <w:ind w:left="60" pt14:Unid="06a6593a3eb14e7b9b6d3abcc706e7f7"/>
              <w:rPr pt14:Unid="af3539d9ab8a420690c9db434bb479c0">
                <w:rFonts w:ascii="Arial" w:hAnsi="Arial" w:eastAsia="Arial" w:cs="Arial" pt14:Unid="343155caafcb46858683caf66479ae82"/>
                <w:color w:val="auto" pt14:Unid="1827196221824f2ca0c56e126219c511"/>
                <w:sz w:val="22" pt14:Unid="447ea6379dc94529959e26fecd4a5085"/>
                <w:szCs w:val="22" pt14:Unid="5f9d86483e014f69bd8af7809a789416"/>
              </w:rPr>
            </w:pPr>
            <w:r>
              <w:rPr pt14:Unid="37ff0a79518b4b6d8be424ec6bca69c1">
                <w:rFonts w:ascii="Arial" w:hAnsi="Arial" w:eastAsia="Arial" w:cs="Arial" pt14:Unid="f810efa2163b4440a8e556c9917f6caa"/>
                <w:color w:val="auto" pt14:Unid="c9e1e739ec1b43e6b5223ff8e9eaab5e"/>
                <w:sz w:val="22" pt14:Unid="51234522bdce4c2f87410684e74cea08"/>
                <w:szCs w:val="22" pt14:Unid="2215ee4098044ee4be769284a8280365"/>
              </w:rPr>
              <w:t>esto, se migran sus datos</w:t>
            </w:r>
            <w:del w:author="Open-Xml-PowerTools" w:id="8" w:date="2018-08-17T03:01:57.7201102+02:00">
              <w:r>
                <w:rPr pt14:Unid="78612b7c21bf4cedb629da32f20a7057">
                  <w:rFonts w:ascii="Arial" w:hAnsi="Arial" w:eastAsia="Arial" w:cs="Arial" pt14:Unid="46a1c3c991d344b7aead800b83f23775"/>
                  <w:color w:val="FF0000" pt14:Unid="cff223b84bdd495b98d8a31144195247"/>
                  <w:sz w:val="22" pt14:Unid="09f97cd32b0c416aad9a8bc94fe35ecf"/>
                  <w:szCs w:val="22" pt14:Unid="a3108db47fce44299b055980841d4bd0"/>
                </w:rPr>
                <w:delText>.</w:delText>
              </w:r>
            </w:del>
            <w:r>
              <w:rPr pt14:Unid="37ff0a79518b4b6d8be424ec6bca69c1">
                <w:rFonts w:ascii="Arial" w:hAnsi="Arial" w:eastAsia="Arial" w:cs="Arial" pt14:Unid="f810efa2163b4440a8e556c9917f6caa"/>
                <w:color w:val="auto" pt14:Unid="c9e1e739ec1b43e6b5223ff8e9eaab5e"/>
                <w:sz w:val="22" pt14:Unid="51234522bdce4c2f87410684e74cea08"/>
                <w:szCs w:val="22" pt14:Unid="2215ee4098044ee4be769284a8280365"/>
              </w:rPr>
              <w:t xml:space="preserve"> [26]</w:t>
            </w:r>
            <w:ins w:author="Open-Xml-PowerTools" w:id="9" w:date="2018-08-17T03:01:57.7201102+02:00">
              <w:r>
                <w:rPr pt14:Unid="37ff0a79518b4b6d8be424ec6bca69c1">
                  <w:rFonts w:ascii="Arial" w:hAnsi="Arial" w:eastAsia="Arial" w:cs="Arial" pt14:Unid="f810efa2163b4440a8e556c9917f6caa"/>
                  <w:color w:val="auto" pt14:Unid="c9e1e739ec1b43e6b5223ff8e9eaab5e"/>
                  <w:sz w:val="22" pt14:Unid="51234522bdce4c2f87410684e74cea08"/>
                  <w:szCs w:val="22" pt14:Unid="2215ee4098044ee4be769284a8280365"/>
                </w:rPr>
                <w:t>.</w:t>
              </w:r>
            </w:ins>
            <w:r>
              <w:rPr pt14:Unid="37ff0a79518b4b6d8be424ec6bca69c1">
                <w:rFonts w:ascii="Arial" w:hAnsi="Arial" w:eastAsia="Arial" w:cs="Arial" pt14:Unid="f810efa2163b4440a8e556c9917f6caa"/>
                <w:color w:val="auto" pt14:Unid="c9e1e739ec1b43e6b5223ff8e9eaab5e"/>
                <w:sz w:val="22" pt14:Unid="51234522bdce4c2f87410684e74cea08"/>
                <w:szCs w:val="22" pt14:Unid="2215ee4098044ee4be769284a8280365"/>
              </w:rPr>
              <w:t xml:space="preserve"> . . . . . . . . . . . . . . . . . . . . . . . . . .</w:t>
            </w:r>
          </w:p>
        </w:tc>
        <w:tc pt14:Unid="6c87c87486b74480a6cb38607f5e09f7" pt14:SHA1Hash="f330c9a266b2cbbd8317fe56b01a34ae9222cd7d">
          <w:tcPr pt14:Unid="3be604561d2d4a0ca2d4a718cd70e006">
            <w:tcW w:w="380" w:type="dxa" pt14:Unid="0b262d28f5f940a4a4454520d45c01ee"/>
            <w:vAlign w:val="bottom" pt14:Unid="2f441ebc475848a3b53dcd404c726e96"/>
          </w:tcPr>
          <w:p pt14:Unid="de79fd4d54d541f19e9e6b84511ab5bc">
            <w:pPr pt14:Unid="7da6cb61b6e94e8d84b250ae5d8d5fc4">
              <w:spacing w:after="0" pt14:Unid="93a0857bda0d49dfa7a21d3b089a54e3"/>
              <w:jc w:val="right" pt14:Unid="96d5862669084840b9c2dd02d17d7aea"/>
              <w:rPr pt14:Unid="cb1e3a72e4f749cab9700cda62d6db77">
                <w:color w:val="auto" pt14:Unid="986b072f933445f6be7e9505006f6cf3"/>
                <w:sz w:val="20" pt14:Unid="33d1b9c795714005b100d1c38f0ca2e9"/>
                <w:szCs w:val="20" pt14:Unid="6d81314a4bc745de8bd38851f77d11bd"/>
              </w:rPr>
            </w:pPr>
            <w:r>
              <w:rPr pt14:Unid="99c36ef436434c668dc18dc02f5b3a44">
                <w:rFonts w:ascii="Arial" w:hAnsi="Arial" w:eastAsia="Arial" w:cs="Arial" pt14:Unid="ba0484bce6e746cf910055a054d1ca29"/>
                <w:color w:val="auto" pt14:Unid="2e907a50165043b4a3210ba889ce338a"/>
                <w:sz w:val="22" pt14:Unid="90731949d7b149f59c44c4d90cad55de"/>
                <w:szCs w:val="22" pt14:Unid="d34379cb027645fc87c200b5c0661110"/>
              </w:rPr>
              <w:t>8</w:t>
            </w:r>
          </w:p>
        </w:tc>
      </w:tr>
      <w:tr pt14:Unid="08c351d45342422bab298b1910630e83" pt14:CorrelatedSHA1Hash="4f774ca22fcbecf8c302753a9559ab9a20db7d73" pt14:SHA1Hash="4f774ca22fcbecf8c302753a9559ab9a20db7d73" pt14:StructureSHA1Hash="0888785a3efbd9685becdf069ec87362d9ad505a">
        <w:trPr pt14:Unid="e6929564eebf456e8b4be456d1b61a11">
          <w:trHeight w:val="275" pt14:Unid="fcbb86e6e18b4e34be4563426999cde1"/>
        </w:trPr>
        <w:tc pt14:Unid="0516c55a1d94488fb2f9a369df2344c6" pt14:SHA1Hash="4b1446300d4b88d6629782e324fbdbdcae9220f2">
          <w:tcPr pt14:Unid="ee4ce3887395401eb4c6fa4943492dc9">
            <w:tcW w:w="440" w:type="dxa" pt14:Unid="d0470338b15646bb87f9c12b69f6b85c"/>
            <w:vAlign w:val="bottom" pt14:Unid="46e9769d3c5743a1af4d61f86617f729"/>
          </w:tcPr>
          <w:p pt14:Unid="0cb4385b03f342e2b84a5f3200cf54a8">
            <w:pPr pt14:Unid="a6133554613e4cf3bf5e642b005dcac9">
              <w:spacing w:after="0" pt14:Unid="d385be546e8a465aaa83cd249c851001"/>
              <w:rPr pt14:Unid="f387a8f7e9c240fc880672911153bba1">
                <w:rFonts w:ascii="Arial" w:hAnsi="Arial" w:eastAsia="Arial" w:cs="Arial" pt14:Unid="a58c71e4330c43cd963d9aa847f84ba4"/>
                <w:color w:val="auto" pt14:Unid="85f9573a1eda438ab0b3b4bccb8cdc5c"/>
                <w:sz w:val="22" pt14:Unid="a473162546c74477894a8e97a0e8cae7"/>
                <w:szCs w:val="22" pt14:Unid="cc466a70789c4f0c8c0ff31b2d3ee491"/>
              </w:rPr>
            </w:pPr>
            <w:r>
              <w:rPr pt14:Unid="392e8037477b498e96d599e188509537">
                <w:rFonts w:ascii="Arial" w:hAnsi="Arial" w:eastAsia="Arial" w:cs="Arial" pt14:Unid="281f26a4737949a298c5e44f595d4f45"/>
                <w:color w:val="auto" pt14:Unid="7eb865cf031646e285859c5c1ffacce2"/>
                <w:sz w:val="22" pt14:Unid="0d41c6e8b3524031a4a034909347480b"/>
                <w:szCs w:val="22" pt14:Unid="1d9e0e84d88649d6b64b6abd363630a2"/>
              </w:rPr>
              <w:t>2.5</w:t>
            </w:r>
          </w:p>
        </w:tc>
        <w:tc pt14:Unid="52bca843e724428f930be328d1700719" pt14:SHA1Hash="c102a0560a175f8654971e41c6414c1f71ce3e8f">
          <w:tcPr pt14:Unid="51e0956986eb4604bb8857bd7eefd782">
            <w:tcW w:w="7360" w:type="dxa" pt14:Unid="d6b5e4c83cc54b22947ecd13cc95523e"/>
            <w:vAlign w:val="bottom" pt14:Unid="1b1a02a641f14b7a899365061689848c"/>
          </w:tcPr>
          <w:p pt14:Unid="6f83c90d92224d698239e3457e672db1">
            <w:pPr pt14:Unid="c8df1ebbcfea4db7a491b81d8b86a3c1">
              <w:spacing w:after="0" pt14:Unid="0cfeb46b1b864cc2a2832120b52d9004"/>
              <w:ind w:left="60" pt14:Unid="31229cebe21e4c0098f75f351c71b10c"/>
              <w:rPr pt14:Unid="59453e04a8684c40ba1468f539eb8c5e">
                <w:rFonts w:ascii="Arial" w:hAnsi="Arial" w:eastAsia="Arial" w:cs="Arial" pt14:Unid="aced5e1d5a2f40d9ba964e0e72c45ca2"/>
                <w:color w:val="auto" pt14:Unid="85afcbbedc744485b64916b67c46ef23"/>
                <w:w w:val="98" pt14:Unid="dd5ce2105a8b47dd8f0bc6aa741ef241"/>
                <w:sz w:val="22" pt14:Unid="f6cbd267d9244db6a25f424f90eb9633"/>
                <w:szCs w:val="22" pt14:Unid="481bf91d55bf4c23acaa067e89195a1f"/>
              </w:rPr>
            </w:pPr>
            <w:r>
              <w:rPr pt14:Unid="4783952f5cd04022b178d4c795a571b0">
                <w:rFonts w:ascii="Arial" w:hAnsi="Arial" w:eastAsia="Arial" w:cs="Arial" pt14:Unid="eb37672232c54c17b3cbf2f022aedd8d"/>
                <w:color w:val="auto" pt14:Unid="a4abb7b1bb32424ba5a288ecc3b0bf02"/>
                <w:w w:val="98" pt14:Unid="92e700eb95e14930b37aca84d198ce22"/>
                <w:sz w:val="22" pt14:Unid="443917d64ae247d7932f376ca50be7b6"/>
                <w:szCs w:val="22" pt14:Unid="5c3f3c66036144d3aecbf52a1b3e22b5"/>
              </w:rPr>
              <w:t>Ejemplo de integración basada en eventos con un contenedor de RabbitMQ</w:t>
            </w:r>
            <w:del w:author="Open-Xml-PowerTools" w:id="10" w:date="2018-08-17T03:01:57.7201102+02:00">
              <w:r>
                <w:rPr pt14:Unid="1a2f7d367ad94ee89c61519f9ef152de">
                  <w:rFonts w:ascii="Arial" w:hAnsi="Arial" w:eastAsia="Arial" w:cs="Arial" pt14:Unid="15c012d54a594672a0bb3f6e2a92c2ce"/>
                  <w:color w:val="FF0000" pt14:Unid="f509939b981e46288607c8cff8c5032e"/>
                  <w:w w:val="97" pt14:Unid="6b365a9edf944f1bb987ac9c8bd26cf1"/>
                  <w:sz w:val="22" pt14:Unid="65b5a666a7e04dd1bdf3932d9ce27bd1"/>
                  <w:szCs w:val="22" pt14:Unid="c8aac0667fac4485bdbe717d834c06f9"/>
                </w:rPr>
                <w:delText>.</w:delText>
              </w:r>
            </w:del>
          </w:p>
        </w:tc>
        <w:tc pt14:Unid="73c0d942b45640909fd094c1ddc8ca05" pt14:SHA1Hash="b90b8e947d8c3b09e63df8bfa3bb13cebd6bd22d">
          <w:tcPr pt14:Unid="f84404bfe0c8431790951355a32eb885">
            <w:tcW w:w="380" w:type="dxa" pt14:Unid="9d24eabaab7147d4b2e03603425a75f2"/>
            <w:vAlign w:val="bottom" pt14:Unid="59c7955dd16843428cd047fcd37a72ba"/>
          </w:tcPr>
          <w:p pt14:Unid="2532357c1ea64bd3b41011600bef2da0">
            <w:pPr pt14:Unid="6ea58765c8d441bc938fa33456775b17">
              <w:spacing w:after="0" pt14:Unid="99bcbd7b800743b6a649db4be840bcd3"/>
              <w:rPr pt14:Unid="866ec0cb10e444aba8e1cdf961c764b3">
                <w:color w:val="auto" pt14:Unid="384df6b45bf344edb0d60dc49405418f"/>
                <w:sz w:val="23" pt14:Unid="b45a88d9c4bd4f4db4501ca488462d8b"/>
                <w:szCs w:val="23" pt14:Unid="8e8f1afffae44df9b738e09104a8f2a6"/>
              </w:rPr>
            </w:pPr>
          </w:p>
        </w:tc>
      </w:tr>
      <w:tr pt14:Unid="42032d00b0634b35a31d2dc214535e17" pt14:CorrelatedSHA1Hash="d6c98671ec63059ddae970c2a26a550e1c82386d" pt14:SHA1Hash="d6c98671ec63059ddae970c2a26a550e1c82386d" pt14:StructureSHA1Hash="b2900a589a9d249993cb21eaf53d48bfee1b7c28">
        <w:trPr pt14:Unid="4bd0d1af77004f0e8a87f0b6717d1e82">
          <w:trHeight w:val="271" pt14:Unid="6c3b4ff92297489681acd32f88b38c26"/>
        </w:trPr>
        <w:tc pt14:Unid="9de965c4334e4da881ee27cada81fb68" pt14:SHA1Hash="b90b8e947d8c3b09e63df8bfa3bb13cebd6bd22d">
          <w:tcPr pt14:Unid="1fa58b04ee6f4a1a8e612cf7d71e137b">
            <w:tcW w:w="440" w:type="dxa" pt14:Unid="cba044ad70464c949e4ef70031380d1a"/>
            <w:vAlign w:val="bottom" pt14:Unid="95265378cb454108b6b0b99e534289b7"/>
          </w:tcPr>
          <w:p pt14:Unid="0ebe7906881543e6b1036343e4438b0a">
            <w:pPr pt14:Unid="3313d541937746f9a7c99fab3cb54d3f">
              <w:spacing w:after="0" pt14:Unid="6360484222e64dd6a523b3000a10c766"/>
              <w:rPr pt14:Unid="81e86a2689c8412e9e82a86bfc7449e7">
                <w:color w:val="auto" pt14:Unid="f6b820f5da084f9fa5fca448f4d95a4b"/>
                <w:sz w:val="23" pt14:Unid="8a46e8264684460abfe063cc1a6b4025"/>
                <w:szCs w:val="23" pt14:Unid="e37f935cc0a3416191193315f77fb5c1"/>
              </w:rPr>
            </w:pPr>
          </w:p>
        </w:tc>
        <w:tc pt14:Unid="0d81e2f47ae94156a0e7b1d11a9c55a9" pt14:SHA1Hash="903ab72af837cf17a33277524da982905c8eaaf3">
          <w:tcPr pt14:Unid="8efe70df3a554f60a7bd248cadc1c712">
            <w:tcW w:w="7360" w:type="dxa" pt14:Unid="65cfda80a186459c82bc3e7eb8aea9a2"/>
            <w:vAlign w:val="bottom" pt14:Unid="c0ecc8a984164630a3f883f50185f2f0"/>
          </w:tcPr>
          <w:p pt14:Unid="7bc3f2c8a60e4efb93847601ee433fd4">
            <w:pPr pt14:Unid="39ebd307ecad4bd6afcaf00d010e5206">
              <w:spacing w:after="0" pt14:Unid="8eeca5dccead4d8a8a9fc4daa92da386"/>
              <w:ind w:left="60" pt14:Unid="e86ea412586b475cac0963f55b0907c8"/>
              <w:rPr pt14:Unid="23b0e1d7ccec40819fc3fdc2fbd24d0c">
                <w:rFonts w:ascii="Arial" w:hAnsi="Arial" w:eastAsia="Arial" w:cs="Arial" pt14:Unid="cc61597e7ced4d30a1e0ecf8ed549344"/>
                <w:color w:val="auto" pt14:Unid="7fc8fb13c5e34fa79589a6b091b412be"/>
                <w:sz w:val="22" pt14:Unid="d103bc51374a4f9fb178b90c49f7e548"/>
                <w:szCs w:val="22" pt14:Unid="ec5b141a69c345c9967546d14588e3d1"/>
              </w:rPr>
            </w:pPr>
            <w:r>
              <w:rPr pt14:Unid="e5c34f896cbd49f7a6ded4c9da9903df">
                <w:rFonts w:ascii="Arial" w:hAnsi="Arial" w:eastAsia="Arial" w:cs="Arial" pt14:Unid="6964866f766f4d66967ea887acf04579"/>
                <w:color w:val="auto" pt14:Unid="8b5f9fa4c38f4223ace2d5cf20d10379"/>
                <w:sz w:val="22" pt14:Unid="dcaa74bae9694b43a4a376959e047878"/>
                <w:szCs w:val="22" pt14:Unid="2a9c373bebfd4f75b34b2f221d009123"/>
              </w:rPr>
              <w:t>[7]</w:t>
            </w:r>
            <w:ins w:author="Open-Xml-PowerTools" w:id="11" w:date="2018-08-17T03:01:57.7201102+02:00">
              <w:r>
                <w:rPr pt14:Unid="e5c34f896cbd49f7a6ded4c9da9903df">
                  <w:rFonts w:ascii="Arial" w:hAnsi="Arial" w:eastAsia="Arial" w:cs="Arial" pt14:Unid="6964866f766f4d66967ea887acf04579"/>
                  <w:color w:val="auto" pt14:Unid="8b5f9fa4c38f4223ace2d5cf20d10379"/>
                  <w:sz w:val="22" pt14:Unid="dcaa74bae9694b43a4a376959e047878"/>
                  <w:szCs w:val="22" pt14:Unid="2a9c373bebfd4f75b34b2f221d009123"/>
                </w:rPr>
                <w:t>.</w:t>
              </w:r>
            </w:ins>
            <w:r>
              <w:rPr pt14:Unid="e5c34f896cbd49f7a6ded4c9da9903df">
                <w:rFonts w:ascii="Arial" w:hAnsi="Arial" w:eastAsia="Arial" w:cs="Arial" pt14:Unid="6964866f766f4d66967ea887acf04579"/>
                <w:color w:val="auto" pt14:Unid="8b5f9fa4c38f4223ace2d5cf20d10379"/>
                <w:sz w:val="22" pt14:Unid="dcaa74bae9694b43a4a376959e047878"/>
                <w:szCs w:val="22" pt14:Unid="2a9c373bebfd4f75b34b2f221d009123"/>
              </w:rPr>
              <w:t xml:space="preserve"> . . . . . . . . . . . . . . . . . . . . . . . . . . . . . . . . . . . . . . . . . .</w:t>
            </w:r>
          </w:p>
        </w:tc>
        <w:tc pt14:Unid="abc85b43e2114570a36ebe57d7f12a42" pt14:SHA1Hash="f9d503b391f7f535944291354101e4b21c2060af">
          <w:tcPr pt14:Unid="945c37e23ae344648e3099c980446bc6">
            <w:tcW w:w="380" w:type="dxa" pt14:Unid="85202ddec85246e6b106efe3d340ef2b"/>
            <w:vAlign w:val="bottom" pt14:Unid="f73889dc2e394796ba2fd552ba0f51cd"/>
          </w:tcPr>
          <w:p pt14:Unid="5dbdda5a417e4e8f95e0359e9f1f21ee">
            <w:pPr pt14:Unid="9426a8bb7a144f5c89e3931e68eed205">
              <w:spacing w:after="0" pt14:Unid="65ce79867828423ca0bfedea0fb0815c"/>
              <w:jc w:val="right" pt14:Unid="bff9bbb3b6e045a09758afd9994dfaf8"/>
              <w:rPr pt14:Unid="1421cb0c3e194ba8b91aa4f904c55355">
                <w:color w:val="auto" pt14:Unid="54ba0c199f814d2b8c6543ac0289acb3"/>
                <w:sz w:val="20" pt14:Unid="141f5e3fca9747aaae8b17e7bf38158c"/>
                <w:szCs w:val="20" pt14:Unid="9652131138b04216915ecdac913159ea"/>
              </w:rPr>
            </w:pPr>
            <w:r>
              <w:rPr pt14:Unid="628ce84ec2214f6e8fcd31d009293a3d">
                <w:rFonts w:ascii="Arial" w:hAnsi="Arial" w:eastAsia="Arial" w:cs="Arial" pt14:Unid="beb0250998e74d3e8f504c8cf67f89c1"/>
                <w:color w:val="auto" pt14:Unid="ec3d239036d54d7c86e6612640c5002d"/>
                <w:sz w:val="22" pt14:Unid="c9bba381ac16498e9b0c443789d93d2a"/>
                <w:szCs w:val="22" pt14:Unid="6254c23684194ab4a3a96aa4e4a5fac4"/>
              </w:rPr>
              <w:t>10</w:t>
            </w:r>
          </w:p>
        </w:tc>
      </w:tr>
      <w:tr pt14:Unid="20b714e54d394a02a2b9372bfbc709f5" pt14:CorrelatedSHA1Hash="0eb03b2ca3d1a3f2e9fb86ee431719e4778fef88" pt14:SHA1Hash="0eb03b2ca3d1a3f2e9fb86ee431719e4778fef88" pt14:StructureSHA1Hash="de1562127f350fb184ee4779afd4cbe86053b506">
        <w:trPr pt14:Unid="14d367d3cd2d4468a7a18d7dc4b08fc2">
          <w:trHeight w:val="275" pt14:Unid="e93f07ad255d4c668f29f6bae42918c5"/>
        </w:trPr>
        <w:tc pt14:Unid="2224ae661e7f49028da49621c7ba8d4e" pt14:SHA1Hash="a49479280a1b54e718096c7822e710ed544189c6">
          <w:tcPr pt14:Unid="1a2f7adc96d94ea5802dafef40f8b38b">
            <w:tcW w:w="440" w:type="dxa" pt14:Unid="059dc2e84a2c45e395baaf7e73bdc73d"/>
            <w:vAlign w:val="bottom" pt14:Unid="c23bb77c8cc4436fb5fd9d339cec3668"/>
          </w:tcPr>
          <w:p pt14:Unid="20ff259016ce496091c6cc16cc82a014">
            <w:pPr pt14:Unid="0042ba8160fa4643b34fb434bb988fb5">
              <w:spacing w:after="0" pt14:Unid="f031b314e7e843a8a697ad86e6c5d6a3"/>
              <w:rPr pt14:Unid="9a33e77354804d0597dcc6e0b5b61f47">
                <w:rFonts w:ascii="Arial" w:hAnsi="Arial" w:eastAsia="Arial" w:cs="Arial" pt14:Unid="23cc412208fc450db8ff2cfcc08f5ed2"/>
                <w:color w:val="auto" pt14:Unid="0f02b964f5124a9b8d2ef71453919990"/>
                <w:sz w:val="22" pt14:Unid="7b790a1ae3d64c34a44e953cc6c49dc2"/>
                <w:szCs w:val="22" pt14:Unid="b1a5f4598a884fac985907822ea79945"/>
              </w:rPr>
            </w:pPr>
            <w:r>
              <w:rPr pt14:Unid="bbc5744a190c4654aa926052ddb0dc03">
                <w:rFonts w:ascii="Arial" w:hAnsi="Arial" w:eastAsia="Arial" w:cs="Arial" pt14:Unid="0c566e8b16d947a7ae549badfab2896b"/>
                <w:color w:val="auto" pt14:Unid="4dc17cd56b9a4585a859eece8e3d2f5f"/>
                <w:sz w:val="22" pt14:Unid="47c55e5410414487a1512a1648db4f38"/>
                <w:szCs w:val="22" pt14:Unid="7eb5302ea2f14aa1b69621103d0f48b0"/>
              </w:rPr>
              <w:t>2.6</w:t>
            </w:r>
          </w:p>
        </w:tc>
        <w:tc pt14:Unid="ca63acafbf4543e39eda13fb0ecb09d1" pt14:SHA1Hash="ed3634a22917a573579ec4b13252c6e98a463397">
          <w:tcPr pt14:Unid="38f4abbdc7c24f9fadefad0613592aff">
            <w:tcW w:w="7360" w:type="dxa" pt14:Unid="b200ca68a7ea4c1daa4ba7970f88c3be"/>
            <w:vAlign w:val="bottom" pt14:Unid="a03f2e26baeb456ca158bc4d2cf70f93"/>
          </w:tcPr>
          <w:p pt14:Unid="60e0fda72c5843e0a938ce49b0cf373e">
            <w:pPr pt14:Unid="83c5ef48f0694f74a106e2ff5c8a6751">
              <w:spacing w:after="0" pt14:Unid="20404876ea4e48fd8a1ee48a59bc2f59"/>
              <w:ind w:left="60" pt14:Unid="ce5db45ae99749b2b1d57eab23392046"/>
              <w:rPr pt14:Unid="9d1e26efc6ad44ce99ff86632f509dc1">
                <w:rFonts w:ascii="Arial" w:hAnsi="Arial" w:eastAsia="Arial" w:cs="Arial" pt14:Unid="7bccd7d06eca40b4a6bb80286130d491"/>
                <w:color w:val="auto" pt14:Unid="9e387689fd2a46de8c9894d367f2d923"/>
                <w:sz w:val="22" pt14:Unid="bd6b9f27469d46d5ad8f2cd68054b5be"/>
                <w:szCs w:val="22" pt14:Unid="56b5441a804a426baeb28ea3cab3c931"/>
              </w:rPr>
            </w:pPr>
            <w:r>
              <w:rPr pt14:Unid="c37cf1865892446c81bd00144fca1b65">
                <w:rFonts w:ascii="Arial" w:hAnsi="Arial" w:eastAsia="Arial" w:cs="Arial" pt14:Unid="15ad2a1615634633bbc3c6131b44989d"/>
                <w:color w:val="auto" pt14:Unid="4ccde9c4d1444b518973aae6e922697c"/>
                <w:sz w:val="22" pt14:Unid="36561cad57bd4f4f90d6d1d1f8a4b06e"/>
                <w:szCs w:val="22" pt14:Unid="3d849567f8a740fda0353645cfd29a19"/>
              </w:rPr>
              <w:t>Ejemplo de sistema políglota.  . . . . . . . . . . . . . . . . . . . . . . . . . .</w:t>
            </w:r>
          </w:p>
        </w:tc>
        <w:tc pt14:Unid="7b343301f8d746bcb68ed598a8e563f1" pt14:SHA1Hash="203a1e53498fb5ed298ccb93f52c4110403144ab">
          <w:tcPr pt14:Unid="3f4dd5db06aa40f78cb733e8348338b1">
            <w:tcW w:w="380" w:type="dxa" pt14:Unid="d62f1698785c41a0836cc8b41c3fa421"/>
            <w:vAlign w:val="bottom" pt14:Unid="9f3cebce216148bf915ffcd0a85d4c37"/>
          </w:tcPr>
          <w:p pt14:Unid="a2285f65f5de435baf0d1462e7178fe6">
            <w:pPr pt14:Unid="274a8d012330489aa74748bcd7aa91f2">
              <w:spacing w:after="0" pt14:Unid="0120f7690c9c4112a33d1d757cfd7d1b"/>
              <w:jc w:val="right" pt14:Unid="0f59629dc84448a385df6655fa25bc10"/>
              <w:rPr pt14:Unid="1bb33be06b874a1cb903487adf6d57f7">
                <w:color w:val="auto" pt14:Unid="9ac1cda90d474552b54ef2b22e72dbf3"/>
                <w:sz w:val="20" pt14:Unid="b4f00ae3bc56401f9f1e427583b730b3"/>
                <w:szCs w:val="20" pt14:Unid="0a703f3715b24237b6977499ce1ac77e"/>
              </w:rPr>
            </w:pPr>
            <w:r>
              <w:rPr pt14:Unid="3aa12a27f529414798cda2a2b5c48b99">
                <w:rFonts w:ascii="Arial" w:hAnsi="Arial" w:eastAsia="Arial" w:cs="Arial" pt14:Unid="b0831cc46bfc42df8d1404fe71e79280"/>
                <w:color w:val="auto" pt14:Unid="1ad2d94105e6425394efad153bb9a901"/>
                <w:sz w:val="22" pt14:Unid="85ed068da3614fb1822501d93e379f43"/>
                <w:szCs w:val="22" pt14:Unid="5f8ce9ec713b4878b8f2e13b9533a0e2"/>
              </w:rPr>
              <w:t>11</w:t>
            </w:r>
          </w:p>
        </w:tc>
      </w:tr>
      <w:tr pt14:Unid="0dc5549c39914adfbe54db2b0698e812" pt14:CorrelatedSHA1Hash="03668b1dc84ee74288249a1cbc0055087d51826d" pt14:SHA1Hash="03668b1dc84ee74288249a1cbc0055087d51826d" pt14:StructureSHA1Hash="de1562127f350fb184ee4779afd4cbe86053b506">
        <w:trPr pt14:Unid="cedcc0894dc548348bb62e48224eec2c">
          <w:trHeight w:val="275" pt14:Unid="a6981045f33a4a948768a6f91f0e244a"/>
        </w:trPr>
        <w:tc pt14:Unid="4c4b1780d99d40b599528b086cbfe0d8" pt14:SHA1Hash="2e0353218101168a47647f204434ce5c172c73c9">
          <w:tcPr pt14:Unid="6ef034c97ceb4a1c9a4ff047f592e9b5">
            <w:tcW w:w="440" w:type="dxa" pt14:Unid="275abd65c4db4d1f81faa255cf35b734"/>
            <w:vAlign w:val="bottom" pt14:Unid="27032796d9d442a4828bfca9d709bac0"/>
          </w:tcPr>
          <w:p pt14:Unid="1117abdec0984f04b6f3f3e526dcf1b6">
            <w:pPr pt14:Unid="b38f318099b94fa0b95f7ea0a0509558">
              <w:spacing w:after="0" pt14:Unid="78a3541128d04579b8996f4c93d1cd53"/>
              <w:rPr pt14:Unid="8e08b8a8823241a08697ce28dbe29e1d">
                <w:rFonts w:ascii="Arial" w:hAnsi="Arial" w:eastAsia="Arial" w:cs="Arial" pt14:Unid="d241e09c9ca4442facef537f899d6fcf"/>
                <w:color w:val="auto" pt14:Unid="e8dee83813b14f6c823226c4c74e6092"/>
                <w:sz w:val="22" pt14:Unid="05811145e4744c2aa69d599dadffce3e"/>
                <w:szCs w:val="22" pt14:Unid="13e6b9b814f04d43b7f916e85985f748"/>
              </w:rPr>
            </w:pPr>
            <w:r>
              <w:rPr pt14:Unid="dcd18d3788fc4ca5ab7ff95c1a566e53">
                <w:rFonts w:ascii="Arial" w:hAnsi="Arial" w:eastAsia="Arial" w:cs="Arial" pt14:Unid="2d0f2da245474372afd61a117d57b285"/>
                <w:color w:val="auto" pt14:Unid="0d30874d94274da0b2b4fddab39a126f"/>
                <w:sz w:val="22" pt14:Unid="00fdbf0e754e4c8d8003a0a8baa9ef44"/>
                <w:szCs w:val="22" pt14:Unid="6b1f52d3e0204ca48d2eebadc8069173"/>
              </w:rPr>
              <w:t>2.7</w:t>
            </w:r>
          </w:p>
        </w:tc>
        <w:tc pt14:Unid="dd378a7477b14a96b4589dc0e9cae64b" pt14:SHA1Hash="dcbbfb0628e6755d53d50ea6e1d049b56741cde4">
          <w:tcPr pt14:Unid="e20000fa58a349ccbab411c26b0c5bb8">
            <w:tcW w:w="7360" w:type="dxa" pt14:Unid="852a613311244afeb4770fd28191d433"/>
            <w:vAlign w:val="bottom" pt14:Unid="192d8dfbf6ff4d589bec9ae5329b41e7"/>
          </w:tcPr>
          <w:p pt14:Unid="a6744816693143c697cca7d929a6ba60">
            <w:pPr pt14:Unid="166f389c1b984878875586a6a413067d">
              <w:spacing w:after="0" pt14:Unid="f328e9fcf04b49299c6335019615fddf"/>
              <w:ind w:left="60" pt14:Unid="059de1c93b4c4d6f97ef4a84246cc3c4"/>
              <w:rPr pt14:Unid="3e7814ff984f4c17a764e4e15e27c370">
                <w:rFonts w:ascii="Arial" w:hAnsi="Arial" w:eastAsia="Arial" w:cs="Arial" pt14:Unid="6fc807519d7b4df4ae16fc5d2468e84f"/>
                <w:color w:val="auto" pt14:Unid="e91ba56e1aa94cb9a6c5ee042dddd584"/>
                <w:sz w:val="22" pt14:Unid="bcf872299f054b3d8bd732175f5e819a"/>
                <w:szCs w:val="22" pt14:Unid="fb8a256044d146598ee2a3033f6a302a"/>
              </w:rPr>
            </w:pPr>
            <w:r>
              <w:rPr pt14:Unid="207b4cc083e94006b02135f5494a63a1">
                <w:rFonts w:ascii="Arial" w:hAnsi="Arial" w:eastAsia="Arial" w:cs="Arial" pt14:Unid="0e31b6e937b5438cae38f2f37e6b25c0"/>
                <w:color w:val="auto" pt14:Unid="59c7c340c78e41dab5f70e91e568baa3"/>
                <w:sz w:val="22" pt14:Unid="13891015d3bd4aeea272b3f26acb2e4b"/>
                <w:szCs w:val="22" pt14:Unid="2a27d865b5184d398c631eaf23b65d97"/>
              </w:rPr>
              <w:t>Diagrama de pruebas unitarias. . . . . . . . . . . . . . . . . . . . . . . . . .</w:t>
            </w:r>
          </w:p>
        </w:tc>
        <w:tc pt14:Unid="b19e1e9631eb4449b03603bcb201c3ce" pt14:SHA1Hash="478613ad32e112748077a7ffb09107e64e943330">
          <w:tcPr pt14:Unid="df2e91a0b92a4ec5a110a863824b78a4">
            <w:tcW w:w="380" w:type="dxa" pt14:Unid="dfb7402e7db34e6ca8105064754aaf61"/>
            <w:vAlign w:val="bottom" pt14:Unid="1a34e24bd8404e158b755a76f64b5445"/>
          </w:tcPr>
          <w:p pt14:Unid="700089c4194241d081af7c1eec645962">
            <w:pPr pt14:Unid="39b0c027e2d14cb7adf3b98439105b73">
              <w:spacing w:after="0" pt14:Unid="994c8eab161648a0b0b8c011749bbc49"/>
              <w:jc w:val="right" pt14:Unid="b77667ae7cde46108bb9736c3e479eb4"/>
              <w:rPr pt14:Unid="83246ae43a024e3da199585357623a00">
                <w:color w:val="auto" pt14:Unid="4c38bd7af8e64ae4a849bcc716effc67"/>
                <w:sz w:val="20" pt14:Unid="e9807a63e8014db093b15ed5bcbaff80"/>
                <w:szCs w:val="20" pt14:Unid="bb31b9d5d0b24ccb84fba274e5c53880"/>
              </w:rPr>
            </w:pPr>
            <w:r>
              <w:rPr pt14:Unid="a7ffdc64557b4dce9b7b89ae057d9dd9">
                <w:rFonts w:ascii="Arial" w:hAnsi="Arial" w:eastAsia="Arial" w:cs="Arial" pt14:Unid="267abb10e52440c48b049c52d1bdb441"/>
                <w:color w:val="auto" pt14:Unid="39331a4d671d421dac1b430f32fc242d"/>
                <w:sz w:val="22" pt14:Unid="76d85d30992a4a45957cc84cdc0ca8c5"/>
                <w:szCs w:val="22" pt14:Unid="b975489b519f4a81a218052bb445cc35"/>
              </w:rPr>
              <w:t>12</w:t>
            </w:r>
          </w:p>
        </w:tc>
      </w:tr>
      <w:tr pt14:Unid="ac78b79d37b644a5aa94476413a56656" pt14:CorrelatedSHA1Hash="05c729058faed88695742fee5a2cab40fcf39f13" pt14:SHA1Hash="05c729058faed88695742fee5a2cab40fcf39f13" pt14:StructureSHA1Hash="de1562127f350fb184ee4779afd4cbe86053b506">
        <w:trPr pt14:Unid="b1d8d38bc36e46eda51f79d86cf0fae1">
          <w:trHeight w:val="275" pt14:Unid="db25f7a841cb46ada8c1168e3d674722"/>
        </w:trPr>
        <w:tc pt14:Unid="63790318f92b4d928452a5ef243e34cb" pt14:SHA1Hash="689d4af2be2003826bb9a05dcffb28cde2f1690d">
          <w:tcPr pt14:Unid="6d37eba284934f3c9e45abd7e88c98fd">
            <w:tcW w:w="440" w:type="dxa" pt14:Unid="e7efa26d84594fa9ae9e5aa0d4a6128f"/>
            <w:vAlign w:val="bottom" pt14:Unid="6095d7f8e3df4c268e3c2f876da90eea"/>
          </w:tcPr>
          <w:p pt14:Unid="fc570b13f51e4750b79d53255d509732">
            <w:pPr pt14:Unid="3f6abe5147ae46959049dc23c8d6bdcd">
              <w:spacing w:after="0" pt14:Unid="b8f0c2d3541d491a99fcbadde7666a71"/>
              <w:rPr pt14:Unid="706d316ab39e437abd6ebcabb4e8912c">
                <w:rFonts w:ascii="Arial" w:hAnsi="Arial" w:eastAsia="Arial" w:cs="Arial" pt14:Unid="9e1e683058894e95bd2ab87b581fbeee"/>
                <w:color w:val="auto" pt14:Unid="01c09471ecec4fc3830d484354f09c60"/>
                <w:sz w:val="22" pt14:Unid="dde112bcdd4e49e880ee6929f93a6567"/>
                <w:szCs w:val="22" pt14:Unid="162ac3bd58e44f9aa49ec17a9e07aba8"/>
              </w:rPr>
            </w:pPr>
            <w:r>
              <w:rPr pt14:Unid="c7d7b69b111241119d66efcd3d41ddae">
                <w:rFonts w:ascii="Arial" w:hAnsi="Arial" w:eastAsia="Arial" w:cs="Arial" pt14:Unid="e9ede27ac18d46698eeac3168d240fab"/>
                <w:color w:val="auto" pt14:Unid="52e7351c101f436d81eaaecd170dd093"/>
                <w:sz w:val="22" pt14:Unid="768d8b2f73f64e069f2d873078d88de3"/>
                <w:szCs w:val="22" pt14:Unid="e393a3321ca44dc9ad7b25183e0078a2"/>
              </w:rPr>
              <w:t>2.8</w:t>
            </w:r>
          </w:p>
        </w:tc>
        <w:tc pt14:Unid="36879b54cea24b4dae6de14f536a9d5b" pt14:SHA1Hash="fcccaf47fd76e835abc67cd64cd1af0a68bc4426">
          <w:tcPr pt14:Unid="c6cf3d1e2ed94459aab24b8dc33e84f3">
            <w:tcW w:w="7360" w:type="dxa" pt14:Unid="f672fc9cd07b4f87972c5ee34f374220"/>
            <w:vAlign w:val="bottom" pt14:Unid="d52e161f05e44553a9b6718fe8c51501"/>
          </w:tcPr>
          <w:p pt14:Unid="d15b30231e3a4b9c89a63a21c2ed4283">
            <w:pPr pt14:Unid="898f916f0aeb4fb3a9e41e8347ee9b03">
              <w:spacing w:after="0" pt14:Unid="012fe30fab284a24be5a7fa08f0ec3e4"/>
              <w:ind w:left="60" pt14:Unid="2c51b5d23aa147f1bc9f5b134b9f5804"/>
              <w:rPr pt14:Unid="2dd39e652e074c5eb8bcefbdd45121ec">
                <w:rFonts w:ascii="Arial" w:hAnsi="Arial" w:eastAsia="Arial" w:cs="Arial" pt14:Unid="300ae66eb8ac4ab5b022a7e9eae398ce"/>
                <w:color w:val="auto" pt14:Unid="82084333dc374bf3890b8bebb1b378a5"/>
                <w:sz w:val="22" pt14:Unid="a72a4953d99f49328fed4aa6c23e323e"/>
                <w:szCs w:val="22" pt14:Unid="95d8af2933c9465fb2dbeea4774eb6d9"/>
              </w:rPr>
            </w:pPr>
            <w:r>
              <w:rPr pt14:Unid="4fc78291552543e1a228e3fad78b1228">
                <w:rFonts w:ascii="Arial" w:hAnsi="Arial" w:eastAsia="Arial" w:cs="Arial" pt14:Unid="77e5cf9addac42c685dcd6616154998e"/>
                <w:color w:val="auto" pt14:Unid="d6c279448d2a4ebeacb372e596d44727"/>
                <w:sz w:val="22" pt14:Unid="aef2876a7c2e4fdc8960889b64cc2fa7"/>
                <w:szCs w:val="22" pt14:Unid="299711091cfc406b8aabf793b6adc8b3"/>
              </w:rPr>
              <w:t>Diagrama de pruebas de servicios.  . . . . . . . . . . . . . . . . . . . . . . .</w:t>
            </w:r>
          </w:p>
        </w:tc>
        <w:tc pt14:Unid="600ab95535ab46018ac65a54c13c5193" pt14:SHA1Hash="7b5234ea8c674c652f31e4e4f2b7ba11be2f7ad7">
          <w:tcPr pt14:Unid="077a32b0eb204e86b09ee17f3e1ea61a">
            <w:tcW w:w="380" w:type="dxa" pt14:Unid="bf9b49c1599741739fcd5ec6a9e84f91"/>
            <w:vAlign w:val="bottom" pt14:Unid="e6a4cba38f2c4bf7a38b1b1bc0b9e7fa"/>
          </w:tcPr>
          <w:p pt14:Unid="be1171bcde7d4321a3f7dd90c0f42081">
            <w:pPr pt14:Unid="24765eed5078422b9083ee5b42042c83">
              <w:spacing w:after="0" pt14:Unid="5fff88c5f80d4fba9e1dfe3a12a38c5f"/>
              <w:jc w:val="right" pt14:Unid="06e88bc7772c4533ad97497c8922411f"/>
              <w:rPr pt14:Unid="288f1839c72f4cf3bb6fde074294fbe7">
                <w:color w:val="auto" pt14:Unid="04ea116f4e9f41c9b0e4425357b9a7a7"/>
                <w:sz w:val="20" pt14:Unid="59a477b6d8954719b9eef55925675e00"/>
                <w:szCs w:val="20" pt14:Unid="486a56d4a34b434a9c068f75c983b781"/>
              </w:rPr>
            </w:pPr>
            <w:r>
              <w:rPr pt14:Unid="dbc93948b29e427cb2319400ef911afb">
                <w:rFonts w:ascii="Arial" w:hAnsi="Arial" w:eastAsia="Arial" w:cs="Arial" pt14:Unid="f9fef7c079744e7297fc469a88cdb477"/>
                <w:color w:val="auto" pt14:Unid="e6e781414d7446b784ac7c83f8ae7d81"/>
                <w:sz w:val="22" pt14:Unid="d0e0cf0194754e2bb5a89aa7ba9b9265"/>
                <w:szCs w:val="22" pt14:Unid="9605b6c7d6a343eeb410b7b8bbbaa9bb"/>
              </w:rPr>
              <w:t>13</w:t>
            </w:r>
          </w:p>
        </w:tc>
      </w:tr>
      <w:tr pt14:Unid="e8fc18ff2d064dee99026767ff213c36" pt14:CorrelatedSHA1Hash="f31d9c7173501e48d93d896094a3eb7d20302d77" pt14:SHA1Hash="f31d9c7173501e48d93d896094a3eb7d20302d77" pt14:StructureSHA1Hash="de1562127f350fb184ee4779afd4cbe86053b506">
        <w:trPr pt14:Unid="5fdbfff8f10f4a26ab86c05328159294">
          <w:trHeight w:val="275" pt14:Unid="c8c30a3e4b68407a83127964e0bf5e31"/>
        </w:trPr>
        <w:tc pt14:Unid="3181a489f6204f538adb19ff188183b1" pt14:SHA1Hash="fbe7505cf6b82145a4644bcbc71d3452f9c32307">
          <w:tcPr pt14:Unid="a6fa3d0d1acf49348816ac510d571eed">
            <w:tcW w:w="440" w:type="dxa" pt14:Unid="dbb52e57e5794923930f20d68192d3c7"/>
            <w:vAlign w:val="bottom" pt14:Unid="4e590ab7ddbc49dca0787d1ef97f9ce8"/>
          </w:tcPr>
          <w:p pt14:Unid="ebe923ab81664cc7ad7fe5dda5b28653">
            <w:pPr pt14:Unid="f8b763cf74e24315809d9c20e0766ef7">
              <w:spacing w:after="0" pt14:Unid="3be117fe3c144c5aafbd01bfb3e3d302"/>
              <w:rPr pt14:Unid="637941ac204741e3bd20da3a723976be">
                <w:rFonts w:ascii="Arial" w:hAnsi="Arial" w:eastAsia="Arial" w:cs="Arial" pt14:Unid="d9314bfde674479ca66ac4942af951d5"/>
                <w:color w:val="auto" pt14:Unid="c2a4bafa3a34495f8bf714930d6236e5"/>
                <w:sz w:val="22" pt14:Unid="ef871d5ccc2444b188ea3ae4e679f1e2"/>
                <w:szCs w:val="22" pt14:Unid="0c7c93f369b74a8e8fc690b89b08ecfa"/>
              </w:rPr>
            </w:pPr>
            <w:r>
              <w:rPr pt14:Unid="71d60674d38f4586a59e11770e83f77a">
                <w:rFonts w:ascii="Arial" w:hAnsi="Arial" w:eastAsia="Arial" w:cs="Arial" pt14:Unid="a7124a105b644801ae80fbe64301faa8"/>
                <w:color w:val="auto" pt14:Unid="302480219fbc4bc7a0c93d4fc0b88d84"/>
                <w:sz w:val="22" pt14:Unid="d45298bf1d084f82bf328aed3502fa26"/>
                <w:szCs w:val="22" pt14:Unid="a834d88db4284d7e9c5fb4ca64257bef"/>
              </w:rPr>
              <w:t>2.9</w:t>
            </w:r>
          </w:p>
        </w:tc>
        <w:tc pt14:Unid="bdb00b386fbf4affbd0266092ad9a7ef" pt14:SHA1Hash="38aacb371225944e98f240c7318e71bbd0656567">
          <w:tcPr pt14:Unid="5c4a668ca8db44098484a062067f05d3">
            <w:tcW w:w="7360" w:type="dxa" pt14:Unid="05b8c858db6349f185eaab3c213cf5b1"/>
            <w:vAlign w:val="bottom" pt14:Unid="78b817d9920247c8818240b10f4a66c2"/>
          </w:tcPr>
          <w:p pt14:Unid="3ab67f9872cb4030a51f6ae664a8b7f0">
            <w:pPr pt14:Unid="feee9c562e6e4bb6be60893b6880c311">
              <w:spacing w:after="0" pt14:Unid="e52cc701500e478281f1dd29b00fad59"/>
              <w:ind w:left="60" pt14:Unid="d8ff389b6bec4746870ea1e0ccab7d70"/>
              <w:rPr pt14:Unid="999d12dbd2a94fe7a200459e7c2afabe">
                <w:rFonts w:ascii="Arial" w:hAnsi="Arial" w:eastAsia="Arial" w:cs="Arial" pt14:Unid="75e908058ade44a4944f5c035726b222"/>
                <w:color w:val="auto" pt14:Unid="fe490385485c43419202d61eeabe9af4"/>
                <w:sz w:val="22" pt14:Unid="b2f866d2a6db4863a1fe88d1f37fd9e9"/>
                <w:szCs w:val="22" pt14:Unid="f86859f6642a4413ae52962be7f52272"/>
              </w:rPr>
            </w:pPr>
            <w:r>
              <w:rPr pt14:Unid="7ad39c45fe74462cb91e0887090d223f">
                <w:rFonts w:ascii="Arial" w:hAnsi="Arial" w:eastAsia="Arial" w:cs="Arial" pt14:Unid="0175f0bbcbbd4cb6ad0c22cce50a7d77"/>
                <w:color w:val="auto" pt14:Unid="3f43d318e6b541298e3a54af7f601f5b"/>
                <w:sz w:val="22" pt14:Unid="f998dcde7def4e149edd59d6a5d5b00b"/>
                <w:szCs w:val="22" pt14:Unid="d3fb2bf6b734499094aa2467628d92ef"/>
              </w:rPr>
              <w:t>Diagrama de pruebas de extremo a extremo.  . . . . . . . . . . . . . . . . .</w:t>
            </w:r>
          </w:p>
        </w:tc>
        <w:tc pt14:Unid="a1c9e990c1f74314b3b466870c057eb6" pt14:SHA1Hash="7b5234ea8c674c652f31e4e4f2b7ba11be2f7ad7">
          <w:tcPr pt14:Unid="4b12430e2fbe42c0b59a1745c4907e3c">
            <w:tcW w:w="380" w:type="dxa" pt14:Unid="a9245ce501e5484d80ec3675bf4ca915"/>
            <w:vAlign w:val="bottom" pt14:Unid="abeebf91ff7a4689b76e34502f35c679"/>
          </w:tcPr>
          <w:p pt14:Unid="c7994276f1394facb9937c2b87cb44e5">
            <w:pPr pt14:Unid="3c5f94b5f29a48748bc30a3f2c26d2f4">
              <w:spacing w:after="0" pt14:Unid="829a5544ef364919b75b49032ff26d88"/>
              <w:jc w:val="right" pt14:Unid="123f1fa1fabc45b089dd4f82bff2d783"/>
              <w:rPr pt14:Unid="d80b4d63f5f14592a55f2420c93f5073">
                <w:color w:val="auto" pt14:Unid="00121ffbfd474c31b91fe43756c5e0f7"/>
                <w:sz w:val="20" pt14:Unid="f7112bb332414a29be238139528204ba"/>
                <w:szCs w:val="20" pt14:Unid="14712605d6f040698157787675467e5f"/>
              </w:rPr>
            </w:pPr>
            <w:r>
              <w:rPr pt14:Unid="5ca2233beb624a5eafd90b4908ef3e72">
                <w:rFonts w:ascii="Arial" w:hAnsi="Arial" w:eastAsia="Arial" w:cs="Arial" pt14:Unid="6b738d0ba36447399ee0da8a3f49d73a"/>
                <w:color w:val="auto" pt14:Unid="3712ca884d944bd692804296f4ae7f3f"/>
                <w:sz w:val="22" pt14:Unid="0376c7e337f3404dbd6294f9ffbcd6c1"/>
                <w:szCs w:val="22" pt14:Unid="4bfa057e0e864a18812e3ddcaa7fa863"/>
              </w:rPr>
              <w:t>13</w:t>
            </w:r>
          </w:p>
        </w:tc>
      </w:tr>
      <w:tr pt14:Unid="154a6c0cd1fb416c9856e46d6b504f6d" pt14:CorrelatedSHA1Hash="08428282a2a763e800872fca4930a53f307eed8b" pt14:SHA1Hash="08428282a2a763e800872fca4930a53f307eed8b" pt14:StructureSHA1Hash="de1562127f350fb184ee4779afd4cbe86053b506">
        <w:trPr pt14:Unid="12cce5273a8a44ab9371a16b985e647b">
          <w:trHeight w:val="275" pt14:Unid="dd103155bc814160be378d30eacaf8a3"/>
        </w:trPr>
        <w:tc pt14:Unid="6628630e7261453da6f64d1ccc426cd7" pt14:SHA1Hash="06ee73f049aa7855d1ca37a20fbd6a3bed5e6551">
          <w:tcPr pt14:Unid="5eaec9a0030f46d5afb2cbc0f96141d9">
            <w:tcW w:w="440" w:type="dxa" pt14:Unid="e360983c380f4dfda95183198b834b63"/>
            <w:vAlign w:val="bottom" pt14:Unid="b056d2476f204f4aac242240355176af"/>
          </w:tcPr>
          <w:p pt14:Unid="55220f65e99c4b0b8cb41e0043fba93b">
            <w:pPr pt14:Unid="ef3e5d6be2654b69ac0fc181ea8d212c">
              <w:spacing w:after="0" pt14:Unid="861e895e352042a1b4e3cc5abd301909"/>
              <w:rPr pt14:Unid="ea5b2e37b054422e800740b6b06a3768">
                <w:rFonts w:ascii="Arial" w:hAnsi="Arial" w:eastAsia="Arial" w:cs="Arial" pt14:Unid="0692e3be0c8443b29bedef4c0c22ce7e"/>
                <w:color w:val="auto" pt14:Unid="5a97fe2059a349a5867190d3f0260f4a"/>
                <w:w w:val="97" pt14:Unid="afc36278719f45d1b24b25179a593949"/>
                <w:sz w:val="22" pt14:Unid="0ff5bc25a7e548cd9540e40c45bd25b7"/>
                <w:szCs w:val="22" pt14:Unid="10bf4d1ea0384c72bef4dde7581b7b9a"/>
              </w:rPr>
            </w:pPr>
            <w:r>
              <w:rPr pt14:Unid="fc0cb2a49afa416b9c28b040f8e1631c">
                <w:rFonts w:ascii="Arial" w:hAnsi="Arial" w:eastAsia="Arial" w:cs="Arial" pt14:Unid="3af749073fae4d318e3f30127ce21546"/>
                <w:color w:val="auto" pt14:Unid="e0444cfcb62b4d91ab410028d2238f47"/>
                <w:w w:val="97" pt14:Unid="f8416580a83a4ab5a59f39de17a97de0"/>
                <w:sz w:val="22" pt14:Unid="e55d319a55114b7b8d43743aa821f52a"/>
                <w:szCs w:val="22" pt14:Unid="4065639d036b4ba9bd3bb0a047589baa"/>
              </w:rPr>
              <w:t>2.10</w:t>
            </w:r>
          </w:p>
        </w:tc>
        <w:tc pt14:Unid="031ab2f269e4422faad93e89b6a95ac4" pt14:SHA1Hash="bce23a941de0ab920de57e7911d80a3718e9683e">
          <w:tcPr pt14:Unid="3fb87d9e3dfd479ebb8c40ce7b855e51">
            <w:tcW w:w="7360" w:type="dxa" pt14:Unid="b5f4882fd02d40c7a4c8524f1a57f375"/>
            <w:vAlign w:val="bottom" pt14:Unid="fcd18a41357f4689afc669c44a0d17fa"/>
          </w:tcPr>
          <w:p pt14:Unid="4782fccb6f42404cb6051eb63a256477">
            <w:pPr pt14:Unid="7666a59ec58f444aaced0e25cfe471ca">
              <w:spacing w:after="0" pt14:Unid="9bb3849ff266468c94b185c82ac918a6"/>
              <w:ind w:left="60" pt14:Unid="48b8b7d116744b87ada7cf658ac50a18"/>
              <w:rPr pt14:Unid="35e29b452ef14e39a32c9021db2405ed">
                <w:rFonts w:ascii="Arial" w:hAnsi="Arial" w:eastAsia="Arial" w:cs="Arial" pt14:Unid="642b44f362e04d6ab5f6d1b77bb0d1cd"/>
                <w:color w:val="auto" pt14:Unid="cff482f48f384640b9ad88245e095999"/>
                <w:sz w:val="22" pt14:Unid="494d05f3ab4f455c9b2ad8a571076680"/>
                <w:szCs w:val="22" pt14:Unid="a0f893304963496fa1846d9357029233"/>
              </w:rPr>
            </w:pPr>
            <w:r>
              <w:rPr pt14:Unid="76950406f140463cbf6c92f824cf9d67">
                <w:rFonts w:ascii="Arial" w:hAnsi="Arial" w:eastAsia="Arial" w:cs="Arial" pt14:Unid="13721620fc3b49f3bfdfd3dc444b58dc"/>
                <w:color w:val="auto" pt14:Unid="e99d8c2aa07d482991e5dd46c83f8e26"/>
                <w:sz w:val="22" pt14:Unid="18eab6072d574c3781f1bec2f5ba10aa"/>
                <w:szCs w:val="22" pt14:Unid="76d9dd92236f483ba28060c71c8b96f2"/>
              </w:rPr>
              <w:t>Pirámide de pruebas diseñada por Mike Cohn</w:t>
            </w:r>
            <w:del w:author="Open-Xml-PowerTools" w:id="12" w:date="2018-08-17T03:01:57.7201102+02:00">
              <w:r>
                <w:rPr pt14:Unid="e727f337f6254a4fa5164481850f7877">
                  <w:rFonts w:ascii="Arial" w:hAnsi="Arial" w:eastAsia="Arial" w:cs="Arial" pt14:Unid="dc5b9fa24b044c48ab6fad3ace6f872e"/>
                  <w:color w:val="FF0000" pt14:Unid="670dbaee2aa344178d07b24021492a80"/>
                  <w:sz w:val="22" pt14:Unid="aca6bdedc7934aa59daa12bf3239534a"/>
                  <w:szCs w:val="22" pt14:Unid="59c43f9281aa4a74bebf0f57080b3cbf"/>
                </w:rPr>
                <w:delText>.</w:delText>
              </w:r>
            </w:del>
            <w:r>
              <w:rPr pt14:Unid="76950406f140463cbf6c92f824cf9d67">
                <w:rFonts w:ascii="Arial" w:hAnsi="Arial" w:eastAsia="Arial" w:cs="Arial" pt14:Unid="13721620fc3b49f3bfdfd3dc444b58dc"/>
                <w:color w:val="auto" pt14:Unid="e99d8c2aa07d482991e5dd46c83f8e26"/>
                <w:sz w:val="22" pt14:Unid="18eab6072d574c3781f1bec2f5ba10aa"/>
                <w:szCs w:val="22" pt14:Unid="76d9dd92236f483ba28060c71c8b96f2"/>
              </w:rPr>
              <w:t xml:space="preserve"> [5]</w:t>
            </w:r>
            <w:ins w:author="Open-Xml-PowerTools" w:id="13" w:date="2018-08-17T03:01:57.7201102+02:00">
              <w:r>
                <w:rPr pt14:Unid="76950406f140463cbf6c92f824cf9d67">
                  <w:rFonts w:ascii="Arial" w:hAnsi="Arial" w:eastAsia="Arial" w:cs="Arial" pt14:Unid="13721620fc3b49f3bfdfd3dc444b58dc"/>
                  <w:color w:val="auto" pt14:Unid="e99d8c2aa07d482991e5dd46c83f8e26"/>
                  <w:sz w:val="22" pt14:Unid="18eab6072d574c3781f1bec2f5ba10aa"/>
                  <w:szCs w:val="22" pt14:Unid="76d9dd92236f483ba28060c71c8b96f2"/>
                </w:rPr>
                <w:t>.</w:t>
              </w:r>
            </w:ins>
            <w:r>
              <w:rPr pt14:Unid="76950406f140463cbf6c92f824cf9d67">
                <w:rFonts w:ascii="Arial" w:hAnsi="Arial" w:eastAsia="Arial" w:cs="Arial" pt14:Unid="13721620fc3b49f3bfdfd3dc444b58dc"/>
                <w:color w:val="auto" pt14:Unid="e99d8c2aa07d482991e5dd46c83f8e26"/>
                <w:sz w:val="22" pt14:Unid="18eab6072d574c3781f1bec2f5ba10aa"/>
                <w:szCs w:val="22" pt14:Unid="76d9dd92236f483ba28060c71c8b96f2"/>
              </w:rPr>
              <w:t xml:space="preserve"> . . . . . . . . . . . . . .</w:t>
            </w:r>
          </w:p>
        </w:tc>
        <w:tc pt14:Unid="c26a46c651b9456ebbea722e2c9aee2a" pt14:SHA1Hash="7b5234ea8c674c652f31e4e4f2b7ba11be2f7ad7">
          <w:tcPr pt14:Unid="bf366cbccc63412e9382029c5a1add68">
            <w:tcW w:w="380" w:type="dxa" pt14:Unid="4f2a5f51352d40c583e27bf24e098cac"/>
            <w:vAlign w:val="bottom" pt14:Unid="a983cae959c845379ab0c407e7f505dd"/>
          </w:tcPr>
          <w:p pt14:Unid="cd3099178d1c4320a1e8eab9618c37f6">
            <w:pPr pt14:Unid="d1cfb7de0e08451b9603a54eec97214b">
              <w:spacing w:after="0" pt14:Unid="15d33821e08048a288c8c2a7acee12d0"/>
              <w:jc w:val="right" pt14:Unid="64ed952762d44068b12cf97b71c1c75b"/>
              <w:rPr pt14:Unid="afe94ae4516a48f285d65e23715b0f15">
                <w:color w:val="auto" pt14:Unid="a6e56aaf712946efb58b189de4382122"/>
                <w:sz w:val="20" pt14:Unid="03591b4ee847460ba3e1f3b9eee97d62"/>
                <w:szCs w:val="20" pt14:Unid="a2e1e3b9c1ea4574afac57619f7ed5d2"/>
              </w:rPr>
            </w:pPr>
            <w:r>
              <w:rPr pt14:Unid="4aec93751f0d4482bd17b0a3b84897dd">
                <w:rFonts w:ascii="Arial" w:hAnsi="Arial" w:eastAsia="Arial" w:cs="Arial" pt14:Unid="f42cddee2a664233ae12953527878cc2"/>
                <w:color w:val="auto" pt14:Unid="1a1df590cf364015a58bacbf2a1b04d3"/>
                <w:sz w:val="22" pt14:Unid="fed6e5b6255a46f0a6202e904be297e6"/>
                <w:szCs w:val="22" pt14:Unid="4b5416613e6a40acb141502f768a2802"/>
              </w:rPr>
              <w:t>13</w:t>
            </w:r>
          </w:p>
        </w:tc>
      </w:tr>
      <w:tr pt14:Unid="0a1161f1cf954de0b212ac75738793a1" pt14:CorrelatedSHA1Hash="2e6cab032fbe6c28425e7d65cf2a89b6d35881c9" pt14:SHA1Hash="2e6cab032fbe6c28425e7d65cf2a89b6d35881c9" pt14:StructureSHA1Hash="de1562127f350fb184ee4779afd4cbe86053b506">
        <w:trPr pt14:Unid="704ef7e6cab34047a0446ba10038b97f">
          <w:trHeight w:val="275" pt14:Unid="c3193c35c50a44b58f8896c9fe1609e1"/>
        </w:trPr>
        <w:tc pt14:Unid="c7a2a56f08b24211ac8618a6f1250017" pt14:SHA1Hash="1d74a198ac42b93d65785b9f40030bdb70252e18">
          <w:tcPr pt14:Unid="6666500914ce4f7389825cf646c4435d">
            <w:tcW w:w="440" w:type="dxa" pt14:Unid="c0c23e8aa7704cbeab597d08eb5a7ed5"/>
            <w:vAlign w:val="bottom" pt14:Unid="9984aad72bd148ebb1e8a1d2bcbb9894"/>
          </w:tcPr>
          <w:p pt14:Unid="13f8a0fcd5cf46f3943bb9da76f377c0">
            <w:pPr pt14:Unid="a1f5f39f04114aef88823a4984e18b02">
              <w:spacing w:after="0" pt14:Unid="cc0a599c78c14398b2d35ca84d5c08f3"/>
              <w:rPr pt14:Unid="15e8e68f41c14b69a2da9048369cb98a">
                <w:rFonts w:ascii="Arial" w:hAnsi="Arial" w:eastAsia="Arial" w:cs="Arial" pt14:Unid="4f92068476ec401693d6440778da6f72"/>
                <w:color w:val="auto" pt14:Unid="ec18bd54b9b4454e94ca273f188e0bca"/>
                <w:w w:val="97" pt14:Unid="e25d8b324eb34ec8a677784125937a77"/>
                <w:sz w:val="22" pt14:Unid="eb561ed2674648b98783bd99857362e7"/>
                <w:szCs w:val="22" pt14:Unid="0d655d5a607b42fb8056acc70b2cad5d"/>
              </w:rPr>
            </w:pPr>
            <w:r>
              <w:rPr pt14:Unid="c7ce63b332424aa8aab89fa890a8f830">
                <w:rFonts w:ascii="Arial" w:hAnsi="Arial" w:eastAsia="Arial" w:cs="Arial" pt14:Unid="194800a8f0ba40649fedc20ea1602422"/>
                <w:color w:val="auto" pt14:Unid="8e13f4aefa0649ab9461f8c024205a24"/>
                <w:w w:val="97" pt14:Unid="9001f1b2529a47c7aa3f329c2b1d9e89"/>
                <w:sz w:val="22" pt14:Unid="8f55a42352704795addaf9cbed4f9f7e"/>
                <w:szCs w:val="22" pt14:Unid="09e89a8fcd6846bda10aeefa8c89de1d"/>
              </w:rPr>
              <w:t>2.11</w:t>
            </w:r>
          </w:p>
        </w:tc>
        <w:tc pt14:Unid="d81b309d43084560af1bc33f9b9edc32" pt14:SHA1Hash="3d590352072cb0fc1d5116068d9c1534d02c7757">
          <w:tcPr pt14:Unid="e628bac27cb14c0b8f2e83b6d2cf90ab">
            <w:tcW w:w="7360" w:type="dxa" pt14:Unid="49c85cc810d84fb3943b578d7bdc889b"/>
            <w:vAlign w:val="bottom" pt14:Unid="c84bd556435a47d2ac93ad4899f67124"/>
          </w:tcPr>
          <w:p pt14:Unid="c1f1564bdb5049fe994fa86e3a088b2f">
            <w:pPr pt14:Unid="39e99ae69d884d1093005c1da265331f">
              <w:spacing w:after="0" pt14:Unid="f5c9e2b3f2f84ea8adb8c1a5f4b98d5e"/>
              <w:ind w:left="60" pt14:Unid="81bba044145c4634a12ba355bea8089f"/>
              <w:rPr pt14:Unid="26ab4748175d413c8140488244508e12">
                <w:rFonts w:ascii="Arial" w:hAnsi="Arial" w:eastAsia="Arial" w:cs="Arial" pt14:Unid="455c31726e6746d9900f9ddfc1a3d82f"/>
                <w:color w:val="auto" pt14:Unid="59a1fe7bb63a411f87b0df86b0ee4979"/>
                <w:sz w:val="22" pt14:Unid="c5a152c14c25420b8e3a7cf818748b49"/>
                <w:szCs w:val="22" pt14:Unid="8cd746da45944bf48b76ad20fb13fb87"/>
              </w:rPr>
            </w:pPr>
            <w:r>
              <w:rPr pt14:Unid="d7329c4dbdaf46a79406c090ebc5ac00">
                <w:rFonts w:ascii="Arial" w:hAnsi="Arial" w:eastAsia="Arial" w:cs="Arial" pt14:Unid="4ff44b5d4a624c3697df951c8f9680c7"/>
                <w:color w:val="auto" pt14:Unid="a798346967ed4b448f130f7f3923b3ad"/>
                <w:sz w:val="22" pt14:Unid="b9a36b991d834aceac832ff2b3e2b46e"/>
                <w:szCs w:val="22" pt14:Unid="772eb7478d1e4836a35756b44d951cca"/>
              </w:rPr>
              <w:t>Ejemplo de una pipeline</w:t>
            </w:r>
            <w:del w:author="Open-Xml-PowerTools" w:id="14" w:date="2018-08-17T03:01:57.7201102+02:00">
              <w:r>
                <w:rPr pt14:Unid="cbb4d07e6c1446aaa9c824509368a598">
                  <w:rFonts w:ascii="Arial" w:hAnsi="Arial" w:eastAsia="Arial" w:cs="Arial" pt14:Unid="ed41fd23ae634c5c967b691b07fb8ee8"/>
                  <w:color w:val="FF0000" pt14:Unid="439cc8d318f04ff7bae6b345a979e1ba"/>
                  <w:sz w:val="22" pt14:Unid="67567d459c0a430484fc141d97f4a2f1"/>
                  <w:szCs w:val="22" pt14:Unid="9d143925a793497394a8a8b1fbd8c5a0"/>
                </w:rPr>
                <w:delText>.</w:delText>
              </w:r>
            </w:del>
            <w:r>
              <w:rPr pt14:Unid="d7329c4dbdaf46a79406c090ebc5ac00">
                <w:rFonts w:ascii="Arial" w:hAnsi="Arial" w:eastAsia="Arial" w:cs="Arial" pt14:Unid="4ff44b5d4a624c3697df951c8f9680c7"/>
                <w:color w:val="auto" pt14:Unid="a798346967ed4b448f130f7f3923b3ad"/>
                <w:sz w:val="22" pt14:Unid="b9a36b991d834aceac832ff2b3e2b46e"/>
                <w:szCs w:val="22" pt14:Unid="772eb7478d1e4836a35756b44d951cca"/>
              </w:rPr>
              <w:t xml:space="preserve"> [21]</w:t>
            </w:r>
            <w:ins w:author="Open-Xml-PowerTools" w:id="15" w:date="2018-08-17T03:01:57.7201102+02:00">
              <w:r>
                <w:rPr pt14:Unid="d7329c4dbdaf46a79406c090ebc5ac00">
                  <w:rFonts w:ascii="Arial" w:hAnsi="Arial" w:eastAsia="Arial" w:cs="Arial" pt14:Unid="4ff44b5d4a624c3697df951c8f9680c7"/>
                  <w:color w:val="auto" pt14:Unid="a798346967ed4b448f130f7f3923b3ad"/>
                  <w:sz w:val="22" pt14:Unid="b9a36b991d834aceac832ff2b3e2b46e"/>
                  <w:szCs w:val="22" pt14:Unid="772eb7478d1e4836a35756b44d951cca"/>
                </w:rPr>
                <w:t>.</w:t>
              </w:r>
            </w:ins>
            <w:r>
              <w:rPr pt14:Unid="d7329c4dbdaf46a79406c090ebc5ac00">
                <w:rFonts w:ascii="Arial" w:hAnsi="Arial" w:eastAsia="Arial" w:cs="Arial" pt14:Unid="4ff44b5d4a624c3697df951c8f9680c7"/>
                <w:color w:val="auto" pt14:Unid="a798346967ed4b448f130f7f3923b3ad"/>
                <w:sz w:val="22" pt14:Unid="b9a36b991d834aceac832ff2b3e2b46e"/>
                <w:szCs w:val="22" pt14:Unid="772eb7478d1e4836a35756b44d951cca"/>
              </w:rPr>
              <w:t xml:space="preserve">  . . . . . . . . . . . . . . . . . . . . . . . . . .</w:t>
            </w:r>
          </w:p>
        </w:tc>
        <w:tc pt14:Unid="d38ffe74cfb645a8b46a84f344fb3ee6" pt14:SHA1Hash="743c2a7880939d8138a4c37d31de737725883235">
          <w:tcPr pt14:Unid="b1b00f8f8d274080bd5c8ab34ab094b1">
            <w:tcW w:w="380" w:type="dxa" pt14:Unid="370ea27847f34352ab30957bdf75e114"/>
            <w:vAlign w:val="bottom" pt14:Unid="19e1da371cc349be8e7a70de85c99b89"/>
          </w:tcPr>
          <w:p pt14:Unid="5e8b3fa31df64967991817489dd22f75">
            <w:pPr pt14:Unid="0b443a5060694fc4b921afe80798459f">
              <w:spacing w:after="0" pt14:Unid="35f9df88d1b24122a9243980fd6558ea"/>
              <w:jc w:val="right" pt14:Unid="565287d7fa8a4a42a85f7a0d2c95fb0c"/>
              <w:rPr pt14:Unid="9a648463b89c4851bb0e174305d4ced5">
                <w:color w:val="auto" pt14:Unid="1d33879bdc7a47e0ad59edc64b263208"/>
                <w:sz w:val="20" pt14:Unid="7f55d1a2a354433980a9bdb2107a3ae2"/>
                <w:szCs w:val="20" pt14:Unid="49834ae47d3b46b18b50bbbb12ac91ca"/>
              </w:rPr>
            </w:pPr>
            <w:r>
              <w:rPr pt14:Unid="1c7229c4a9654e8088bf2f3d3bf40a83">
                <w:rFonts w:ascii="Arial" w:hAnsi="Arial" w:eastAsia="Arial" w:cs="Arial" pt14:Unid="46b48889e9bc41cb8f05095cffeef3b4"/>
                <w:color w:val="auto" pt14:Unid="0b079c07e6184c72a1920e151d8bc596"/>
                <w:sz w:val="22" pt14:Unid="acf11e8ecc65494fa5fd3475683f9b8b"/>
                <w:szCs w:val="22" pt14:Unid="cce91d342235479eb959f8b6b2fe9948"/>
              </w:rPr>
              <w:t>15</w:t>
            </w:r>
          </w:p>
        </w:tc>
      </w:tr>
      <w:tr pt14:Unid="ace7be3e470e4180b09d35b333d6d61c" pt14:CorrelatedSHA1Hash="ec3de950ff6d25b1b1cabb230605003254700d10" pt14:SHA1Hash="ec3de950ff6d25b1b1cabb230605003254700d10" pt14:StructureSHA1Hash="de1562127f350fb184ee4779afd4cbe86053b506">
        <w:trPr pt14:Unid="227260e526f64fc88e1cf9bae3545719">
          <w:trHeight w:val="275" pt14:Unid="683ff26c3ae8451ba6816ec854efcbe6"/>
        </w:trPr>
        <w:tc pt14:Unid="f94db632d7c744a3a11fdf49eda19dc3" pt14:SHA1Hash="760dd5544feb98daf7ee2c61aa1079cf9349b7dc">
          <w:tcPr pt14:Unid="bd47d0a6b44e42b495a3fc2dfb0c3f36">
            <w:tcW w:w="440" w:type="dxa" pt14:Unid="5a050b3a28fe487f9c7f2f66c2843375"/>
            <w:vAlign w:val="bottom" pt14:Unid="39e89e3981ba4a04b71f789f418fb85e"/>
          </w:tcPr>
          <w:p pt14:Unid="4b4d100ae06041e3b8e867b5f79cb1e1">
            <w:pPr pt14:Unid="4667f2f1bd564381914589a5c3a7259e">
              <w:spacing w:after="0" pt14:Unid="28118e7216914bb4892e4004d1912c08"/>
              <w:rPr pt14:Unid="72bd29b47ab64ad5be034058773ab29a">
                <w:rFonts w:ascii="Arial" w:hAnsi="Arial" w:eastAsia="Arial" w:cs="Arial" pt14:Unid="6a321924f4a14fa98623086cb03b5f44"/>
                <w:color w:val="auto" pt14:Unid="6553c10abe0044ea905cdd2c0bbdef8b"/>
                <w:w w:val="97" pt14:Unid="cccb5c7a1d1d4868acd91bf94336a587"/>
                <w:sz w:val="22" pt14:Unid="c813712017154f93b702a92c6cccd08d"/>
                <w:szCs w:val="22" pt14:Unid="befb4b899c514d5a84aaf4c31174a702"/>
              </w:rPr>
            </w:pPr>
            <w:r>
              <w:rPr pt14:Unid="4f6d864019ec48c5a8476e02eca29603">
                <w:rFonts w:ascii="Arial" w:hAnsi="Arial" w:eastAsia="Arial" w:cs="Arial" pt14:Unid="dba8876db15545cca64b97fe2588330f"/>
                <w:color w:val="auto" pt14:Unid="123049a5ed3d402d9a8d817e25b57139"/>
                <w:w w:val="97" pt14:Unid="ad2e0c22d2d74ff2b07246f086d7401e"/>
                <w:sz w:val="22" pt14:Unid="e4169820d0614c45a066f0dd914c6541"/>
                <w:szCs w:val="22" pt14:Unid="ad906a3205a941e385c6a998ebf6961c"/>
              </w:rPr>
              <w:t>2.12</w:t>
            </w:r>
          </w:p>
        </w:tc>
        <w:tc pt14:Unid="2a1a87efcaa14616adcaef6bc42d6349" pt14:SHA1Hash="06716694e08c9c363707dba5cad6d1659f78b093">
          <w:tcPr pt14:Unid="fa9b04388d9c43b59685afb42d623f16">
            <w:tcW w:w="7360" w:type="dxa" pt14:Unid="dcfb8ce35b8845daa61c247461d6f0ba"/>
            <w:vAlign w:val="bottom" pt14:Unid="115f74b8ad994a368b909d0ba88cb2a1"/>
          </w:tcPr>
          <w:p pt14:Unid="12bed67994e2470ba691f6a3ebccc9e5">
            <w:pPr pt14:Unid="56935d4bd7194fc69bc61d2e54da5340">
              <w:spacing w:after="0" pt14:Unid="5d6368341d2d46c1adab89806a29dd3d"/>
              <w:ind w:left="60" pt14:Unid="d9d6f3766e404835964f144178f9ccdb"/>
              <w:rPr pt14:Unid="63d2f0b0b6a34ea3ab9bd8d21829dd7a">
                <w:rFonts w:ascii="Arial" w:hAnsi="Arial" w:eastAsia="Arial" w:cs="Arial" pt14:Unid="cac44875c1e7433faa9885170fd8019a"/>
                <w:color w:val="auto" pt14:Unid="dbfd317f33514cbc9bcd1521fb849f3c"/>
                <w:sz w:val="22" pt14:Unid="b56c06fd6c994ca1869c5e32fb010083"/>
                <w:szCs w:val="22" pt14:Unid="7738ec11dd8e4a4b892b1f46c9174ae9"/>
              </w:rPr>
            </w:pPr>
            <w:r>
              <w:rPr pt14:Unid="5c1032beba6b4c76a5faea35a31c9d07">
                <w:rFonts w:ascii="Arial" w:hAnsi="Arial" w:eastAsia="Arial" w:cs="Arial" pt14:Unid="52747a241f6b4284bf72512374f05b3b"/>
                <w:color w:val="auto" pt14:Unid="86dc0f1fe6f94697addb2c92f7e23b5a"/>
                <w:sz w:val="22" pt14:Unid="2ede85daeef045bfabb72d6af6f42e10"/>
                <w:szCs w:val="22" pt14:Unid="eb85735211c94dc6bbbda492273064a4"/>
              </w:rPr>
              <w:t>Comparación entre la virtualización y la contenerización</w:t>
            </w:r>
            <w:del w:author="Open-Xml-PowerTools" w:id="16" w:date="2018-08-17T03:01:57.7201102+02:00">
              <w:r>
                <w:rPr pt14:Unid="b26ec2272c824dc7be0b2698071afdd8">
                  <w:rFonts w:ascii="Arial" w:hAnsi="Arial" w:eastAsia="Arial" w:cs="Arial" pt14:Unid="48f5ee6696a14b948a54783d467f241d"/>
                  <w:color w:val="FF0000" pt14:Unid="ab67517174c643d79fee6cf9b5195ce1"/>
                  <w:sz w:val="22" pt14:Unid="3d0e2a1a3c4f4bac8e0c6480822fbc2f"/>
                  <w:szCs w:val="22" pt14:Unid="434e6bacc4a64b22aa769339bd3f290e"/>
                </w:rPr>
                <w:delText>.</w:delText>
              </w:r>
            </w:del>
            <w:r>
              <w:rPr pt14:Unid="5c1032beba6b4c76a5faea35a31c9d07">
                <w:rFonts w:ascii="Arial" w:hAnsi="Arial" w:eastAsia="Arial" w:cs="Arial" pt14:Unid="52747a241f6b4284bf72512374f05b3b"/>
                <w:color w:val="auto" pt14:Unid="86dc0f1fe6f94697addb2c92f7e23b5a"/>
                <w:sz w:val="22" pt14:Unid="2ede85daeef045bfabb72d6af6f42e10"/>
                <w:szCs w:val="22" pt14:Unid="eb85735211c94dc6bbbda492273064a4"/>
              </w:rPr>
              <w:t xml:space="preserve"> [21]</w:t>
            </w:r>
            <w:ins w:author="Open-Xml-PowerTools" w:id="17" w:date="2018-08-17T03:01:57.7201102+02:00">
              <w:r>
                <w:rPr pt14:Unid="5c1032beba6b4c76a5faea35a31c9d07">
                  <w:rFonts w:ascii="Arial" w:hAnsi="Arial" w:eastAsia="Arial" w:cs="Arial" pt14:Unid="52747a241f6b4284bf72512374f05b3b"/>
                  <w:color w:val="auto" pt14:Unid="86dc0f1fe6f94697addb2c92f7e23b5a"/>
                  <w:sz w:val="22" pt14:Unid="2ede85daeef045bfabb72d6af6f42e10"/>
                  <w:szCs w:val="22" pt14:Unid="eb85735211c94dc6bbbda492273064a4"/>
                </w:rPr>
                <w:t>.</w:t>
              </w:r>
            </w:ins>
            <w:r>
              <w:rPr pt14:Unid="5c1032beba6b4c76a5faea35a31c9d07">
                <w:rFonts w:ascii="Arial" w:hAnsi="Arial" w:eastAsia="Arial" w:cs="Arial" pt14:Unid="52747a241f6b4284bf72512374f05b3b"/>
                <w:color w:val="auto" pt14:Unid="86dc0f1fe6f94697addb2c92f7e23b5a"/>
                <w:sz w:val="22" pt14:Unid="2ede85daeef045bfabb72d6af6f42e10"/>
                <w:szCs w:val="22" pt14:Unid="eb85735211c94dc6bbbda492273064a4"/>
              </w:rPr>
              <w:t xml:space="preserve">  . . . . . . .</w:t>
            </w:r>
          </w:p>
        </w:tc>
        <w:tc pt14:Unid="5979a7d3d14f4c399d55a5a3cd5c78ce" pt14:SHA1Hash="120008a371d81a29093f21439f1d0eb46af67a76">
          <w:tcPr pt14:Unid="31845780efe340289ec5507f2a9ffc33">
            <w:tcW w:w="380" w:type="dxa" pt14:Unid="0da9fdcb8d8644ab8c69dfa8c0457085"/>
            <w:vAlign w:val="bottom" pt14:Unid="bc90ee7e721c46bd92c41b433dd25906"/>
          </w:tcPr>
          <w:p pt14:Unid="415227bd6c604bf098c3ff0d73666330">
            <w:pPr pt14:Unid="259fdaebd8e54afdb4cfe1a7cf0f16ab">
              <w:spacing w:after="0" pt14:Unid="6377c636b20d4a06ac371184b1e0895c"/>
              <w:jc w:val="right" pt14:Unid="29037f123d2044e9ad2ca9a9ea5f64d3"/>
              <w:rPr pt14:Unid="d95a2797c1414024bf33b8a499a7c740">
                <w:color w:val="auto" pt14:Unid="88d5bd4fccfe46c384217cc8328c130c"/>
                <w:sz w:val="20" pt14:Unid="b3352c972f6b4333b166da9b303cb9b8"/>
                <w:szCs w:val="20" pt14:Unid="9617a94198d04d3fba528ce4c1a1a128"/>
              </w:rPr>
            </w:pPr>
            <w:r>
              <w:rPr pt14:Unid="d12e754cf71d433fbac90ff184b56230">
                <w:rFonts w:ascii="Arial" w:hAnsi="Arial" w:eastAsia="Arial" w:cs="Arial" pt14:Unid="c603496dedbb4d91abc04676f4b31af2"/>
                <w:color w:val="auto" pt14:Unid="6c148f35d90a4580b547bd531086b87c"/>
                <w:sz w:val="22" pt14:Unid="8f9b84d9e67c4a5cbddc388e96946e27"/>
                <w:szCs w:val="22" pt14:Unid="c012fcbb7fd347b0bd6d16bb568befcd"/>
              </w:rPr>
              <w:t>16</w:t>
            </w:r>
          </w:p>
        </w:tc>
      </w:tr>
      <w:tr pt14:Unid="e11ea8e4ee764e509bf783cbaa2a79f1" pt14:CorrelatedSHA1Hash="85b8871a5cb17a36a641f0c60897d1753c3d5210" pt14:SHA1Hash="85b8871a5cb17a36a641f0c60897d1753c3d5210" pt14:StructureSHA1Hash="de1562127f350fb184ee4779afd4cbe86053b506">
        <w:trPr pt14:Unid="a2f901eaa5c04aef9cbabd19b3dcb407">
          <w:trHeight w:val="475" pt14:Unid="b07fe7a2b8684c1092a518e9f499670a"/>
        </w:trPr>
        <w:tc pt14:Unid="19529b6741404498b47496630172004c" pt14:SHA1Hash="b5e4a1227aa97b7d0c02bd1570ef089ae6125f66">
          <w:tcPr pt14:Unid="afe70df50f394e439a4706ecdcad4bec">
            <w:tcW w:w="440" w:type="dxa" pt14:Unid="9bf8d42ca6c64080a37691855dc22208"/>
            <w:vAlign w:val="bottom" pt14:Unid="038d08f4b98d4aabb35997f54e312e85"/>
          </w:tcPr>
          <w:p pt14:Unid="46dbace39f4b4f30bee7c6d2e09907df">
            <w:pPr pt14:Unid="d222e441be0645a09cced66d9eb908f3">
              <w:spacing w:after="0" pt14:Unid="553137e2a1e64cb8a2468e14a74a3272"/>
              <w:rPr pt14:Unid="e8a62b68ca574be089c938b4bff5c8e7">
                <w:rFonts w:ascii="Arial" w:hAnsi="Arial" w:eastAsia="Arial" w:cs="Arial" pt14:Unid="2d1b34413cec465da739c44e294e6ed0"/>
                <w:color w:val="auto" pt14:Unid="e904d7114caa417e96f83b857d6ad07d"/>
                <w:sz w:val="22" pt14:Unid="19420d1bed544b96b014fe41e21718f6"/>
                <w:szCs w:val="22" pt14:Unid="c9e728902d6c460d83089a1c71f04b90"/>
              </w:rPr>
            </w:pPr>
            <w:r>
              <w:rPr pt14:Unid="c021d73d9fdb47d087abdc4b8eb6408b">
                <w:rFonts w:ascii="Arial" w:hAnsi="Arial" w:eastAsia="Arial" w:cs="Arial" pt14:Unid="3c0494606b3b46389934f7d3ebf65556"/>
                <w:color w:val="auto" pt14:Unid="85099afc6a964d8888654a4e9efde257"/>
                <w:sz w:val="22" pt14:Unid="1b3f26127fb74140a2d860fde2a81006"/>
                <w:szCs w:val="22" pt14:Unid="9b443efb098144dba7916e9bdd883e48"/>
              </w:rPr>
              <w:t>3.1</w:t>
            </w:r>
          </w:p>
        </w:tc>
        <w:tc pt14:Unid="50a37d71a65b4f4d985a3eaae6636d51" pt14:SHA1Hash="8344f06c8190443bf09f321b4e56445438988cb1">
          <w:tcPr pt14:Unid="09795e044db047d99fcf18561aad5822">
            <w:tcW w:w="7360" w:type="dxa" pt14:Unid="f490e7e6329d4646be2328006fbfd2a1"/>
            <w:vAlign w:val="bottom" pt14:Unid="652b887b58cd4ab58046e06455d95732"/>
          </w:tcPr>
          <w:p pt14:Unid="6d01176d8a8548ba872a66d39b230bef">
            <w:pPr pt14:Unid="e5d56cf1a2c44ebfa6b49dab655969fd">
              <w:spacing w:after="0" pt14:Unid="655202b2c28e4a4088be28a935278bdd"/>
              <w:ind w:left="60" pt14:Unid="a00fe1cc3e4645cda8f3f673115bba36"/>
              <w:rPr pt14:Unid="388fd3732f6f4ecf8a0b96f67c8d4d64">
                <w:rFonts w:ascii="Arial" w:hAnsi="Arial" w:eastAsia="Arial" w:cs="Arial" pt14:Unid="459973202bfe41ce915686d48c531f2a"/>
                <w:color w:val="auto" pt14:Unid="6e78aade02344b39bcffb24612d48415"/>
                <w:sz w:val="22" pt14:Unid="dcdad5e28d0945c7a9243002265045d8"/>
                <w:szCs w:val="22" pt14:Unid="9610a0a35b914e66ac46031ee0a1c0ae"/>
              </w:rPr>
            </w:pPr>
            <w:r>
              <w:rPr pt14:Unid="da00cbbc028b4ebc8e1fc53bf3bb7e36">
                <w:rFonts w:ascii="Arial" w:hAnsi="Arial" w:eastAsia="Arial" w:cs="Arial" pt14:Unid="52e8d1a1bde149199ab3732b0201a3a1"/>
                <w:color w:val="auto" pt14:Unid="fdc062a1e2714f14a0a17cf04562f228"/>
                <w:sz w:val="22" pt14:Unid="3186da7c53df41549ea553d49d59db9a"/>
                <w:szCs w:val="22" pt14:Unid="bbb38aef525c416fad5dcd9ef1d1f562"/>
              </w:rPr>
              <w:t>Proceso de despliegue con Docker</w:t>
            </w:r>
            <w:ins w:author="Open-Xml-PowerTools" w:id="18" w:date="2018-08-17T03:01:57.7201102+02:00">
              <w:r>
                <w:rPr pt14:Unid="da00cbbc028b4ebc8e1fc53bf3bb7e36">
                  <w:rFonts w:ascii="Arial" w:hAnsi="Arial" w:eastAsia="Arial" w:cs="Arial" pt14:Unid="52e8d1a1bde149199ab3732b0201a3a1"/>
                  <w:color w:val="auto" pt14:Unid="fdc062a1e2714f14a0a17cf04562f228"/>
                  <w:sz w:val="22" pt14:Unid="3186da7c53df41549ea553d49d59db9a"/>
                  <w:szCs w:val="22" pt14:Unid="bbb38aef525c416fad5dcd9ef1d1f562"/>
                </w:rPr>
                <w:t xml:space="preserve"> [19]</w:t>
              </w:r>
            </w:ins>
            <w:r>
              <w:rPr pt14:Unid="da00cbbc028b4ebc8e1fc53bf3bb7e36">
                <w:rFonts w:ascii="Arial" w:hAnsi="Arial" w:eastAsia="Arial" w:cs="Arial" pt14:Unid="52e8d1a1bde149199ab3732b0201a3a1"/>
                <w:color w:val="auto" pt14:Unid="fdc062a1e2714f14a0a17cf04562f228"/>
                <w:sz w:val="22" pt14:Unid="3186da7c53df41549ea553d49d59db9a"/>
                <w:szCs w:val="22" pt14:Unid="bbb38aef525c416fad5dcd9ef1d1f562"/>
              </w:rPr>
              <w:t xml:space="preserve">. </w:t>
            </w:r>
            <w:del w:author="Open-Xml-PowerTools" w:id="19" w:date="2018-08-17T03:01:57.7201102+02:00">
              <w:r>
                <w:rPr pt14:Unid="bd263ac5b12248538d1b68b25c68ac5c">
                  <w:rFonts w:ascii="Arial" w:hAnsi="Arial" w:eastAsia="Arial" w:cs="Arial" pt14:Unid="e41875e5aeab4e34adcfe3dceac95649"/>
                  <w:color w:val="FF0000" pt14:Unid="76be0836999f49c8a91c51f3835e3bd7"/>
                  <w:sz w:val="22" pt14:Unid="c4327cab7eca4b52bc7d38c7d1e0ef69"/>
                  <w:szCs w:val="22" pt14:Unid="5518912b3206426faeb278568bd519fb"/>
                </w:rPr>
                <w:delText>[</w:delText>
              </w:r>
            </w:del>
            <w:del w:author="Open-Xml-PowerTools" w:id="20" w:date="2018-08-17T03:01:57.7201102+02:00">
              <w:r>
                <w:rPr pt14:Unid="6e317d56ab37461e9de65b358f5f66ab">
                  <w:rFonts w:ascii="Arial" w:hAnsi="Arial" w:eastAsia="Arial" w:cs="Arial" pt14:Unid="314768d31ced4ab8a0a873a149bff7ca"/>
                  <w:color w:val="00FF00" pt14:Unid="832fb3b284ef4f80a9ccdc0c86fc1bc7"/>
                  <w:sz w:val="22" pt14:Unid="7ec7ea7aaa254956845e8672553e96ee"/>
                  <w:szCs w:val="22" pt14:Unid="2ea3089fc2754e279f0ee30c05bf8288"/>
                </w:rPr>
                <w:delText>19</w:delText>
              </w:r>
            </w:del>
            <w:del w:author="Open-Xml-PowerTools" w:id="21" w:date="2018-08-17T03:01:57.7201102+02:00">
              <w:r>
                <w:rPr pt14:Unid="b9d3de68be6a4d37975532e339b82a33">
                  <w:rFonts w:ascii="Arial" w:hAnsi="Arial" w:eastAsia="Arial" w:cs="Arial" pt14:Unid="df3fb3c67588454abc9cae42e9e6b27c"/>
                  <w:color w:val="FF0000" pt14:Unid="3b278d707b6f455a88e00ca6ca09ffc1"/>
                  <w:sz w:val="22" pt14:Unid="5c5f26ac8b47441f9f29ea594be8c4ce"/>
                  <w:szCs w:val="22" pt14:Unid="fab01a09b74d4ff29f127caf57764a75"/>
                </w:rPr>
                <w:delText xml:space="preserve">] </w:delText>
              </w:r>
            </w:del>
            <w:del w:author="Open-Xml-PowerTools" w:id="22" w:date="2018-08-17T03:01:57.7201102+02:00">
              <w:r>
                <w:rPr pt14:Unid="5f549ed31f27414abfd8924a775bb0e3">
                  <w:rFonts w:ascii="Arial" w:hAnsi="Arial" w:eastAsia="Arial" w:cs="Arial" pt14:Unid="b5b4294877bd4fb3a4ac5c4b8813ccb3"/>
                  <w:color w:val="000000" pt14:Unid="c669aebd3234491c9ed483712c7f30bd"/>
                  <w:sz w:val="22" pt14:Unid="dc3f5026b11e485dab6449d38dffc344"/>
                  <w:szCs w:val="22" pt14:Unid="4b00e149d7134c5fba3e250a53877d5d"/>
                </w:rPr>
                <w:delText>.</w:delText>
              </w:r>
            </w:del>
            <w:r>
              <w:rPr pt14:Unid="da00cbbc028b4ebc8e1fc53bf3bb7e36">
                <w:rFonts w:ascii="Arial" w:hAnsi="Arial" w:eastAsia="Arial" w:cs="Arial" pt14:Unid="52e8d1a1bde149199ab3732b0201a3a1"/>
                <w:color w:val="auto" pt14:Unid="fdc062a1e2714f14a0a17cf04562f228"/>
                <w:sz w:val="22" pt14:Unid="3186da7c53df41549ea553d49d59db9a"/>
                <w:szCs w:val="22" pt14:Unid="bbb38aef525c416fad5dcd9ef1d1f562"/>
              </w:rPr>
              <w:t xml:space="preserve"> . . . . . . . . . . . . . . . . . . . .</w:t>
            </w:r>
          </w:p>
        </w:tc>
        <w:tc pt14:Unid="0977552cb9e44f0487a6a4258f470074" pt14:SHA1Hash="1e8ba5bdad471153490888b704c03474085116bf">
          <w:tcPr pt14:Unid="d77c67f054c6455792ddd2e0d4a19b59">
            <w:tcW w:w="380" w:type="dxa" pt14:Unid="9f6d0e310d7649a888d7021b7a68e0c4"/>
            <w:vAlign w:val="bottom" pt14:Unid="c716f5c4458e44e281cf3a26bf7abac7"/>
          </w:tcPr>
          <w:p pt14:Unid="d8f9dbc60b134bdfaa6ab6e9b9144be4">
            <w:pPr pt14:Unid="9296e811b48d488fa1b6a1a79f395458">
              <w:spacing w:after="0" pt14:Unid="107e0fdb06f445d1bd1d1e36a60755c8"/>
              <w:jc w:val="right" pt14:Unid="bd064f81a4ac4deeb54d3fbe1f8196ef"/>
              <w:rPr pt14:Unid="8d5c099295fd4d69b5952f443e9419f8">
                <w:color w:val="auto" pt14:Unid="af18e18dbf0a46c6951abec4bb999cd7"/>
                <w:sz w:val="20" pt14:Unid="de2d290cc1ad49e8a9517ad60659d786"/>
                <w:szCs w:val="20" pt14:Unid="5d2c27ef1e564d6983c83d8c5eb93574"/>
              </w:rPr>
            </w:pPr>
            <w:r>
              <w:rPr pt14:Unid="93b9127dc2884515b7cf33a3e990ecc7">
                <w:rFonts w:ascii="Arial" w:hAnsi="Arial" w:eastAsia="Arial" w:cs="Arial" pt14:Unid="3f6bef67652e41db864a8f5b08879074"/>
                <w:color w:val="auto" pt14:Unid="c406742a96af4bdeb03e66f4f1097d5d"/>
                <w:sz w:val="22" pt14:Unid="7e26f73347194e4f82bb19dfda4a2505"/>
                <w:szCs w:val="22" pt14:Unid="5362de01982b40cb95eba7c5a39e87fa"/>
              </w:rPr>
              <w:t>20</w:t>
            </w:r>
          </w:p>
        </w:tc>
      </w:tr>
      <w:tr pt14:Unid="1d668aba815d45d6b58452897100075a" pt14:CorrelatedSHA1Hash="a549baaa95ce8e9b283cf1c90891e13ff80d9b40" pt14:SHA1Hash="a549baaa95ce8e9b283cf1c90891e13ff80d9b40" pt14:StructureSHA1Hash="de1562127f350fb184ee4779afd4cbe86053b506">
        <w:trPr pt14:Unid="40421954a1254abaa5d5c147d2a5d559">
          <w:trHeight w:val="275" pt14:Unid="43dd4bf44da54beb9800ce7d3a858e59"/>
        </w:trPr>
        <w:tc pt14:Unid="71e271673125427bae158ea2d03f2f2b" pt14:SHA1Hash="5f871915fce48644e3e8448d2892e621bc230aa1">
          <w:tcPr pt14:Unid="7410c81c54f943a0ab16be0397bd86f3">
            <w:tcW w:w="440" w:type="dxa" pt14:Unid="fea2a37be0744128a699ce76c5c5edcf"/>
            <w:vAlign w:val="bottom" pt14:Unid="063759a8c43647ca8a0486f3792b2240"/>
          </w:tcPr>
          <w:p pt14:Unid="971ec776d38a497e9d3d02380c0e38f5">
            <w:pPr pt14:Unid="27bdf8e634ad4cebb79ee165cc5e56d5">
              <w:spacing w:after="0" pt14:Unid="3136d2aa47cf4c02a0c1208a39e7fac0"/>
              <w:rPr pt14:Unid="72061e93d3824f72b94e8262785ae77b">
                <w:rFonts w:ascii="Arial" w:hAnsi="Arial" w:eastAsia="Arial" w:cs="Arial" pt14:Unid="facc2e33d5ec414fb92fe6794b4f3ab0"/>
                <w:color w:val="auto" pt14:Unid="567a50beac5d4194a7649c1ec51b3590"/>
                <w:sz w:val="22" pt14:Unid="cf9831cf74d9429ab33d0346f66722ae"/>
                <w:szCs w:val="22" pt14:Unid="093cf510cd1e4f09805c5052451a78e9"/>
              </w:rPr>
            </w:pPr>
            <w:r>
              <w:rPr pt14:Unid="39b0de3e18004d65879ca8c72f11624c">
                <w:rFonts w:ascii="Arial" w:hAnsi="Arial" w:eastAsia="Arial" w:cs="Arial" pt14:Unid="a3f6c7bdb9034996820e643ab3a3d494"/>
                <w:color w:val="auto" pt14:Unid="edc2319e18fd4089aa094630e1b2cff8"/>
                <w:sz w:val="22" pt14:Unid="e628a83c512b4222befefda0f02fadc4"/>
                <w:szCs w:val="22" pt14:Unid="6d2e95ebcbcd4ebcb41a4f086d7a3c7c"/>
              </w:rPr>
              <w:t>3.2</w:t>
            </w:r>
          </w:p>
        </w:tc>
        <w:tc pt14:Unid="39fbe876edbd43ad9eeae2c8c8622e32" pt14:SHA1Hash="7fef0e1bb78246087c085e133d1d9813a8290629">
          <w:tcPr pt14:Unid="4b5cad3eacf74a74a13972468cb102aa">
            <w:tcW w:w="7360" w:type="dxa" pt14:Unid="1f0fb7c0596948ea81336bdf68213c07"/>
            <w:vAlign w:val="bottom" pt14:Unid="b83df3b20f3a4c159de3d1354142afbf"/>
          </w:tcPr>
          <w:p pt14:Unid="a46406875d45450eab0071a7e1259879">
            <w:pPr pt14:Unid="54f79894942b4660aa078aa099d2d1dd">
              <w:spacing w:after="0" pt14:Unid="888777122deb44c88cea6c988b2d72de"/>
              <w:ind w:left="60" pt14:Unid="f6c6aef44a1b4235ba9df684b9267223"/>
              <w:rPr pt14:Unid="b02f17a3dd074fa896f088521963aca4">
                <w:rFonts w:ascii="Arial" w:hAnsi="Arial" w:eastAsia="Arial" w:cs="Arial" pt14:Unid="ed5dd998bc574e4ea5dd1d7e1cbbc17e"/>
                <w:color w:val="auto" pt14:Unid="9201e40fc2f54d0bbd9e56bfaa70c584"/>
                <w:sz w:val="22" pt14:Unid="536a82242f034ca4a691aed714af4e22"/>
                <w:szCs w:val="22" pt14:Unid="06774dc775e44d83b5806135c9ab3efc"/>
              </w:rPr>
            </w:pPr>
            <w:r>
              <w:rPr pt14:Unid="ddc6a58ae54a42aebe75ec5449a124b6">
                <w:rFonts w:ascii="Arial" w:hAnsi="Arial" w:eastAsia="Arial" w:cs="Arial" pt14:Unid="51ef1b204c4b48c09797f14cbe7775d3"/>
                <w:color w:val="auto" pt14:Unid="0d84e59df06b4551a7e77d228f31b1ea"/>
                <w:sz w:val="22" pt14:Unid="dae13a70178b4fce90b7d56930d51a7d"/>
                <w:szCs w:val="22" pt14:Unid="07d1410ed09c4bd1b9f39e7e9a043187"/>
              </w:rPr>
              <w:t>Un nodo de Kubernetes</w:t>
            </w:r>
            <w:del w:author="Open-Xml-PowerTools" w:id="23" w:date="2018-08-17T03:01:57.7201102+02:00">
              <w:r>
                <w:rPr pt14:Unid="4daed42fd12e477aa443f504bd9b8d64">
                  <w:rFonts w:ascii="Arial" w:hAnsi="Arial" w:eastAsia="Arial" w:cs="Arial" pt14:Unid="44e4ae9f823b4a99978949a0ba99daac"/>
                  <w:color w:val="FF0000" pt14:Unid="3ec4fadf636a4873bacdf7b737fd8add"/>
                  <w:sz w:val="22" pt14:Unid="e1652945c59640719f63f06d1de22ad8"/>
                  <w:szCs w:val="22" pt14:Unid="1157fab6479f44d8bbce87c44fbba4e6"/>
                </w:rPr>
                <w:delText>.</w:delText>
              </w:r>
            </w:del>
            <w:r>
              <w:rPr pt14:Unid="ddc6a58ae54a42aebe75ec5449a124b6">
                <w:rFonts w:ascii="Arial" w:hAnsi="Arial" w:eastAsia="Arial" w:cs="Arial" pt14:Unid="51ef1b204c4b48c09797f14cbe7775d3"/>
                <w:color w:val="auto" pt14:Unid="0d84e59df06b4551a7e77d228f31b1ea"/>
                <w:sz w:val="22" pt14:Unid="dae13a70178b4fce90b7d56930d51a7d"/>
                <w:szCs w:val="22" pt14:Unid="07d1410ed09c4bd1b9f39e7e9a043187"/>
              </w:rPr>
              <w:t xml:space="preserve"> [25]</w:t>
            </w:r>
            <w:ins w:author="Open-Xml-PowerTools" w:id="24" w:date="2018-08-17T03:01:57.7201102+02:00">
              <w:r>
                <w:rPr pt14:Unid="ddc6a58ae54a42aebe75ec5449a124b6">
                  <w:rFonts w:ascii="Arial" w:hAnsi="Arial" w:eastAsia="Arial" w:cs="Arial" pt14:Unid="51ef1b204c4b48c09797f14cbe7775d3"/>
                  <w:color w:val="auto" pt14:Unid="0d84e59df06b4551a7e77d228f31b1ea"/>
                  <w:sz w:val="22" pt14:Unid="dae13a70178b4fce90b7d56930d51a7d"/>
                  <w:szCs w:val="22" pt14:Unid="07d1410ed09c4bd1b9f39e7e9a043187"/>
                </w:rPr>
                <w:t>.</w:t>
              </w:r>
            </w:ins>
            <w:r>
              <w:rPr pt14:Unid="ddc6a58ae54a42aebe75ec5449a124b6">
                <w:rFonts w:ascii="Arial" w:hAnsi="Arial" w:eastAsia="Arial" w:cs="Arial" pt14:Unid="51ef1b204c4b48c09797f14cbe7775d3"/>
                <w:color w:val="auto" pt14:Unid="0d84e59df06b4551a7e77d228f31b1ea"/>
                <w:sz w:val="22" pt14:Unid="dae13a70178b4fce90b7d56930d51a7d"/>
                <w:szCs w:val="22" pt14:Unid="07d1410ed09c4bd1b9f39e7e9a043187"/>
              </w:rPr>
              <w:t xml:space="preserve"> . . . . . . . . . . . . . . . . . . . . . . . . . . .</w:t>
            </w:r>
          </w:p>
        </w:tc>
        <w:tc pt14:Unid="213dc2b700c84523a623b41bca4f7184" pt14:SHA1Hash="dd3ec930fcbbe34dcd99b0b334555df0641c3641">
          <w:tcPr pt14:Unid="e6e10870ff0a4f9996e63ce196997ba9">
            <w:tcW w:w="380" w:type="dxa" pt14:Unid="08da676c942a49bd90563e515ddf9e29"/>
            <w:vAlign w:val="bottom" pt14:Unid="13e8203d3b92477890eb61ec958e3808"/>
          </w:tcPr>
          <w:p pt14:Unid="277de66b7acb49459e72319f6b236cf7">
            <w:pPr pt14:Unid="6a2af585f363412599ac75f630efb56e">
              <w:spacing w:after="0" pt14:Unid="7bf2c2089b504998a9edf0e2b308f93e"/>
              <w:jc w:val="right" pt14:Unid="b00a1f8720864f9897aaf3b3fbc0342c"/>
              <w:rPr pt14:Unid="5ac2b11b31834d7a807b0801fce78a42">
                <w:color w:val="auto" pt14:Unid="9082acd0b8464bf18fc5b12db647befe"/>
                <w:sz w:val="20" pt14:Unid="1d3687423a73464cb28670181e3f2d7e"/>
                <w:szCs w:val="20" pt14:Unid="f16fc501a0bd4362b989152825e479b0"/>
              </w:rPr>
            </w:pPr>
            <w:r>
              <w:rPr pt14:Unid="6f5c1fd39c18471cbaa438a6a40c2999">
                <w:rFonts w:ascii="Arial" w:hAnsi="Arial" w:eastAsia="Arial" w:cs="Arial" pt14:Unid="17b203356ae541ee9f5ecee563162104"/>
                <w:color w:val="auto" pt14:Unid="8141a1c9b36342b68acc28c16ac62078"/>
                <w:sz w:val="22" pt14:Unid="8b8671f3a1eb40c58f9feda4dc315021"/>
                <w:szCs w:val="22" pt14:Unid="19a8346eafb34b928987ad6307858e7b"/>
              </w:rPr>
              <w:t>21</w:t>
            </w:r>
          </w:p>
        </w:tc>
      </w:tr>
      <w:tr pt14:Unid="40cd1cd2dff74dc3b9bb9e4f0c4a89aa" pt14:CorrelatedSHA1Hash="7b6a40a9a71977a10a03d5609b4256dd27fa093e" pt14:SHA1Hash="7b6a40a9a71977a10a03d5609b4256dd27fa093e" pt14:StructureSHA1Hash="de1562127f350fb184ee4779afd4cbe86053b506">
        <w:trPr pt14:Unid="ba85138c678a4e0bac198bfbfae9cdd4">
          <w:trHeight w:val="475" pt14:Unid="acb4e384077e4099925283f3004c387f"/>
        </w:trPr>
        <w:tc pt14:Unid="c020b4ff26ee414f8b71884c42632367" pt14:SHA1Hash="1cfa8aa5ef9811bac7eb6e44ff2f4b64fed460a2">
          <w:tcPr pt14:Unid="dba85001eea3488aadbf42d8e07d8628">
            <w:tcW w:w="440" w:type="dxa" pt14:Unid="67654cbdc8984522be924c99f0f396f2"/>
            <w:vAlign w:val="bottom" pt14:Unid="d35920d02609402ca6d65e3d0ad495cf"/>
          </w:tcPr>
          <w:p pt14:Unid="8d91f9b2cc7b4ba7834879d93fdf6f35">
            <w:pPr pt14:Unid="0b856acd8eb24a8d8822c4efbbf79270">
              <w:spacing w:after="0" pt14:Unid="07ef558fa70e49f6ac3b888d8b2e1b3d"/>
              <w:rPr pt14:Unid="c230fd0954984067b1ebefcb30297147">
                <w:rFonts w:ascii="Arial" w:hAnsi="Arial" w:eastAsia="Arial" w:cs="Arial" pt14:Unid="2ba2b3fffba04de08fd7b5b67d7714af"/>
                <w:color w:val="auto" pt14:Unid="314e19dd72be4fe3ab9744e637b410d3"/>
                <w:sz w:val="22" pt14:Unid="8a460754e7d2452c9260759def86f1c8"/>
                <w:szCs w:val="22" pt14:Unid="267663fed5cc4a158453571af24f7de3"/>
              </w:rPr>
            </w:pPr>
            <w:r>
              <w:rPr pt14:Unid="c77a010dcb9d4ee6aabbc3f15be07178">
                <w:rFonts w:ascii="Arial" w:hAnsi="Arial" w:eastAsia="Arial" w:cs="Arial" pt14:Unid="e19e1057f5514b44b2aeab659dad5287"/>
                <w:color w:val="auto" pt14:Unid="c0afa54f42de4eb69ce726ca8d5987fc"/>
                <w:sz w:val="22" pt14:Unid="d2519620470e401d850a005e55099137"/>
                <w:szCs w:val="22" pt14:Unid="f7bd74c1d2cb41e585025cb4e3045433"/>
              </w:rPr>
              <w:t>4.1</w:t>
            </w:r>
          </w:p>
        </w:tc>
        <w:tc pt14:Unid="e85a273d0e6a4944b2df1955411eeab0" pt14:SHA1Hash="e9bb6856aaadbbe7cbeedac543f8ffa1222a5452">
          <w:tcPr pt14:Unid="bb450180bfe240508c3fe6f3d3c691db">
            <w:tcW w:w="7360" w:type="dxa" pt14:Unid="80a41b438f924d94812b28c74d747aca"/>
            <w:vAlign w:val="bottom" pt14:Unid="6ba357710d1642efbc0b91f54b07b97e"/>
          </w:tcPr>
          <w:p pt14:Unid="be32f883777d4514abda964fa479f26e">
            <w:pPr pt14:Unid="24f80acf32874c649c7d341cfa4a6dd9">
              <w:spacing w:after="0" pt14:Unid="2fa869cc31f84a6ea774458198b61f21"/>
              <w:ind w:left="60" pt14:Unid="a6ebd81831944d7288082e94ffe4f679"/>
              <w:rPr pt14:Unid="337d06557e324d439ffcfb51f00c6e56">
                <w:rFonts w:ascii="Arial" w:hAnsi="Arial" w:eastAsia="Arial" w:cs="Arial" pt14:Unid="0c14e901672348bf9dd122d2ff041528"/>
                <w:color w:val="auto" pt14:Unid="5e44dc092ea74a9bb329a0529cb90d84"/>
                <w:sz w:val="22" pt14:Unid="00ff57e6ca99461795347b386991d410"/>
                <w:szCs w:val="22" pt14:Unid="9c4858ba12e0456b8fe82ebc46d5e005"/>
              </w:rPr>
            </w:pPr>
            <w:r>
              <w:rPr pt14:Unid="c584fe8db0614747bcef47f2dabf3f7d">
                <w:rFonts w:ascii="Arial" w:hAnsi="Arial" w:eastAsia="Arial" w:cs="Arial" pt14:Unid="76c9ff1a1f094fdbb878ff272ba0abcf"/>
                <w:color w:val="auto" pt14:Unid="3cd50b70f5784ce3b2339771be63aa88"/>
                <w:sz w:val="22" pt14:Unid="20d379c48f6a44db8fdc7fc0e8cf3705"/>
                <w:szCs w:val="22" pt14:Unid="5d5f35b4f6d843e5a3b899d2891e0af8"/>
              </w:rPr>
              <w:t>Modelo de dominio del sistema. . . . . . . . . . . . . . . . . . . . . . . . . .</w:t>
            </w:r>
          </w:p>
        </w:tc>
        <w:tc pt14:Unid="a9751c371d6f45f799d50a7f9f46c0e5" pt14:SHA1Hash="84040b338f57fddfa360d96c0f38d1d97fe68e5f">
          <w:tcPr pt14:Unid="59a5b3c11a5f40ea997d44d17143286d">
            <w:tcW w:w="380" w:type="dxa" pt14:Unid="769f615e68184eaca093069789fdd51c"/>
            <w:vAlign w:val="bottom" pt14:Unid="717304a9d5df4aa5982c649744154224"/>
          </w:tcPr>
          <w:p pt14:Unid="a3391eba3b9a4a01a9e4b449536caa14">
            <w:pPr pt14:Unid="3b8f0cdeec254d378c5d85dfc0522f20">
              <w:spacing w:after="0" pt14:Unid="4f1c56abed534b13b8c06106e2ce0c3c"/>
              <w:jc w:val="right" pt14:Unid="31b20f776ffa48228bb03d192fa4184f"/>
              <w:rPr pt14:Unid="572724bd56ac49b48032166045e92bdd">
                <w:color w:val="auto" pt14:Unid="b1cb38696e454f2298359115ab907d04"/>
                <w:sz w:val="20" pt14:Unid="f7567dff2aae40abb8d08896edbacc3a"/>
                <w:szCs w:val="20" pt14:Unid="f82391ecb9b34a2ca7a062401351fd49"/>
              </w:rPr>
            </w:pPr>
            <w:r>
              <w:rPr pt14:Unid="63596fc275d045619359d7395b2a536b">
                <w:rFonts w:ascii="Arial" w:hAnsi="Arial" w:eastAsia="Arial" w:cs="Arial" pt14:Unid="ac03bbe669ef47cd9a1e92f2ed3d3a9a"/>
                <w:color w:val="auto" pt14:Unid="0666b2bea6d64b58ad3b1f65474dbd93"/>
                <w:sz w:val="22" pt14:Unid="069db77968ca48b884be8842ce858924"/>
                <w:szCs w:val="22" pt14:Unid="567c98cb5ee549cf927a863a95b3674f"/>
              </w:rPr>
              <w:t>25</w:t>
            </w:r>
          </w:p>
        </w:tc>
      </w:tr>
      <w:tr pt14:Unid="52a194e637064957b085bebe97bd4aaa" pt14:CorrelatedSHA1Hash="75d8b26807f3918137b2c6c8d4b07f03b43e0064" pt14:SHA1Hash="75d8b26807f3918137b2c6c8d4b07f03b43e0064" pt14:StructureSHA1Hash="de1562127f350fb184ee4779afd4cbe86053b506">
        <w:trPr pt14:Unid="caf2831d45184facade116475003ac58">
          <w:trHeight w:val="475" pt14:Unid="141470e2a27f444094eed29e302d6cab"/>
        </w:trPr>
        <w:tc pt14:Unid="e5f840f2ec394e91a569ff5b9b91a931" pt14:SHA1Hash="a00c8fb781dae3502fa9ced13adc921be3e69caa">
          <w:tcPr pt14:Unid="f9b39e79553546e188ffecb05f8cc74f">
            <w:tcW w:w="440" w:type="dxa" pt14:Unid="633c0e5f706647ea9b30a6f3a785ca34"/>
            <w:vAlign w:val="bottom" pt14:Unid="eca56f97ef2d47558a7066a7fd3f442c"/>
          </w:tcPr>
          <w:p pt14:Unid="09cb761d37124a978c99d0ce302af5b3">
            <w:pPr pt14:Unid="954e1c644d954dbda551a7962bbb41ce">
              <w:spacing w:after="0" pt14:Unid="27972a314d4d41eaa79ad5ba6f883057"/>
              <w:rPr pt14:Unid="13b3354bbbb745f5894e4baf86745792">
                <w:rFonts w:ascii="Arial" w:hAnsi="Arial" w:eastAsia="Arial" w:cs="Arial" pt14:Unid="4a66fab25a154fc69efbf4499e8523af"/>
                <w:color w:val="auto" pt14:Unid="1d71470d64584c6db9ad870c07022464"/>
                <w:sz w:val="22" pt14:Unid="b361b53a8b89414c99444330e3241e80"/>
                <w:szCs w:val="22" pt14:Unid="bd454f8167ce49dd9dab3950866a1864"/>
              </w:rPr>
            </w:pPr>
            <w:r>
              <w:rPr pt14:Unid="90e88a755fda4e25bf1600cf7f587d0d">
                <w:rFonts w:ascii="Arial" w:hAnsi="Arial" w:eastAsia="Arial" w:cs="Arial" pt14:Unid="b96867de34e8412cb2f2888c4b57413e"/>
                <w:color w:val="auto" pt14:Unid="47af3470843546cf9bda0517249721f5"/>
                <w:sz w:val="22" pt14:Unid="b5b2cba7850e40db83659e69d153eebf"/>
                <w:szCs w:val="22" pt14:Unid="cfae1b1013674f748912bd8d31eea81d"/>
              </w:rPr>
              <w:t>5.1</w:t>
            </w:r>
          </w:p>
        </w:tc>
        <w:tc pt14:Unid="f7225dc2ef7640609fca72847d33e693" pt14:SHA1Hash="f8088da200c28291e0ddd5ac53bae7fb5036033a">
          <w:tcPr pt14:Unid="b3851fe3f38248dab1be346336457218">
            <w:tcW w:w="7360" w:type="dxa" pt14:Unid="9415515604574d09add9d479ebea2f9c"/>
            <w:vAlign w:val="bottom" pt14:Unid="5dcac7cedda748149a3e9d8bc7db245e"/>
          </w:tcPr>
          <w:p pt14:Unid="ed29b7803c6342e396ad4f4f31a39bd8">
            <w:pPr pt14:Unid="c849723ff8c143d39d0ea92615a3df1e">
              <w:spacing w:after="0" pt14:Unid="8251cc7af1db4aaeb8876904a2d2eaa7"/>
              <w:ind w:left="60" pt14:Unid="423f991bbcd24a4a96040ac3399ba1ca"/>
              <w:rPr pt14:Unid="e8a8c12d71e743ef8e7256405d48a477">
                <w:rFonts w:ascii="Arial" w:hAnsi="Arial" w:eastAsia="Arial" w:cs="Arial" pt14:Unid="c93e7edf8cd741cd87f6271a76eec30b"/>
                <w:color w:val="auto" pt14:Unid="4ea20565bd7d461ca860b258ce381ff7"/>
                <w:sz w:val="22" pt14:Unid="c8f16290293a454db7b04c9b49727988"/>
                <w:szCs w:val="22" pt14:Unid="d4ef4ebc1ea146c88628175ab936992c"/>
              </w:rPr>
            </w:pPr>
            <w:r>
              <w:rPr pt14:Unid="bcdf43fc73f04e8e9758a35d551d34f3">
                <w:rFonts w:ascii="Arial" w:hAnsi="Arial" w:eastAsia="Arial" w:cs="Arial" pt14:Unid="d1d26af44be841a88dba4a20abf126d8"/>
                <w:color w:val="auto" pt14:Unid="0d9fd33b30654954aff91f0270ab0286"/>
                <w:sz w:val="22" pt14:Unid="91bb626d19c14c2a96d6c7afed5e95a6"/>
                <w:szCs w:val="22" pt14:Unid="5149e8a86e734f14b674aacd164e9365"/>
              </w:rPr>
              <w:t>Cronograma del proceso de desarrollo del caso de estudio. . . . . . . . . .</w:t>
            </w:r>
          </w:p>
        </w:tc>
        <w:tc pt14:Unid="c8e48ddb89944d28be2695895feb2842" pt14:SHA1Hash="67d2b1fb3fe5fa754aad9f6b3a55cf06af43d4ad">
          <w:tcPr pt14:Unid="5c7c79667f0f4af3ba61abcf3f8bb46b">
            <w:tcW w:w="380" w:type="dxa" pt14:Unid="05f31699a12f4a28ad6055b7133a218d"/>
            <w:vAlign w:val="bottom" pt14:Unid="59795c6e745141188e9318b5f1bf3619"/>
          </w:tcPr>
          <w:p pt14:Unid="7f5f50f45a6447e89ca9d4faedf72d1d">
            <w:pPr pt14:Unid="cfdd97e933a842949c04c5349bc673b6">
              <w:spacing w:after="0" pt14:Unid="901d95d5c523432e823411f347eddecf"/>
              <w:jc w:val="right" pt14:Unid="543f290cdee4488fafeec50e6ce07acc"/>
              <w:rPr pt14:Unid="bcf646b1d89341429cb579d96239dfc6">
                <w:color w:val="auto" pt14:Unid="1f5e896dd67346ddac6ef5ee75fd0309"/>
                <w:sz w:val="20" pt14:Unid="c4968c75d9f9408d80550f9eb6d7cc4f"/>
                <w:szCs w:val="20" pt14:Unid="11a802db9b0545329f8ee353bceedc3f"/>
              </w:rPr>
            </w:pPr>
            <w:r>
              <w:rPr pt14:Unid="83b5e851c18748abb34687cdc386cdc9">
                <w:rFonts w:ascii="Arial" w:hAnsi="Arial" w:eastAsia="Arial" w:cs="Arial" pt14:Unid="0ec82a91a28c47e2a3f8dab2a7e7e389"/>
                <w:color w:val="auto" pt14:Unid="dae901103b214cf09e2b3b4662c9772a"/>
                <w:sz w:val="22" pt14:Unid="a2914bf300704c4c8d985f18aa9df634"/>
                <w:szCs w:val="22" pt14:Unid="d7393458504b4a7cb5c9e0369cd6a41c"/>
              </w:rPr>
              <w:t>28</w:t>
            </w:r>
          </w:p>
        </w:tc>
      </w:tr>
      <w:tr pt14:Unid="9bf72c7192884b87bd815714fd586a8b" pt14:CorrelatedSHA1Hash="77047db077fc93e2df39c2c3331e6e98e0f10c3a" pt14:SHA1Hash="77047db077fc93e2df39c2c3331e6e98e0f10c3a" pt14:StructureSHA1Hash="de1562127f350fb184ee4779afd4cbe86053b506">
        <w:trPr pt14:Unid="2a5826a452334d428bc6810b83796515">
          <w:trHeight w:val="275" pt14:Unid="ff5b2419460b4058864b57846d5ca6a6"/>
        </w:trPr>
        <w:tc pt14:Unid="c05a81e14f82447199fe407b9e693144" pt14:SHA1Hash="876d349f69d9b5790d6e13c12b1dfb5d23cd0900">
          <w:tcPr pt14:Unid="88d66886db8e42c0b7a41d9249590755">
            <w:tcW w:w="440" w:type="dxa" pt14:Unid="39a762adbaee47b291c0a744c2edcde8"/>
            <w:vAlign w:val="bottom" pt14:Unid="262b8ae1cd0c46d882642d9cce8696bf"/>
          </w:tcPr>
          <w:p pt14:Unid="c27f9ac3ae3d48c7b88be5aa566cb7be">
            <w:pPr pt14:Unid="a1859ecfb00b401987a5b66df05d160c">
              <w:spacing w:after="0" pt14:Unid="087ac56a3d834419b41b84bd2860775d"/>
              <w:rPr pt14:Unid="118b9dafba614f4e8a855d105c017abe">
                <w:rFonts w:ascii="Arial" w:hAnsi="Arial" w:eastAsia="Arial" w:cs="Arial" pt14:Unid="6537f818b5f1407699bc3aa9d93d0705"/>
                <w:color w:val="auto" pt14:Unid="ebdb3a0abec241c6825703186750d431"/>
                <w:sz w:val="22" pt14:Unid="e84f158b735a4933a4c252e02db26aec"/>
                <w:szCs w:val="22" pt14:Unid="d59167d5bf6b42be8f7bd63fc2cf6e48"/>
              </w:rPr>
            </w:pPr>
            <w:r>
              <w:rPr pt14:Unid="57322967ab3e45b0b4ab711de5d00556">
                <w:rFonts w:ascii="Arial" w:hAnsi="Arial" w:eastAsia="Arial" w:cs="Arial" pt14:Unid="cbefe665475b4730989c6c7882a49ebe"/>
                <w:color w:val="auto" pt14:Unid="a7db9113fdfb44e896429c46d08839f5"/>
                <w:sz w:val="22" pt14:Unid="7bd8c622708b4750bf5911a6630538e4"/>
                <w:szCs w:val="22" pt14:Unid="4f53ef7fca2540519b6762189e9e86bc"/>
              </w:rPr>
              <w:t>5.2</w:t>
            </w:r>
          </w:p>
        </w:tc>
        <w:tc pt14:Unid="3d41b80228324408aaf8ba921f810cee" pt14:SHA1Hash="785143ac89b2dbe6dcba890568dbbedfd4238fb8">
          <w:tcPr pt14:Unid="019fb94ce681440fabd56cc9ee0fd803">
            <w:tcW w:w="7360" w:type="dxa" pt14:Unid="3c4762282dc54327aaf1686e6f12fb51"/>
            <w:vAlign w:val="bottom" pt14:Unid="f71eea530f684b65a81b2abd191b2852"/>
          </w:tcPr>
          <w:p pt14:Unid="0c768fdb68514f19872593825225fef5">
            <w:pPr pt14:Unid="0aede1b003164bd59b35c48304823901">
              <w:spacing w:after="0" pt14:Unid="ea3d062770334570b731a6de7666f167"/>
              <w:ind w:left="60" pt14:Unid="0c8a0d8016e740529a5d6ce1a68f23f0"/>
              <w:rPr pt14:Unid="b19bd9c8c8054a3fb5635e9c952a8555">
                <w:rFonts w:ascii="Arial" w:hAnsi="Arial" w:eastAsia="Arial" w:cs="Arial" pt14:Unid="66ab7604bca245c18dcb7d216d865096"/>
                <w:color w:val="auto" pt14:Unid="5b91147d7f214117aec3ef282e33ea8c"/>
                <w:sz w:val="22" pt14:Unid="d9cd4457f7c24577a821ee1fbaf649e6"/>
                <w:szCs w:val="22" pt14:Unid="1a9b7f50c40143df9f7ac976b709db4d"/>
              </w:rPr>
            </w:pPr>
            <w:r>
              <w:rPr pt14:Unid="0e8ea76323ce46b9abf951f4b4c2282b">
                <w:rFonts w:ascii="Arial" w:hAnsi="Arial" w:eastAsia="Arial" w:cs="Arial" pt14:Unid="e64d8da2a07f41729621087fcacfd953"/>
                <w:color w:val="auto" pt14:Unid="de4a1d0191d444208c11d484e15b1ec7"/>
                <w:sz w:val="22" pt14:Unid="5b2b815b7c704d3fa3c9feb05cfe1647"/>
                <w:szCs w:val="22" pt14:Unid="fb025843af5944529f13ba204a3b0195"/>
              </w:rPr>
              <w:t>Proyecto de GitHub asociado al desarrollo del front-end.  . . . . . . . . . .</w:t>
            </w:r>
          </w:p>
        </w:tc>
        <w:tc pt14:Unid="67cc29ac15924252ba47ef49a11bc82e" pt14:SHA1Hash="67d2b1fb3fe5fa754aad9f6b3a55cf06af43d4ad">
          <w:tcPr pt14:Unid="56b3c706970e4db09aefab75a8694381">
            <w:tcW w:w="380" w:type="dxa" pt14:Unid="d9e3e0da3da84afb852a109ed6e5cfb3"/>
            <w:vAlign w:val="bottom" pt14:Unid="2cfe539d758e44c2bee57f27919c6275"/>
          </w:tcPr>
          <w:p pt14:Unid="5a0f403911e34b628830725405c5eb57">
            <w:pPr pt14:Unid="4697a3fcccc44823ba97e4e5549b2120">
              <w:spacing w:after="0" pt14:Unid="4b301f1b28da47dfa16aaa62a4cfe866"/>
              <w:jc w:val="right" pt14:Unid="412298b947434f06a52125f1d9d67ad4"/>
              <w:rPr pt14:Unid="05e3c6cc1aa846039d8afd4c9813e7a3">
                <w:color w:val="auto" pt14:Unid="3d9e23c62da94933be9a36c583531eb6"/>
                <w:sz w:val="20" pt14:Unid="b0f90c1a91ed4bc39302ec062f20a8cb"/>
                <w:szCs w:val="20" pt14:Unid="fc72804639224f37bfb0ce22f6384c45"/>
              </w:rPr>
            </w:pPr>
            <w:r>
              <w:rPr pt14:Unid="68633ce46501448296a3a6cdc3971d83">
                <w:rFonts w:ascii="Arial" w:hAnsi="Arial" w:eastAsia="Arial" w:cs="Arial" pt14:Unid="729be7473ad144fbaea95dac37f73449"/>
                <w:color w:val="auto" pt14:Unid="0380359293914e99a5bd92dc568a4cdc"/>
                <w:sz w:val="22" pt14:Unid="7ce7e316fb654eb2824620bf9cddaaf1"/>
                <w:szCs w:val="22" pt14:Unid="8411d548ecdf4847a7b92ccd5f8a258d"/>
              </w:rPr>
              <w:t>28</w:t>
            </w:r>
          </w:p>
        </w:tc>
      </w:tr>
      <w:tr pt14:Unid="bc5ebecc6f494c6d9374d1c37f5dc2e1" pt14:CorrelatedSHA1Hash="aef82d5703bf02f2a92a71ff52b425ee0afc23a6" pt14:SHA1Hash="aef82d5703bf02f2a92a71ff52b425ee0afc23a6" pt14:StructureSHA1Hash="0888785a3efbd9685becdf069ec87362d9ad505a">
        <w:trPr pt14:Unid="55be95b514b74086bffde3d5d638f406">
          <w:trHeight w:val="275" pt14:Unid="5950d1cbc8b94c16a9c380f1e56e5cc2"/>
        </w:trPr>
        <w:tc pt14:Unid="aaf2b01f71074bb6b5301994351b85d0" pt14:SHA1Hash="d37c465dee9d0867b1159ce6e53c9fc3176b00f0">
          <w:tcPr pt14:Unid="9bde63c28c6444b7bbbb21171840653a">
            <w:tcW w:w="440" w:type="dxa" pt14:Unid="c612b40995e741a897f051f8b5267bab"/>
            <w:vAlign w:val="bottom" pt14:Unid="babb715ce31440fe89ffd182e75ea590"/>
          </w:tcPr>
          <w:p pt14:Unid="7f05d53868df4a8baad7be6596e91b16">
            <w:pPr pt14:Unid="79df008282cd4b13a07e6ddac2f7e23b">
              <w:spacing w:after="0" pt14:Unid="987a719abd7848d4b9afe5a6d80a7c1a"/>
              <w:rPr pt14:Unid="4656e48fb0a444f0a2d46ebb3a24cc44">
                <w:rFonts w:ascii="Arial" w:hAnsi="Arial" w:eastAsia="Arial" w:cs="Arial" pt14:Unid="f0eedfa66c0a45b79f4939a3665bdc1a"/>
                <w:color w:val="auto" pt14:Unid="70672005073f42b9adf3a0b066413bdd"/>
                <w:sz w:val="22" pt14:Unid="6469c05a6b724240ac487b273dff3607"/>
                <w:szCs w:val="22" pt14:Unid="5a81be4aca6b4f12bb395584e5d91262"/>
              </w:rPr>
            </w:pPr>
            <w:r>
              <w:rPr pt14:Unid="acb5ce579a8e4a0c83e83349f1228342">
                <w:rFonts w:ascii="Arial" w:hAnsi="Arial" w:eastAsia="Arial" w:cs="Arial" pt14:Unid="b3c8def17b5440a093183ceaa4dbf891"/>
                <w:color w:val="auto" pt14:Unid="2749b7ffea504c7dab3d9d3e5c3dd1b1"/>
                <w:sz w:val="22" pt14:Unid="ddc00b4f047547dfa669cc70fc32985e"/>
                <w:szCs w:val="22" pt14:Unid="48760493fae64edb825bda983984afb3"/>
              </w:rPr>
              <w:t>5.3</w:t>
            </w:r>
          </w:p>
        </w:tc>
        <w:tc pt14:Unid="4b2d2d6598d84ef2b7bd84b5d262695a" pt14:SHA1Hash="b6abd7c576048a21ff2733f02987157c1d3f2afc">
          <w:tcPr pt14:Unid="5a7012ba946b47228c182af185882f7a">
            <w:tcW w:w="7360" w:type="dxa" pt14:Unid="0f0134cfb13849d19c6f121fe7b270ef"/>
            <w:vAlign w:val="bottom" pt14:Unid="9c1f26693baa4a7eb09279e3cde4ffa0"/>
          </w:tcPr>
          <w:p pt14:Unid="147081f7ac8e4740a66de810d7b75b0b">
            <w:pPr pt14:Unid="5e25dcc7c5ec4e4ca984f39f8398dc94">
              <w:spacing w:after="0" pt14:Unid="464931d0d0ae4c2abbe577dbbcd76875"/>
              <w:ind w:left="60" pt14:Unid="9c56e3c647a84e32963dbbefc4df6806"/>
              <w:rPr pt14:Unid="dfc8e809327d4486abf46f162eb06f90">
                <w:rFonts w:ascii="Arial" w:hAnsi="Arial" w:eastAsia="Arial" w:cs="Arial" pt14:Unid="42de40a81dac4987a40004e2a41791c1"/>
                <w:color w:val="auto" pt14:Unid="225f0678e4d24253ab96145c9e223cd7"/>
                <w:sz w:val="22" pt14:Unid="3c5ce5c5985a4a92b4ad6c56594d9259"/>
                <w:szCs w:val="22" pt14:Unid="99a06246561d4e33950d9a88fce2b55a"/>
              </w:rPr>
            </w:pPr>
            <w:r>
              <w:rPr pt14:Unid="5982ace621d14f63bc6480a44be143ff">
                <w:rFonts w:ascii="Arial" w:hAnsi="Arial" w:eastAsia="Arial" w:cs="Arial" pt14:Unid="bb8047a1867f48bf805a00a5b6dbd545"/>
                <w:color w:val="auto" pt14:Unid="111e9ab9741d417a8994257240546083"/>
                <w:sz w:val="22" pt14:Unid="ca7eacbbc3384bf0a49dd63ec92774f8"/>
                <w:szCs w:val="22" pt14:Unid="5560a2e7ea254608989255bfa3012bfd"/>
              </w:rPr>
              <w:t>Número de commits realizados cada día en los repositorios del caso de</w:t>
            </w:r>
          </w:p>
        </w:tc>
        <w:tc pt14:Unid="59cd0cbb01b04946b181bb188d6459a3" pt14:SHA1Hash="b90b8e947d8c3b09e63df8bfa3bb13cebd6bd22d">
          <w:tcPr pt14:Unid="1d5ecf9509c3452da1bc93b56c39c506">
            <w:tcW w:w="380" w:type="dxa" pt14:Unid="6a33b3251bd14561a578be9bc4f1b538"/>
            <w:vAlign w:val="bottom" pt14:Unid="ee8fbc62cd8345409300aa0ea241f462"/>
          </w:tcPr>
          <w:p pt14:Unid="9dc50280211a44e2bce70950515fb198">
            <w:pPr pt14:Unid="e144d231d1014c19be23846665d49197">
              <w:spacing w:after="0" pt14:Unid="0d2c4d6fec1b4904b44c5f61d22cebe9"/>
              <w:rPr pt14:Unid="dc3f004c7fd44172bb519959d4088c44">
                <w:color w:val="auto" pt14:Unid="02c63db3c09d4498bf29dac30b5714a0"/>
                <w:sz w:val="23" pt14:Unid="f6238c1a6e284418ae9c652e13b11e5c"/>
                <w:szCs w:val="23" pt14:Unid="6fef5d2e794b48889b38d2ae08c6c443"/>
              </w:rPr>
            </w:pPr>
          </w:p>
        </w:tc>
      </w:tr>
      <w:tr pt14:Unid="d0e777586fdd4e8c98db7362be7ed3ee" pt14:CorrelatedSHA1Hash="ed9eb2b580bcf8a083669dfbb0639e4cd49188dc" pt14:SHA1Hash="ed9eb2b580bcf8a083669dfbb0639e4cd49188dc" pt14:StructureSHA1Hash="b2900a589a9d249993cb21eaf53d48bfee1b7c28">
        <w:trPr pt14:Unid="733241c0d782449297870f98784ea6c0">
          <w:trHeight w:val="271" pt14:Unid="64cd5ac1458245d8ae2b0d687e15a0ab"/>
        </w:trPr>
        <w:tc pt14:Unid="4a84fc35957143e9a0cbbc99bb08b187" pt14:SHA1Hash="b90b8e947d8c3b09e63df8bfa3bb13cebd6bd22d">
          <w:tcPr pt14:Unid="a1cd6df86cb44924bb153b88af2e6418">
            <w:tcW w:w="440" w:type="dxa" pt14:Unid="cf5f7f305a8e4279a963f6ef8254727e"/>
            <w:vAlign w:val="bottom" pt14:Unid="6c7749f4ee8c4791a955cf310a4a9cef"/>
          </w:tcPr>
          <w:p pt14:Unid="2ab335bb9bc044f6ae64a30a1ebf9f96">
            <w:pPr pt14:Unid="2fac413b94474bcabacbda64ea859d81">
              <w:spacing w:after="0" pt14:Unid="e1415c24f173478c977d7eddc53bd9c5"/>
              <w:rPr pt14:Unid="3b7b4aebe66c455a80645805461caf5a">
                <w:color w:val="auto" pt14:Unid="ae27e3b4f3d749088d77ef133c2120b6"/>
                <w:sz w:val="23" pt14:Unid="adf5f5ce74a046da8752498811705aa4"/>
                <w:szCs w:val="23" pt14:Unid="e835abb3381f4b02b24c1a3d1b551d09"/>
              </w:rPr>
            </w:pPr>
          </w:p>
        </w:tc>
        <w:tc pt14:Unid="f62f1bb3ed254066bac10ffe0cde8325" pt14:SHA1Hash="d648696d7e362e1dd079b4272f53f4e7285b7766">
          <w:tcPr pt14:Unid="febcd7d9e5d045de88df9f41bf53d200">
            <w:tcW w:w="7360" w:type="dxa" pt14:Unid="adf22b2d6d754575b6e83fb90cc31629"/>
            <w:vAlign w:val="bottom" pt14:Unid="a92a4aa0ae134b71aa2933fab20a36c0"/>
          </w:tcPr>
          <w:p pt14:Unid="1f733badb66c44529497377dcc2ed09b">
            <w:pPr pt14:Unid="3f9b15a50468447db3939e732ce29288">
              <w:spacing w:after="0" pt14:Unid="9b97efee60c745179d46538f0427a954"/>
              <w:ind w:left="60" pt14:Unid="54992c269bec4fe3a96a5b81200b4ecc"/>
              <w:rPr pt14:Unid="6f3cdc18b3954fa88c930619a2f9f28c">
                <w:rFonts w:ascii="Arial" w:hAnsi="Arial" w:eastAsia="Arial" w:cs="Arial" pt14:Unid="35e0a45ee4c14acf8edebfa5d6370752"/>
                <w:color w:val="auto" pt14:Unid="339b68a1b59a4aa280e1564104ba02b8"/>
                <w:sz w:val="22" pt14:Unid="22ba59eafd0c48099312af6f4164279c"/>
                <w:szCs w:val="22" pt14:Unid="72a76e1961ed49e2af84f4475b2cdccc"/>
              </w:rPr>
            </w:pPr>
            <w:r>
              <w:rPr pt14:Unid="e946fd0e78564769a767d7070fa86ca4">
                <w:rFonts w:ascii="Arial" w:hAnsi="Arial" w:eastAsia="Arial" w:cs="Arial" pt14:Unid="9114cc41f35b408eb8a1504ebfe0d1b5"/>
                <w:color w:val="auto" pt14:Unid="983a7855332c4de88925f60cc6bfda11"/>
                <w:sz w:val="22" pt14:Unid="006f07ebd46f42b59829d0824e2eb1ef"/>
                <w:szCs w:val="22" pt14:Unid="87c32fa9c4dc45bab16681d054ab7f5b"/>
              </w:rPr>
              <w:t>estudio. . . . . . . . . . . . . . . . . . . . . . . . . . . . . . . . . . . . . . . .</w:t>
            </w:r>
          </w:p>
        </w:tc>
        <w:tc pt14:Unid="f5e065b03f9f4460bff81bf6a707ada3" pt14:SHA1Hash="d1d82a2adfc871987ab6529022727e685a84b8aa">
          <w:tcPr pt14:Unid="57cc2c6813594f509130d24206e71357">
            <w:tcW w:w="380" w:type="dxa" pt14:Unid="dccb926186214c85a3f1c31f00e4aeeb"/>
            <w:vAlign w:val="bottom" pt14:Unid="51676d97c279451087c24b693152b2d9"/>
          </w:tcPr>
          <w:p pt14:Unid="7b19df25e24d43e7a851b316b144f306">
            <w:pPr pt14:Unid="91d021eb7dfa4632bf4f6f4ce0bcfa0f">
              <w:spacing w:after="0" pt14:Unid="54ca31c50b2d41d4ba84041fd53d4d85"/>
              <w:jc w:val="right" pt14:Unid="9cf829e9469147cbbc85d7f652ae7a22"/>
              <w:rPr pt14:Unid="384bcdcf636b454cac16419d9936354a">
                <w:color w:val="auto" pt14:Unid="f2f04da0a8594d48ad945964c39e6ace"/>
                <w:sz w:val="20" pt14:Unid="d4de2f1488b6480c99e4b0e46e16c802"/>
                <w:szCs w:val="20" pt14:Unid="b08f4c5b1ff24d6aa1abfa880d466fc5"/>
              </w:rPr>
            </w:pPr>
            <w:r>
              <w:rPr pt14:Unid="c11e7610ca0d471faee225d07c37d31c">
                <w:rFonts w:ascii="Arial" w:hAnsi="Arial" w:eastAsia="Arial" w:cs="Arial" pt14:Unid="1b805998874348edbca8b97cc6f99243"/>
                <w:color w:val="auto" pt14:Unid="534c7b0c0b054fed84d0f64b1b8e41cf"/>
                <w:sz w:val="22" pt14:Unid="53d506f793d945d5ba358eac3374f0b1"/>
                <w:szCs w:val="22" pt14:Unid="c1d1ab08372c4220ae91a640764ff74c"/>
              </w:rPr>
              <w:t>29</w:t>
            </w:r>
          </w:p>
        </w:tc>
      </w:tr>
      <w:tr pt14:Unid="35d2d024604045d8b020db74bd7da527" pt14:CorrelatedSHA1Hash="b13c60a0bab6fb1299ceb3fe0ff50928a9650f4d" pt14:SHA1Hash="b13c60a0bab6fb1299ceb3fe0ff50928a9650f4d" pt14:StructureSHA1Hash="de1562127f350fb184ee4779afd4cbe86053b506">
        <w:trPr pt14:Unid="6ffe2f36a0ad41bba91cddfe400a8402">
          <w:trHeight w:val="475" pt14:Unid="a6826b1bcdbc44fba7b3e950d54e572a"/>
        </w:trPr>
        <w:tc pt14:Unid="79892d5e9ec24263ac4ea58fbeb7b29c" pt14:SHA1Hash="15ed0f5bf15533ea5a89762a7b4a8dcb9564f76e">
          <w:tcPr pt14:Unid="24106aeb51414b4ca6034fdcecb12cb7">
            <w:tcW w:w="440" w:type="dxa" pt14:Unid="750c1561bbc4480c9fb8d743d007ce6d"/>
            <w:vAlign w:val="bottom" pt14:Unid="56d634be52ce4cf091c188a61348d2b7"/>
          </w:tcPr>
          <w:p pt14:Unid="e34d806cf69b4688ac460dd5f493d49b">
            <w:pPr pt14:Unid="95f4a27b2ebd40ffb39e61f1d250544e">
              <w:spacing w:after="0" pt14:Unid="d2011641b7d04e569898eee3533c6d3b"/>
              <w:rPr pt14:Unid="9e309fb2db554e72bdce2ad30a66b0a6">
                <w:rFonts w:ascii="Arial" w:hAnsi="Arial" w:eastAsia="Arial" w:cs="Arial" pt14:Unid="2688ae478f1c4d26ae97404ee864ccbd"/>
                <w:color w:val="auto" pt14:Unid="def31fbea094455f99eac6f20aecaa89"/>
                <w:sz w:val="22" pt14:Unid="aa17801eb0fc4a97af5b550bd4303b7e"/>
                <w:szCs w:val="22" pt14:Unid="e9ccce12b11d46a2bec880675b911edb"/>
              </w:rPr>
            </w:pPr>
            <w:r>
              <w:rPr pt14:Unid="326269ff6c26497f8f0e2cd002249f66">
                <w:rFonts w:ascii="Arial" w:hAnsi="Arial" w:eastAsia="Arial" w:cs="Arial" pt14:Unid="7b4568ab7c4a4831a8785628e19704bf"/>
                <w:color w:val="auto" pt14:Unid="0d3da4eeffc94c61b742067fac745339"/>
                <w:sz w:val="22" pt14:Unid="cfabd27a56d249cea47c9db8916a9189"/>
                <w:szCs w:val="22" pt14:Unid="7f0d3a766f434244ac7e49470a6da217"/>
              </w:rPr>
              <w:t>6.1</w:t>
            </w:r>
          </w:p>
        </w:tc>
        <w:tc pt14:Unid="c8460e2c4359463ba856c5997287feb8" pt14:SHA1Hash="2dceea9fd740c747d8bf97e6548a4c21c154ea44">
          <w:tcPr pt14:Unid="53948269ba6c46599c372d7191d9a199">
            <w:tcW w:w="7360" w:type="dxa" pt14:Unid="a14ec390919a4937af0b37c196009415"/>
            <w:vAlign w:val="bottom" pt14:Unid="402f8c3b0adc4f9abee6316f3dd8f1ee"/>
          </w:tcPr>
          <w:p pt14:Unid="66284a5906014b3ba7c6c009ca5ba94b">
            <w:pPr pt14:Unid="fc5acea9960640d096990614dce0b8ea">
              <w:spacing w:after="0" pt14:Unid="8ad87c2420c3477ea865736641637b5f"/>
              <w:ind w:left="60" pt14:Unid="6905927fadfc4b66a6f98df0e40f089e"/>
              <w:rPr pt14:Unid="d97ba361f091413dbd2c28855885aa7a">
                <w:rFonts w:ascii="Arial" w:hAnsi="Arial" w:eastAsia="Arial" w:cs="Arial" pt14:Unid="71309e15409547958f3f104458e5e194"/>
                <w:color w:val="auto" pt14:Unid="49557528585b4ac7a5af2b4b37e9240c"/>
                <w:sz w:val="22" pt14:Unid="a79c7ddf570148a080ce1808c1f07c5a"/>
                <w:szCs w:val="22" pt14:Unid="7acbcd937fa54b148dfca7f0c4a9d747"/>
              </w:rPr>
            </w:pPr>
            <w:r>
              <w:rPr pt14:Unid="1be81984d217463fa062197cab36f0e6">
                <w:rFonts w:ascii="Arial" w:hAnsi="Arial" w:eastAsia="Arial" w:cs="Arial" pt14:Unid="3de70812b56a4119b6d0b311fe7f3b98"/>
                <w:color w:val="auto" pt14:Unid="0b5acf4fa3ac42be9d1637084f1b9ad5"/>
                <w:sz w:val="22" pt14:Unid="f1a85912078e45ceb666826dae9a4e47"/>
                <w:szCs w:val="22" pt14:Unid="262637db72ea4fe8b5d2e7c63ce203c1"/>
              </w:rPr>
              <w:t>Capas del back-end monolítico. . . . . . . . . . . . . . . . . . . . . . . . . .</w:t>
            </w:r>
          </w:p>
        </w:tc>
        <w:tc pt14:Unid="68248f1c4edb4a50ad57bbf97fd7b245" pt14:SHA1Hash="54253ea9ae790f4000bb02d89d1eaa96c90fd2db">
          <w:tcPr pt14:Unid="76eb17bad7624c8c9bc2e5c956876d8b">
            <w:tcW w:w="380" w:type="dxa" pt14:Unid="3788135b275f4f0a9effedebbc71fec9"/>
            <w:vAlign w:val="bottom" pt14:Unid="79c2fd3f45d9464889cf0de79753b4d2"/>
          </w:tcPr>
          <w:p pt14:Unid="0f7d9fe58c7a4c62acc164a2248fbae4">
            <w:pPr pt14:Unid="ab9703ed7564455ab7fdae6f0c5a2412">
              <w:spacing w:after="0" pt14:Unid="15d4fa09d7ab4c5c9cda92b62203e02e"/>
              <w:jc w:val="right" pt14:Unid="ff23030d4a48437b8dcc1723fea80d90"/>
              <w:rPr pt14:Unid="b69274a002ad4bb59d4ba1ccb2cb4bdc">
                <w:color w:val="auto" pt14:Unid="1e7fe699322843ce849f42b5835c7d4e"/>
                <w:sz w:val="20" pt14:Unid="4a0d969d463f4122ad08fd945df5d312"/>
                <w:szCs w:val="20" pt14:Unid="719c4234dc1c46adaf933290ad8e5a29"/>
              </w:rPr>
            </w:pPr>
            <w:r>
              <w:rPr pt14:Unid="5ee88b02f6fa4d46b71ca69ee6c011fb">
                <w:rFonts w:ascii="Arial" w:hAnsi="Arial" w:eastAsia="Arial" w:cs="Arial" pt14:Unid="66356bb99eff4e558a3ba0a1016258f1"/>
                <w:color w:val="auto" pt14:Unid="8aeb9acc3eeb4f2cb0354cda27f4745b"/>
                <w:sz w:val="22" pt14:Unid="4e3334a397d145e6896c611f9dafe916"/>
                <w:szCs w:val="22" pt14:Unid="745eb867f4c5454db5c88f71b4f213e4"/>
              </w:rPr>
              <w:t>32</w:t>
            </w:r>
          </w:p>
        </w:tc>
      </w:tr>
      <w:tr pt14:Unid="07c952965c8f423187b420edf43838dc" pt14:CorrelatedSHA1Hash="6a4d1af38084439da4b2ef22c6b0c430400670b0" pt14:SHA1Hash="6a4d1af38084439da4b2ef22c6b0c430400670b0" pt14:StructureSHA1Hash="de1562127f350fb184ee4779afd4cbe86053b506">
        <w:trPr pt14:Unid="60bb0591c2464abe98fc89dddba28c95">
          <w:trHeight w:val="275" pt14:Unid="00d2cff9c8574b04bc8888a091685beb"/>
        </w:trPr>
        <w:tc pt14:Unid="12b284ff6896422da1dfaa77fc53aeff" pt14:SHA1Hash="26e92b95436a55c83fe92a8e81be2a2dea993bab">
          <w:tcPr pt14:Unid="12d3651bcd68479c84358cf4930ce0d1">
            <w:tcW w:w="440" w:type="dxa" pt14:Unid="5a285d240e72436d9bffa229d2409dde"/>
            <w:vAlign w:val="bottom" pt14:Unid="09bd9445dccd4aef82a5f3a3d4b4683e"/>
          </w:tcPr>
          <w:p pt14:Unid="2c85b83a0ac64f8e80df572f797fef9f">
            <w:pPr pt14:Unid="3521d1e7c6f347a88d76fec5d00606b6">
              <w:spacing w:after="0" pt14:Unid="e1095802c05a4fa8b6a55737158a1125"/>
              <w:rPr pt14:Unid="33663b083bc148359cec4f6a20335133">
                <w:rFonts w:ascii="Arial" w:hAnsi="Arial" w:eastAsia="Arial" w:cs="Arial" pt14:Unid="101808bc398f4ccf87cf03f6b061e27e"/>
                <w:color w:val="auto" pt14:Unid="d2895aedb9d94ec1b2147ef706c308d3"/>
                <w:sz w:val="22" pt14:Unid="888d98c7a2c74034935f214993430ec8"/>
                <w:szCs w:val="22" pt14:Unid="e229d8dff5614cdd9ae0f2064f260498"/>
              </w:rPr>
            </w:pPr>
            <w:r>
              <w:rPr pt14:Unid="275b29fdf1dd4bb09358247e5539440d">
                <w:rFonts w:ascii="Arial" w:hAnsi="Arial" w:eastAsia="Arial" w:cs="Arial" pt14:Unid="50955222bbca43bf8fcf22ced9dc3c41"/>
                <w:color w:val="auto" pt14:Unid="2c402dcf0f7d44aab7379544c548e771"/>
                <w:sz w:val="22" pt14:Unid="04b0141ea85840e684fdf8265432fdcd"/>
                <w:szCs w:val="22" pt14:Unid="e181f2fdd08d47e297a93710b636d813"/>
              </w:rPr>
              <w:t>6.2</w:t>
            </w:r>
          </w:p>
        </w:tc>
        <w:tc pt14:Unid="247467f1c37341f996c33a8b44e155f3" pt14:SHA1Hash="4631e8ea318c1324f896865a2fd93d77a3ff880b">
          <w:tcPr pt14:Unid="f793e39ba7f74927b4fc0a0fa331158b">
            <w:tcW w:w="7360" w:type="dxa" pt14:Unid="82c278e983ef4b0db4d76f7ede05ce11"/>
            <w:vAlign w:val="bottom" pt14:Unid="46924da5d4304f43a3954e3476f3f9cc"/>
          </w:tcPr>
          <w:p pt14:Unid="2a1f58b5198f4af0bd3a6154f552a408">
            <w:pPr pt14:Unid="5379541b7f7a49c6a26a144f25b00593">
              <w:spacing w:after="0" pt14:Unid="f4d5961b0d84464fbf7b1d00f75be0f2"/>
              <w:ind w:left="60" pt14:Unid="3845aef0daef47c8b66abc58efc5e38a"/>
              <w:rPr pt14:Unid="838df1e47efd4e1698a4d44ddafeb95d">
                <w:rFonts w:ascii="Arial" w:hAnsi="Arial" w:eastAsia="Arial" w:cs="Arial" pt14:Unid="61dafc8558b04b0a99447936abfcb505"/>
                <w:color w:val="auto" pt14:Unid="21ad07a17ceb4e96bb567326d47e2977"/>
                <w:sz w:val="22" pt14:Unid="c429f3061d154a309a32d0ec475bdb2f"/>
                <w:szCs w:val="22" pt14:Unid="fcc4ca0cbe9b42598b5c7e4158e22744"/>
              </w:rPr>
            </w:pPr>
            <w:r>
              <w:rPr pt14:Unid="dfc6195776034237badc3ef2cafbcd48">
                <w:rFonts w:ascii="Arial" w:hAnsi="Arial" w:eastAsia="Arial" w:cs="Arial" pt14:Unid="ba360af73f3740c49107daff0cfcff94"/>
                <w:color w:val="auto" pt14:Unid="6f54757c95aa443da609b0d338edb480"/>
                <w:sz w:val="22" pt14:Unid="9080cb3200b34daf8d51cdee075f06b6"/>
                <w:szCs w:val="22" pt14:Unid="2bb09926a649414b9ef3a5029f8e4c67"/>
              </w:rPr>
              <w:t>Solución del sistema monolítico.  . . . . . . . . . . . . . . . . . . . . . . . .</w:t>
            </w:r>
          </w:p>
        </w:tc>
        <w:tc pt14:Unid="bfac19b2088c4df098ce71ab04169a9f" pt14:SHA1Hash="9502258b5ec594f1a6c1a6acd4f7604a770c9158">
          <w:tcPr pt14:Unid="8ef6de7e6cf14cf98cb8565b34dea870">
            <w:tcW w:w="380" w:type="dxa" pt14:Unid="39c435e314364bc799906438f244011a"/>
            <w:vAlign w:val="bottom" pt14:Unid="e04a32d16794405283608ac7ee27635a"/>
          </w:tcPr>
          <w:p pt14:Unid="2a8ed01aba624edf83ad91bf50e9e57c">
            <w:pPr pt14:Unid="69ed377f119e462fbf8ccbaf8764048b">
              <w:spacing w:after="0" pt14:Unid="82d7ed2c9211406f94abcf9824223dd2"/>
              <w:jc w:val="right" pt14:Unid="373b3f51075b49a49112a321452893ed"/>
              <w:rPr pt14:Unid="86e3a224912945d38b44e3bf5793979c">
                <w:color w:val="auto" pt14:Unid="7052aa4241494b709eff108889fb22b7"/>
                <w:sz w:val="20" pt14:Unid="b3cfc6c9656b47988a9b6b026695c5d8"/>
                <w:szCs w:val="20" pt14:Unid="bd153ed3b9164fc49c555e90b7b44f71"/>
              </w:rPr>
            </w:pPr>
            <w:r>
              <w:rPr pt14:Unid="d0629896648141d982afa7c1c9237479">
                <w:rFonts w:ascii="Arial" w:hAnsi="Arial" w:eastAsia="Arial" w:cs="Arial" pt14:Unid="099cb1d31ee845c29a3bd320d9e35a38"/>
                <w:color w:val="auto" pt14:Unid="82aff19f81db4521a28fc258042a2653"/>
                <w:sz w:val="22" pt14:Unid="94d8651e0bf9427486b5315df9b576f5"/>
                <w:szCs w:val="22" pt14:Unid="1d820b08cbba47bbac60ee656a818a20"/>
              </w:rPr>
              <w:t>33</w:t>
            </w:r>
          </w:p>
        </w:tc>
      </w:tr>
      <w:tr pt14:Unid="63511ddde2624458b76388647d79234c" pt14:CorrelatedSHA1Hash="0226ef329fef8e3b838207ab77694075e87946c2" pt14:SHA1Hash="0226ef329fef8e3b838207ab77694075e87946c2" pt14:StructureSHA1Hash="de1562127f350fb184ee4779afd4cbe86053b506">
        <w:trPr pt14:Unid="a5f8f2537af54966a9a9a53b42d30de8">
          <w:trHeight w:val="275" pt14:Unid="9565b76d8bbc4eb592b3dfc6c964763b"/>
        </w:trPr>
        <w:tc pt14:Unid="553f31b252e844749e9c9136a1d1ff03" pt14:SHA1Hash="e13e0c967d3df4e94395b72b3908c9c49ba37ac7">
          <w:tcPr pt14:Unid="17f8b2bdac70443ea19122a8997ac6f4">
            <w:tcW w:w="440" w:type="dxa" pt14:Unid="7ce0ad6504cf41508943ac4099aa1e70"/>
            <w:vAlign w:val="bottom" pt14:Unid="7a70956ec0fb49c5a99fe6bb05d22586"/>
          </w:tcPr>
          <w:p pt14:Unid="f237e08b200b416bbf726d1eb0395abf">
            <w:pPr pt14:Unid="428b5fc21d2046ab940d52eeb16d1ba5">
              <w:spacing w:after="0" pt14:Unid="1324315715104090af477331290907f7"/>
              <w:rPr pt14:Unid="f333a0fd0f0949dba53f8e509ba69147">
                <w:rFonts w:ascii="Arial" w:hAnsi="Arial" w:eastAsia="Arial" w:cs="Arial" pt14:Unid="0a4d977eab0a49df8c09023e04a895a1"/>
                <w:color w:val="auto" pt14:Unid="398f49b2bc9240c192e5b962943c643c"/>
                <w:sz w:val="22" pt14:Unid="1d3387ee37b34b06814f8184d408e37e"/>
                <w:szCs w:val="22" pt14:Unid="1fe20db119f246a491ff600305d11a40"/>
              </w:rPr>
            </w:pPr>
            <w:r>
              <w:rPr pt14:Unid="effe7e4a175649db8d9df0d209402857">
                <w:rFonts w:ascii="Arial" w:hAnsi="Arial" w:eastAsia="Arial" w:cs="Arial" pt14:Unid="2bb384ff791f4ebaabd4a0dad48ef39f"/>
                <w:color w:val="auto" pt14:Unid="b992cebfc891465f8b92d284adf26e57"/>
                <w:sz w:val="22" pt14:Unid="6031558e40ec4a8b828e1a09e1791da8"/>
                <w:szCs w:val="22" pt14:Unid="e81c886d345943b88cea039bc8e41740"/>
              </w:rPr>
              <w:t>6.3</w:t>
            </w:r>
          </w:p>
        </w:tc>
        <w:tc pt14:Unid="55d1b26469fc447fa663c57cd1a731a2" pt14:SHA1Hash="10b183dab61bc5fff7647e9147e05db6208f118a">
          <w:tcPr pt14:Unid="8417e42ad37a459b9c04b847c2f5c2b7">
            <w:tcW w:w="7360" w:type="dxa" pt14:Unid="5c5df89597124ea99405207f67ba5807"/>
            <w:vAlign w:val="bottom" pt14:Unid="3a01e469b82c4b44bda9be289fde9bc4"/>
          </w:tcPr>
          <w:p pt14:Unid="d7d38a16615c44d4beb72e882c20c4d9">
            <w:pPr pt14:Unid="46aff2b16eff4af98a83c4627c4f1b8a">
              <w:spacing w:after="0" pt14:Unid="313735d4aae54917ae75847c4fb72de2"/>
              <w:ind w:left="60" pt14:Unid="f59e25080d1f48589f274a71c0c9e9bb"/>
              <w:rPr pt14:Unid="4a35026978bc4453a986f922589535e1">
                <w:rFonts w:ascii="Arial" w:hAnsi="Arial" w:eastAsia="Arial" w:cs="Arial" pt14:Unid="19f47ff8c10f4a9c9d663eb0dbd7f140"/>
                <w:color w:val="auto" pt14:Unid="d70dd60aea0548b4beaeb59f1f513ea4"/>
                <w:sz w:val="22" pt14:Unid="00f2d2d26bbc490ba66b50f4a8db0c22"/>
                <w:szCs w:val="22" pt14:Unid="c49213c5dbda4c08bab048c18ca1374d"/>
              </w:rPr>
            </w:pPr>
            <w:r>
              <w:rPr pt14:Unid="10f19feec9a946a6bad87776f4704166">
                <w:rFonts w:ascii="Arial" w:hAnsi="Arial" w:eastAsia="Arial" w:cs="Arial" pt14:Unid="34bff0fcbf2345df97e07c908d4d11c0"/>
                <w:color w:val="auto" pt14:Unid="13311672442c41a38d6613ca02d13692"/>
                <w:sz w:val="22" pt14:Unid="31ba0404743444fe9310bdf0b9d3ae13"/>
                <w:szCs w:val="22" pt14:Unid="174b357215ab441a884ca0f2042eec44"/>
              </w:rPr>
              <w:t>Diagrama de clases de dominio de la solución monolítica. . . . . . . . . . .</w:t>
            </w:r>
          </w:p>
        </w:tc>
        <w:tc pt14:Unid="4f75850712c64196baff32caabb08a6b" pt14:SHA1Hash="9502258b5ec594f1a6c1a6acd4f7604a770c9158">
          <w:tcPr pt14:Unid="b1e21b523edd4affb496407ab19082e5">
            <w:tcW w:w="380" w:type="dxa" pt14:Unid="c227176768fb435caee709362a788763"/>
            <w:vAlign w:val="bottom" pt14:Unid="95d4643243964fde86187cf3867897b9"/>
          </w:tcPr>
          <w:p pt14:Unid="1acf3f4baacc477ea1a3750fce1532bd">
            <w:pPr pt14:Unid="c318694f4486466c81b46c4fa27d92e5">
              <w:spacing w:after="0" pt14:Unid="addbb25b6ff0440d9743e3e7df19e5b6"/>
              <w:jc w:val="right" pt14:Unid="77b65db10fca4e4b9ebc702b5aca3b11"/>
              <w:rPr pt14:Unid="3f91483c88b24e3aade474c8614eeafe">
                <w:color w:val="auto" pt14:Unid="a448328a560242a9a6a701360f45286a"/>
                <w:sz w:val="20" pt14:Unid="5342b1a9016243ecb8717ac3da832f14"/>
                <w:szCs w:val="20" pt14:Unid="a549ea5e7d0844daafec14583487a4ac"/>
              </w:rPr>
            </w:pPr>
            <w:r>
              <w:rPr pt14:Unid="15d0a72d27944884b6cc83578dba73a6">
                <w:rFonts w:ascii="Arial" w:hAnsi="Arial" w:eastAsia="Arial" w:cs="Arial" pt14:Unid="bb34acb537104164bf0d1c0d0a00713c"/>
                <w:color w:val="auto" pt14:Unid="c4f12c16cf5446ae843c9c4567e19c9a"/>
                <w:sz w:val="22" pt14:Unid="b9e7e0aaeb064c718d510f0f2a2ce24c"/>
                <w:szCs w:val="22" pt14:Unid="c0fc0c3f57bc4c138cc3ba96254986b3"/>
              </w:rPr>
              <w:t>33</w:t>
            </w:r>
          </w:p>
        </w:tc>
      </w:tr>
      <w:tr pt14:Unid="91565419448f476a95cd503f25bbe290" pt14:CorrelatedSHA1Hash="e00934507e855083d6dbda27186feeeabf3d120a" pt14:SHA1Hash="e00934507e855083d6dbda27186feeeabf3d120a" pt14:StructureSHA1Hash="de1562127f350fb184ee4779afd4cbe86053b506">
        <w:trPr pt14:Unid="3a118690c56d4928b65bfef34e491402">
          <w:trHeight w:val="275" pt14:Unid="a7231f03718e4136b5300d544deb72fb"/>
        </w:trPr>
        <w:tc pt14:Unid="c412678ae72b480393099810576edf74" pt14:SHA1Hash="bb2ad7d759b7f55a64a60795d625bd0e6acbf15f">
          <w:tcPr pt14:Unid="84c610b09e20403fa77a53f71dc66940">
            <w:tcW w:w="440" w:type="dxa" pt14:Unid="5a731524b3e34cfcb74eb31a8e7971d6"/>
            <w:vAlign w:val="bottom" pt14:Unid="e5e0589750cb4bc2a13276999d38a43b"/>
          </w:tcPr>
          <w:p pt14:Unid="f8829e9f314247969d52dd50cfda47f0">
            <w:pPr pt14:Unid="a690af27b878448d8a70dbd90a619f29">
              <w:spacing w:after="0" pt14:Unid="af45aa3da3de4b249b45cad514fe4dfb"/>
              <w:rPr pt14:Unid="976163b9615647a4b40831caade31636">
                <w:rFonts w:ascii="Arial" w:hAnsi="Arial" w:eastAsia="Arial" w:cs="Arial" pt14:Unid="a92036260d8c4b7daf567eac354b3486"/>
                <w:color w:val="auto" pt14:Unid="88b142ef7a834e4fb6ba632d4de3b6e3"/>
                <w:sz w:val="22" pt14:Unid="07457376e7a9481680003a7845ecf725"/>
                <w:szCs w:val="22" pt14:Unid="c661d639b18b4ed09c85edaafd395a8d"/>
              </w:rPr>
            </w:pPr>
            <w:r>
              <w:rPr pt14:Unid="96ee914ffa6f48e592effcfd2b403fac">
                <w:rFonts w:ascii="Arial" w:hAnsi="Arial" w:eastAsia="Arial" w:cs="Arial" pt14:Unid="8f1f8ff69cdf4b8db5fb64e0b594f7e1"/>
                <w:color w:val="auto" pt14:Unid="613071bae4254041a00105b30a215c66"/>
                <w:sz w:val="22" pt14:Unid="c33986aed254426e906af201a02e65fc"/>
                <w:szCs w:val="22" pt14:Unid="5d6f63607d24476ebb53033b198939ba"/>
              </w:rPr>
              <w:t>6.4</w:t>
            </w:r>
          </w:p>
        </w:tc>
        <w:tc pt14:Unid="dc8fde99c0de4c8aa63d2010b065df97" pt14:SHA1Hash="63a4c9b07265fb7b0f402a03e540ec57b8aa400c">
          <w:tcPr pt14:Unid="751261603849425996b4a9f0f3b9d40c">
            <w:tcW w:w="7360" w:type="dxa" pt14:Unid="e48b2a71575a4438b44f1c81e4d44cb4"/>
            <w:vAlign w:val="bottom" pt14:Unid="0db7fa85849e4bb1af790e1314a846bc"/>
          </w:tcPr>
          <w:p pt14:Unid="8c84f288423f451d9c4b2e9de3afebb1">
            <w:pPr pt14:Unid="8782bc47bca74b458df3e4bad8370fbf">
              <w:spacing w:after="0" pt14:Unid="829bc11848ee4c528ad083847209f524"/>
              <w:ind w:left="60" pt14:Unid="c7737275f5e043b98ee9421e4d5e1069"/>
              <w:rPr pt14:Unid="0bdc13bd83504bb9924f72a34f3c9a37">
                <w:rFonts w:ascii="Arial" w:hAnsi="Arial" w:eastAsia="Arial" w:cs="Arial" pt14:Unid="324460b991a94c29a0a6472074a35d11"/>
                <w:color w:val="auto" pt14:Unid="d3e0a0f045fb4be3ae6bbcf27ccd782d"/>
                <w:sz w:val="22" pt14:Unid="34121c44858340d78f3fb6a4fa908bd6"/>
                <w:szCs w:val="22" pt14:Unid="ab82b57eb0104c19a6955f36888a0397"/>
              </w:rPr>
            </w:pPr>
            <w:r>
              <w:rPr pt14:Unid="79c4c871547c4d51bb125d76a2519717">
                <w:rFonts w:ascii="Arial" w:hAnsi="Arial" w:eastAsia="Arial" w:cs="Arial" pt14:Unid="e20963295f714bc0ba5731cf556f9d45"/>
                <w:color w:val="auto" pt14:Unid="04a605aa324a4ca88dd4b7e3a95edba3"/>
                <w:sz w:val="22" pt14:Unid="3405b1111cb14ad8832e8302bb9f3af5"/>
                <w:szCs w:val="22" pt14:Unid="478f08391ac3450f9f4c84dfc13d93a5"/>
              </w:rPr>
              <w:t>Interfaz interna para las operaciones CRUD.  . . . . . . . . . . . . . . . . .</w:t>
            </w:r>
          </w:p>
        </w:tc>
        <w:tc pt14:Unid="bd9374b57d2a48feb09a7eb4da75684c" pt14:SHA1Hash="549d76e240133932f9c28fde79ba6e5ad9d1d2a3">
          <w:tcPr pt14:Unid="fc442cde5d1248ed83168eb1f5ad48f1">
            <w:tcW w:w="380" w:type="dxa" pt14:Unid="0d229e3f2b2b456a86e0848e82835fd8"/>
            <w:vAlign w:val="bottom" pt14:Unid="209a5afa79b54b4da2bb202e068e4276"/>
          </w:tcPr>
          <w:p pt14:Unid="8755010da25646bd9945b069bab1dd2b">
            <w:pPr pt14:Unid="cce1dca9faad4a559e50a4208f5aae85">
              <w:spacing w:after="0" pt14:Unid="554e477c4b2f401db86463ed57832769"/>
              <w:jc w:val="right" pt14:Unid="a91304fbe9504dc683b800a8d36bbba7"/>
              <w:rPr pt14:Unid="20dba6b0864a4d4fb8cef941223d03ff">
                <w:color w:val="auto" pt14:Unid="e0d75e605af64ab18b4970ae03140656"/>
                <w:sz w:val="20" pt14:Unid="f83b0e9261da4b45b5fa7a36d1611912"/>
                <w:szCs w:val="20" pt14:Unid="0da778e84a8e482992ffc7aafb8f0aea"/>
              </w:rPr>
            </w:pPr>
            <w:r>
              <w:rPr pt14:Unid="48f5d1b2ca004c7ba4e36be817930a3f">
                <w:rFonts w:ascii="Arial" w:hAnsi="Arial" w:eastAsia="Arial" w:cs="Arial" pt14:Unid="e98215d5ae1a4b83870667d68f1823a4"/>
                <w:color w:val="auto" pt14:Unid="b53e701b3cfb4844874e17a42dc7f192"/>
                <w:sz w:val="22" pt14:Unid="d9604f8a7d464d91a8e9057dd221fae7"/>
                <w:szCs w:val="22" pt14:Unid="91a9360f4a4b46108542cd06cf4924e6"/>
              </w:rPr>
              <w:t>34</w:t>
            </w:r>
          </w:p>
        </w:tc>
      </w:tr>
      <w:tr pt14:Unid="d3c274bbf3bf4969b87e69a95fd3be5d" pt14:CorrelatedSHA1Hash="b44cf717c688832f47f424757ffa8a8ce1977413" pt14:SHA1Hash="b44cf717c688832f47f424757ffa8a8ce1977413" pt14:StructureSHA1Hash="de1562127f350fb184ee4779afd4cbe86053b506">
        <w:trPr pt14:Unid="212836eae180444d8c13dbf9216843f4">
          <w:trHeight w:val="275" pt14:Unid="0d5229802d694d99ae36ddcd6e6f547b"/>
        </w:trPr>
        <w:tc pt14:Unid="461948a1f9e84990a782241e11a4e626" pt14:SHA1Hash="853d133b01154185b0ba75eb872a0d2d044be31e">
          <w:tcPr pt14:Unid="604aa576101d450884ab2bdfb6e96254">
            <w:tcW w:w="440" w:type="dxa" pt14:Unid="146dbe9a9d504f80b9f7075e9b4a8437"/>
            <w:vAlign w:val="bottom" pt14:Unid="45e0cc65237443198174ebfd560f86ce"/>
          </w:tcPr>
          <w:p pt14:Unid="289f4b7c78eb4454896e47a44313cadf">
            <w:pPr pt14:Unid="52f16d27be204c738b8aabc55f1a683c">
              <w:spacing w:after="0" pt14:Unid="9743fea61a974d09b1feb5093e1a5ae5"/>
              <w:rPr pt14:Unid="2452d541290b4b5896bdbb70e2d218d7">
                <w:rFonts w:ascii="Arial" w:hAnsi="Arial" w:eastAsia="Arial" w:cs="Arial" pt14:Unid="844a66f272414e18a183141d03a5a63d"/>
                <w:color w:val="auto" pt14:Unid="e6ca7a48d4484ccb975a8fe2af03a293"/>
                <w:sz w:val="22" pt14:Unid="66b7985b57884a95aa32339a4c805d63"/>
                <w:szCs w:val="22" pt14:Unid="fd678b9b29df42a29b678005cb67e6bd"/>
              </w:rPr>
            </w:pPr>
            <w:r>
              <w:rPr pt14:Unid="6c28fa6ac6234e1094fa5a1e135dd574">
                <w:rFonts w:ascii="Arial" w:hAnsi="Arial" w:eastAsia="Arial" w:cs="Arial" pt14:Unid="2d99478e51a7466dbfa7ebe67c24614d"/>
                <w:color w:val="auto" pt14:Unid="eef2e845accc4e6aa0f395cc21c3cb56"/>
                <w:sz w:val="22" pt14:Unid="5188e4210e7c4c26b07c8e70e189c77f"/>
                <w:szCs w:val="22" pt14:Unid="161ef70815a04d179fc606374998dcac"/>
              </w:rPr>
              <w:t>6.5</w:t>
            </w:r>
          </w:p>
        </w:tc>
        <w:tc pt14:Unid="361bb41e274543c49daad642646462e7" pt14:SHA1Hash="7b6b843cdc175aad7af207d931f6cded7c54fa5f">
          <w:tcPr pt14:Unid="abca8c9195f74057b9744bc59fc86efb">
            <w:tcW w:w="7360" w:type="dxa" pt14:Unid="a8e60d8afee741b89ad227c987cc913c"/>
            <w:vAlign w:val="bottom" pt14:Unid="1a09501981e14643ad359cea5e70e925"/>
          </w:tcPr>
          <w:p pt14:Unid="0b3047d6acb64e3993acead839c851c8">
            <w:pPr pt14:Unid="be2d37a228d243bdb10fd56328969abb">
              <w:spacing w:after="0" pt14:Unid="621331c9f1384a6cbe50b357c6536a81"/>
              <w:ind w:left="60" pt14:Unid="78cf950772d24e01822eaf9ce40ba49f"/>
              <w:rPr pt14:Unid="b5fb5f6ecc244d03bd8aca9b8b619664">
                <w:rFonts w:ascii="Arial" w:hAnsi="Arial" w:eastAsia="Arial" w:cs="Arial" pt14:Unid="4306773be7254633ab36cf6caee08a0a"/>
                <w:color w:val="auto" pt14:Unid="11417a9b21fd47adac828dcb522505ed"/>
                <w:sz w:val="22" pt14:Unid="e9b5ea4a9e324f3e8190c5171fc11ee6"/>
                <w:szCs w:val="22" pt14:Unid="1ca525f032d54d58b65ea09f9e41c84f"/>
              </w:rPr>
            </w:pPr>
            <w:r>
              <w:rPr pt14:Unid="fab822fed34449f990cf4d5f6c5ad8c1">
                <w:rFonts w:ascii="Arial" w:hAnsi="Arial" w:eastAsia="Arial" w:cs="Arial" pt14:Unid="da59251bd4de43449992565873e4f0af"/>
                <w:color w:val="auto" pt14:Unid="55aa3912aca746ddabc8f51b9f4359fb"/>
                <w:sz w:val="22" pt14:Unid="b63438953a784a908f47fde0f8fb9de0"/>
                <w:szCs w:val="22" pt14:Unid="af70e2ec793845bfa45019c0be553a1b"/>
              </w:rPr>
              <w:t>Interfaz en la capa de contratos asociada a la entidad Pedido. . . . . . . . .</w:t>
            </w:r>
          </w:p>
        </w:tc>
        <w:tc pt14:Unid="35518132b4cd44e683efbeb0f02dc694" pt14:SHA1Hash="2ac4fea5d5e41761b10276509dbe4d31e4da731c">
          <w:tcPr pt14:Unid="92768b68d8a244cf8e07d6536a9d7f90">
            <w:tcW w:w="380" w:type="dxa" pt14:Unid="5436a4bfdfe343aabf0587aa10719ee4"/>
            <w:vAlign w:val="bottom" pt14:Unid="84786f029d924c36963a7c1481b69bdf"/>
          </w:tcPr>
          <w:p pt14:Unid="490e27953a0842fb9f16738f63d67565">
            <w:pPr pt14:Unid="2733d98295064a61a19723e84943c98c">
              <w:spacing w:after="0" pt14:Unid="9896af08ee724b10ad8aa4ac476acb3f"/>
              <w:jc w:val="right" pt14:Unid="51194630751f48bc8f5a32a7a513fae1"/>
              <w:rPr pt14:Unid="7f2835c3f16d482f980508ead472e712">
                <w:color w:val="auto" pt14:Unid="049a47e82ac8414b8d1914569a3b74e4"/>
                <w:sz w:val="20" pt14:Unid="bdf13c726d4e4a338283def6edfbe48f"/>
                <w:szCs w:val="20" pt14:Unid="82493746fcb54659bb9705e9623651f0"/>
              </w:rPr>
            </w:pPr>
            <w:r>
              <w:rPr pt14:Unid="012edf3a53a3440eb04feeec1e15d4cd">
                <w:rFonts w:ascii="Arial" w:hAnsi="Arial" w:eastAsia="Arial" w:cs="Arial" pt14:Unid="acee9d2f38864484bcf5ac17fdd2714d"/>
                <w:color w:val="auto" pt14:Unid="b5228824327b445eac2b523f04a769aa"/>
                <w:sz w:val="22" pt14:Unid="d3d2e9e167604913be9d7e0192ebc524"/>
                <w:szCs w:val="22" pt14:Unid="9b81a095e5aa499d8cd408e126f25f2a"/>
              </w:rPr>
              <w:t>35</w:t>
            </w:r>
          </w:p>
        </w:tc>
      </w:tr>
      <w:tr pt14:Unid="56e8ea4d73d54d699399a6c0416b5b08" pt14:CorrelatedSHA1Hash="1cade2fb1975a7c111bd00d9a4695bad1cea1914" pt14:SHA1Hash="1cade2fb1975a7c111bd00d9a4695bad1cea1914" pt14:StructureSHA1Hash="de1562127f350fb184ee4779afd4cbe86053b506">
        <w:trPr pt14:Unid="a66716ba5c2c48bdb08b5ad5f8dabbd0">
          <w:trHeight w:val="275" pt14:Unid="ab9c10b1b90841d6872778dd1d2b4e5f"/>
        </w:trPr>
        <w:tc pt14:Unid="e52c614b277140cb9e95ef1d6f5b0b32" pt14:SHA1Hash="c9a0908f01da5689a6fa92d1c468a224a402f24d">
          <w:tcPr pt14:Unid="9536fd6678ac414d8bbe4d5eb5b0835f">
            <w:tcW w:w="440" w:type="dxa" pt14:Unid="f018296646f1409891b1c892ff0fba2f"/>
            <w:vAlign w:val="bottom" pt14:Unid="59df4a602ebd49879f449e4d395e5095"/>
          </w:tcPr>
          <w:p pt14:Unid="f05565fd8be843c59119b39b6cb74413">
            <w:pPr pt14:Unid="663bb671b1544d33a0eb3b070d26212f">
              <w:spacing w:after="0" pt14:Unid="d769178f5e9a44ed93c106aa6c8e2a83"/>
              <w:rPr pt14:Unid="9bd2870fabcf4694b437d2085872a552">
                <w:rFonts w:ascii="Arial" w:hAnsi="Arial" w:eastAsia="Arial" w:cs="Arial" pt14:Unid="fa00701b7dcf4ae6ba56bb9cd91c6b24"/>
                <w:color w:val="auto" pt14:Unid="2a75a375ea044912b8d423882dde314d"/>
                <w:sz w:val="22" pt14:Unid="e6921f68d26d429090d455cf1b2ccf7f"/>
                <w:szCs w:val="22" pt14:Unid="65f9ac0e161b40da9b7a721f111ae969"/>
              </w:rPr>
            </w:pPr>
            <w:r>
              <w:rPr pt14:Unid="2095b0bf967c4133b7ecff15868469f2">
                <w:rFonts w:ascii="Arial" w:hAnsi="Arial" w:eastAsia="Arial" w:cs="Arial" pt14:Unid="cca0a17287f34450abec644d48a4ba38"/>
                <w:color w:val="auto" pt14:Unid="2257a3cc95024ad5a358de843db7b79f"/>
                <w:sz w:val="22" pt14:Unid="3a774f797b1a41a68d62a29feba9f121"/>
                <w:szCs w:val="22" pt14:Unid="88dfcafa1de2459ea43ef0c7c223be2f"/>
              </w:rPr>
              <w:t>6.6</w:t>
            </w:r>
          </w:p>
        </w:tc>
        <w:tc pt14:Unid="d769b166e0d24885afd5a0ded50a2b68" pt14:SHA1Hash="40258d449b0f28d6b8398424acc396d0e7431119">
          <w:tcPr pt14:Unid="87dfc376b8144c3ab5c7d351c0894057">
            <w:tcW w:w="7360" w:type="dxa" pt14:Unid="fa92b491c5e34cf5b80fbfa038c593a1"/>
            <w:vAlign w:val="bottom" pt14:Unid="7d49a65ae30e4f6b90d92dddc7f0ad28"/>
          </w:tcPr>
          <w:p pt14:Unid="26c45b9dd9694c8eb9ec2aad2bab6d9b">
            <w:pPr pt14:Unid="588ebadc69d84bd8b3dd53e7c0ca0b4d">
              <w:spacing w:after="0" pt14:Unid="c0d2057d22af41f7a3ed43fcbd2b4635"/>
              <w:ind w:left="60" pt14:Unid="d7c7fa94145f45e191827aace5461835"/>
              <w:rPr pt14:Unid="75587cc22f8340d29d7e907298a9ed5d">
                <w:rFonts w:ascii="Arial" w:hAnsi="Arial" w:eastAsia="Arial" w:cs="Arial" pt14:Unid="58a666070c774ae7abf0c5c281ae82a1"/>
                <w:color w:val="auto" pt14:Unid="4cae92de1eb0473689684154a87274b9"/>
                <w:sz w:val="22" pt14:Unid="45b508d6d4eb45e7aa1b90195432dc90"/>
                <w:szCs w:val="22" pt14:Unid="5711042b51574df6b025672b304e0f5b"/>
              </w:rPr>
            </w:pPr>
            <w:r>
              <w:rPr pt14:Unid="4d5c4a7a2a6f4232bcd91d0df33746c1">
                <w:rFonts w:ascii="Arial" w:hAnsi="Arial" w:eastAsia="Arial" w:cs="Arial" pt14:Unid="7b250b15a7ca4113b33e227c55df21fd"/>
                <w:color w:val="auto" pt14:Unid="91f4b44ce00541389b27d2c128c8bce7"/>
                <w:sz w:val="22" pt14:Unid="f03d1c6d80274ed493c8551670f28b9e"/>
                <w:szCs w:val="22" pt14:Unid="ba8765084fa4401bafce4048e59c5fc2"/>
              </w:rPr>
              <w:t>La clase User.  . . . . . . . . . . . . . . . . . . . . . . . . . . . . . . . . . . .</w:t>
            </w:r>
          </w:p>
        </w:tc>
        <w:tc pt14:Unid="c5021f84c81843e1b7b106d4ef450606" pt14:SHA1Hash="2ac4fea5d5e41761b10276509dbe4d31e4da731c">
          <w:tcPr pt14:Unid="ccac2d39c49b4aeaad487e4da069281b">
            <w:tcW w:w="380" w:type="dxa" pt14:Unid="1b7aefb43441411798cad7cd1568ee20"/>
            <w:vAlign w:val="bottom" pt14:Unid="32f4912bd96d4ca692b620728e47ebad"/>
          </w:tcPr>
          <w:p pt14:Unid="97c95e8fef0a47e5bbbbced6c2dcd5e8">
            <w:pPr pt14:Unid="fb29605c295440669bab999f7eb7e446">
              <w:spacing w:after="0" pt14:Unid="950c73c2995f4de9bfb4e72323b7fb37"/>
              <w:jc w:val="right" pt14:Unid="a6dbc6a077564857b80b261d74bc1de2"/>
              <w:rPr pt14:Unid="cbf7166bfe4543a9ab48d4070d9323da">
                <w:color w:val="auto" pt14:Unid="141eaa8980784cf59aa2cf551418c075"/>
                <w:sz w:val="20" pt14:Unid="5ae857bb5c574c709372f3789358a215"/>
                <w:szCs w:val="20" pt14:Unid="49ccb1b9c3db4868a1ebb59092113d0b"/>
              </w:rPr>
            </w:pPr>
            <w:r>
              <w:rPr pt14:Unid="e0c8983ccbaa4557aa422ec9b2417e9c">
                <w:rFonts w:ascii="Arial" w:hAnsi="Arial" w:eastAsia="Arial" w:cs="Arial" pt14:Unid="ad730f827f5348f9b43f9108e2e8648a"/>
                <w:color w:val="auto" pt14:Unid="8af80d814cbd4f07b0ac2714ba6f2faa"/>
                <w:sz w:val="22" pt14:Unid="0beaebe177f7413c89257ed332a5a1bf"/>
                <w:szCs w:val="22" pt14:Unid="05b1a5cf32a34a57a99370241c584924"/>
              </w:rPr>
              <w:t>35</w:t>
            </w:r>
          </w:p>
        </w:tc>
      </w:tr>
      <w:tr pt14:Unid="76284a49f9a84845b46f49cfd8fe5922" pt14:CorrelatedSHA1Hash="0bd50618c61df22d9fb1830662a486aeb6e4d7a5" pt14:SHA1Hash="0bd50618c61df22d9fb1830662a486aeb6e4d7a5" pt14:StructureSHA1Hash="de1562127f350fb184ee4779afd4cbe86053b506">
        <w:trPr pt14:Unid="eff525581ebe457d881456e89d13f5d2">
          <w:trHeight w:val="275" pt14:Unid="837541781c224ae0809aee8d70cd4f37"/>
        </w:trPr>
        <w:tc pt14:Unid="a2450b31d4c247788aa647d583b4e910" pt14:SHA1Hash="cbea47ee70275e60d844f14abc417a32ca74ea22">
          <w:tcPr pt14:Unid="50099033aaaa4dcb83bb7a65373bb962">
            <w:tcW w:w="440" w:type="dxa" pt14:Unid="c3c409af62934c1fa033499dc8154f69"/>
            <w:vAlign w:val="bottom" pt14:Unid="c916b89e5c5640d883402a6e21996eed"/>
          </w:tcPr>
          <w:p pt14:Unid="19f037bd5786409c8c54f1928581ae53">
            <w:pPr pt14:Unid="d8edcea46df64acd9a736be243f0ad8c">
              <w:spacing w:after="0" pt14:Unid="03fb8e44da6445099b8316414148bcb1"/>
              <w:rPr pt14:Unid="578bb742933b4233a217c45caad23129">
                <w:rFonts w:ascii="Arial" w:hAnsi="Arial" w:eastAsia="Arial" w:cs="Arial" pt14:Unid="f6a1c625500b4e00a84dc89afb0f6517"/>
                <w:color w:val="auto" pt14:Unid="f54d35abbef44bcfa1ad22836623e98d"/>
                <w:sz w:val="22" pt14:Unid="17f6193aa5c74eb18729642c24f49baa"/>
                <w:szCs w:val="22" pt14:Unid="1ec118be22c147ec8cff1b8759e96845"/>
              </w:rPr>
            </w:pPr>
            <w:r>
              <w:rPr pt14:Unid="a82812ad1a344ccda62e68b88901d0bc">
                <w:rFonts w:ascii="Arial" w:hAnsi="Arial" w:eastAsia="Arial" w:cs="Arial" pt14:Unid="80d8c1a93b7a4b02b5fa85f77ad4b298"/>
                <w:color w:val="auto" pt14:Unid="24809972afc940e5bb5e77660e8588b8"/>
                <w:sz w:val="22" pt14:Unid="2e53ca17d1784ca6bc466a537fdfd9d5"/>
                <w:szCs w:val="22" pt14:Unid="0ed1e0a269ee410bb796adb9416efb5a"/>
              </w:rPr>
              <w:t>6.7</w:t>
            </w:r>
          </w:p>
        </w:tc>
        <w:tc pt14:Unid="8e84178777424e0f9f6b48c97d09cbf3" pt14:SHA1Hash="c13e81dfde756f41f9d6bd69df1782ce399820e6">
          <w:tcPr pt14:Unid="4a0c3b2f3e6b40afa23f356da317a6aa">
            <w:tcW w:w="7360" w:type="dxa" pt14:Unid="f0cfacb18f4b4d8db6053f9eedb2391c"/>
            <w:vAlign w:val="bottom" pt14:Unid="f1d33b578cc5498a8aa49ca0824a2f5e"/>
          </w:tcPr>
          <w:p pt14:Unid="49569d7c6b2d4002895bc4db11ab1a6f">
            <w:pPr pt14:Unid="006f951ee81d49e1ae60036e4f08e0a0">
              <w:spacing w:after="0" pt14:Unid="2d680941afd84a569e379f671f1e929a"/>
              <w:ind w:left="60" pt14:Unid="8a3aa35b4b7a420693baf344d666463f"/>
              <w:rPr pt14:Unid="c4a6d5c567c9440993d65772381654e0">
                <w:rFonts w:ascii="Arial" w:hAnsi="Arial" w:eastAsia="Arial" w:cs="Arial" pt14:Unid="89c845c685eb4acfa07aa0437a92dbb9"/>
                <w:color w:val="auto" pt14:Unid="1db66f57378a4c88b007843f66e6221c"/>
                <w:sz w:val="22" pt14:Unid="b6565b9ee2a84faf8679832665bbb56b"/>
                <w:szCs w:val="22" pt14:Unid="ea884acbf565429787344f33e3c3f065"/>
              </w:rPr>
            </w:pPr>
            <w:r>
              <w:rPr pt14:Unid="1c771b77aa0d49e2b757bbb2fa231a03">
                <w:rFonts w:ascii="Arial" w:hAnsi="Arial" w:eastAsia="Arial" w:cs="Arial" pt14:Unid="914c207f04a04607be9986a441807105"/>
                <w:color w:val="auto" pt14:Unid="908f6c1b64ea4defa12e1c79a89a73a3"/>
                <w:sz w:val="22" pt14:Unid="3b7e154a5c944748885a8370586d6f48"/>
                <w:szCs w:val="22" pt14:Unid="f55c2e0f8e2c4ea9893ba59f0e7a2b9b"/>
              </w:rPr>
              <w:t>Tablas creadas por ASP.NET Core Identity.  . . . . . . . . . . . . . . . . . .</w:t>
            </w:r>
          </w:p>
        </w:tc>
        <w:tc pt14:Unid="002d20f98d064361a256f86572c86db2" pt14:SHA1Hash="b41e08c48704ecb4f3fc0472cbb2696263c9265d">
          <w:tcPr pt14:Unid="f14f0865dd9c4cdcbcac15ffa3f6f1f4">
            <w:tcW w:w="380" w:type="dxa" pt14:Unid="d2e79773424240d591d55cb79bcdb342"/>
            <w:vAlign w:val="bottom" pt14:Unid="fbd3371cb5334acd9e309d5bb37310a2"/>
          </w:tcPr>
          <w:p pt14:Unid="cfa5c4f01e1d47b7bf1b41f673c711fb">
            <w:pPr pt14:Unid="7fd3b7a1a19a41a390ea4590c1baef85">
              <w:spacing w:after="0" pt14:Unid="760fe30326ff4d34a9df351cd0425b19"/>
              <w:jc w:val="right" pt14:Unid="f42f3081269543fca03c97ff004d9ee0"/>
              <w:rPr pt14:Unid="b74041e71e5c4f988f50badb49bea729">
                <w:color w:val="auto" pt14:Unid="24e01e49162c474f8f3fa880cd8f2bf5"/>
                <w:sz w:val="20" pt14:Unid="7fe2cd8e072841339ad7257c7b0b784f"/>
                <w:szCs w:val="20" pt14:Unid="8bed5209a9aa4b6d8de53954cdaa88d5"/>
              </w:rPr>
            </w:pPr>
            <w:r>
              <w:rPr pt14:Unid="9c932e4130cc489b9a558996e66645b2">
                <w:rFonts w:ascii="Arial" w:hAnsi="Arial" w:eastAsia="Arial" w:cs="Arial" pt14:Unid="63bd15da0fb344cf9bc55ac64f516745"/>
                <w:color w:val="auto" pt14:Unid="36557c48e68e402aae31c7ba57ae15f8"/>
                <w:sz w:val="22" pt14:Unid="1127120818f4423eaa8a89a9664fe374"/>
                <w:szCs w:val="22" pt14:Unid="6536c93abaf943988dd3ca96f093649f"/>
              </w:rPr>
              <w:t>36</w:t>
            </w:r>
          </w:p>
        </w:tc>
      </w:tr>
      <w:tr pt14:Unid="76610535296741da89aea2746ba53ef8" pt14:CorrelatedSHA1Hash="ad0ea4a5780566b25e00675db0a6d51abc990553" pt14:SHA1Hash="ad0ea4a5780566b25e00675db0a6d51abc990553" pt14:StructureSHA1Hash="de1562127f350fb184ee4779afd4cbe86053b506">
        <w:trPr pt14:Unid="c6bd9bb939b24fec955ff529487e73ee">
          <w:trHeight w:val="275" pt14:Unid="c275625e12404e85875668167638a0d3"/>
        </w:trPr>
        <w:tc pt14:Unid="f0979c2c56cb4dd68cd0e7ccf0692adf" pt14:SHA1Hash="0e3201141f0969c377e1486466279d04b2c5a8ac">
          <w:tcPr pt14:Unid="e59e676839194ec88cba36c91c0e9f2d">
            <w:tcW w:w="440" w:type="dxa" pt14:Unid="76ce0c07482a4ab78d353c2f87d963fa"/>
            <w:vAlign w:val="bottom" pt14:Unid="6792c147cafa4a35b243127dcef58a56"/>
          </w:tcPr>
          <w:p pt14:Unid="1007cb588bba41b9813ccb6aa886d1e2">
            <w:pPr pt14:Unid="fa6a391de38c4ca3b5d8dc391fc4c6b0">
              <w:spacing w:after="0" pt14:Unid="f3a25f2cf73b488ba83dc2ee69014b11"/>
              <w:rPr pt14:Unid="9096d8932b224c31964d7dbc996cdd83">
                <w:rFonts w:ascii="Arial" w:hAnsi="Arial" w:eastAsia="Arial" w:cs="Arial" pt14:Unid="37b6e96545924cbd9cc16b28476fb7dc"/>
                <w:color w:val="auto" pt14:Unid="b41a87c5d74a41b3bac13e1b211ddba8"/>
                <w:sz w:val="22" pt14:Unid="1be7b9fefaf844c9ae5113f3e3c02d82"/>
                <w:szCs w:val="22" pt14:Unid="b3c32ee0cbf749258b7ccb87069673ec"/>
              </w:rPr>
            </w:pPr>
            <w:r>
              <w:rPr pt14:Unid="339fdff3708a4035bef3973297f2f9e2">
                <w:rFonts w:ascii="Arial" w:hAnsi="Arial" w:eastAsia="Arial" w:cs="Arial" pt14:Unid="2ed8704b7bc94d07b901a8a3d0d15582"/>
                <w:color w:val="auto" pt14:Unid="b88efc231cb6471f86bcfe9eb538a1e5"/>
                <w:sz w:val="22" pt14:Unid="a7a75e8c5e024302b16c6bd222a2696f"/>
                <w:szCs w:val="22" pt14:Unid="0d0c29bf084f4ac7984779e95035d361"/>
              </w:rPr>
              <w:t>6.8</w:t>
            </w:r>
          </w:p>
        </w:tc>
        <w:tc pt14:Unid="833f180083714ef2b32b410441edaeed" pt14:SHA1Hash="4a2821cadec5a3f172e3fb05c3a4fbfc808cf788">
          <w:tcPr pt14:Unid="cc8429dae6a94d1194ef058fbce6cc28">
            <w:tcW w:w="7360" w:type="dxa" pt14:Unid="3b115916b4dd4f52b36a52ca145b95ea"/>
            <w:vAlign w:val="bottom" pt14:Unid="060275c4949f4d4fbb5ece2b6f1960d1"/>
          </w:tcPr>
          <w:p pt14:Unid="f2c14ae4442644a4b0bf740f2ec566b7">
            <w:pPr pt14:Unid="3c71454e797247cbb0efc192e8ec5086">
              <w:spacing w:after="0" pt14:Unid="5aec7f1b0c204f3b98e646b2abf5ff63"/>
              <w:ind w:left="60" pt14:Unid="311b38c8d20d4f249d0c61e5ebf1d14d"/>
              <w:rPr pt14:Unid="6fbc3aeaa67c438cbbf0dbcde2312c1a">
                <w:rFonts w:ascii="Arial" w:hAnsi="Arial" w:eastAsia="Arial" w:cs="Arial" pt14:Unid="962d988f020641be99919067bbc3db69"/>
                <w:color w:val="auto" pt14:Unid="58f3d132155b4ff389ea76079b9e8f89"/>
                <w:sz w:val="22" pt14:Unid="d31019d28cd34f0daa544d86d8089afe"/>
                <w:szCs w:val="22" pt14:Unid="57ca0ea2ae2b4bc7988f60a177c4dfa0"/>
              </w:rPr>
            </w:pPr>
            <w:r>
              <w:rPr pt14:Unid="53bb05c9fb5c4db08901bd0ac4523d83">
                <w:rFonts w:ascii="Arial" w:hAnsi="Arial" w:eastAsia="Arial" w:cs="Arial" pt14:Unid="7470337e133c4202abae19201198e87c"/>
                <w:color w:val="auto" pt14:Unid="b894fcf965764275852929b58c167af8"/>
                <w:sz w:val="22" pt14:Unid="9eb616fb4ae1431b84a467ee116fc093"/>
                <w:szCs w:val="22" pt14:Unid="1d1aa5a6fbd34c249262cfd60141a4b7"/>
              </w:rPr>
              <w:t>Ejemplo de métodos de la clase de servicios.  . . . . . . . . . . . . . . . . .</w:t>
            </w:r>
          </w:p>
        </w:tc>
        <w:tc pt14:Unid="c133a08218b147eaab57e9e11a423e5d" pt14:SHA1Hash="b41e08c48704ecb4f3fc0472cbb2696263c9265d">
          <w:tcPr pt14:Unid="328ea46c5d3f4b2e8cb5dbe0c34f15b5">
            <w:tcW w:w="380" w:type="dxa" pt14:Unid="606348814bae46608cef8ec96aff1479"/>
            <w:vAlign w:val="bottom" pt14:Unid="3185e2e26ae54233b9ce033e09d55bb4"/>
          </w:tcPr>
          <w:p pt14:Unid="6e5fc9259ead4f968c37a2c110748b2a">
            <w:pPr pt14:Unid="056cd48c174140ba94330c71b267ee32">
              <w:spacing w:after="0" pt14:Unid="ec1190f2e5fb42d08740e447d564548f"/>
              <w:jc w:val="right" pt14:Unid="f44bc6e179354f94846186221b5dc62a"/>
              <w:rPr pt14:Unid="5abc3f260b1040da9c874fddfcc87d4e">
                <w:color w:val="auto" pt14:Unid="70b0bbed0358432aa9a2a84da82a88e6"/>
                <w:sz w:val="20" pt14:Unid="8c1aa2f67f634c129bf7a7daeda7e3e1"/>
                <w:szCs w:val="20" pt14:Unid="7f9d8a6688b2473a98a9813708781e3a"/>
              </w:rPr>
            </w:pPr>
            <w:r>
              <w:rPr pt14:Unid="1646be46b3e440b385d53f7d6d607788">
                <w:rFonts w:ascii="Arial" w:hAnsi="Arial" w:eastAsia="Arial" w:cs="Arial" pt14:Unid="3ffe3bf3df0344c39d75c6ef189cca82"/>
                <w:color w:val="auto" pt14:Unid="9a3e31310f2e45738a005d3e82c1ba49"/>
                <w:sz w:val="22" pt14:Unid="a65a32fafb8a489992743ab6bb5f7e6a"/>
                <w:szCs w:val="22" pt14:Unid="134de7cb467940049b445857101f0067"/>
              </w:rPr>
              <w:t>36</w:t>
            </w:r>
          </w:p>
        </w:tc>
      </w:tr>
      <w:tr pt14:Unid="7de4f02870984070b0bca9ae7dbed46f" pt14:CorrelatedSHA1Hash="6eba6404517821a8a2e258f62f90e843ea1f5ceb" pt14:SHA1Hash="6eba6404517821a8a2e258f62f90e843ea1f5ceb" pt14:StructureSHA1Hash="de1562127f350fb184ee4779afd4cbe86053b506">
        <w:trPr pt14:Unid="8f8b53a2073d4ac89dd736296574e976">
          <w:trHeight w:val="275" pt14:Unid="e3abb6339a3040d7923818cb8a8e2747"/>
        </w:trPr>
        <w:tc pt14:Unid="13dce99a3437435a85a88e3090b28c72" pt14:SHA1Hash="9f1ce8ce3e09ba5d3a72c536c5b020ace9912b56">
          <w:tcPr pt14:Unid="3268e5b076cd4a3b9048ecb7382f11ce">
            <w:tcW w:w="440" w:type="dxa" pt14:Unid="a8b6825ee13a482eb814989bb5030dfd"/>
            <w:vAlign w:val="bottom" pt14:Unid="9802c2c420ef4c359327a5880104805e"/>
          </w:tcPr>
          <w:p pt14:Unid="84e9270c2bb4447e831ce3b7b1f2857d">
            <w:pPr pt14:Unid="0f63ae6916ef44c28c9998b1a498b158">
              <w:spacing w:after="0" pt14:Unid="ddfe82622250403b80b380d938403f92"/>
              <w:rPr pt14:Unid="3a5f6399b1fb400fab117eba1f057cb0">
                <w:rFonts w:ascii="Arial" w:hAnsi="Arial" w:eastAsia="Arial" w:cs="Arial" pt14:Unid="09c418c278c343f2b3c72389ba01976b"/>
                <w:color w:val="auto" pt14:Unid="d992c22ac0014207b1cc39e6197d4443"/>
                <w:sz w:val="22" pt14:Unid="0a06ee04f2ca4d6f90a448759f29a264"/>
                <w:szCs w:val="22" pt14:Unid="9e9c7987ba1740eeb3191b50766a567f"/>
              </w:rPr>
            </w:pPr>
            <w:r>
              <w:rPr pt14:Unid="8fbafd7aae3c4f1a84c1167e57fd921e">
                <w:rFonts w:ascii="Arial" w:hAnsi="Arial" w:eastAsia="Arial" w:cs="Arial" pt14:Unid="23a9e9904cba4320b87cd9a7d7a8c3dd"/>
                <w:color w:val="auto" pt14:Unid="a768d9c8f2254e57a582287db59ba142"/>
                <w:sz w:val="22" pt14:Unid="efd9d5f230174c37ad0e7881cdf8b37c"/>
                <w:szCs w:val="22" pt14:Unid="79d218100587438c8834fd877e199409"/>
              </w:rPr>
              <w:t>6.9</w:t>
            </w:r>
          </w:p>
        </w:tc>
        <w:tc pt14:Unid="ecf69c3dd48a4353b39ad408f6a9f782" pt14:SHA1Hash="fa4dd70eb459ec638f523a649656a1f339d53df6">
          <w:tcPr pt14:Unid="f8aa3af4b68a4e6ca8b130a54b07f08f">
            <w:tcW w:w="7360" w:type="dxa" pt14:Unid="a5e7ffe5475440bea52ccbedf127e681"/>
            <w:vAlign w:val="bottom" pt14:Unid="c94e8e1661f242c2881ebcb4f05d2448"/>
          </w:tcPr>
          <w:p pt14:Unid="bc3fc41f2a444e078a471d1122d89a17">
            <w:pPr pt14:Unid="9c8a3f8fdec44cf094c82d790a40e4f5">
              <w:spacing w:after="0" pt14:Unid="5e332094c4294b99992e29a5ab5ac1bc"/>
              <w:ind w:left="60" pt14:Unid="7175fa62b2bc4d3f89d0715b4b527799"/>
              <w:rPr pt14:Unid="05b872f65bc84ead92f599d637e80d29">
                <w:rFonts w:ascii="Arial" w:hAnsi="Arial" w:eastAsia="Arial" w:cs="Arial" pt14:Unid="b69c8f116d5b48adadd66f1c46e6db1d"/>
                <w:color w:val="auto" pt14:Unid="a357a67220c84cb49510bed6faf9b791"/>
                <w:sz w:val="22" pt14:Unid="e896d0e2865247e594d17b1d8703c3ce"/>
                <w:szCs w:val="22" pt14:Unid="5c4a913938be42b0a0d8746538691467"/>
              </w:rPr>
            </w:pPr>
            <w:r>
              <w:rPr pt14:Unid="941a7b31072246858e3c98a8732ee9c8">
                <w:rFonts w:ascii="Arial" w:hAnsi="Arial" w:eastAsia="Arial" w:cs="Arial" pt14:Unid="e02e807dda49492caa909986e2feb960"/>
                <w:color w:val="auto" pt14:Unid="b8f6f5a552624c3e8d8c2601ebe747a5"/>
                <w:sz w:val="22" pt14:Unid="8505c230e4bb426fbfd098e7fda039c8"/>
                <w:szCs w:val="22" pt14:Unid="b4037ede364c4012af0867291d9a1170"/>
              </w:rPr>
              <w:t>Pieza de código para añadir la autenticación usando tokens JWT.  . . . . .</w:t>
            </w:r>
          </w:p>
        </w:tc>
        <w:tc pt14:Unid="00e8ff399e0e4dfc8ec2c69fb05fa70d" pt14:SHA1Hash="f8e15cf2bb5d74d77a59558f63e1a2ef88bfd45a">
          <w:tcPr pt14:Unid="05f0df6689174019b73b5f6318d85b11">
            <w:tcW w:w="380" w:type="dxa" pt14:Unid="6c000c4fe7df48dbac7ee6b7f1062ed3"/>
            <w:vAlign w:val="bottom" pt14:Unid="b03212935e844d7f8ab30090601785f8"/>
          </w:tcPr>
          <w:p pt14:Unid="8a8518e3d6424645a4b874af8c02c79b">
            <w:pPr pt14:Unid="f106ac5fc8a04e648bb32f76d07b7c3d">
              <w:spacing w:after="0" pt14:Unid="084dee750c6d42d48b1289fe14d5858f"/>
              <w:jc w:val="right" pt14:Unid="7a54843966e44915870d379fb498a0b4"/>
              <w:rPr pt14:Unid="114766636b6d48e191c0817216a86fbf">
                <w:color w:val="auto" pt14:Unid="78b0bc6fa5e94a0bb7c09e769fb35114"/>
                <w:sz w:val="20" pt14:Unid="abd28e75f03644d69942eeb494f49c3f"/>
                <w:szCs w:val="20" pt14:Unid="4e8a4cf2db574d1a87a76fa26f0dec7f"/>
              </w:rPr>
            </w:pPr>
            <w:r>
              <w:rPr pt14:Unid="01ab2dc313834773b938d17162e793b9">
                <w:rFonts w:ascii="Arial" w:hAnsi="Arial" w:eastAsia="Arial" w:cs="Arial" pt14:Unid="bc48f721e48b4c039c1e6e6c70a5dff8"/>
                <w:color w:val="auto" pt14:Unid="629592678a014b35b9411efe9c07f27e"/>
                <w:sz w:val="22" pt14:Unid="ac1b16a0877a4b72b95774620a0b34d0"/>
                <w:szCs w:val="22" pt14:Unid="93889a961fd24941afbbdb38fb532dd5"/>
              </w:rPr>
              <w:t>37</w:t>
            </w:r>
          </w:p>
        </w:tc>
      </w:tr>
      <w:tr pt14:Unid="43cff0fe782546b09270928b837795db" pt14:CorrelatedSHA1Hash="516803b1eced6b49e2992dc099152a2fb5dca007" pt14:SHA1Hash="516803b1eced6b49e2992dc099152a2fb5dca007" pt14:StructureSHA1Hash="de1562127f350fb184ee4779afd4cbe86053b506">
        <w:trPr pt14:Unid="459649aa5cef44ef87602525e057c592">
          <w:trHeight w:val="275" pt14:Unid="a938c3dd818d4ecea1b47c604068160b"/>
        </w:trPr>
        <w:tc pt14:Unid="81343a1e628544319c59c96759e59f6f" pt14:SHA1Hash="8a8ebd0ba6c833d771bf48d24c6e379292fec3e4">
          <w:tcPr pt14:Unid="e0026347dd254ccbaa95ab1c418a375d">
            <w:tcW w:w="440" w:type="dxa" pt14:Unid="a85a54b1da0242fb819272cef531ed95"/>
            <w:vAlign w:val="bottom" pt14:Unid="a00e36de105e42288302b6648abbff3c"/>
          </w:tcPr>
          <w:p pt14:Unid="df8cafd2dad949f0969c76ff411004f6">
            <w:pPr pt14:Unid="8c726d1aa83645fd8452294740983525">
              <w:spacing w:after="0" pt14:Unid="445f2a64dcd84eb387ad7ef2ce1683c5"/>
              <w:rPr pt14:Unid="f50a55674ab14495aef922b93e7575b8">
                <w:rFonts w:ascii="Arial" w:hAnsi="Arial" w:eastAsia="Arial" w:cs="Arial" pt14:Unid="cd3b1b7fc6124661b9cd2889bd0b92e6"/>
                <w:color w:val="auto" pt14:Unid="bdb9aff71b0a4158943393725de27b5c"/>
                <w:w w:val="97" pt14:Unid="cffc0e8efe3e4a6f854108486e6ae478"/>
                <w:sz w:val="22" pt14:Unid="3b5e4c94ea71491598adc8fe52016bf0"/>
                <w:szCs w:val="22" pt14:Unid="10a723ed5aab4532adc08af8457aff36"/>
              </w:rPr>
            </w:pPr>
            <w:r>
              <w:rPr pt14:Unid="80933e933d5d492c87a4100462e22370">
                <w:rFonts w:ascii="Arial" w:hAnsi="Arial" w:eastAsia="Arial" w:cs="Arial" pt14:Unid="a513035afcbb48cf9ef5991a149d21e0"/>
                <w:color w:val="auto" pt14:Unid="d7e546a6d73947a9bfb056e23b2c7cb0"/>
                <w:w w:val="97" pt14:Unid="66dff47014b649aca96189f22faa0acf"/>
                <w:sz w:val="22" pt14:Unid="7da327ea498d476caf5a089812f880ff"/>
                <w:szCs w:val="22" pt14:Unid="71fb4beaacbc48339f4d14d7be0fd288"/>
              </w:rPr>
              <w:t>6.10</w:t>
            </w:r>
          </w:p>
        </w:tc>
        <w:tc pt14:Unid="5fffb799e5d34c0c82c8f5eb8d82263b" pt14:SHA1Hash="fde3d744deb86595773e4e7020d281081db9c55b">
          <w:tcPr pt14:Unid="6892d4acd575443f84596793b6d1f333">
            <w:tcW w:w="7360" w:type="dxa" pt14:Unid="6f1b148ad32b4356a3b1e0fe26ea4fb3"/>
            <w:vAlign w:val="bottom" pt14:Unid="2df4b983ba084c878b270b53e937fcae"/>
          </w:tcPr>
          <w:p pt14:Unid="e9025dbf0ec048669b476fe921145f8d">
            <w:pPr pt14:Unid="e63e5ec98d224ff881008e54820afc4a">
              <w:spacing w:after="0" pt14:Unid="13fcc8d63f1f4b288ec10d5a7ce451a9"/>
              <w:ind w:left="60" pt14:Unid="c1c464cf72604d4eb61db8aeae826cba"/>
              <w:rPr pt14:Unid="a3724a95bc784838853112543b841130">
                <w:rFonts w:ascii="Arial" w:hAnsi="Arial" w:eastAsia="Arial" w:cs="Arial" pt14:Unid="297f5a73726e4053bee5ef61c2e7e222"/>
                <w:color w:val="auto" pt14:Unid="cce86c41c6bb499c925fc4c2e324b07a"/>
                <w:sz w:val="22" pt14:Unid="d746506bdc5041eebd973354defa848e"/>
                <w:szCs w:val="22" pt14:Unid="4a387a8ea66c4ca183e85a35af309c88"/>
              </w:rPr>
            </w:pPr>
            <w:r>
              <w:rPr pt14:Unid="f4a1ec119d4e45778bf82873535486ae">
                <w:rFonts w:ascii="Arial" w:hAnsi="Arial" w:eastAsia="Arial" w:cs="Arial" pt14:Unid="a6a309399b904f92afa3b70c0d119cad"/>
                <w:color w:val="auto" pt14:Unid="e8dea1ed0f8748c3bccd02b87eb52b1b"/>
                <w:sz w:val="22" pt14:Unid="83d074b954bf4472a96f6e5801e9f401"/>
                <w:szCs w:val="22" pt14:Unid="f7fd7c07abc94963ab182b5652de3af2"/>
              </w:rPr>
              <w:t>Ejemplo de petición HTTP donde se incluye un token de seguridad. . . . .</w:t>
            </w:r>
          </w:p>
        </w:tc>
        <w:tc pt14:Unid="ffb2fb7202f045e38b8c09e66f94b1a1" pt14:SHA1Hash="f8e15cf2bb5d74d77a59558f63e1a2ef88bfd45a">
          <w:tcPr pt14:Unid="df1df2b639834c9398726e9a05336fcb">
            <w:tcW w:w="380" w:type="dxa" pt14:Unid="3efe73e48fed4fd9acd85f435459851b"/>
            <w:vAlign w:val="bottom" pt14:Unid="ac6048fa47724c159a10ef46ac6f1ab2"/>
          </w:tcPr>
          <w:p pt14:Unid="986526a1ff1244389c7f1710ea3c4358">
            <w:pPr pt14:Unid="c794998073594398abeb1bbd9f4928e0">
              <w:spacing w:after="0" pt14:Unid="4a65378a099b44e7b8c040b26750f4f2"/>
              <w:jc w:val="right" pt14:Unid="3c359814c6794ab9a6272218c7b2b0fd"/>
              <w:rPr pt14:Unid="503027189f2848baa26b110d33bf3ed0">
                <w:color w:val="auto" pt14:Unid="9dddfe3cc79d4665b00285f6e7338f4d"/>
                <w:sz w:val="20" pt14:Unid="05af76402c42415898d38cebb3280eb6"/>
                <w:szCs w:val="20" pt14:Unid="076b2997e2da41009c6c0c27ebd76187"/>
              </w:rPr>
            </w:pPr>
            <w:r>
              <w:rPr pt14:Unid="555a47c77d0e4c99ac6402660bfa705d">
                <w:rFonts w:ascii="Arial" w:hAnsi="Arial" w:eastAsia="Arial" w:cs="Arial" pt14:Unid="59b3d56e8f3f4d919c50c1e494fc37f7"/>
                <w:color w:val="auto" pt14:Unid="d1bbd38b9de14401baaeaab06d026b03"/>
                <w:sz w:val="22" pt14:Unid="c9eaac90a2ed41d29630ba5bf8ce810a"/>
                <w:szCs w:val="22" pt14:Unid="5ef4ec5dedc14bb090813b087fb1bd45"/>
              </w:rPr>
              <w:t>37</w:t>
            </w:r>
          </w:p>
        </w:tc>
      </w:tr>
      <w:tr pt14:Unid="d27e263c6e86449bbda92aa54c4861f5" pt14:CorrelatedSHA1Hash="197766e01405fec5039c8ab3cfbaec2d36a3b786" pt14:SHA1Hash="197766e01405fec5039c8ab3cfbaec2d36a3b786" pt14:StructureSHA1Hash="de1562127f350fb184ee4779afd4cbe86053b506">
        <w:trPr pt14:Unid="51e64b17ef4c43d5992023bea279eb15">
          <w:trHeight w:val="275" pt14:Unid="d9462a2c0261426980be90c4e1564bad"/>
        </w:trPr>
        <w:tc pt14:Unid="d871c75bb63b44db83f0a2602b411368" pt14:SHA1Hash="f80b8d74d6e8502cc7040068a6863e5ceba8882b">
          <w:tcPr pt14:Unid="30cc14a0fbe34b0fae9fdd2247f06009">
            <w:tcW w:w="440" w:type="dxa" pt14:Unid="0a8ab7e5d1fa403ea1c8d24ec914f2df"/>
            <w:vAlign w:val="bottom" pt14:Unid="d7fc8b28f3d843e0800bed733e0afac5"/>
          </w:tcPr>
          <w:p pt14:Unid="61fba3faec984ea3b61cd63cea8656ce">
            <w:pPr pt14:Unid="4f75d7bd66d74eb0b693e597718fbaba">
              <w:spacing w:after="0" pt14:Unid="339a9b350f29479880d81d779828cd98"/>
              <w:rPr pt14:Unid="e97b00cf26694a139688c1dc145dab62">
                <w:rFonts w:ascii="Arial" w:hAnsi="Arial" w:eastAsia="Arial" w:cs="Arial" pt14:Unid="330354159bec4a2d969c5feb804bccbb"/>
                <w:color w:val="auto" pt14:Unid="ab35c86a9691477b93dc3ee7d34b9ddb"/>
                <w:w w:val="97" pt14:Unid="9fdea0e05cbd412d9ba68260e6ecc182"/>
                <w:sz w:val="22" pt14:Unid="c158f648ff954dfd861f0bbbc5afb07f"/>
                <w:szCs w:val="22" pt14:Unid="bd08fae218f842e0a126fd1c5dec42d7"/>
              </w:rPr>
            </w:pPr>
            <w:r>
              <w:rPr pt14:Unid="cdabd54812e24a8d8dd45f4039456f96">
                <w:rFonts w:ascii="Arial" w:hAnsi="Arial" w:eastAsia="Arial" w:cs="Arial" pt14:Unid="b7b23f022c5f45fa95356ec9b40d6a7f"/>
                <w:color w:val="auto" pt14:Unid="a81f7ce87fc64c678da1fb25b8d39c06"/>
                <w:w w:val="97" pt14:Unid="acfcbbcb299443b9950165289bc235c5"/>
                <w:sz w:val="22" pt14:Unid="05351d4ca6394c48bf85f9d331160bd7"/>
                <w:szCs w:val="22" pt14:Unid="1c5a8ace4a044ef5a1929c9ffece1d06"/>
              </w:rPr>
              <w:t>6.11</w:t>
            </w:r>
          </w:p>
        </w:tc>
        <w:tc pt14:Unid="0599379b5aba486fb1cdac72c6ca3f0e" pt14:SHA1Hash="ea86d82b15d06159796438710a1b859b9e2db3a0">
          <w:tcPr pt14:Unid="eb7a3526b3ea4be8862afd6e228e1413">
            <w:tcW w:w="7360" w:type="dxa" pt14:Unid="302a867ef0254534a4eb70f29a0eb7ce"/>
            <w:vAlign w:val="bottom" pt14:Unid="a09573fd63ac4ed4a1054abd0c107598"/>
          </w:tcPr>
          <w:p pt14:Unid="5380f3080765457792b2c875c106bad4">
            <w:pPr pt14:Unid="e7f5fc69bdf34638a9f882670bd331d1">
              <w:spacing w:after="0" pt14:Unid="4b950b7a31904e678f29099fb2be1b20"/>
              <w:ind w:left="60" pt14:Unid="fe1b0433be044123b6a175d3e624c7b6"/>
              <w:rPr pt14:Unid="28529b81a7844558a505e25a276c7a51">
                <w:rFonts w:ascii="Arial" w:hAnsi="Arial" w:eastAsia="Arial" w:cs="Arial" pt14:Unid="6304411cbf904994a9f93efebbcbe861"/>
                <w:color w:val="auto" pt14:Unid="0fc0a44bcd224a8b8e58f0c7244bf6f3"/>
                <w:sz w:val="22" pt14:Unid="7c6616f5e63c47a9b833455f4fd9927d"/>
                <w:szCs w:val="22" pt14:Unid="37ffbc99f8e84f459a430462a9aa1dde"/>
              </w:rPr>
            </w:pPr>
            <w:r>
              <w:rPr pt14:Unid="3d87fecf4ea84cb4bf1d6db32e5bf616">
                <w:rFonts w:ascii="Arial" w:hAnsi="Arial" w:eastAsia="Arial" w:cs="Arial" pt14:Unid="165c9e9c3b404f1895b044a3e4b224c4"/>
                <w:color w:val="auto" pt14:Unid="544fe812679643b285d6b04b891a4577"/>
                <w:sz w:val="22" pt14:Unid="9299704c87034e159c253c947992de85"/>
                <w:szCs w:val="22" pt14:Unid="6d0988f25dd1478d861b642b1c69dabb"/>
              </w:rPr>
              <w:t>Creación de una base de datos SQL en Azure. . . . . . . . . . . . . . . . . .</w:t>
            </w:r>
          </w:p>
        </w:tc>
        <w:tc pt14:Unid="be54994f59384e98b25dd3258f7746ce" pt14:SHA1Hash="08892661edb50dc672f0b4ed62d96b2802a75962">
          <w:tcPr pt14:Unid="a0670e70f0c24cbc856e91d69c75a82a">
            <w:tcW w:w="380" w:type="dxa" pt14:Unid="5a24ad2339d94adc821e3d54d0518593"/>
            <w:vAlign w:val="bottom" pt14:Unid="4294cf4c4e204850bf2f8e97ecee77dc"/>
          </w:tcPr>
          <w:p pt14:Unid="28a8f621e553473b9a06fe7fa15a4965">
            <w:pPr pt14:Unid="178ad56ed861496a84c1e3df3cf9b241">
              <w:spacing w:after="0" pt14:Unid="afd04fba8f77414981705367a079066e"/>
              <w:jc w:val="right" pt14:Unid="20094ef3f0174e86807e68690824fe3f"/>
              <w:rPr pt14:Unid="8ed5107e88e240e68b25002f738515f0">
                <w:color w:val="auto" pt14:Unid="1a30ee6d9a6c4d0d92fe536e806927a4"/>
                <w:sz w:val="20" pt14:Unid="a2baf30cecd24e0f8d25800ce2cfe55c"/>
                <w:szCs w:val="20" pt14:Unid="31085e5b6a374271bef217837c1aad92"/>
              </w:rPr>
            </w:pPr>
            <w:r>
              <w:rPr pt14:Unid="a2b660c4d9ff4803a3ce01011dfd1a6b">
                <w:rFonts w:ascii="Arial" w:hAnsi="Arial" w:eastAsia="Arial" w:cs="Arial" pt14:Unid="34ca6e95e9d44996aa52dad124fec6f1"/>
                <w:color w:val="auto" pt14:Unid="cf5f89149cbe4c688dd571054fcb1922"/>
                <w:sz w:val="22" pt14:Unid="7bc80682fc5a416c8ae1ba54654269e9"/>
                <w:szCs w:val="22" pt14:Unid="d69d8b522b6846ca92505a8084950bdb"/>
              </w:rPr>
              <w:t>38</w:t>
            </w:r>
          </w:p>
        </w:tc>
      </w:tr>
      <w:tr pt14:Unid="af3083044d8b41f0943fcb0dfc3b92e6" pt14:CorrelatedSHA1Hash="a021aba1eb51b4ced4cfce17798653561cbca4c5" pt14:SHA1Hash="a021aba1eb51b4ced4cfce17798653561cbca4c5" pt14:StructureSHA1Hash="0888785a3efbd9685becdf069ec87362d9ad505a">
        <w:trPr pt14:Unid="0a50928967c9476e8e16c827ebeba006">
          <w:trHeight w:val="275" pt14:Unid="9e8171d257b84d979a827524d783f27f"/>
        </w:trPr>
        <w:tc pt14:Unid="660eb2d172d34305ab4030ac052f8ace" pt14:SHA1Hash="128acb8e7e7eb61f0f08a55c85d51676b986a8f6">
          <w:tcPr pt14:Unid="2b048205066948768a10a5c6ebf76e27">
            <w:tcW w:w="440" w:type="dxa" pt14:Unid="81aaa9e79c47429fb1542a90df2c2fda"/>
            <w:vAlign w:val="bottom" pt14:Unid="5bdcebc108b74c74a6b5db310026836f"/>
          </w:tcPr>
          <w:p pt14:Unid="5920fc6d450249f6a991a707ee2a9a8d">
            <w:pPr pt14:Unid="1d3eda507d0c4f9081cba7d4b6cc12d3">
              <w:spacing w:after="0" pt14:Unid="f8fe127028e24a66984ab286a98191da"/>
              <w:rPr pt14:Unid="560249703c664b2f98f93828cbdf4ec4">
                <w:rFonts w:ascii="Arial" w:hAnsi="Arial" w:eastAsia="Arial" w:cs="Arial" pt14:Unid="d2563c9ad361465aa85f7bd7d40ebc50"/>
                <w:color w:val="auto" pt14:Unid="55639968819844fabdb4bad506c25a2a"/>
                <w:w w:val="97" pt14:Unid="e38476173aae4988bc83545a88c502ab"/>
                <w:sz w:val="22" pt14:Unid="7a6137280a5444b2a129b8cf0220c19a"/>
                <w:szCs w:val="22" pt14:Unid="f7e5c4825b0a42a8878892e2a84f1652"/>
              </w:rPr>
            </w:pPr>
            <w:r>
              <w:rPr pt14:Unid="c1972a9a09524784bc677ce02663242a">
                <w:rFonts w:ascii="Arial" w:hAnsi="Arial" w:eastAsia="Arial" w:cs="Arial" pt14:Unid="eb457f2ebb3a458aaad0884f1cc79430"/>
                <w:color w:val="auto" pt14:Unid="00f64dda157f40528d82d3f3cf927e2c"/>
                <w:w w:val="97" pt14:Unid="b7471316373a45baaf2cb0a82f535164"/>
                <w:sz w:val="22" pt14:Unid="5925e1154ef24124b16f6b711c1d0378"/>
                <w:szCs w:val="22" pt14:Unid="41edda78a20241979fddcc31dffd897a"/>
              </w:rPr>
              <w:t>6.12</w:t>
            </w:r>
          </w:p>
        </w:tc>
        <w:tc pt14:Unid="cd0ef167d40941b68bf46681993f3c94" pt14:SHA1Hash="a88d3e634446301c53e7474f1419a262614d8aa7">
          <w:tcPr pt14:Unid="9bb73c79c76b49d08a31f9fede9ca223">
            <w:tcW w:w="7360" w:type="dxa" pt14:Unid="e5bcb048460547aaa84b8ea49b5609d5"/>
            <w:vAlign w:val="bottom" pt14:Unid="39168d580dca4b3fa531f2281356cdc8"/>
          </w:tcPr>
          <w:p pt14:Unid="893dabe7c8e14b25a271d0ced8d8097f">
            <w:pPr pt14:Unid="bcb022abc23c4bddbd3c8a62005ffc25">
              <w:spacing w:after="0" pt14:Unid="c16e3f7f23d14ad0a97a8db3e3ece361"/>
              <w:ind w:left="60" pt14:Unid="21fdd9a1d2aa480e8c546a900eb655db"/>
              <w:rPr pt14:Unid="84fa7d1a172d4656a6c0c851b53e5137">
                <w:rFonts w:ascii="Arial" w:hAnsi="Arial" w:eastAsia="Arial" w:cs="Arial" pt14:Unid="5c2dc4e3db4d43429fb6138962bcc7b9"/>
                <w:color w:val="auto" pt14:Unid="6a2fa10f5c6b48e8addc07ccd3c0830d"/>
                <w:w w:val="99" pt14:Unid="1c1f12b578bf4eb893e31e164a530e25"/>
                <w:sz w:val="22" pt14:Unid="fba98dea34074ce399c14ff1dca9a860"/>
                <w:szCs w:val="22" pt14:Unid="fe1cf0b0f5904753a1b80fb6e7801a51"/>
              </w:rPr>
            </w:pPr>
            <w:r>
              <w:rPr pt14:Unid="aab7dcb207c94d7b95d3cfd9fcaf7f6e">
                <w:rFonts w:ascii="Arial" w:hAnsi="Arial" w:eastAsia="Arial" w:cs="Arial" pt14:Unid="073fe1b95502453aa5b5d1915693b387"/>
                <w:color w:val="auto" pt14:Unid="dbbb1361f68343379a5a080a3a492784"/>
                <w:w w:val="99" pt14:Unid="944d5cfc80c440e39dac914876c8d799"/>
                <w:sz w:val="22" pt14:Unid="36e9d3c51142470dbd6c9108616d32a8"/>
                <w:szCs w:val="22" pt14:Unid="7817d50a5e8c463d93b4e57b402cabdc"/>
              </w:rPr>
              <w:t>Configuración del contexto de la capa de persistencia para apuntar a la BD</w:t>
            </w:r>
          </w:p>
        </w:tc>
        <w:tc pt14:Unid="44ac0c8bc8c841a681598689e058dac8" pt14:SHA1Hash="b90b8e947d8c3b09e63df8bfa3bb13cebd6bd22d">
          <w:tcPr pt14:Unid="596fc30f867d4009900f80a27ec9e1da">
            <w:tcW w:w="380" w:type="dxa" pt14:Unid="487f205db068444b8ccbc72284f285a6"/>
            <w:vAlign w:val="bottom" pt14:Unid="1097aef2e70248ffb8d9ceb4684f8487"/>
          </w:tcPr>
          <w:p pt14:Unid="1e3b35720ddf4335881c532f0d741454">
            <w:pPr pt14:Unid="a1b926613c09457890c945b69a8e3d2b">
              <w:spacing w:after="0" pt14:Unid="cafa90bcb5be4be7b6a37297814bdb09"/>
              <w:rPr pt14:Unid="cf86273c8b5b410890e0726cbd213a04">
                <w:color w:val="auto" pt14:Unid="3821342ad58d419ca6bba002af2128eb"/>
                <w:sz w:val="23" pt14:Unid="da373b5086d5470a8eca28d79697d9d6"/>
                <w:szCs w:val="23" pt14:Unid="fc400a747bd145048af874e443ac9d55"/>
              </w:rPr>
            </w:pPr>
          </w:p>
        </w:tc>
      </w:tr>
      <w:tr pt14:Unid="6168a0ba3b064252a98f0ece3c3abaa7" pt14:CorrelatedSHA1Hash="cd326b98e1cb9697ac6ae47809aa72c2cb34c16a" pt14:SHA1Hash="cd326b98e1cb9697ac6ae47809aa72c2cb34c16a" pt14:StructureSHA1Hash="b2900a589a9d249993cb21eaf53d48bfee1b7c28">
        <w:trPr pt14:Unid="f755f845ba8c40caaf045a0f63e70ca5">
          <w:trHeight w:val="271" pt14:Unid="f96ce56eb91a41d496acc7f09ad4b758"/>
        </w:trPr>
        <w:tc pt14:Unid="6af58fbdfbd74aeb89778abc7077f72b" pt14:SHA1Hash="b90b8e947d8c3b09e63df8bfa3bb13cebd6bd22d">
          <w:tcPr pt14:Unid="45e185c8a106446e92abe3b61d5fadf7">
            <w:tcW w:w="440" w:type="dxa" pt14:Unid="3e1e3034381346018ad7350cbd88db8e"/>
            <w:vAlign w:val="bottom" pt14:Unid="9b4d55d07d8f45bb88d914f3e423dcb9"/>
          </w:tcPr>
          <w:p pt14:Unid="a3da2385b4464b69a516e623d252de15">
            <w:pPr pt14:Unid="187e0b12d32e4117a6241893681cee79">
              <w:spacing w:after="0" pt14:Unid="422ac5e1128b42a58a05f333a083853d"/>
              <w:rPr pt14:Unid="c542abe566a444f6af56eba5bba931bf">
                <w:color w:val="auto" pt14:Unid="8c5ea3b54d5c46fcaa8204171506a268"/>
                <w:sz w:val="23" pt14:Unid="952e08c5768d4fd89a89ae5567a6d261"/>
                <w:szCs w:val="23" pt14:Unid="59064a572fa3408da67fb73b544b5e58"/>
              </w:rPr>
            </w:pPr>
          </w:p>
        </w:tc>
        <w:tc pt14:Unid="d8f17043926d4c548ec89ed247e9a458" pt14:SHA1Hash="2cf7f82e5c740e4d93b119ae8c3f9fecca02e5b2">
          <w:tcPr pt14:Unid="57a87143d2764f2cb6009380cee00831">
            <w:tcW w:w="7360" w:type="dxa" pt14:Unid="5d294ff134174d3c81bc316f366b9c27"/>
            <w:vAlign w:val="bottom" pt14:Unid="40cc9a8e793c4931a2cf72ea60b87e53"/>
          </w:tcPr>
          <w:p pt14:Unid="1b68c4e66d9b47bb9f8d47ac1e974bfb">
            <w:pPr pt14:Unid="aa8f54c1413e4c8daaa6ce61bd247444">
              <w:spacing w:after="0" pt14:Unid="b2b78e862ea7411e9c568777423ab4ac"/>
              <w:ind w:left="60" pt14:Unid="d4238ee18e4b4a9a90262d243e8e62a5"/>
              <w:rPr pt14:Unid="ee6e3bb6d739491ebde9ed9f386786a6">
                <w:rFonts w:ascii="Arial" w:hAnsi="Arial" w:eastAsia="Arial" w:cs="Arial" pt14:Unid="5f04c57fd9564d3da07f46ebf54306e1"/>
                <w:color w:val="auto" pt14:Unid="88cbbeffd95f41bf8f4845e7c70d74af"/>
                <w:sz w:val="22" pt14:Unid="1db29983031b4f18a1f3bb77f0a59ac4"/>
                <w:szCs w:val="22" pt14:Unid="8e1e6606d9e749f0b28af2d0af03ad3d"/>
              </w:rPr>
            </w:pPr>
            <w:r>
              <w:rPr pt14:Unid="2f1b6ea83a894fd189aa5585eed0b347">
                <w:rFonts w:ascii="Arial" w:hAnsi="Arial" w:eastAsia="Arial" w:cs="Arial" pt14:Unid="2f694ab0238c4cecb9e03b74488cee53"/>
                <w:color w:val="auto" pt14:Unid="4738d1f1070143ff943a6d407d4630fc"/>
                <w:sz w:val="22" pt14:Unid="f1cb5ad5260a4e02bf15a970264dd6bc"/>
                <w:szCs w:val="22" pt14:Unid="6fd2276ff8d4408aa02de54f39d44db5"/>
              </w:rPr>
              <w:t>en Azure. . . . . . . . . . . . . . . . . . . . . . . . . . . . . . . . . . . . . . .</w:t>
            </w:r>
          </w:p>
        </w:tc>
        <w:tc pt14:Unid="0d8089d21d1e4dc19adb067153828969" pt14:SHA1Hash="08892661edb50dc672f0b4ed62d96b2802a75962">
          <w:tcPr pt14:Unid="d2039776b34a40b3b5376d8250f9be6b">
            <w:tcW w:w="380" w:type="dxa" pt14:Unid="926d0c53395b4b0cb828c37c6f642c25"/>
            <w:vAlign w:val="bottom" pt14:Unid="3d980bf5eb464813bd2fe8f96d82869c"/>
          </w:tcPr>
          <w:p pt14:Unid="b0bf2fd88521416ea7cde71fc13433fe">
            <w:pPr pt14:Unid="6a91b0a6c73f4832a57ec123734d7cd0">
              <w:spacing w:after="0" pt14:Unid="b82c6689ecb64cd6b301fabaa57e98fc"/>
              <w:jc w:val="right" pt14:Unid="d45261ea8b584b76a75775275c7c58db"/>
              <w:rPr pt14:Unid="26d005d94af04ef6bc76add7b5b2d066">
                <w:color w:val="auto" pt14:Unid="dea03a1dc2e84342a8306c9561267b5f"/>
                <w:sz w:val="20" pt14:Unid="5e3d2c6363b64416b14cb7f7efa50e78"/>
                <w:szCs w:val="20" pt14:Unid="77449b0c554d4c78a3ea71c7e6357988"/>
              </w:rPr>
            </w:pPr>
            <w:r>
              <w:rPr pt14:Unid="4b977c0066c24d6e91cc36a6a1bf6285">
                <w:rFonts w:ascii="Arial" w:hAnsi="Arial" w:eastAsia="Arial" w:cs="Arial" pt14:Unid="d90682e4a03b4f919246f46849c3a18c"/>
                <w:color w:val="auto" pt14:Unid="bbc4170da50447f5926eb8cdde465de4"/>
                <w:sz w:val="22" pt14:Unid="988c1555b0c1460690e03c5876fa4a89"/>
                <w:szCs w:val="22" pt14:Unid="629f1cf8bb864dff976c15f478d09efc"/>
              </w:rPr>
              <w:t>38</w:t>
            </w:r>
          </w:p>
        </w:tc>
      </w:tr>
      <w:tr pt14:Unid="73332339f6454c6588b0898289ead1a5" pt14:CorrelatedSHA1Hash="1cd9c25bf35a040f5257d5086af3fbbb1cb8020a" pt14:SHA1Hash="1cd9c25bf35a040f5257d5086af3fbbb1cb8020a" pt14:StructureSHA1Hash="de1562127f350fb184ee4779afd4cbe86053b506">
        <w:trPr pt14:Unid="95a2bb9cbbbb45af87d0c73b6cc4235b">
          <w:trHeight w:val="275" pt14:Unid="987f2e0493b040ba9772791d28f0ebea"/>
        </w:trPr>
        <w:tc pt14:Unid="ff34223b8a564c6e8514c8f018b785f1" pt14:SHA1Hash="ad5d67bec187d2355c36bbfe78a8602bc5b2f028">
          <w:tcPr pt14:Unid="43004edf0bff4f65b3b9fe2fed75b227">
            <w:tcW w:w="440" w:type="dxa" pt14:Unid="6e9263c654644ed8924b3e032c70e781"/>
            <w:vAlign w:val="bottom" pt14:Unid="f670481c9482491090a8e443252af50e"/>
          </w:tcPr>
          <w:p pt14:Unid="91b068c8e40c47cc91b114092f416d00">
            <w:pPr pt14:Unid="e28919ec003c421e89176f25d9fd23cd">
              <w:spacing w:after="0" pt14:Unid="07089313bdd24cb39dfd26cf3f4af9f3"/>
              <w:rPr pt14:Unid="50a4863cf8e04e86bcfd53ea324f680f">
                <w:rFonts w:ascii="Arial" w:hAnsi="Arial" w:eastAsia="Arial" w:cs="Arial" pt14:Unid="411610898cf74b0797613f4a224a5c85"/>
                <w:color w:val="auto" pt14:Unid="7e887eb934fc4fcf85c92bfeca693836"/>
                <w:w w:val="97" pt14:Unid="0fc3c3f6fc9a4555aea5d7b7f8f8581f"/>
                <w:sz w:val="22" pt14:Unid="01ec5c295733492988a1300c0455f582"/>
                <w:szCs w:val="22" pt14:Unid="48da3a844ce34b4f9671b7dc6fffd6ef"/>
              </w:rPr>
            </w:pPr>
            <w:r>
              <w:rPr pt14:Unid="249cbf15331f4d6b8c0ce63d7b431982">
                <w:rFonts w:ascii="Arial" w:hAnsi="Arial" w:eastAsia="Arial" w:cs="Arial" pt14:Unid="f381a60d47e943bc891138bb9c652b4a"/>
                <w:color w:val="auto" pt14:Unid="a3e603d154f74b8c8023ca5ac0532f3f"/>
                <w:w w:val="97" pt14:Unid="0e4d5f68b5dc412bbb3a8c9a48801a18"/>
                <w:sz w:val="22" pt14:Unid="d01c1d2741a64cdbaa8a502c9c3acfc1"/>
                <w:szCs w:val="22" pt14:Unid="06e8ae2683de433a9185f969f7bfeb08"/>
              </w:rPr>
              <w:t>6.13</w:t>
            </w:r>
          </w:p>
        </w:tc>
        <w:tc pt14:Unid="c90287ae35b744a9bc2036514693c656" pt14:SHA1Hash="308885751abc578eeb3cd795fc2d3e1358cbea6e">
          <w:tcPr pt14:Unid="42322303d2594c53aeedbd09da83e7a8">
            <w:tcW w:w="7360" w:type="dxa" pt14:Unid="3a587d98bada4b5dbc168f306b19fd5f"/>
            <w:vAlign w:val="bottom" pt14:Unid="f8e66779c2a44f9d9e45d72033b83bc7"/>
          </w:tcPr>
          <w:p pt14:Unid="4fa90a700c71470182356ce82bd2f1cf">
            <w:pPr pt14:Unid="b5e5e93fb0364f23b26c84d323c02e15">
              <w:spacing w:after="0" pt14:Unid="a968af32155848f09c16fa6e5e0c4a23"/>
              <w:ind w:left="60" pt14:Unid="98d6ba19d5d64f57bd717fc234f63ae8"/>
              <w:rPr pt14:Unid="2e24d34c5142436c8806b6342c55571c">
                <w:rFonts w:ascii="Arial" w:hAnsi="Arial" w:eastAsia="Arial" w:cs="Arial" pt14:Unid="efc1d401225b4fad8c19105fdb39e93f"/>
                <w:color w:val="auto" pt14:Unid="a5a91640b51044b683f2c4effeea9b24"/>
                <w:sz w:val="22" pt14:Unid="d49b50748c194daabb561100b3e1e26a"/>
                <w:szCs w:val="22" pt14:Unid="18fc13e91fdd41ecaeb773eefa07035b"/>
              </w:rPr>
            </w:pPr>
            <w:r>
              <w:rPr pt14:Unid="f44bdc05fd734b52b0fae8eb96f7816c">
                <w:rFonts w:ascii="Arial" w:hAnsi="Arial" w:eastAsia="Arial" w:cs="Arial" pt14:Unid="c4d5166822024a36bb73194277ed42fb"/>
                <w:color w:val="auto" pt14:Unid="dbdb0a5adf62494eb18e3f8298c68a0d"/>
                <w:sz w:val="22" pt14:Unid="b9d86cc808db4722af9c9367e5691906"/>
                <w:szCs w:val="22" pt14:Unid="1ea42421ad464ade8efd968afc234cfb"/>
              </w:rPr>
              <w:t>Clase ShopContext. . . . . . . . . . . . . . . . . . . . . . . . . . . . . . . . .</w:t>
            </w:r>
          </w:p>
        </w:tc>
        <w:tc pt14:Unid="ca3f153a282045c0a8bc492122e9bf9f" pt14:SHA1Hash="64c00b8aef15f0befe871a259796ace5c54f38d1">
          <w:tcPr pt14:Unid="767afd9287704578835d663ff9760100">
            <w:tcW w:w="380" w:type="dxa" pt14:Unid="73e6105b7a5148ee877e03408497fbd0"/>
            <w:vAlign w:val="bottom" pt14:Unid="a02181ca618a4f7885e6ca11ba63eec9"/>
          </w:tcPr>
          <w:p pt14:Unid="3e0f75db79f74674971591c978534925">
            <w:pPr pt14:Unid="f19858ce1a134760a0a0d5b719c321a5">
              <w:spacing w:after="0" pt14:Unid="caae2925c6874b34a9bbc63d1c594623"/>
              <w:jc w:val="right" pt14:Unid="0ebc9038a03548d0a9c56d07e550bf88"/>
              <w:rPr pt14:Unid="c19b39658061464c8bca783370950a2b">
                <w:color w:val="auto" pt14:Unid="b7160d50c1cf4a3283a866a51d6e51a4"/>
                <w:sz w:val="20" pt14:Unid="378778a1674c4b4c808baa68d56200ba"/>
                <w:szCs w:val="20" pt14:Unid="edbd6bcdb0744a4188cde7d0dabe82dc"/>
              </w:rPr>
            </w:pPr>
            <w:r>
              <w:rPr pt14:Unid="3a78dbb9bd084d4aa122d3de720896f8">
                <w:rFonts w:ascii="Arial" w:hAnsi="Arial" w:eastAsia="Arial" w:cs="Arial" pt14:Unid="fb530fcfd3ab4652ab706efd032d8d1d"/>
                <w:color w:val="auto" pt14:Unid="1f6e47c01c6d49eeb1c019d6cef06ac8"/>
                <w:sz w:val="22" pt14:Unid="2debfb6694d54bf28322231f345ec068"/>
                <w:szCs w:val="22" pt14:Unid="2311c6c5c68546b09044ec2d6bbcd53f"/>
              </w:rPr>
              <w:t>39</w:t>
            </w:r>
          </w:p>
        </w:tc>
      </w:tr>
      <w:tr pt14:Unid="38380216ac9c47c7858a350fd55300e0" pt14:CorrelatedSHA1Hash="43984e4afc1d8b257f5d5e988064639efe809e98" pt14:SHA1Hash="43984e4afc1d8b257f5d5e988064639efe809e98" pt14:StructureSHA1Hash="de1562127f350fb184ee4779afd4cbe86053b506">
        <w:trPr pt14:Unid="539f4d4d090d46b2bd019765b24ead68">
          <w:trHeight w:val="275" pt14:Unid="4e9d56cd99f445229a06649aba73505f"/>
        </w:trPr>
        <w:tc pt14:Unid="237b0b5082384e038eb3a4f8f0533aaf" pt14:SHA1Hash="fde54b29a13a6957dd2619800339b74e4423d409">
          <w:tcPr pt14:Unid="5de16eed79cc414480b2abbf9ddb3961">
            <w:tcW w:w="440" w:type="dxa" pt14:Unid="624bfe7a117442ef9f325f60511b8741"/>
            <w:vAlign w:val="bottom" pt14:Unid="d8850657d6fb437cab442141fa517e73"/>
          </w:tcPr>
          <w:p pt14:Unid="bcc4eb11ac68485ab37537c053d9539c">
            <w:pPr pt14:Unid="50bfed1aa58b4f2d80e54683fde8cc5e">
              <w:spacing w:after="0" pt14:Unid="1d36ce85c2f04ca8bb46b76b3a24fbce"/>
              <w:rPr pt14:Unid="7d97f7a3bfb64cd3a0876629ae6f9135">
                <w:rFonts w:ascii="Arial" w:hAnsi="Arial" w:eastAsia="Arial" w:cs="Arial" pt14:Unid="d387cfa563a6438bba35c0d1ddca23de"/>
                <w:color w:val="auto" pt14:Unid="7bb7b17ca64a428d9134ed853fc08874"/>
                <w:w w:val="97" pt14:Unid="19b4d290a71e4143ac0e71c40acc840d"/>
                <w:sz w:val="22" pt14:Unid="329e7265771d4bc19afcc5ea540f0b33"/>
                <w:szCs w:val="22" pt14:Unid="8d598241f042471b8483072eb8235691"/>
              </w:rPr>
            </w:pPr>
            <w:r>
              <w:rPr pt14:Unid="ec144c1edee349dd8bed08a6bfedff73">
                <w:rFonts w:ascii="Arial" w:hAnsi="Arial" w:eastAsia="Arial" w:cs="Arial" pt14:Unid="4a29f0e448234902b199cc36b78ae00f"/>
                <w:color w:val="auto" pt14:Unid="fd285f3815974e70ac3e350527c74078"/>
                <w:w w:val="97" pt14:Unid="158248d04d034e29adf57d1a978433a7"/>
                <w:sz w:val="22" pt14:Unid="d96e976dbb2d45b484e46b5c8ebfe5b0"/>
                <w:szCs w:val="22" pt14:Unid="7fbad9ef1035450d8c4d01fc0cb1b557"/>
              </w:rPr>
              <w:t>6.14</w:t>
            </w:r>
          </w:p>
        </w:tc>
        <w:tc pt14:Unid="db88694e9ff04308b6b378de0975a852" pt14:SHA1Hash="18f41ce4e015c5de261fdf2bb8ea8f40262e7358">
          <w:tcPr pt14:Unid="3d09c7b629a645e48b0c945646928a2f">
            <w:tcW w:w="7360" w:type="dxa" pt14:Unid="6819298ac59747e1ad5553da6083689d"/>
            <w:vAlign w:val="bottom" pt14:Unid="97c99bb9f132412d862e9eef8251483f"/>
          </w:tcPr>
          <w:p pt14:Unid="9a0dd5afc49f4d98b674f59d44202707">
            <w:pPr pt14:Unid="e85abffdd709400aa72a616ac1f3f4e2">
              <w:spacing w:after="0" pt14:Unid="7a66f006653d4674bf47db8b6350cb0b"/>
              <w:ind w:left="60" pt14:Unid="aeab37820f584bb4b3c2a26b61cfe777"/>
              <w:rPr pt14:Unid="c95a41ac8905492181b20f2934e830c4">
                <w:rFonts w:ascii="Arial" w:hAnsi="Arial" w:eastAsia="Arial" w:cs="Arial" pt14:Unid="c2767a6a23c44e4cbb55855b550abd4e"/>
                <w:color w:val="auto" pt14:Unid="9df54d8135a3449cb671d56eff1c4c1c"/>
                <w:sz w:val="22" pt14:Unid="3c34406a787f45ea9fc63b132c5d8825"/>
                <w:szCs w:val="22" pt14:Unid="bbdb63213dd94bb39f2274edd85c5fe3"/>
              </w:rPr>
            </w:pPr>
            <w:r>
              <w:rPr pt14:Unid="2d75c2a5893e4a57b013b3df109e2d5f">
                <w:rFonts w:ascii="Arial" w:hAnsi="Arial" w:eastAsia="Arial" w:cs="Arial" pt14:Unid="1dda006858274e3bbd8f8ee281f28c85"/>
                <w:color w:val="auto" pt14:Unid="fbce2704cb1a46e19be369c5daad87ae"/>
                <w:sz w:val="22" pt14:Unid="6cff9b92584a4618909d025f77f5941a"/>
                <w:szCs w:val="22" pt14:Unid="8773abe218ef4eea98c18538ed154b5d"/>
              </w:rPr>
              <w:t>Interfaz genérica para los DAOs que exponen operaciones CRUD. . . . . .</w:t>
            </w:r>
          </w:p>
        </w:tc>
        <w:tc pt14:Unid="5d772be1a86a4822ba843b4cad34c8e8" pt14:SHA1Hash="64c00b8aef15f0befe871a259796ace5c54f38d1">
          <w:tcPr pt14:Unid="6b857d9432934e8ba0292d6f686669d2">
            <w:tcW w:w="380" w:type="dxa" pt14:Unid="1ebd57ed70904d42b3d0cbeaf35229a6"/>
            <w:vAlign w:val="bottom" pt14:Unid="2b839a0a46e14b3f8a141581f2a8b67a"/>
          </w:tcPr>
          <w:p pt14:Unid="f37a4faaf39c47c59d897a5b5c14fe33">
            <w:pPr pt14:Unid="6c4ea17dca55433e89b5c68900aa5753">
              <w:spacing w:after="0" pt14:Unid="80986d835a0f4207aa66af6e1d131c36"/>
              <w:jc w:val="right" pt14:Unid="9610ad98e2c94f17a0f837f89a568fd0"/>
              <w:rPr pt14:Unid="729f48b10e8847588605196c418366a1">
                <w:color w:val="auto" pt14:Unid="596ce6d765514105a3225d4718bdf3ae"/>
                <w:sz w:val="20" pt14:Unid="1e2d6d46c98e40a4ab3d414b5919adda"/>
                <w:szCs w:val="20" pt14:Unid="54c2a3d655c24dd9a545be83ed705adc"/>
              </w:rPr>
            </w:pPr>
            <w:r>
              <w:rPr pt14:Unid="b31b27da96724c45a7fd612e903d82cc">
                <w:rFonts w:ascii="Arial" w:hAnsi="Arial" w:eastAsia="Arial" w:cs="Arial" pt14:Unid="c2e81020be334fcf89b6674d6ef28c4b"/>
                <w:color w:val="auto" pt14:Unid="f86431b73b2846b7969a11764c5bb5be"/>
                <w:sz w:val="22" pt14:Unid="1324a4fc936c4aeb8579ef9ddaec8032"/>
                <w:szCs w:val="22" pt14:Unid="c098e047c6084adc994a3c3e8dc2cc9e"/>
              </w:rPr>
              <w:t>39</w:t>
            </w:r>
          </w:p>
        </w:tc>
      </w:tr>
    </w:tbl>
    <w:p pt14:Unid="fcf707236939494893d58190e448546b">
      <w:pPr pt14:Unid="b05e92f4b7b146f880f5607298754859">
        <w:spacing w:after="0" w:line="200" w:lineRule="exact" pt14:Unid="9bb0b5a519e1443cb8ef5266374986dc"/>
        <w:rPr pt14:Unid="e310906845a144e2a90dbed17c1e027d">
          <w:color w:val="auto" pt14:Unid="a92c1094c6a94d68b3eaf2582b6db408"/>
          <w:sz w:val="20" pt14:Unid="8a040291432e4b808f11a864c931fcfb"/>
          <w:szCs w:val="20" pt14:Unid="31d7fdb24fa547aca39faed52f21bd6e"/>
        </w:rPr>
      </w:pPr>
    </w:p>
    <w:p pt14:Unid="2e1803a1f42c40ff8af3e976825be52c">
      <w:pPr pt14:Unid="8cc99a52d66c434caf8eb13ef122fd88"/>
    </w:p>
    <w:p pt14:Unid="c866b2c5f28444ec8068eb76c3f18c85">
      <w:pPr pt14:Unid="f52c632940e4448485a12556ea8fcd4a">
        <w:spacing w:after="0" w:line="124" w:lineRule="exact" pt14:Unid="61ae615477a34efb930fad7c22b47835"/>
        <w:rPr pt14:Unid="a118df79b47e4a4d82f5c8785b6b91ad">
          <w:color w:val="auto" pt14:Unid="55ddefcb8616403dbf353a981d26600e"/>
          <w:sz w:val="20" pt14:Unid="ac5774be3f09496da9cf68de231d0ae8"/>
          <w:szCs w:val="20" pt14:Unid="1f6dcb4edd3341d9b181536966b5888d"/>
        </w:rPr>
      </w:pPr>
    </w:p>
    <w:p pt14:Unid="69426df974c94c71874f1f4b3229fc8a">
      <w:pPr pt14:Unid="2ea3e11e132742de87fa056840385090">
        <w:spacing w:after="0" pt14:Unid="cb89361fb78f47288d398679eae4f77f"/>
        <w:ind w:right="6" pt14:Unid="ec9c4fce8066446aac404afce1456cd6"/>
        <w:jc w:val="center" pt14:Unid="7ad4df9a97514bcf84da47af8ddc6b3b"/>
        <w:rPr pt14:Unid="7e238b0a3cf74f91951adcf2328239d5">
          <w:color w:val="auto" pt14:Unid="1b1c53f8ab8f4f1f9a3a6f821a0528af"/>
          <w:sz w:val="20" pt14:Unid="ea4cbaa3c23f4d67a5181b0b2510a502"/>
          <w:szCs w:val="20" pt14:Unid="21bc30cfc0904c038d23477249af84dc"/>
        </w:rPr>
      </w:pPr>
      <w:r>
        <w:rPr pt14:Unid="2c66aba904424be589cccdc725c0ce94">
          <w:rFonts w:ascii="Arial" w:hAnsi="Arial" w:eastAsia="Arial" w:cs="Arial" pt14:Unid="9cc593730f184c66a258cf9af8421c72"/>
          <w:color w:val="auto" pt14:Unid="3b76936034e94653a34a2c19d91017c9"/>
          <w:sz w:val="17" pt14:Unid="997d4b5a9bab4be49370fe45a8177939"/>
          <w:szCs w:val="17" pt14:Unid="d011299b5e3a4eb3b89769309ddbd83d"/>
        </w:rPr>
        <w:t>IX</w:t>
      </w:r>
    </w:p>
    <w:p pt14:Unid="dd8ede9f53524946be99feb7503a0372">
      <w:pPr pt14:Unid="6fea7112ce32406994026414fea1f08c"/>
    </w:p>
    <w:tbl pt14:Unid="9d2ef4260e7c47609c2649dd74a549bb" pt14:CorrelatedSHA1Hash="b04d534d38d94a313bb8104a2f53028debb87d02" pt14:SHA1Hash="b04d534d38d94a313bb8104a2f53028debb87d02" pt14:StructureSHA1Hash="e9880368012c60443742d0519d5ddebce18bb4bb">
      <w:tblPr pt14:Unid="c1190760c90441ef8f1109b3885405f2">
        <w:tblInd w:w="260" w:type="dxa" pt14:Unid="af60bea37a1d441ba44ee210069d42e4"/>
        <w:tblLayout w:type="fixed" pt14:Unid="ca12ec6dbfd94cf194a4c4b9af9dc710"/>
        <w:tblCellMar pt14:Unid="202ce66a5e834bb8ad623f86fdbe3599">
          <w:top w:w="0" w:type="dxa" pt14:Unid="7507369dd06e46b2bb51315238ba4287"/>
          <w:left w:w="0" w:type="dxa" pt14:Unid="14ae73d55ec54a298e73a766fcc53026"/>
          <w:bottom w:w="0" w:type="dxa" pt14:Unid="c92ca6f052fa4fcbb859600a68d020cd"/>
          <w:right w:w="0" w:type="dxa" pt14:Unid="df767ee357d046fea3dd29d155db1623"/>
        </w:tblCellMar>
      </w:tblPr>
      <w:tr pt14:Unid="28e58a5d783b457987a83d95c58293ab" pt14:CorrelatedSHA1Hash="5dcdd51adc314f2afd8ac5455c1345e4224a7dcd" pt14:SHA1Hash="5dcdd51adc314f2afd8ac5455c1345e4224a7dcd" pt14:StructureSHA1Hash="07491cebe2f12199c14a5b0e2e7858871100784a">
        <w:trPr pt14:Unid="a9d729bfd17d4f29862af272298945ce">
          <w:trHeight w:val="328" pt14:Unid="5ce8395838a24c1cb285850d20d12a17"/>
        </w:trPr>
        <w:tc pt14:Unid="83fcba174e75450c89f4a0468e0fa64f" pt14:SHA1Hash="769e092ca1e58f865a38244126721a14fb254e55">
          <w:tcPr pt14:Unid="2571aafd52aa4224904ceff4010fdee7">
            <w:tcW w:w="760" w:type="dxa" pt14:Unid="50b7c80fd63e4da1921e0d6aaac38383"/>
            <w:vAlign w:val="bottom" pt14:Unid="418f0b84b58a449580981840d29a62b6"/>
          </w:tcPr>
          <w:p pt14:Unid="ce9f6b4f19524cb891f81aa3df8ec8ce">
            <w:pPr pt14:Unid="6df2f6070dda4e15aa7670e766001803">
              <w:spacing w:after="0" pt14:Unid="962c50b434ba41e580e96659675e43c5"/>
              <w:rPr pt14:Unid="0e1f387436304417acc214795d511a70">
                <w:color w:val="auto" pt14:Unid="1437cc0861bd451fbc459ba2428f3d79"/>
                <w:sz w:val="20" pt14:Unid="2b2208be4ffa49e78da36ef8e15ac1cb"/>
                <w:szCs w:val="20" pt14:Unid="0935b93437f246baaf3e7e745d1c4453"/>
              </w:rPr>
            </w:pPr>
            <w:r>
              <w:rPr pt14:Unid="1e4ecfdb47b54fe9a5aa73bebd5216de">
                <w:rFonts w:ascii="Arial" w:hAnsi="Arial" w:eastAsia="Arial" w:cs="Arial" pt14:Unid="9d399bf052f3453ebd5262a62f28be40"/>
                <w:b w:val="1" pt14:Unid="74e3eac96d70473c975559333f4f1690"/>
                <w:bCs w:val="1" pt14:Unid="b26342096cf84542b6362a9065a8be05"/>
                <w:color w:val="auto" pt14:Unid="7de494ddb21c48fb8d4b912100b87929"/>
                <w:sz w:val="17" pt14:Unid="9694a3f7e2e64e81a608ffe660af8288"/>
                <w:szCs w:val="17" pt14:Unid="ed8f9bbb163f4d3f931897e5b45ea63b"/>
              </w:rPr>
              <w:t>X</w:t>
            </w:r>
          </w:p>
        </w:tc>
        <w:tc pt14:Unid="c9ae84438a3e4e9cbdc35be563abd4f2" pt14:SHA1Hash="546190645f0c499c8a730846718de5808117e193">
          <w:tcPr pt14:Unid="be210ac11e4e47faa0ef67ea9e4092fe">
            <w:tcW w:w="7740" w:type="dxa" pt14:Unid="c5dd4c377d684750954a0d08161596cf"/>
            <w:gridSpan w:val="2" pt14:Unid="8a1d66375c8f4e7b98b345bb5e8e5638"/>
            <w:vAlign w:val="bottom" pt14:Unid="89e6d41ad25e4c7c920c5d49cfbf94c0"/>
          </w:tcPr>
          <w:p pt14:Unid="e0fc8dbea8224f5f8908d82b176720ee">
            <w:pPr pt14:Unid="dbad68c47f7148f79a52278afa1e1017">
              <w:spacing w:after="0" pt14:Unid="0895903f46024c4b81be8c24bf16c9f0"/>
              <w:ind w:left="5740" pt14:Unid="3d8de642b3bc4c4eba1e35efc7226fc2"/>
              <w:rPr pt14:Unid="c44db7bbe9ce4679bc49e5137dc807d1">
                <w:color w:val="auto" pt14:Unid="c4b3ff5937bf44e898d0b22791505c4f"/>
                <w:sz w:val="20" pt14:Unid="dbe0d49675b448279f8c399d81885aeb"/>
                <w:szCs w:val="20" pt14:Unid="cf9cbea05a8d442facd0b99fb49af306"/>
              </w:rPr>
            </w:pPr>
            <w:r>
              <w:rPr pt14:Unid="735668755da642fa9e6dde0ac16c46f5">
                <w:rFonts w:ascii="Arial" w:hAnsi="Arial" w:eastAsia="Arial" w:cs="Arial" pt14:Unid="6f3fbda7904a442ca892472dc681bdc8"/>
                <w:color w:val="auto" pt14:Unid="a5e6819c071844298f34da62c117a4a0"/>
                <w:w w:val="84" pt14:Unid="d99d24e7e7a643aeb48f3e51b0c01d61"/>
                <w:sz w:val="24" pt14:Unid="3e1fb64ee9054242a0f742cf7c7a14b3"/>
                <w:szCs w:val="24" pt14:Unid="659e6d1e4e5249eab4833151857b1510"/>
              </w:rPr>
              <w:t>ÍNDICE DE FIGURAS</w:t>
            </w:r>
          </w:p>
        </w:tc>
      </w:tr>
      <w:tr pt14:Unid="d2daab8302fa479284f1e82da87be7d1" pt14:CorrelatedSHA1Hash="b8ceec8fc27c0742dd7654a5162d1bb72771ab5c" pt14:SHA1Hash="b8ceec8fc27c0742dd7654a5162d1bb72771ab5c" pt14:StructureSHA1Hash="b8ceec8fc27c0742dd7654a5162d1bb72771ab5c">
        <w:trPr pt14:Unid="cff3f0d73919402fb748026cfadb7370">
          <w:trHeight w:val="33" pt14:Unid="9b0701d10e9d4e1d8ac390ab3b74bcd2"/>
        </w:trPr>
        <w:tc pt14:Unid="eb967814977f48c788372c5d5ce6c732" pt14:SHA1Hash="b90b8e947d8c3b09e63df8bfa3bb13cebd6bd22d">
          <w:tcPr pt14:Unid="78fe606ee8a742c0ab140ca1be40c905">
            <w:tcW w:w="760" w:type="dxa" pt14:Unid="9738e45fddfc43cb9a3223a4b57afc20"/>
            <w:tcBorders pt14:Unid="fcb0251ef9564b4c9e7892e3d74c813b">
              <w:bottom w:val="single" w:color="auto" w:sz="8" pt14:Unid="650439861cc6485b9cacaa056813333e"/>
            </w:tcBorders>
            <w:vAlign w:val="bottom" pt14:Unid="da7d87811bbd493ab7ebd7b532fda081"/>
          </w:tcPr>
          <w:p pt14:Unid="5c995c50a50d4a198f353da826844426">
            <w:pPr pt14:Unid="93cbf7005cd54b08afbd7ae980346079">
              <w:spacing w:after="0" pt14:Unid="58a917bc31eb483a827c9105653c03e8"/>
              <w:rPr pt14:Unid="33fb4bf76e844b938f20dd56b3be2206">
                <w:color w:val="auto" pt14:Unid="6bb660a32a034a00bacd925dd14d245b"/>
                <w:sz w:val="2" pt14:Unid="8195677aa5034a56afdcb77c9cdee9d3"/>
                <w:szCs w:val="2" pt14:Unid="d1b571feb0264985900dcbead13e0b77"/>
              </w:rPr>
            </w:pPr>
          </w:p>
        </w:tc>
        <w:tc pt14:Unid="c645f58c085846de8fd1e8ef66709055" pt14:SHA1Hash="b90b8e947d8c3b09e63df8bfa3bb13cebd6bd22d">
          <w:tcPr pt14:Unid="cfdd3a87d95844fe9f6ce26aad965c91">
            <w:tcW w:w="7460" w:type="dxa" pt14:Unid="9ed0f3dde74c417285076cb671d55b7f"/>
            <w:tcBorders pt14:Unid="156c50371e0346119613102ee236f3eb">
              <w:bottom w:val="single" w:color="auto" w:sz="8" pt14:Unid="773a91fed97349e09988e429688f750a"/>
            </w:tcBorders>
            <w:vAlign w:val="bottom" pt14:Unid="6f0c1a561d2148c588f0f17eb6b9c183"/>
          </w:tcPr>
          <w:p pt14:Unid="5a465aa99dcf4b709a3ea36fd6250c37">
            <w:pPr pt14:Unid="0c413ce9808c46b9be37ff4818946c87">
              <w:spacing w:after="0" pt14:Unid="fade7ff73cfc40248eb2c8ba211c3e5e"/>
              <w:rPr pt14:Unid="0a4efb9d13414e7fb66fc51775bbbc0e">
                <w:color w:val="auto" pt14:Unid="f58cb6cd78a54caf8d944715185c551e"/>
                <w:sz w:val="2" pt14:Unid="a4c6611e8f054d7cbd4060ff8e48ec26"/>
                <w:szCs w:val="2" pt14:Unid="397dbb17549240b1b46f64a54bf9d979"/>
              </w:rPr>
            </w:pPr>
          </w:p>
        </w:tc>
        <w:tc pt14:Unid="7db22c856f5d490d81910d5d9c51c4a4" pt14:SHA1Hash="b90b8e947d8c3b09e63df8bfa3bb13cebd6bd22d">
          <w:tcPr pt14:Unid="1de532c02219433d935898f26c16e44a">
            <w:tcW w:w="280" w:type="dxa" pt14:Unid="823666782a764aa2b1466f1195a9b067"/>
            <w:tcBorders pt14:Unid="f33f6067dd524f00839841e2bdcec5cb">
              <w:bottom w:val="single" w:color="auto" w:sz="8" pt14:Unid="cb2c9b46b3c94f32930ba729e1c45de8"/>
            </w:tcBorders>
            <w:vAlign w:val="bottom" pt14:Unid="04f004aa846944a8aa778a3f5a5b1785"/>
          </w:tcPr>
          <w:p pt14:Unid="dbde4588568f4d2eae0ecfd43c6bf867">
            <w:pPr pt14:Unid="5fca12d372ed41f5a79eb39da8df5183">
              <w:spacing w:after="0" pt14:Unid="6beaf0a223784b7ca50548d578fa0f09"/>
              <w:rPr pt14:Unid="980fbfb23b4e4c1aa7b31ba4bfc25a6c">
                <w:color w:val="auto" pt14:Unid="a7d628eef2134b19b3d44c867d7175cb"/>
                <w:sz w:val="2" pt14:Unid="2c4b6292eac94bafbcba8d45dfb9cf16"/>
                <w:szCs w:val="2" pt14:Unid="9c72fa02aa8e4c0692661a0a5c4b1eb8"/>
              </w:rPr>
            </w:pPr>
          </w:p>
        </w:tc>
      </w:tr>
      <w:tr pt14:Unid="4486cf312067477cb1df2fa1aa38b906" pt14:CorrelatedSHA1Hash="102221e23c5d52c47399de7e32932569f99bf9db" pt14:SHA1Hash="102221e23c5d52c47399de7e32932569f99bf9db" pt14:StructureSHA1Hash="de1562127f350fb184ee4779afd4cbe86053b506">
        <w:trPr pt14:Unid="b1bfa3828bd242acaee661be53ad119f">
          <w:trHeight w:val="651" pt14:Unid="ca165f62587146c39c44a82cdc14d436"/>
        </w:trPr>
        <w:tc pt14:Unid="f88f5e5126924d7f8073ac9a8bd98f65" pt14:SHA1Hash="4ae00eb71f53fe69baa1bd8dd45c6905eab7998a">
          <w:tcPr pt14:Unid="462e8012813b45958f1d3627698188f3">
            <w:tcW w:w="760" w:type="dxa" pt14:Unid="2e1a32e5e7b246c7a85d795796435982"/>
            <w:vAlign w:val="bottom" pt14:Unid="e9c464d14ac3435aa8cf8b4827a18bc9"/>
          </w:tcPr>
          <w:p pt14:Unid="588a48aa5fd545cdac8959feeda3b9a0">
            <w:pPr pt14:Unid="641c07c723bd4eb4baeaf018d44624ce">
              <w:spacing w:after="0" pt14:Unid="2af7f304aac844f9a9c214f93b692043"/>
              <w:ind w:left="320" pt14:Unid="f2f7810d403b460a9eb9df3579d63ac1"/>
              <w:rPr pt14:Unid="cbeda96e7a684078ab4ad7eb68346170">
                <w:rFonts w:ascii="Arial" w:hAnsi="Arial" w:eastAsia="Arial" w:cs="Arial" pt14:Unid="62279270b955465a9ee92b327890cfc7"/>
                <w:color w:val="auto" pt14:Unid="035af37c34e64bbe9af888ace572a192"/>
                <w:w w:val="97" pt14:Unid="1feda07d161a4e368f6b9afdd7e4b075"/>
                <w:sz w:val="22" pt14:Unid="eb9ed20f4a6d4d0d8755a27c30301213"/>
                <w:szCs w:val="22" pt14:Unid="ca1af993d18641b993714e85248d9e1d"/>
              </w:rPr>
            </w:pPr>
            <w:r>
              <w:rPr pt14:Unid="114d2d76d2334f5ba3888ca8a34ad144">
                <w:rFonts w:ascii="Arial" w:hAnsi="Arial" w:eastAsia="Arial" w:cs="Arial" pt14:Unid="634ccd7fb49d4e39b6a475b38c0a4c54"/>
                <w:color w:val="auto" pt14:Unid="214f851c277b4ad2b2f7007f77d19431"/>
                <w:w w:val="97" pt14:Unid="fe3a1e5e647b442cb379f86d0473b489"/>
                <w:sz w:val="22" pt14:Unid="46e2f3ee03c44ad69e7312e68aecc21b"/>
                <w:szCs w:val="22" pt14:Unid="d5b1603aeff24ac09a60be750b966fdf"/>
              </w:rPr>
              <w:t>6.15</w:t>
            </w:r>
          </w:p>
        </w:tc>
        <w:tc pt14:Unid="984e439756d4400f9380b25af0deea55" pt14:SHA1Hash="91c5c859f3bf62645cb9ed99215f5e45693ff782">
          <w:tcPr pt14:Unid="789458fb33f344318220024239777745">
            <w:tcW w:w="7460" w:type="dxa" pt14:Unid="1968222ebb0c4e68a7b0e26519ddcb4e"/>
            <w:vAlign w:val="bottom" pt14:Unid="9c21949c1365458ba705866c58d021d9"/>
          </w:tcPr>
          <w:p pt14:Unid="db660490535f49ed9f4f2a3deb9495cb">
            <w:pPr pt14:Unid="e6dd0dd5bf1a45bfab5bb1ba3271e0a2">
              <w:spacing w:after="0" pt14:Unid="414db84a465c4df39d3e383a38f2a35d"/>
              <w:ind w:left="60" pt14:Unid="d531cff8f84c4a869108dd4ae618d169"/>
              <w:rPr pt14:Unid="dbf9dde3e8174722a06676bf8d6f4844">
                <w:rFonts w:ascii="Arial" w:hAnsi="Arial" w:eastAsia="Arial" w:cs="Arial" pt14:Unid="e6eabecd234448b48900dea3e387f4cd"/>
                <w:color w:val="auto" pt14:Unid="593fe41115604a19ae1ac668962e9801"/>
                <w:sz w:val="22" pt14:Unid="5163bb9149784dfcace7402fca3d3012"/>
                <w:szCs w:val="22" pt14:Unid="9e509a3d999b461996fa7c6143671839"/>
              </w:rPr>
            </w:pPr>
            <w:r>
              <w:rPr pt14:Unid="810be1d5fd2348c99389ddf663482ed3">
                <w:rFonts w:ascii="Arial" w:hAnsi="Arial" w:eastAsia="Arial" w:cs="Arial" pt14:Unid="9ce9794895c544ccb9028514d73ee644"/>
                <w:color w:val="auto" pt14:Unid="b27e5a923fa1442a9fae48e8830fc557"/>
                <w:sz w:val="22" pt14:Unid="84f279ca5ec840ab8658ce390b488bf0"/>
                <w:szCs w:val="22" pt14:Unid="b94730cfd36b4d3e80cacd22709c0c91"/>
              </w:rPr>
              <w:t>Plantilla para la creación de facturas. . . . . . . . . . . . . . . . . . . . . . .</w:t>
            </w:r>
          </w:p>
        </w:tc>
        <w:tc pt14:Unid="aafa72c5c4ca4498a40d0f959a97bf43" pt14:SHA1Hash="aec29e0db9bbcead158310214b8332be56aba3ee">
          <w:tcPr pt14:Unid="eec8e438e6f946178e5c94b492016527">
            <w:tcW w:w="280" w:type="dxa" pt14:Unid="301b0dd285254b4cbb2432243d5b13e3"/>
            <w:vAlign w:val="bottom" pt14:Unid="b4fe15ecb9c743d9919f10deba8cc849"/>
          </w:tcPr>
          <w:p pt14:Unid="6d65ed9bd6184b46b17908747a3cc7e3">
            <w:pPr pt14:Unid="fff9732746fd4d97b5c55f467cc44d15">
              <w:spacing w:after="0" pt14:Unid="04c2e1e908de4b3d8cecc692341a3a68"/>
              <w:jc w:val="right" pt14:Unid="2a20d2a65dba4c26a2f6e7a4fe3046e1"/>
              <w:rPr pt14:Unid="c75d7ec53cd14c37934a238fe7d780c0">
                <w:color w:val="auto" pt14:Unid="f1616efd910a4803a90aefb301dd30bb"/>
                <w:sz w:val="20" pt14:Unid="e77e706501aa4160bba75262f8062fc8"/>
                <w:szCs w:val="20" pt14:Unid="41ec014875054713b94c29d5b54a22aa"/>
              </w:rPr>
            </w:pPr>
            <w:r>
              <w:rPr pt14:Unid="fbf1a94cb0cc4463a5f054c38db698f3">
                <w:rFonts w:ascii="Arial" w:hAnsi="Arial" w:eastAsia="Arial" w:cs="Arial" pt14:Unid="acba8466dd844b1d8fce8e5ec88391e8"/>
                <w:color w:val="auto" pt14:Unid="f8a2f7e39a0746cf8bdd2c74dccfb22b"/>
                <w:sz w:val="22" pt14:Unid="a6981b3d793849b196cc55a50f03c40d"/>
                <w:szCs w:val="22" pt14:Unid="77b7e693070e42efa2f94d7a7c809445"/>
              </w:rPr>
              <w:t>40</w:t>
            </w:r>
          </w:p>
        </w:tc>
      </w:tr>
      <w:tr pt14:Unid="1fa4bc4bdebc42fd99391174181adec0" pt14:CorrelatedSHA1Hash="8d1d3f0175fb787a1d27019b4f6e75153ff858b4" pt14:SHA1Hash="8d1d3f0175fb787a1d27019b4f6e75153ff858b4" pt14:StructureSHA1Hash="de1562127f350fb184ee4779afd4cbe86053b506">
        <w:trPr pt14:Unid="e8a878e284ff4e76a29b215cd208909e">
          <w:trHeight w:val="271" pt14:Unid="25b9f9e4fdde44f29a33605f3a9df2f1"/>
        </w:trPr>
        <w:tc pt14:Unid="404042ce925743e8a4b448f8c0501697" pt14:SHA1Hash="593e0fbb2e1eeae5cc65f832ff98a89929a3bfde">
          <w:tcPr pt14:Unid="8addff09fdf643f09e25fccbc8066596">
            <w:tcW w:w="760" w:type="dxa" pt14:Unid="4e93d75b8fb640e0b838c83eac25555f"/>
            <w:vAlign w:val="bottom" pt14:Unid="0036f75265d6412a807d789c50a86c9a"/>
          </w:tcPr>
          <w:p pt14:Unid="a19fc01198be4851a4f25f3b562ac67a">
            <w:pPr pt14:Unid="0835553980aa404688bad75dc23fa414">
              <w:spacing w:after="0" pt14:Unid="2149327a5fe745e9a2cb900c6b6e7654"/>
              <w:ind w:left="320" pt14:Unid="a9d185272d6c4bd1aee609d4bda40a45"/>
              <w:rPr pt14:Unid="d4e46fb72ca64aa995591cac0639c897">
                <w:rFonts w:ascii="Arial" w:hAnsi="Arial" w:eastAsia="Arial" w:cs="Arial" pt14:Unid="94e343c75da941669363f14c7c4d1659"/>
                <w:color w:val="auto" pt14:Unid="39e29bec8d064f8bb63f64da7c87188a"/>
                <w:w w:val="97" pt14:Unid="4c964a4031cc40e7ae48cd2750c42523"/>
                <w:sz w:val="22" pt14:Unid="564479734fe84fa7a34b32678cddff6e"/>
                <w:szCs w:val="22" pt14:Unid="f6e832a546764970bb029201979a30cb"/>
              </w:rPr>
            </w:pPr>
            <w:r>
              <w:rPr pt14:Unid="3856673ae2c64dc7b1813474b01349d5">
                <w:rFonts w:ascii="Arial" w:hAnsi="Arial" w:eastAsia="Arial" w:cs="Arial" pt14:Unid="f2af61ac33014eb2a149282c126ba167"/>
                <w:color w:val="auto" pt14:Unid="7265f858d19645619ba75dfdaa193418"/>
                <w:w w:val="97" pt14:Unid="6b73ef91ea114c7a9dab4642c437842a"/>
                <w:sz w:val="22" pt14:Unid="bee4b85d51784b13ba24bfbc33acc462"/>
                <w:szCs w:val="22" pt14:Unid="27578b54e3a74bd5acadd6857b0eed52"/>
              </w:rPr>
              <w:t>6.16</w:t>
            </w:r>
          </w:p>
        </w:tc>
        <w:tc pt14:Unid="42b0ef89e6654ddb9af3be94f099242d" pt14:SHA1Hash="d50f1d665b5c49ad8daadb146cc523cf7b5fd20f">
          <w:tcPr pt14:Unid="3c24a4977f2d402f93ea469bf44df798">
            <w:tcW w:w="7460" w:type="dxa" pt14:Unid="419429cb9cbc4e20879ada288e73f404"/>
            <w:vAlign w:val="bottom" pt14:Unid="fc96cd8d4f674cfe8a6865e00ca82eba"/>
          </w:tcPr>
          <w:p pt14:Unid="781abed45f9f4d29843699d69361fca5">
            <w:pPr pt14:Unid="60ea556fb47448b39ad42ed1020baf40">
              <w:spacing w:after="0" pt14:Unid="0cba9136f98a4778ba8b4a9b5d040ba9"/>
              <w:ind w:left="60" pt14:Unid="9b880d61ea364998a1074b71485795e3"/>
              <w:rPr pt14:Unid="bb450a9a999d4b479f647a933ce49e58">
                <w:rFonts w:ascii="Arial" w:hAnsi="Arial" w:eastAsia="Arial" w:cs="Arial" pt14:Unid="3fce521b0354449f9859950dc1d4a205"/>
                <w:color w:val="auto" pt14:Unid="32eee9a1b7d04e07aed3aa74183e4375"/>
                <w:sz w:val="22" pt14:Unid="466b6e0478654b10830bc68e8b81aa59"/>
                <w:szCs w:val="22" pt14:Unid="7094c30ae9ab4d2993dc5147f2327db2"/>
              </w:rPr>
            </w:pPr>
            <w:r>
              <w:rPr pt14:Unid="77fcf5fdd83d45f5bf85cf9aa7edd45a">
                <w:rFonts w:ascii="Arial" w:hAnsi="Arial" w:eastAsia="Arial" w:cs="Arial" pt14:Unid="b7c0fe8f694846ee91571b32481ae156"/>
                <w:color w:val="auto" pt14:Unid="d9bde2d7a214440a87fd967efe103e69"/>
                <w:sz w:val="22" pt14:Unid="973111ab6b8645e59f83b1556b4d213c"/>
                <w:szCs w:val="22" pt14:Unid="cc8d0476aba64299a130e6b73c98b636"/>
              </w:rPr>
              <w:t>Archivo de recursos para las notificaciones. . . . . . . . . . . . . . . . . . .</w:t>
            </w:r>
          </w:p>
        </w:tc>
        <w:tc pt14:Unid="d3248a02bad645378c3df16d3cf982e6" pt14:SHA1Hash="aec29e0db9bbcead158310214b8332be56aba3ee">
          <w:tcPr pt14:Unid="1eaa11f2ace44de9b754d0bde9997e43">
            <w:tcW w:w="280" w:type="dxa" pt14:Unid="fd6fd842df804a72b56683518c765a87"/>
            <w:vAlign w:val="bottom" pt14:Unid="60ac76748544499baaadbf05d15108f1"/>
          </w:tcPr>
          <w:p pt14:Unid="b44ada352bb74efab1017452df93d17b">
            <w:pPr pt14:Unid="4a16e92001d143b281597461170f1705">
              <w:spacing w:after="0" pt14:Unid="e168d673a8ab4b0aba7f1472542f90f3"/>
              <w:jc w:val="right" pt14:Unid="da3dd85d3b7c48c7ae37581e139f24df"/>
              <w:rPr pt14:Unid="37718e40efc542a29371117979132a79">
                <w:color w:val="auto" pt14:Unid="7e8fcca492714c18b1c010313f4dde90"/>
                <w:sz w:val="20" pt14:Unid="f9cf053dc911450abc16cee7b8f449be"/>
                <w:szCs w:val="20" pt14:Unid="5f02eb278a06403891658a7656637a74"/>
              </w:rPr>
            </w:pPr>
            <w:r>
              <w:rPr pt14:Unid="5870308eb49b490aa2341378f3a1f6cb">
                <w:rFonts w:ascii="Arial" w:hAnsi="Arial" w:eastAsia="Arial" w:cs="Arial" pt14:Unid="4952550cb79349b38d806a3995aca212"/>
                <w:color w:val="auto" pt14:Unid="963dec8b34d2485496db61d170610ec1"/>
                <w:sz w:val="22" pt14:Unid="0e4f9ab9e96849d2a9ca53f9df675e51"/>
                <w:szCs w:val="22" pt14:Unid="d74be418a1ca4968a99e4c2076785ad4"/>
              </w:rPr>
              <w:t>40</w:t>
            </w:r>
          </w:p>
        </w:tc>
      </w:tr>
      <w:tr pt14:Unid="ad2debbadd5c4c389ba0ede7397826d9" pt14:CorrelatedSHA1Hash="bdb98db4364bb29febb4f3360be4ce66495bbeec" pt14:SHA1Hash="bdb98db4364bb29febb4f3360be4ce66495bbeec" pt14:StructureSHA1Hash="de1562127f350fb184ee4779afd4cbe86053b506">
        <w:trPr pt14:Unid="fa723cdd9a084c3c9190727a3233ebc9">
          <w:trHeight w:val="271" pt14:Unid="8027a7e21e8e4d9db8203118e608b17e"/>
        </w:trPr>
        <w:tc pt14:Unid="7c69517e48ab4450b042a5474d8a08fe" pt14:SHA1Hash="4782109caa6deeec14625a6e609f4f30fe5be477">
          <w:tcPr pt14:Unid="cfd48f9d7f2141059a33edd62b18ebca">
            <w:tcW w:w="760" w:type="dxa" pt14:Unid="86ded7ec40b846c0b3ed9cc0a38bb58e"/>
            <w:vAlign w:val="bottom" pt14:Unid="20aaa4f461ce4f3e8b7025c77536a961"/>
          </w:tcPr>
          <w:p pt14:Unid="539d97571f844b8ca8d9e6aedbbf4057">
            <w:pPr pt14:Unid="b6b53d01027a4e7c858b3bfd7574a18b">
              <w:spacing w:after="0" pt14:Unid="6ec4d9b8ca5149a184d665b90ed71b70"/>
              <w:ind w:left="320" pt14:Unid="b86c99be6ec7458a98fd824f6385ec4b"/>
              <w:rPr pt14:Unid="7419bfbb9824424e81e687f96fba4404">
                <w:rFonts w:ascii="Arial" w:hAnsi="Arial" w:eastAsia="Arial" w:cs="Arial" pt14:Unid="f2efca9ad268446a886d5cdecd38e236"/>
                <w:color w:val="auto" pt14:Unid="cdebc636a3144358b8bcef6b7a95a3eb"/>
                <w:w w:val="97" pt14:Unid="9bb70513a46f4afd94e0d5866776ed91"/>
                <w:sz w:val="22" pt14:Unid="46bbbcde5375494ca8cd502e3e7edaba"/>
                <w:szCs w:val="22" pt14:Unid="b757027564024b41947d698fab137c4f"/>
              </w:rPr>
            </w:pPr>
            <w:r>
              <w:rPr pt14:Unid="4c58f16852b14b679e414cb126dea782">
                <w:rFonts w:ascii="Arial" w:hAnsi="Arial" w:eastAsia="Arial" w:cs="Arial" pt14:Unid="78461f453af14ba1b8497e11d8080add"/>
                <w:color w:val="auto" pt14:Unid="63b71ccfbe6444a0b99a8fd7e1958b8c"/>
                <w:w w:val="97" pt14:Unid="3e679e2b278643e8a265b9a6b908c127"/>
                <w:sz w:val="22" pt14:Unid="e8a56e6126904931801288f39be21010"/>
                <w:szCs w:val="22" pt14:Unid="b1aa83cc7d414da6b46af1332db4d72b"/>
              </w:rPr>
              <w:t>6.17</w:t>
            </w:r>
          </w:p>
        </w:tc>
        <w:tc pt14:Unid="5797b428c2374264898c2597f736a685" pt14:SHA1Hash="fc15d5f3aaa353525ee9537714c3af7f08438252">
          <w:tcPr pt14:Unid="b0a5cbf944e64595868aa6094c1a0752">
            <w:tcW w:w="7460" w:type="dxa" pt14:Unid="f355a0f7cdda4b34a2bac7a9ba81791b"/>
            <w:vAlign w:val="bottom" pt14:Unid="a2c463ea94cd466c86d88c2f205f00cc"/>
          </w:tcPr>
          <w:p pt14:Unid="a8f17be63a9d4557ad298cc804e3c972">
            <w:pPr pt14:Unid="79d6b7c32644453cb4da4bc0ef3f6e99">
              <w:spacing w:after="0" pt14:Unid="9cc965b9a6c1444bbd23fa71daef7b5e"/>
              <w:ind w:left="60" pt14:Unid="bb47bb4b0eb9460f8f4b98129d8b40fe"/>
              <w:rPr pt14:Unid="4992166a6ab2455aa6acf5b475dbd79d">
                <w:rFonts w:ascii="Arial" w:hAnsi="Arial" w:eastAsia="Arial" w:cs="Arial" pt14:Unid="875005efa39d48d3ad1dd0ee48c13a50"/>
                <w:color w:val="auto" pt14:Unid="63b25388c27b4e39b5ccfa291c87ce5a"/>
                <w:sz w:val="22" pt14:Unid="ac73b9fefb6b4f2a90408d341b94c772"/>
                <w:szCs w:val="22" pt14:Unid="e33979c3c3f14fe2a8a20bdc827a0203"/>
              </w:rPr>
            </w:pPr>
            <w:r>
              <w:rPr pt14:Unid="1511aef66f1d48baa8f1ef0c444d1504">
                <w:rFonts w:ascii="Arial" w:hAnsi="Arial" w:eastAsia="Arial" w:cs="Arial" pt14:Unid="75b57516389241fd81f51ca7eab8a16d"/>
                <w:color w:val="auto" pt14:Unid="1b4aa7dced86402e9ed7e2b9fda7bc4a"/>
                <w:sz w:val="22" pt14:Unid="db8740ef285a42e8b8ba34c26513da1b"/>
                <w:szCs w:val="22" pt14:Unid="19fbf7e0f3044ce396ffc42b7bb147f7"/>
              </w:rPr>
              <w:t>Constructor de la clase ProductsManager donde se aplica DI. . . . . . . . .</w:t>
            </w:r>
          </w:p>
        </w:tc>
        <w:tc pt14:Unid="b434b203d1a84966b1ef0457db7166fd" pt14:SHA1Hash="ff5e41bd586e0fc2840f0d6a92d64531ed0a16d2">
          <w:tcPr pt14:Unid="1b3f7505b12f40988ed1b342e13f8b02">
            <w:tcW w:w="280" w:type="dxa" pt14:Unid="619e05548a1645479687a89bc46ebcb7"/>
            <w:vAlign w:val="bottom" pt14:Unid="b5ddf4319a4544039c6a32a4ee10ad0d"/>
          </w:tcPr>
          <w:p pt14:Unid="68ff0480a17d40e58a56dfc9845058d5">
            <w:pPr pt14:Unid="60b3062e7fbb4c78a6fa991bb4082fe6">
              <w:spacing w:after="0" pt14:Unid="e54aed2907c5423e9827181b9d4c749e"/>
              <w:jc w:val="right" pt14:Unid="be48f37865fe496e8233c6608eea8f2f"/>
              <w:rPr pt14:Unid="47de75dcf90b4cdbad4f99789428bd84">
                <w:color w:val="auto" pt14:Unid="10517c835fb04c61940e9b25a3b5f6a5"/>
                <w:sz w:val="20" pt14:Unid="b0ff5500c3d04e6ab65f9abaa0827ca4"/>
                <w:szCs w:val="20" pt14:Unid="a12e64abee8c430a989ca7085ac7d87a"/>
              </w:rPr>
            </w:pPr>
            <w:r>
              <w:rPr pt14:Unid="ecc6f15cff15429aac8a84b91eeeb605">
                <w:rFonts w:ascii="Arial" w:hAnsi="Arial" w:eastAsia="Arial" w:cs="Arial" pt14:Unid="897cbf427380480aaf80cf31824de152"/>
                <w:color w:val="auto" pt14:Unid="d358ed90c28543a38c46a0092b36f85b"/>
                <w:sz w:val="22" pt14:Unid="6d6e29c1127540318a400a3e4ae300ae"/>
                <w:szCs w:val="22" pt14:Unid="31cd1cf9af4e42cabc3161f7bc486fa8"/>
              </w:rPr>
              <w:t>41</w:t>
            </w:r>
          </w:p>
        </w:tc>
      </w:tr>
      <w:tr pt14:Unid="3a47dd7fe57e443c8e2b951f36dfbb26" pt14:CorrelatedSHA1Hash="bdbdbf5c814a79d4cb327aa089641f5c961b111f" pt14:SHA1Hash="bdbdbf5c814a79d4cb327aa089641f5c961b111f" pt14:StructureSHA1Hash="de1562127f350fb184ee4779afd4cbe86053b506">
        <w:trPr pt14:Unid="45c03b0cf0d54ddba63e5ab6f6788052">
          <w:trHeight w:val="271" pt14:Unid="146a908effbb49878a431a632cd458e2"/>
        </w:trPr>
        <w:tc pt14:Unid="210973a1777c42c08a1755f5c14f175f" pt14:SHA1Hash="e5691f81f9fbc8eda954e5f32a6e0e3899cc4e71">
          <w:tcPr pt14:Unid="56f57c3264e340b491ca3b8df9da0cb1">
            <w:tcW w:w="760" w:type="dxa" pt14:Unid="a8963dbca3b541dba313ba86669ebe14"/>
            <w:vAlign w:val="bottom" pt14:Unid="cedae5e3ee8f46af8a3d9423ad0f33f7"/>
          </w:tcPr>
          <w:p pt14:Unid="2abe38f761ab4e1c8ef69c3648f6ccf3">
            <w:pPr pt14:Unid="da6972cd5756469fb41404457bf8a233">
              <w:spacing w:after="0" pt14:Unid="3d4b1e1ad59b4e48ada1be0207525987"/>
              <w:ind w:left="320" pt14:Unid="76f933622a7a4c688714389d93c4da33"/>
              <w:rPr pt14:Unid="72611fe3331641959f65fa202a6746b5">
                <w:rFonts w:ascii="Arial" w:hAnsi="Arial" w:eastAsia="Arial" w:cs="Arial" pt14:Unid="73beda7401d64058ba4708dd0ec2ed5f"/>
                <w:color w:val="auto" pt14:Unid="6d114540510546a4a9f80622127b8eeb"/>
                <w:w w:val="97" pt14:Unid="e9d753c1839e4b11be1cc84695a1088c"/>
                <w:sz w:val="22" pt14:Unid="33be03121da649deaf84864aa7e5892a"/>
                <w:szCs w:val="22" pt14:Unid="33f5921ac5ec4bcd8983669dc80b0abb"/>
              </w:rPr>
            </w:pPr>
            <w:r>
              <w:rPr pt14:Unid="e71373e01d0c4c8d9c89ae418d466210">
                <w:rFonts w:ascii="Arial" w:hAnsi="Arial" w:eastAsia="Arial" w:cs="Arial" pt14:Unid="bdd891def43249769457f93fe2cbf1c5"/>
                <w:color w:val="auto" pt14:Unid="bbdb30064fb04562ad0dba6da48f27d9"/>
                <w:w w:val="97" pt14:Unid="20fdefa52f644c2bb7f5e81f113cbe5d"/>
                <w:sz w:val="22" pt14:Unid="122655bbc61148cfb56cffcbc20790c0"/>
                <w:szCs w:val="22" pt14:Unid="61de12180a454d8d84b9f3a3a8af45d5"/>
              </w:rPr>
              <w:t>6.18</w:t>
            </w:r>
          </w:p>
        </w:tc>
        <w:tc pt14:Unid="4a6906e4998340408fbc98822455b1b1" pt14:SHA1Hash="0707c86806c6c20c70f7e7511253f29a5daea4da">
          <w:tcPr pt14:Unid="17195a2d86b548b8a7d0ad43ad784013">
            <w:tcW w:w="7460" w:type="dxa" pt14:Unid="ada12e3f2570442ea02ad1f838582fd3"/>
            <w:vAlign w:val="bottom" pt14:Unid="949126efb52a4d6899cb393b9629b6a4"/>
          </w:tcPr>
          <w:p pt14:Unid="731fa0a7d7e548398bddd108c94e5846">
            <w:pPr pt14:Unid="e40b414c3fb44d0f9bd351957690f9fe">
              <w:spacing w:after="0" pt14:Unid="4fcb681330c645ca8c75194747d1bd2f"/>
              <w:ind w:left="60" pt14:Unid="9c75ccf1e1df431db076b38c7a737ec4"/>
              <w:rPr pt14:Unid="1536b57336a64da0a1df795e0aad2718">
                <w:rFonts w:ascii="Arial" w:hAnsi="Arial" w:eastAsia="Arial" w:cs="Arial" pt14:Unid="b135b707dbd44e1f937d6178da79522e"/>
                <w:color w:val="auto" pt14:Unid="100db4dbac3e4af29980096664e33457"/>
                <w:sz w:val="22" pt14:Unid="b47d4cac681d43fba7619712bc900650"/>
                <w:szCs w:val="22" pt14:Unid="aac140e56ea74492bd9af70d581ae767"/>
              </w:rPr>
            </w:pPr>
            <w:r>
              <w:rPr pt14:Unid="e6190752a23649d2b252532e3c6a4954">
                <w:rFonts w:ascii="Arial" w:hAnsi="Arial" w:eastAsia="Arial" w:cs="Arial" pt14:Unid="e396698cc4eb4387b7d95432d7564b30"/>
                <w:color w:val="auto" pt14:Unid="2c026476cc6d473aa0136b85f141b479"/>
                <w:sz w:val="22" pt14:Unid="83923f444b8441508d0412099c5c4bf6"/>
                <w:szCs w:val="22" pt14:Unid="937e99a0220b4037919e4e1152283b25"/>
              </w:rPr>
              <w:t>Registro de interfaces en la capa de persistencia.  . . . . . . . . . . . . . . .</w:t>
            </w:r>
          </w:p>
        </w:tc>
        <w:tc pt14:Unid="ea16d75e1b0e4b17aac6945593a05cac" pt14:SHA1Hash="ff5e41bd586e0fc2840f0d6a92d64531ed0a16d2">
          <w:tcPr pt14:Unid="d6887c499b4c48688338169b7faaa7cd">
            <w:tcW w:w="280" w:type="dxa" pt14:Unid="9baebe06bbcb4e7b8b6cb8c6b64d015e"/>
            <w:vAlign w:val="bottom" pt14:Unid="c3744158c2284f2e8270f3400b14d618"/>
          </w:tcPr>
          <w:p pt14:Unid="a5ac9f0c5f6f4980b14479f2525a78e5">
            <w:pPr pt14:Unid="87fd73fd845a4da0b5a560b23437bfc2">
              <w:spacing w:after="0" pt14:Unid="c8ab8d26edd84849a8a1cba59657bb2d"/>
              <w:jc w:val="right" pt14:Unid="3ca304b1d5f24b159a7cd9e6d2a82074"/>
              <w:rPr pt14:Unid="4dfb228ef40946379743e98a6333f6a0">
                <w:color w:val="auto" pt14:Unid="f83517333f4446d983b03f89ff0397b1"/>
                <w:sz w:val="20" pt14:Unid="4c015e4eb3a94e61b1dfe00af4a846b4"/>
                <w:szCs w:val="20" pt14:Unid="75af67098ec449d4ac29dfba8ccdf549"/>
              </w:rPr>
            </w:pPr>
            <w:r>
              <w:rPr pt14:Unid="e886a68e2d004cccb47ec25c67f12e90">
                <w:rFonts w:ascii="Arial" w:hAnsi="Arial" w:eastAsia="Arial" w:cs="Arial" pt14:Unid="7feef9ebd2784af6b3fa0707d04bd761"/>
                <w:color w:val="auto" pt14:Unid="2d42df61347f4dbb89a2d4b2644daa3d"/>
                <w:sz w:val="22" pt14:Unid="2b1fd5dda06243119f83148da455f502"/>
                <w:szCs w:val="22" pt14:Unid="778d4c3cf305499097834e59a3fa88f1"/>
              </w:rPr>
              <w:t>41</w:t>
            </w:r>
          </w:p>
        </w:tc>
      </w:tr>
      <w:tr pt14:Unid="905201dfc2884dd1a841f4273cf54fca" pt14:CorrelatedSHA1Hash="47d29cf22bf19a459eccb49214a442040efec1da" pt14:SHA1Hash="47d29cf22bf19a459eccb49214a442040efec1da" pt14:StructureSHA1Hash="de1562127f350fb184ee4779afd4cbe86053b506">
        <w:trPr pt14:Unid="88201de828f545f39774a0eea5c69a6d">
          <w:trHeight w:val="271" pt14:Unid="08d474ea5c984df4beafd416c951bf67"/>
        </w:trPr>
        <w:tc pt14:Unid="ed1792489e494e52ac57bebd5bb1aab8" pt14:SHA1Hash="a760ea58ea97a2e238bf239aca221e9b5dfdc62b">
          <w:tcPr pt14:Unid="25cb9eac256d41919ae1d439bcb5c576">
            <w:tcW w:w="760" w:type="dxa" pt14:Unid="539d6d83ba814cc69d05614fb2099e2b"/>
            <w:vAlign w:val="bottom" pt14:Unid="8e26de5c60c34384acb2f19528aafec4"/>
          </w:tcPr>
          <w:p pt14:Unid="4ebb2515ed344106920920097e7bca8b">
            <w:pPr pt14:Unid="7cd5043ee04748b0bf2eb99c997ebefb">
              <w:spacing w:after="0" pt14:Unid="b022b4b5bfc64816bdf501a85d787ae3"/>
              <w:ind w:left="320" pt14:Unid="af10c01c0a7a49c2b7d934c88d0789d4"/>
              <w:rPr pt14:Unid="6e56d0ce37d64ac1a1da7f84aa53cfc4">
                <w:rFonts w:ascii="Arial" w:hAnsi="Arial" w:eastAsia="Arial" w:cs="Arial" pt14:Unid="f7df3b13c69f4ae18bf32e480b8ae7fa"/>
                <w:color w:val="auto" pt14:Unid="1d046e2af4524c8185431cc1d6d5b156"/>
                <w:w w:val="97" pt14:Unid="ff962aa882414ad6b7c64f1e5501c031"/>
                <w:sz w:val="22" pt14:Unid="d9c72d6e4859477eabf0ba298cdef429"/>
                <w:szCs w:val="22" pt14:Unid="e17f35641073451393200f75f87f685c"/>
              </w:rPr>
            </w:pPr>
            <w:r>
              <w:rPr pt14:Unid="3e8c1b78d09e4d68b8867b8e1da7ef11">
                <w:rFonts w:ascii="Arial" w:hAnsi="Arial" w:eastAsia="Arial" w:cs="Arial" pt14:Unid="6006445ad41b4c81b62a9f20eee579c9"/>
                <w:color w:val="auto" pt14:Unid="b1d1bd36bf4e480a9602c50027f2c607"/>
                <w:w w:val="97" pt14:Unid="b7a1ec9b165349db9ef1d7c24303464e"/>
                <w:sz w:val="22" pt14:Unid="53ef8920f140441dbdca35c95c9940e0"/>
                <w:szCs w:val="22" pt14:Unid="70ca8a1c55dc47fbb1fb978837e460f4"/>
              </w:rPr>
              <w:t>6.19</w:t>
            </w:r>
          </w:p>
        </w:tc>
        <w:tc pt14:Unid="672df00b891643f18396de2c59574f54" pt14:SHA1Hash="332fda2d2d869fa910f04b5cca9407811ebbd809">
          <w:tcPr pt14:Unid="8cfdbab6eb934ce88f9117a0c83ec8d2">
            <w:tcW w:w="7460" w:type="dxa" pt14:Unid="4e113392baa64e52afdf012b101d3b7c"/>
            <w:vAlign w:val="bottom" pt14:Unid="854c58c0de134345ba59460d66c0aa32"/>
          </w:tcPr>
          <w:p pt14:Unid="b534846e0114457a8c5460415030e6d0">
            <w:pPr pt14:Unid="90dd38566d7a4b2298c7a9868e4f3c1a">
              <w:spacing w:after="0" pt14:Unid="96e489010f4e4fb68d5376462365dac1"/>
              <w:ind w:left="60" pt14:Unid="2325c98c986c472d83909e32f022a6e9"/>
              <w:rPr pt14:Unid="ccd0da0bfdb341549cbd011080668dd8">
                <w:rFonts w:ascii="Arial" w:hAnsi="Arial" w:eastAsia="Arial" w:cs="Arial" pt14:Unid="b606ad0e6cee4612a1f62bbf57af7c5a"/>
                <w:color w:val="auto" pt14:Unid="6d8a793e87274d6d9bdb61fb4670a490"/>
                <w:sz w:val="22" pt14:Unid="c8f6448e825144938d927581ee11fe8d"/>
                <w:szCs w:val="22" pt14:Unid="9dabe77499384b6caf7ae3d28d68043f"/>
              </w:rPr>
            </w:pPr>
            <w:r>
              <w:rPr pt14:Unid="8e74542840f04f678c0c72c0dbfaf8c5">
                <w:rFonts w:ascii="Arial" w:hAnsi="Arial" w:eastAsia="Arial" w:cs="Arial" pt14:Unid="1544843b8d6741d3a3f722139d365632"/>
                <w:color w:val="auto" pt14:Unid="736d577932b8480abbf5ffc81b71ca85"/>
                <w:sz w:val="22" pt14:Unid="c29163f381744ac69e1172a33c198b44"/>
                <w:szCs w:val="22" pt14:Unid="0be98dbb7ff540c9b1b7e905ad83570c"/>
              </w:rPr>
              <w:t>Metadatos de la API especificados en la clase Startup. . . . . . . . . . . . .</w:t>
            </w:r>
          </w:p>
        </w:tc>
        <w:tc pt14:Unid="7fe56dfebfca440a9dc1d523ef1c32ad" pt14:SHA1Hash="57df4a41ab4568a2c842c090317207263dc4378c">
          <w:tcPr pt14:Unid="ed45c04b23204ce39c90f79360c160a2">
            <w:tcW w:w="280" w:type="dxa" pt14:Unid="fd35ff9729444770bf18287c4ba49c9a"/>
            <w:vAlign w:val="bottom" pt14:Unid="b49c0d0cc54d4a96813dc04176486804"/>
          </w:tcPr>
          <w:p pt14:Unid="eb710acdfe9349eeb92d2359c9e02839">
            <w:pPr pt14:Unid="2434ea0fbc2e4f59a7a7cd60fd276eb5">
              <w:spacing w:after="0" pt14:Unid="981e41c62f4b41148cba51a205b1dc98"/>
              <w:jc w:val="right" pt14:Unid="3f86c11a2c694a3988de278ebfbfc7a2"/>
              <w:rPr pt14:Unid="978bc9a6917d47e886a909d4a9940c00">
                <w:color w:val="auto" pt14:Unid="832fccd4f521448da96ce68ebfe8fc46"/>
                <w:sz w:val="20" pt14:Unid="471066e366a34e3fb43475cc257183ae"/>
                <w:szCs w:val="20" pt14:Unid="858b9b4680cd427184c1bfe96742a90b"/>
              </w:rPr>
            </w:pPr>
            <w:r>
              <w:rPr pt14:Unid="e2d2df4e5dce402a8062e581ba79220a">
                <w:rFonts w:ascii="Arial" w:hAnsi="Arial" w:eastAsia="Arial" w:cs="Arial" pt14:Unid="228f2e55ae1649259031c4c6cd199796"/>
                <w:color w:val="auto" pt14:Unid="80a1825336ea4cea9aeb2822dc66d028"/>
                <w:sz w:val="22" pt14:Unid="535542c132d4425489914fce7ff76e11"/>
                <w:szCs w:val="22" pt14:Unid="d40c60508ecf4a8ca9e5fc50d02bb647"/>
              </w:rPr>
              <w:t>42</w:t>
            </w:r>
          </w:p>
        </w:tc>
      </w:tr>
      <w:tr pt14:Unid="6c1de66421054d9486bf185168996fb9" pt14:CorrelatedSHA1Hash="5a086ee528f96ff9cd2627fdfb7450267f5eb8b8" pt14:SHA1Hash="5a086ee528f96ff9cd2627fdfb7450267f5eb8b8" pt14:StructureSHA1Hash="de1562127f350fb184ee4779afd4cbe86053b506">
        <w:trPr pt14:Unid="43547b6e040f415ebbe39c57d4d01812">
          <w:trHeight w:val="271" pt14:Unid="8df98a2549b34fb48497aa14041ccb93"/>
        </w:trPr>
        <w:tc pt14:Unid="c6ef2902e59a45658817d8696f6d5104" pt14:SHA1Hash="1f334fb4e7053c6a955f43daccac917058fe77d6">
          <w:tcPr pt14:Unid="36d9869b0364429c9f47e2e784e228fe">
            <w:tcW w:w="760" w:type="dxa" pt14:Unid="04033da8eb5d458ab4a1b2607a4277ac"/>
            <w:vAlign w:val="bottom" pt14:Unid="5c128083dd684e6ea9d8f0ab7e2e641d"/>
          </w:tcPr>
          <w:p pt14:Unid="1a7bbb7427964069a1e144c36a77f0e3">
            <w:pPr pt14:Unid="7b8c67b516ae427297556c36623e820d">
              <w:spacing w:after="0" pt14:Unid="abf5d99a0e3048e699303582ae30048b"/>
              <w:ind w:left="320" pt14:Unid="0b886a501a2a405396ee478a1905eaa7"/>
              <w:rPr pt14:Unid="5c24b3d521cd4876a3cc20c594a18c2a">
                <w:rFonts w:ascii="Arial" w:hAnsi="Arial" w:eastAsia="Arial" w:cs="Arial" pt14:Unid="40bd9e99eb454316b149bf0e8fbdf130"/>
                <w:color w:val="auto" pt14:Unid="3628454b5ce34886906524469dc6c0b6"/>
                <w:w w:val="97" pt14:Unid="529c57cd779240b89b3639ef7dbd1043"/>
                <w:sz w:val="22" pt14:Unid="6dafd8978d4c43da815d2ff515436eb8"/>
                <w:szCs w:val="22" pt14:Unid="a3d9acea488b4ee98be924edfce72d37"/>
              </w:rPr>
            </w:pPr>
            <w:r>
              <w:rPr pt14:Unid="136ee0108e92492ba67c86c820b7c2eb">
                <w:rFonts w:ascii="Arial" w:hAnsi="Arial" w:eastAsia="Arial" w:cs="Arial" pt14:Unid="ed9226f017b5405d9d89b86a097a6cde"/>
                <w:color w:val="auto" pt14:Unid="d35502de5eb744aa999305b9d7a49723"/>
                <w:w w:val="97" pt14:Unid="54f2f106260045eb9796905844415924"/>
                <w:sz w:val="22" pt14:Unid="e35bcc9e9e8140fda238bd3da4f8c578"/>
                <w:szCs w:val="22" pt14:Unid="4077a47a6c8e47ac82651400e7ae42f5"/>
              </w:rPr>
              <w:t>6.20</w:t>
            </w:r>
          </w:p>
        </w:tc>
        <w:tc pt14:Unid="78cc60656a5a46bd8079c067f27fa2d7" pt14:SHA1Hash="e552f7af9fad9cd9ae3797883bb104c882101d7d">
          <w:tcPr pt14:Unid="8afa7ed50bd945ec80f344767f2888af">
            <w:tcW w:w="7460" w:type="dxa" pt14:Unid="10e1e8df412a4b7bbecfdea6211e58b6"/>
            <w:vAlign w:val="bottom" pt14:Unid="8b58e235f741437ebfd6fd9cf34e953a"/>
          </w:tcPr>
          <w:p pt14:Unid="5164af000f57486f9356e1ee64272022">
            <w:pPr pt14:Unid="c4a632b106214801ae8a4b11ea131af0">
              <w:spacing w:after="0" pt14:Unid="55076ea3fcc84a96b7433f042a5f259a"/>
              <w:ind w:left="60" pt14:Unid="52f8946cca9344d2abf99fe06c8b2ddf"/>
              <w:rPr pt14:Unid="faf59fbd5c274387a7688e321af96bdd">
                <w:rFonts w:ascii="Arial" w:hAnsi="Arial" w:eastAsia="Arial" w:cs="Arial" pt14:Unid="47e8c7168bc440c6baeaece97127b832"/>
                <w:color w:val="auto" pt14:Unid="d2f2c497db1b4db3a74ec7ffaefb79b3"/>
                <w:sz w:val="22" pt14:Unid="791e6a873da944feaabd5c3761032560"/>
                <w:szCs w:val="22" pt14:Unid="c6f7bf8ea55348e9a9ed595b7b7ab8c1"/>
              </w:rPr>
            </w:pPr>
            <w:r>
              <w:rPr pt14:Unid="7d0f65f8264f47c8bc6e28934990c506">
                <w:rFonts w:ascii="Arial" w:hAnsi="Arial" w:eastAsia="Arial" w:cs="Arial" pt14:Unid="4a3b71f1f87b4165b257caf09b5f6b4b"/>
                <w:color w:val="auto" pt14:Unid="0c3872ee521e4de0bd3adc145bc05462"/>
                <w:sz w:val="22" pt14:Unid="0ed507c3eb3445ebada595ce2f32ef43"/>
                <w:szCs w:val="22" pt14:Unid="57b65c6a3844418bbcfc4af0b4f86451"/>
              </w:rPr>
              <w:t>Documentación de la API generada con Swagger UI.  . . . . . . . . . . . .</w:t>
            </w:r>
          </w:p>
        </w:tc>
        <w:tc pt14:Unid="6b49caab2b8c4be78c8c4c7efe8066bf" pt14:SHA1Hash="57df4a41ab4568a2c842c090317207263dc4378c">
          <w:tcPr pt14:Unid="ce436093e55f46049649b27c3939f719">
            <w:tcW w:w="280" w:type="dxa" pt14:Unid="ed716e4083474ce4892328f94f3e2b46"/>
            <w:vAlign w:val="bottom" pt14:Unid="0092bcde73b8439c8969af7a7f2739dc"/>
          </w:tcPr>
          <w:p pt14:Unid="cef21e818ae14d86871c4f83be50536c">
            <w:pPr pt14:Unid="46ae1713822e461090b8126a3579a57c">
              <w:spacing w:after="0" pt14:Unid="85ec913e3c5446e48105f461c020b132"/>
              <w:jc w:val="right" pt14:Unid="f638479b2d2b47e194087f9d770ab321"/>
              <w:rPr pt14:Unid="58490009ff7846afa835fe59f1f27c65">
                <w:color w:val="auto" pt14:Unid="5f091657d2dd4eb2a871fdd283e558b2"/>
                <w:sz w:val="20" pt14:Unid="d35671ead3344f70b35d700fdaf7067f"/>
                <w:szCs w:val="20" pt14:Unid="79ad8c7c160846f5a581c6e67c6dbb6c"/>
              </w:rPr>
            </w:pPr>
            <w:r>
              <w:rPr pt14:Unid="7f8c874fafa646ddae4bc123dfa0c7bc">
                <w:rFonts w:ascii="Arial" w:hAnsi="Arial" w:eastAsia="Arial" w:cs="Arial" pt14:Unid="abbf3abe48804b8cbbdd74ab5fe4ba63"/>
                <w:color w:val="auto" pt14:Unid="9e94fc680f4c4cf1be28bb2461c68f0c"/>
                <w:sz w:val="22" pt14:Unid="06f4c0f81639458fb187230109c3174f"/>
                <w:szCs w:val="22" pt14:Unid="476e850f3173458aa809ca6a46a62137"/>
              </w:rPr>
              <w:t>42</w:t>
            </w:r>
          </w:p>
        </w:tc>
      </w:tr>
      <w:tr pt14:Unid="496984362e55401f95af45bd09c629f8" pt14:CorrelatedSHA1Hash="e3532f9e2d4e6a512671bebe779ebebd1f9716ec" pt14:SHA1Hash="e3532f9e2d4e6a512671bebe779ebebd1f9716ec" pt14:StructureSHA1Hash="de1562127f350fb184ee4779afd4cbe86053b506">
        <w:trPr pt14:Unid="6e1359ae9e8341dd81f650984c195aad">
          <w:trHeight w:val="271" pt14:Unid="e548ad2a049747a3864d8d490a36af63"/>
        </w:trPr>
        <w:tc pt14:Unid="a1f18fdfadc446f69b84223d89f8e115" pt14:SHA1Hash="0c0335fc8385e481a4be7a2bd3fa76eef09ce5c7">
          <w:tcPr pt14:Unid="ac9e0d90fe2b42c28257d309dd505875">
            <w:tcW w:w="760" w:type="dxa" pt14:Unid="4e95e8cc96334b238b5f8ed76ce5c59e"/>
            <w:vAlign w:val="bottom" pt14:Unid="ad9678b8875044649741bd38ac50e4b2"/>
          </w:tcPr>
          <w:p pt14:Unid="643975a198f74dcdb625788bcd70aa74">
            <w:pPr pt14:Unid="a741282cfc7e47c8980ae0030883ebe5">
              <w:spacing w:after="0" pt14:Unid="844ae9a672a84f09aafa1f0322406843"/>
              <w:ind w:left="320" pt14:Unid="a3b222c193ef4e2aa1a5029fa741b9f8"/>
              <w:rPr pt14:Unid="bacf01b0ec354fce9c3aed0d085033b0">
                <w:rFonts w:ascii="Arial" w:hAnsi="Arial" w:eastAsia="Arial" w:cs="Arial" pt14:Unid="a5d2d1f4128c4727890ca5aad500da8b"/>
                <w:color w:val="auto" pt14:Unid="e5d8d620ae3d4da188bcad7a394c8d5e"/>
                <w:w w:val="97" pt14:Unid="bd59e98ca9d945e69e48b5ed07178dbe"/>
                <w:sz w:val="22" pt14:Unid="eb79644252f34855a6ce283becaa6e5f"/>
                <w:szCs w:val="22" pt14:Unid="0547217ab10e498090fcf3fdc874e30c"/>
              </w:rPr>
            </w:pPr>
            <w:r>
              <w:rPr pt14:Unid="4aefe6e434624c4e9116ee278cec806c">
                <w:rFonts w:ascii="Arial" w:hAnsi="Arial" w:eastAsia="Arial" w:cs="Arial" pt14:Unid="4090a6995ba5444ca5d9a686e021d2ad"/>
                <w:color w:val="auto" pt14:Unid="53c91c4e61834c3797c1b0e1c2cbe065"/>
                <w:w w:val="97" pt14:Unid="fe5da6cab94c4a9687fdd133b7aa34fd"/>
                <w:sz w:val="22" pt14:Unid="51e918362a9d40e5bfc96ecb9fb3f763"/>
                <w:szCs w:val="22" pt14:Unid="d6d55a45d3f14fbc84100b349c13028b"/>
              </w:rPr>
              <w:t>6.21</w:t>
            </w:r>
          </w:p>
        </w:tc>
        <w:tc pt14:Unid="8c45e72279a94811923b5b10658c299c" pt14:SHA1Hash="f4ce5e70cc38f890db501a038c7f9976d3062b86">
          <w:tcPr pt14:Unid="cf95b935cd004d01b2d769065416663e">
            <w:tcW w:w="7460" w:type="dxa" pt14:Unid="7511e971d2034ea4875a3e93364b7727"/>
            <w:vAlign w:val="bottom" pt14:Unid="1e8b949d63df44b08a0bfc995e150a29"/>
          </w:tcPr>
          <w:p pt14:Unid="0c49e63105ad455bbf69a1a1380a0651">
            <w:pPr pt14:Unid="5eebeff4e3e842c998df19ee7af902fa">
              <w:spacing w:after="0" pt14:Unid="f898795c513340a4981aba888284bb4b"/>
              <w:ind w:left="60" pt14:Unid="ba993be492f24575b5c039f5de6b2008"/>
              <w:rPr pt14:Unid="0ae2c1bed4fe4fa196202b75eac5ddaf">
                <w:rFonts w:ascii="Arial" w:hAnsi="Arial" w:eastAsia="Arial" w:cs="Arial" pt14:Unid="494e057232104d9281e9f1f47982d13f"/>
                <w:color w:val="auto" pt14:Unid="613951ee16e04483993692b7923508fc"/>
                <w:sz w:val="22" pt14:Unid="da21db5da8e2442ba47728d9228ce2a9"/>
                <w:szCs w:val="22" pt14:Unid="61b535879190498bb45543ede5c08fa9"/>
              </w:rPr>
            </w:pPr>
            <w:r>
              <w:rPr pt14:Unid="48b1685d7a35411ea04128eae9a003d4">
                <w:rFonts w:ascii="Arial" w:hAnsi="Arial" w:eastAsia="Arial" w:cs="Arial" pt14:Unid="20f26ab6266b4a0d830dbb1cb0403041"/>
                <w:color w:val="auto" pt14:Unid="9885ec7cfaac4937a10bdf6a37758032"/>
                <w:sz w:val="22" pt14:Unid="0560a4498bc6467585d2a92a5fbaade3"/>
                <w:szCs w:val="22" pt14:Unid="d9179c625e80414ca08eb25e7175a894"/>
              </w:rPr>
              <w:t>Añadir servicios para el logging.  . . . . . . . . . . . . . . . . . . . . . . . .</w:t>
            </w:r>
          </w:p>
        </w:tc>
        <w:tc pt14:Unid="509c6d82f9f5459291eaf817babc996f" pt14:SHA1Hash="f04852b7a25d881899c9d2e9d64436c902556e25">
          <w:tcPr pt14:Unid="3dba191811c64e95970e2ac5c415e328">
            <w:tcW w:w="280" w:type="dxa" pt14:Unid="8280dc2673df4760ad5bda58c729b8d7"/>
            <w:vAlign w:val="bottom" pt14:Unid="05568689c5fe4546a5e4ecdd5a0c7665"/>
          </w:tcPr>
          <w:p pt14:Unid="a509119f86a245f790cb68f1bb88d732">
            <w:pPr pt14:Unid="b25938eb8e0d45ada43aeb28cc6d7171">
              <w:spacing w:after="0" pt14:Unid="4eb272c875414777bfc4dc63359522d7"/>
              <w:jc w:val="right" pt14:Unid="4d8f2464835349e79a17a8663246cc16"/>
              <w:rPr pt14:Unid="a54aadc792f146f2a445932d45d065bb">
                <w:color w:val="auto" pt14:Unid="2e70d29743ec43219c1142312f57c929"/>
                <w:sz w:val="20" pt14:Unid="27f8a4824d444cedbf2d2dde7654a24c"/>
                <w:szCs w:val="20" pt14:Unid="56f61796cbf1423ca68a90c5d66c85b4"/>
              </w:rPr>
            </w:pPr>
            <w:r>
              <w:rPr pt14:Unid="742b6c3c97bf418dbe8a20d7ab9abb2c">
                <w:rFonts w:ascii="Arial" w:hAnsi="Arial" w:eastAsia="Arial" w:cs="Arial" pt14:Unid="3e28b7e3c36143ae9650ddf66e4045f8"/>
                <w:color w:val="auto" pt14:Unid="3d78bd6f8c084d0c9028143cc67bf403"/>
                <w:sz w:val="22" pt14:Unid="83c9b70841ac4cf087534ffbaafc8763"/>
                <w:szCs w:val="22" pt14:Unid="587dfe330d78425c82576de0ac4eb6dc"/>
              </w:rPr>
              <w:t>43</w:t>
            </w:r>
          </w:p>
        </w:tc>
      </w:tr>
      <w:tr pt14:Unid="9b72b052c5144390a21d810687d5f965" pt14:CorrelatedSHA1Hash="6699d555126907d25e61b98856706ad74593a49f" pt14:SHA1Hash="6699d555126907d25e61b98856706ad74593a49f" pt14:StructureSHA1Hash="de1562127f350fb184ee4779afd4cbe86053b506">
        <w:trPr pt14:Unid="12ded243755e4a769f2930789b0dde1b">
          <w:trHeight w:val="271" pt14:Unid="b21fb4e8b5024984a5b957f8d3bbc124"/>
        </w:trPr>
        <w:tc pt14:Unid="29f93c8a3109425fab9ba8a28732e921" pt14:SHA1Hash="9fbe936900f12b042927886a91ce30f5589e9877">
          <w:tcPr pt14:Unid="8ebce6e65eec4986a62c49f8d843b3e5">
            <w:tcW w:w="760" w:type="dxa" pt14:Unid="adac10bb1afc4738805ebb2946cd1440"/>
            <w:vAlign w:val="bottom" pt14:Unid="6d8a107429eb49a993adcc972bff878c"/>
          </w:tcPr>
          <w:p pt14:Unid="b7a0bfa081bd4386bdb3d63a926d9399">
            <w:pPr pt14:Unid="1f8fa65b852743e5a6016e20f227cf3b">
              <w:spacing w:after="0" pt14:Unid="61210ed318dc46d0b870030973ef030f"/>
              <w:ind w:left="320" pt14:Unid="bfef46f6e02942b4a4029a23e1d3fe39"/>
              <w:rPr pt14:Unid="cb56f09ec3b94c63ab0641dcae972e7d">
                <w:rFonts w:ascii="Arial" w:hAnsi="Arial" w:eastAsia="Arial" w:cs="Arial" pt14:Unid="c42413dfe7fd491d9535ee742f4f0c4d"/>
                <w:color w:val="auto" pt14:Unid="27a57af8fc2649579c3b9e0374cd3224"/>
                <w:w w:val="97" pt14:Unid="95dee30e918e4a05b8cf9bb7fc26df1b"/>
                <w:sz w:val="22" pt14:Unid="1e62a68e6ef142a08c841f36e501f78a"/>
                <w:szCs w:val="22" pt14:Unid="bc2e70b542284dc5b92eb77244aa7d65"/>
              </w:rPr>
            </w:pPr>
            <w:r>
              <w:rPr pt14:Unid="5600b1ce47b24afea70b959c3c550488">
                <w:rFonts w:ascii="Arial" w:hAnsi="Arial" w:eastAsia="Arial" w:cs="Arial" pt14:Unid="932561fbf81a458682c24a5a862b6402"/>
                <w:color w:val="auto" pt14:Unid="dfe22a74a4b74800b6a892119a55fe61"/>
                <w:w w:val="97" pt14:Unid="2bdef05f2aef40199f06645e9894a7b0"/>
                <w:sz w:val="22" pt14:Unid="69ebc1d42567478c891f833cd07cee4f"/>
                <w:szCs w:val="22" pt14:Unid="16baaf6c59554139be7e4831f8bc4f38"/>
              </w:rPr>
              <w:t>6.22</w:t>
            </w:r>
          </w:p>
        </w:tc>
        <w:tc pt14:Unid="1ef4174cb13b48aebb8edd78c0d97b24" pt14:SHA1Hash="690afdcef4250ef6e90def097815c0f48ad32799">
          <w:tcPr pt14:Unid="6cb24a1c59754db3bc7aa17e96638260">
            <w:tcW w:w="7460" w:type="dxa" pt14:Unid="615d4edb45974c86bc972752f144666f"/>
            <w:vAlign w:val="bottom" pt14:Unid="998b13c509c44aefa573ff68f61c9327"/>
          </w:tcPr>
          <w:p pt14:Unid="b54b7b1db6a94131a207b16ceac42042">
            <w:pPr pt14:Unid="d282734fb2df4037ac785b26b45e8af9">
              <w:spacing w:after="0" pt14:Unid="0cb38ad0773b4f258519fd55eba928c2"/>
              <w:ind w:left="60" pt14:Unid="3b3fe3e1c48d4401b87dc52866670986"/>
              <w:rPr pt14:Unid="f3a8812a74bd40389fe084f65f7975c7">
                <w:rFonts w:ascii="Arial" w:hAnsi="Arial" w:eastAsia="Arial" w:cs="Arial" pt14:Unid="9655d1ab15994515810e80e84a60d14a"/>
                <w:color w:val="auto" pt14:Unid="14d70175b31f4745a720733204511f50"/>
                <w:sz w:val="22" pt14:Unid="727be2b618a74c4480c77f5371f0b4eb"/>
                <w:szCs w:val="22" pt14:Unid="637e90f9e5af476b8173f87bef2100d3"/>
              </w:rPr>
            </w:pPr>
            <w:r>
              <w:rPr pt14:Unid="ebe0a7e5b3d04604b9edf271dbdefaec">
                <w:rFonts w:ascii="Arial" w:hAnsi="Arial" w:eastAsia="Arial" w:cs="Arial" pt14:Unid="cb7e5f2b3f5d4dc2b4d6d752d68379c3"/>
                <w:color w:val="auto" pt14:Unid="f6c77307ec9f4e108a2dc663fd4f2f3e"/>
                <w:sz w:val="22" pt14:Unid="8f1ae4f859944baaa62c628c4fb33f38"/>
                <w:szCs w:val="22" pt14:Unid="e799b7ca983c42e0a28eeaaf58359e15"/>
              </w:rPr>
              <w:t>Ejemplo del contenido de un log. . . . . . . . . . . . . . . . . . . . . . . . .</w:t>
            </w:r>
          </w:p>
        </w:tc>
        <w:tc pt14:Unid="66416b25e3ec4531bc911fb066fe18b2" pt14:SHA1Hash="f04852b7a25d881899c9d2e9d64436c902556e25">
          <w:tcPr pt14:Unid="4ded458aae174a4394170564805c827e">
            <w:tcW w:w="280" w:type="dxa" pt14:Unid="a46a6b9bbac545ba83da5c4d3d538bc2"/>
            <w:vAlign w:val="bottom" pt14:Unid="cb8fcf1e3a03467ba45d4fb6923b16ce"/>
          </w:tcPr>
          <w:p pt14:Unid="72b2065f6f604429b4790e60e6c48380">
            <w:pPr pt14:Unid="83f19ffc77e04cc4b0ac34eedbf8b107">
              <w:spacing w:after="0" pt14:Unid="4090c2dd3f864548bd47e61b5464cf06"/>
              <w:jc w:val="right" pt14:Unid="490a92c1894f4c82b241d924a1056b6b"/>
              <w:rPr pt14:Unid="39d0d1782e6a4332ac7406731a949002">
                <w:color w:val="auto" pt14:Unid="18eb1d2f4d5c456abefe3c6ab5d845d4"/>
                <w:sz w:val="20" pt14:Unid="4f694edc51214c62aeac295cf54a20aa"/>
                <w:szCs w:val="20" pt14:Unid="bba66c114d844b6b95039f901438b380"/>
              </w:rPr>
            </w:pPr>
            <w:r>
              <w:rPr pt14:Unid="8d13e4baa4024f8cb800fdd5a70a31f3">
                <w:rFonts w:ascii="Arial" w:hAnsi="Arial" w:eastAsia="Arial" w:cs="Arial" pt14:Unid="17fde61c78d3461ab255ea2092602e5c"/>
                <w:color w:val="auto" pt14:Unid="f1269c7627b54949877c11858d6a6d51"/>
                <w:sz w:val="22" pt14:Unid="681ec0eea1694d3dabe4298622a20105"/>
                <w:szCs w:val="22" pt14:Unid="312a1d231f6c467db230a2698cad2be1"/>
              </w:rPr>
              <w:t>43</w:t>
            </w:r>
          </w:p>
        </w:tc>
      </w:tr>
      <w:tr pt14:Unid="5b744a17dac342ea96d8ed15b81a2162" pt14:CorrelatedSHA1Hash="fc21273742821643e733a5443789d397c11e248f" pt14:SHA1Hash="fc21273742821643e733a5443789d397c11e248f" pt14:StructureSHA1Hash="0888785a3efbd9685becdf069ec87362d9ad505a">
        <w:trPr pt14:Unid="814d292deebd4346b8bf5bf08b5ecb36">
          <w:trHeight w:val="271" pt14:Unid="4c4354be0f6948f0860fa22bafce9d57"/>
        </w:trPr>
        <w:tc pt14:Unid="1019906b203b4c08b431fc68c28696c9" pt14:SHA1Hash="7e1b01ad373fd2ce3baec6a098e97bdb23c98a15">
          <w:tcPr pt14:Unid="96f721310a6c4906b87b37dc29d62859">
            <w:tcW w:w="760" w:type="dxa" pt14:Unid="1a0f36cbebdf468db5d3a998279e4abd"/>
            <w:vAlign w:val="bottom" pt14:Unid="9cc2ae8d33eb4f408c82829dc2419935"/>
          </w:tcPr>
          <w:p pt14:Unid="8a28a0bb8cdf4aafad045c6636531141">
            <w:pPr pt14:Unid="3c28694d053c4f9a9c03dd547584c557">
              <w:spacing w:after="0" pt14:Unid="a41f35c4b84a49a39aa95fa541b72516"/>
              <w:ind w:left="320" pt14:Unid="8c5b097384fa4707a1adcf4831c6f101"/>
              <w:rPr pt14:Unid="c7045a14fe8a4bc397688079dcd7d0f6">
                <w:rFonts w:ascii="Arial" w:hAnsi="Arial" w:eastAsia="Arial" w:cs="Arial" pt14:Unid="7a733e434b0248c7a44cea091980dbdf"/>
                <w:color w:val="auto" pt14:Unid="362a3c609b914f54907822fcd36c280b"/>
                <w:w w:val="97" pt14:Unid="94b4a876aaea4b9da99fdf8dad404cc7"/>
                <w:sz w:val="22" pt14:Unid="b477e545a8694c7ca0c80518dcacf482"/>
                <w:szCs w:val="22" pt14:Unid="cfb172f94c2a4fb293b4c10ab22dcf89"/>
              </w:rPr>
            </w:pPr>
            <w:r>
              <w:rPr pt14:Unid="0b436e67392f4d8abcbc68042216afc3">
                <w:rFonts w:ascii="Arial" w:hAnsi="Arial" w:eastAsia="Arial" w:cs="Arial" pt14:Unid="68947457d3604e6b84285494465395ea"/>
                <w:color w:val="auto" pt14:Unid="6e2f5f0900044c0fb4747e6b693d2d5c"/>
                <w:w w:val="97" pt14:Unid="3954ef48585349c2a22c6646dee73971"/>
                <w:sz w:val="22" pt14:Unid="92f89454f1034e9eb4a32b8f17812f3a"/>
                <w:szCs w:val="22" pt14:Unid="41b434488b4f4acda86aec4d8003ef7d"/>
              </w:rPr>
              <w:t>6.23</w:t>
            </w:r>
          </w:p>
        </w:tc>
        <w:tc pt14:Unid="09e479fc1bd1491ab355bdcecd125dcf" pt14:SHA1Hash="bd6b4b6a384fcdaf22bd209da0e130c04d15f683">
          <w:tcPr pt14:Unid="21b823678e6d454983148e7401e05787">
            <w:tcW w:w="7460" w:type="dxa" pt14:Unid="27d17726f1944354a6cafd76c7f6d90b"/>
            <w:vAlign w:val="bottom" pt14:Unid="ac387f2df3f244d29f5aa6b76f50dc40"/>
          </w:tcPr>
          <w:p pt14:Unid="d0f7851a621f45fca23d2b0a74616223">
            <w:pPr pt14:Unid="5ed39411ffc1429e952ff02ee8a698d2">
              <w:spacing w:after="0" pt14:Unid="f605d7bdf2f543f486f13305d908f65d"/>
              <w:ind w:left="60" pt14:Unid="cab8f11ac227492eaf5fdb6975eb7bd2"/>
              <w:rPr pt14:Unid="f9170941876c42d3b760219eeeeefa9e">
                <w:rFonts w:ascii="Arial" w:hAnsi="Arial" w:eastAsia="Arial" w:cs="Arial" pt14:Unid="d12ded38df7d4e979fb58b328300a12c"/>
                <w:color w:val="auto" pt14:Unid="bf89eeb902da474d9ea02be597739d4c"/>
                <w:sz w:val="22" pt14:Unid="fae9df87f05e4ef497057cb2133ed630"/>
                <w:szCs w:val="22" pt14:Unid="cb51c1e9c9c946a6aa536cb883a8406d"/>
              </w:rPr>
            </w:pPr>
            <w:r>
              <w:rPr pt14:Unid="a527f3ef41b44228a9688acef53358b8">
                <w:rFonts w:ascii="Arial" w:hAnsi="Arial" w:eastAsia="Arial" w:cs="Arial" pt14:Unid="eab37a64b29c402dab6281890f584d7d"/>
                <w:color w:val="auto" pt14:Unid="3e396d212e724539a58a470309eaab3b"/>
                <w:sz w:val="22" pt14:Unid="190c266a42194a3aab99dfffd814eab1"/>
                <w:szCs w:val="22" pt14:Unid="4dfa8b0be16e4846955bc0589c60fff4"/>
              </w:rPr>
              <w:t>Fragmento del proxy de pedidos donde se adaptan los parámetros a tipos</w:t>
            </w:r>
          </w:p>
        </w:tc>
        <w:tc pt14:Unid="735e4913c547428797586c0e8b1346c3" pt14:SHA1Hash="b90b8e947d8c3b09e63df8bfa3bb13cebd6bd22d">
          <w:tcPr pt14:Unid="de2e41e190fa49a2b48486f3cc0571f7">
            <w:tcW w:w="280" w:type="dxa" pt14:Unid="7cad411181f44c4f97fd0b678ecbc55d"/>
            <w:vAlign w:val="bottom" pt14:Unid="d467bb1e81ce402a90160da8ad998255"/>
          </w:tcPr>
          <w:p pt14:Unid="3be48494a1f84d329b46d3af65011bcf">
            <w:pPr pt14:Unid="9c6b9ac0d88e4314907c62991808db00">
              <w:spacing w:after="0" pt14:Unid="ca1fbe4d68ee40189a0db196929681ef"/>
              <w:rPr pt14:Unid="310e968a4a384d8588be9ee887613421">
                <w:color w:val="auto" pt14:Unid="f322884fc4b94229a9aaa24363bb0936"/>
                <w:sz w:val="23" pt14:Unid="60372dafee744e77b37bf1c3c3a1faec"/>
                <w:szCs w:val="23" pt14:Unid="58a05844ec1641a58eed56b2c5b4ba57"/>
              </w:rPr>
            </w:pPr>
          </w:p>
        </w:tc>
      </w:tr>
      <w:tr pt14:Unid="9aef6b1c4f2f4786865de3a4fd3363d9" pt14:CorrelatedSHA1Hash="b649455559b6053bd3cf07a143a91caf2a3d5290" pt14:SHA1Hash="b649455559b6053bd3cf07a143a91caf2a3d5290" pt14:StructureSHA1Hash="b2900a589a9d249993cb21eaf53d48bfee1b7c28">
        <w:trPr pt14:Unid="003321d2db88451b80d92d95b1b5494e">
          <w:trHeight w:val="271" pt14:Unid="067a5e7ec7134de498163be9a7cff076"/>
        </w:trPr>
        <w:tc pt14:Unid="499ec4d9af7a408ea5b31810bca8cb37" pt14:SHA1Hash="b90b8e947d8c3b09e63df8bfa3bb13cebd6bd22d">
          <w:tcPr pt14:Unid="2b8c0a5347fe41e78b340e7749826ba0">
            <w:tcW w:w="760" w:type="dxa" pt14:Unid="0b547353bd2f428a8e8bc29df826bf08"/>
            <w:vAlign w:val="bottom" pt14:Unid="afbad8b92c8a4a7d9a336b7ae79aab7e"/>
          </w:tcPr>
          <w:p pt14:Unid="1c7cf53ce0fd4f9eaa0ae346669fb99f">
            <w:pPr pt14:Unid="7f2f9d163e084bd5979116b65f1ad52c">
              <w:spacing w:after="0" pt14:Unid="c5cbe093f306407898958e31c6b5f1a2"/>
              <w:rPr pt14:Unid="778f74727642497ab10c07b602f0b966">
                <w:color w:val="auto" pt14:Unid="f23f568c395b4712a5b1eae5d5380232"/>
                <w:sz w:val="23" pt14:Unid="b586ba933b294339bcf48a9e5d8e4a79"/>
                <w:szCs w:val="23" pt14:Unid="bcb6b56e8ee6498881858dbd41c0d846"/>
              </w:rPr>
            </w:pPr>
          </w:p>
        </w:tc>
        <w:tc pt14:Unid="ac8b1c5c8c81471ca7f6699ed0107692" pt14:SHA1Hash="41c10f969ed39d1f1cae9701e04d8edec0963891">
          <w:tcPr pt14:Unid="864d0f9e5052452489c35617571e50b8">
            <w:tcW w:w="7460" w:type="dxa" pt14:Unid="a29667ec58514739a27aaee8c69102d9"/>
            <w:vAlign w:val="bottom" pt14:Unid="c2fa028e23cc4a4ea933cb9d3812a858"/>
          </w:tcPr>
          <w:p pt14:Unid="a0a6614a36ea405697d5c93f2613b4e1">
            <w:pPr pt14:Unid="bad4b10b3c384870a2ba4632ca26e2bd">
              <w:spacing w:after="0" pt14:Unid="df59ad2eaff040bcb825ed683fc428a0"/>
              <w:ind w:left="60" pt14:Unid="9623bd937b004cf3abab57fb2e947095"/>
              <w:rPr pt14:Unid="4d9b59e9fb6249c38f963e2b58ea2e77">
                <w:rFonts w:ascii="Arial" w:hAnsi="Arial" w:eastAsia="Arial" w:cs="Arial" pt14:Unid="e83c9842012248bbba1c280371d17e19"/>
                <w:color w:val="auto" pt14:Unid="3922c7a6616142e69ab6d7b042a42c3a"/>
                <w:sz w:val="22" pt14:Unid="030067f9a9c6420aa48c326132a61cec"/>
                <w:szCs w:val="22" pt14:Unid="36d8bfdbdafc4212902c6131256ac505"/>
              </w:rPr>
            </w:pPr>
            <w:r>
              <w:rPr pt14:Unid="592c9e8b72774516aa6ab4d84a08666a">
                <w:rFonts w:ascii="Arial" w:hAnsi="Arial" w:eastAsia="Arial" w:cs="Arial" pt14:Unid="28e4153f1b70425bb95cfb0b3d25f9a0"/>
                <w:color w:val="auto" pt14:Unid="708e44c06f014b198645246edf7e161a"/>
                <w:sz w:val="22" pt14:Unid="0e0f0bd4d0124ac6a5343e531aca10a5"/>
                <w:szCs w:val="22" pt14:Unid="28dc45c898b1445c9923574d96a91d27"/>
              </w:rPr>
              <w:t>simples. . . . . . . . . . . . . . . . . . . . . . . . . . . . . . . . . . . . . . . .</w:t>
            </w:r>
          </w:p>
        </w:tc>
        <w:tc pt14:Unid="b1499cc4673d466daff98ddd4b3cc9b6" pt14:SHA1Hash="55ec60b193f5ff9cf3f9949565b0d77ebfd4f4ec">
          <w:tcPr pt14:Unid="7b9260fc7bb94d0baacc7a36f0874594">
            <w:tcW w:w="280" w:type="dxa" pt14:Unid="f312f9c7dbf749b8abfcca5a70e9769d"/>
            <w:vAlign w:val="bottom" pt14:Unid="d2d8bdc14b124e1e9920ba3c49547bc4"/>
          </w:tcPr>
          <w:p pt14:Unid="a5f24937fb4a431db60510a59f9c2599">
            <w:pPr pt14:Unid="4dfea4af30324123a4fe1a5531c25191">
              <w:spacing w:after="0" pt14:Unid="45374b7473a84dd793ab0488c5f54903"/>
              <w:jc w:val="right" pt14:Unid="e1120304e33b4e1fa25665464c773a2b"/>
              <w:rPr pt14:Unid="be64d64aa1aa491c9bde926a8de3d428">
                <w:color w:val="auto" pt14:Unid="6baf4dbe3e0f4c7390c76d722c7bdc94"/>
                <w:sz w:val="20" pt14:Unid="7d28d9f8698f4a71a8ef6b79f40f2c85"/>
                <w:szCs w:val="20" pt14:Unid="40fd2cfd93df40d880c56f82b6fe606e"/>
              </w:rPr>
            </w:pPr>
            <w:r>
              <w:rPr pt14:Unid="1df7d50eaf9f46739ac9db9eb24be66c">
                <w:rFonts w:ascii="Arial" w:hAnsi="Arial" w:eastAsia="Arial" w:cs="Arial" pt14:Unid="b1522b017542430e91dd3f548cf52ebc"/>
                <w:color w:val="auto" pt14:Unid="deed82bbe0a64c6eba24dad7908738ce"/>
                <w:sz w:val="22" pt14:Unid="da6d1d4a619342f2bca3f66016b68f52"/>
                <w:szCs w:val="22" pt14:Unid="1284dfb57bff42b2908f161ddc64a5dc"/>
              </w:rPr>
              <w:t>44</w:t>
            </w:r>
          </w:p>
        </w:tc>
      </w:tr>
      <w:tr pt14:Unid="43c9e9468a9341e19e31905034c75c2e" pt14:CorrelatedSHA1Hash="3445949e5366d3b36360a106985468bfe7e82989" pt14:SHA1Hash="3445949e5366d3b36360a106985468bfe7e82989" pt14:StructureSHA1Hash="de1562127f350fb184ee4779afd4cbe86053b506">
        <w:trPr pt14:Unid="8a36243e03a54530acd930f4aa9474e3">
          <w:trHeight w:val="271" pt14:Unid="4caaa1a991f84530bc1256a4c5543eed"/>
        </w:trPr>
        <w:tc pt14:Unid="aff195f252f8437c95e6b7239292046d" pt14:SHA1Hash="c09e4ee1fd21e585c52ab13643d686732b9fb209">
          <w:tcPr pt14:Unid="ae9937c762b34092bc878986b160cae3">
            <w:tcW w:w="760" w:type="dxa" pt14:Unid="de02f268aa6e48f0a1a14934a14a2d61"/>
            <w:vAlign w:val="bottom" pt14:Unid="8821c8f63cca4a6eac0d8cdb16ce054a"/>
          </w:tcPr>
          <w:p pt14:Unid="c86bfdf77d14497ca14b25f629c652b3">
            <w:pPr pt14:Unid="065f70bbd73d4b319dc831f1ba1a7fc5">
              <w:spacing w:after="0" pt14:Unid="b12e7d75d9054350aca83ca6b141a19d"/>
              <w:ind w:left="320" pt14:Unid="0ffffb2dfbea491e94c4a2568a7f0b04"/>
              <w:rPr pt14:Unid="781d12eb14564d4d9032661dff2d1b0c">
                <w:rFonts w:ascii="Arial" w:hAnsi="Arial" w:eastAsia="Arial" w:cs="Arial" pt14:Unid="b9b694e687a741759dd28cb5d3086626"/>
                <w:color w:val="auto" pt14:Unid="a2ba40bcad9b4887815ef60cad452817"/>
                <w:w w:val="97" pt14:Unid="3d78dd9cce96471bb352a8f4339421ba"/>
                <w:sz w:val="22" pt14:Unid="95f219cc092a4555a79ab6882472790a"/>
                <w:szCs w:val="22" pt14:Unid="cabd89b0d69f40119d1b78eadb0744ba"/>
              </w:rPr>
            </w:pPr>
            <w:r>
              <w:rPr pt14:Unid="54665d89221547059cbdfdbbac1629fe">
                <w:rFonts w:ascii="Arial" w:hAnsi="Arial" w:eastAsia="Arial" w:cs="Arial" pt14:Unid="10a51f499f03422da68bee7e214b8ca9"/>
                <w:color w:val="auto" pt14:Unid="b5f3ca89985d41f6802c096beab9a63a"/>
                <w:w w:val="97" pt14:Unid="5d19f46f8aac45db953546691e5d346a"/>
                <w:sz w:val="22" pt14:Unid="235d2923528145c9b02926d32ac10048"/>
                <w:szCs w:val="22" pt14:Unid="90c2eb791f4744bbb42efcd43525d19b"/>
              </w:rPr>
              <w:t>6.24</w:t>
            </w:r>
          </w:p>
        </w:tc>
        <w:tc pt14:Unid="13882acc9ff9475e89d2116428a4def1" pt14:SHA1Hash="9f846121e047517e236607899b5bdc456905e311">
          <w:tcPr pt14:Unid="630a4fa0c3204912a21633a5bb00e6a2">
            <w:tcW w:w="7460" w:type="dxa" pt14:Unid="b3ebf4175c89497db4f290051c32b059"/>
            <w:vAlign w:val="bottom" pt14:Unid="715363aa97cd465abba823cdb285f92d"/>
          </w:tcPr>
          <w:p pt14:Unid="8854e6e3c9074d96a3fc665664e406d3">
            <w:pPr pt14:Unid="37d0eb6b2a5041fe84525a1ee3fdcdf7">
              <w:spacing w:after="0" pt14:Unid="1eeb2010e8264723ab50657b96f226c5"/>
              <w:ind w:left="60" pt14:Unid="f85219e501384386a52589d978cda8a3"/>
              <w:rPr pt14:Unid="9c41919a8df24a47878196aea5daddad">
                <w:rFonts w:ascii="Arial" w:hAnsi="Arial" w:eastAsia="Arial" w:cs="Arial" pt14:Unid="ed643ccd60ed4f30bf8941a7e4e4cc6f"/>
                <w:color w:val="auto" pt14:Unid="c1603573f7f84631b62695b7c4eef0ca"/>
                <w:w w:val="97" pt14:Unid="74b2780388044efab2aa378384aaedfa"/>
                <w:sz w:val="22" pt14:Unid="ee1f69fdcead474bb03bd12e22d4c1b4"/>
                <w:szCs w:val="22" pt14:Unid="b9597ad380e44d3fb1aa89aab3a94869"/>
              </w:rPr>
            </w:pPr>
            <w:r>
              <w:rPr pt14:Unid="aac97c9242a747a0941754e8d25ca969">
                <w:rFonts w:ascii="Arial" w:hAnsi="Arial" w:eastAsia="Arial" w:cs="Arial" pt14:Unid="cb12fe67ec984a23967aa076d1bac979"/>
                <w:color w:val="auto" pt14:Unid="70edae8aaaae455f94a23660649e184a"/>
                <w:w w:val="97" pt14:Unid="805858a83ec24ac6bdab621199c5951e"/>
                <w:sz w:val="22" pt14:Unid="83297d41952e45cba59dbebbd44fce81"/>
                <w:szCs w:val="22" pt14:Unid="966ae6d2b24e4d09befcabcd8e772740"/>
              </w:rPr>
              <w:t>Fragmento de un proyecto donde se añade la opción TreatWarningsAsErrors.</w:t>
            </w:r>
          </w:p>
        </w:tc>
        <w:tc pt14:Unid="fbcd4ad409cc4c4f8d3e24f92ee17d31" pt14:SHA1Hash="e0110449a7706f4922674044b704c3643d1c7e60">
          <w:tcPr pt14:Unid="a41e1a84952049879a5da21c5fd616c2">
            <w:tcW w:w="280" w:type="dxa" pt14:Unid="b1630c6a04a4445f8fcc1b96d7928140"/>
            <w:vAlign w:val="bottom" pt14:Unid="ec64af6ff90642a6ba3ffdefa09a5230"/>
          </w:tcPr>
          <w:p pt14:Unid="d00c2109d5fa461987a05e0607090617">
            <w:pPr pt14:Unid="4ea215d340c64214a73f4eaeb8e891e2">
              <w:spacing w:after="0" pt14:Unid="36106bbec37d4a6dbc21c902367a33c1"/>
              <w:jc w:val="right" pt14:Unid="41ff1f124d444444b4ebfe1e695302b7"/>
              <w:rPr pt14:Unid="10086a661ebe402783cef9a90d70c00d">
                <w:color w:val="auto" pt14:Unid="a527adf9ca174212b199a536ada205b4"/>
                <w:sz w:val="20" pt14:Unid="8603f75e20c8418da66863f1e5babc21"/>
                <w:szCs w:val="20" pt14:Unid="5f6208c3097e45be9e4818f91923997b"/>
              </w:rPr>
            </w:pPr>
            <w:r>
              <w:rPr pt14:Unid="e95aef97b1a845849d95f3bcabe4f61d">
                <w:rFonts w:ascii="Arial" w:hAnsi="Arial" w:eastAsia="Arial" w:cs="Arial" pt14:Unid="8339e70a48f84e94a8084558e8bd6a21"/>
                <w:color w:val="auto" pt14:Unid="51f284d52ea74a4ca6ba5135ab866937"/>
                <w:sz w:val="22" pt14:Unid="f3acf00d133d47fda2c5e436ee330f1e"/>
                <w:szCs w:val="22" pt14:Unid="8599d5f19eca471f8000009feef94fb4"/>
              </w:rPr>
              <w:t>45</w:t>
            </w:r>
          </w:p>
        </w:tc>
      </w:tr>
      <w:tr pt14:Unid="8a6cfad71bee4fa6b7e4fab846af1b96" pt14:CorrelatedSHA1Hash="616796c875f8e0155ee4528286ee684766994758" pt14:SHA1Hash="616796c875f8e0155ee4528286ee684766994758" pt14:StructureSHA1Hash="de1562127f350fb184ee4779afd4cbe86053b506">
        <w:trPr pt14:Unid="f7d8e68e50f7493ba7700d03fc30e65e">
          <w:trHeight w:val="271" pt14:Unid="fa84d1f632ce4168930a768c045ee175"/>
        </w:trPr>
        <w:tc pt14:Unid="56a7973c899442478bf88deba132b22d" pt14:SHA1Hash="854cb020111abd3e76f9cfa474f4508278b9b083">
          <w:tcPr pt14:Unid="56d68b40678a4e1db00e5e04c3fb9bbc">
            <w:tcW w:w="760" w:type="dxa" pt14:Unid="01d7be673a4548aebd513831060aa4ea"/>
            <w:vAlign w:val="bottom" pt14:Unid="221d3ce3e8c64c339b57516f150c4b39"/>
          </w:tcPr>
          <w:p pt14:Unid="f4d45b38c3fd4a42970ca7bbfc5b4bdb">
            <w:pPr pt14:Unid="131753c0adf04bb8aa45d311c6265125">
              <w:spacing w:after="0" pt14:Unid="131c341630354e7bbdb8c301dadc2c84"/>
              <w:ind w:left="320" pt14:Unid="f2f80b5b2a4a4a8b965a0d8114c03b48"/>
              <w:rPr pt14:Unid="66de159d0b7d48ada13b977bfde84c57">
                <w:rFonts w:ascii="Arial" w:hAnsi="Arial" w:eastAsia="Arial" w:cs="Arial" pt14:Unid="f107d41b8be24d2395b2572319abcdce"/>
                <w:color w:val="auto" pt14:Unid="b1acd3f4441b4bbea6b2b7af7dec2c31"/>
                <w:w w:val="97" pt14:Unid="e228974e9c204799ac8bbd2168ecfb77"/>
                <w:sz w:val="22" pt14:Unid="6cfb247a0be04c74a0eb1cd51fc140ab"/>
                <w:szCs w:val="22" pt14:Unid="f1116ad9f29f400b94ca8a62c4d7586e"/>
              </w:rPr>
            </w:pPr>
            <w:r>
              <w:rPr pt14:Unid="7c603128501f444f9bb3b45339ccb649">
                <w:rFonts w:ascii="Arial" w:hAnsi="Arial" w:eastAsia="Arial" w:cs="Arial" pt14:Unid="0a234cb81b75495f9698a908a8eec925"/>
                <w:color w:val="auto" pt14:Unid="2e80f8f5e4884b9a9f6bacc138db4d2c"/>
                <w:w w:val="97" pt14:Unid="4d0f41b2a51b4d5da9b8f46c2bc804ae"/>
                <w:sz w:val="22" pt14:Unid="dcf1fddeacad4e5e9d7147ed9b1ac6f7"/>
                <w:szCs w:val="22" pt14:Unid="7dd2e5ac8b3646aea0505014a238021a"/>
              </w:rPr>
              <w:t>6.25</w:t>
            </w:r>
          </w:p>
        </w:tc>
        <w:tc pt14:Unid="256221c652e34e14b656d1fa8bc7617f" pt14:SHA1Hash="c121d80b4edc5cdbbf3f98403dfec5290736d14d">
          <w:tcPr pt14:Unid="df4663df472f48f0ad421da12ddf0ed6">
            <w:tcW w:w="7460" w:type="dxa" pt14:Unid="70dc8b5975e64503917b6950a71b5b80"/>
            <w:vAlign w:val="bottom" pt14:Unid="da337df96fd442338faa24e73de307e4"/>
          </w:tcPr>
          <w:p pt14:Unid="d3e9bbdbce134b7eac618b1666049d48">
            <w:pPr pt14:Unid="01a6d5f5f49b4bd7a3058b07dcaf9357">
              <w:spacing w:after="0" pt14:Unid="0d152c6bba0c41e8b4e388572051ff82"/>
              <w:ind w:left="60" pt14:Unid="959a4d5f8e64418a9f437039789ee49d"/>
              <w:rPr pt14:Unid="1b1033d7df7f49bb8996ae9fa27caec9">
                <w:rFonts w:ascii="Arial" w:hAnsi="Arial" w:eastAsia="Arial" w:cs="Arial" pt14:Unid="a2308a4283374cacbf93dde47c1cdeca"/>
                <w:color w:val="auto" pt14:Unid="6bbf4f2e490947c3b78d540e0a699841"/>
                <w:sz w:val="22" pt14:Unid="7e7b315606b041e8b6040dee0b2620a4"/>
                <w:szCs w:val="22" pt14:Unid="3fdb9cfd85114177801be6d4c38c2b1d"/>
              </w:rPr>
            </w:pPr>
            <w:r>
              <w:rPr pt14:Unid="a32650c3fa27404ba9e9c6fe92af3c33">
                <w:rFonts w:ascii="Arial" w:hAnsi="Arial" w:eastAsia="Arial" w:cs="Arial" pt14:Unid="a3388df5a1224562be236273bb39822c"/>
                <w:color w:val="auto" pt14:Unid="b9d6e0d622954f6cbe92d5cadc0de5f7"/>
                <w:sz w:val="22" pt14:Unid="1b456f18730045c0aa94c38fdef59289"/>
                <w:szCs w:val="22" pt14:Unid="b79b45de40804edb9b974e6eaabc4b42"/>
              </w:rPr>
              <w:t>Solución de la interfaz de usuario hecha con Xamarin.Forms. . . . . . . . .</w:t>
            </w:r>
          </w:p>
        </w:tc>
        <w:tc pt14:Unid="065ff569d1334087969463730f551701" pt14:SHA1Hash="e0110449a7706f4922674044b704c3643d1c7e60">
          <w:tcPr pt14:Unid="45aec75bfe8a4894a4ce9d6e8860cfd4">
            <w:tcW w:w="280" w:type="dxa" pt14:Unid="20488d9dbc4a4e46beb0cb53d6cf0c40"/>
            <w:vAlign w:val="bottom" pt14:Unid="64ad86557f7e4bf09f36c0347055bcea"/>
          </w:tcPr>
          <w:p pt14:Unid="ec99caf953b544d9911078a8804b761e">
            <w:pPr pt14:Unid="55de2aecb68e4479bd2623d7d4278b02">
              <w:spacing w:after="0" pt14:Unid="41a68a418bda4ca9964f95217437dc54"/>
              <w:jc w:val="right" pt14:Unid="a3bb969a7d09496f8949527e4c8118a4"/>
              <w:rPr pt14:Unid="53530d3d27aa472ca50156a0f39dd879">
                <w:color w:val="auto" pt14:Unid="1899ccf21fcb4bbfaf616ca0d9904ce7"/>
                <w:sz w:val="20" pt14:Unid="10f62e7c29b24c6caf90425c37859b95"/>
                <w:szCs w:val="20" pt14:Unid="2218da8ce4aa4f33b006dee0e26be86f"/>
              </w:rPr>
            </w:pPr>
            <w:r>
              <w:rPr pt14:Unid="9bb389475a744fa8bb408a9a9e3e0d9f">
                <w:rFonts w:ascii="Arial" w:hAnsi="Arial" w:eastAsia="Arial" w:cs="Arial" pt14:Unid="197690dab5a048e7ad7b4de53c22ad1b"/>
                <w:color w:val="auto" pt14:Unid="b9178293bab041aaaf99eb10543d69df"/>
                <w:sz w:val="22" pt14:Unid="2ccc961e3abe40888b5cf2053c8657ba"/>
                <w:szCs w:val="22" pt14:Unid="053aa4b0abfd4a15a0f9627c057a4101"/>
              </w:rPr>
              <w:t>45</w:t>
            </w:r>
          </w:p>
        </w:tc>
      </w:tr>
      <w:tr pt14:Unid="0fc82debfd6242979428c32e516812b6" pt14:CorrelatedSHA1Hash="0881dce6846e7b90c4c09e8f4a889f1494531760" pt14:SHA1Hash="0881dce6846e7b90c4c09e8f4a889f1494531760" pt14:StructureSHA1Hash="de1562127f350fb184ee4779afd4cbe86053b506">
        <w:trPr pt14:Unid="19ecc17bc2c64cfd8416c0546c0e60e5">
          <w:trHeight w:val="271" pt14:Unid="76780fbce9674d6693feba6c5a0a37f1"/>
        </w:trPr>
        <w:tc pt14:Unid="fb324f877e9c47db9cea57b567b02519" pt14:SHA1Hash="e16cb6fe9f1c218193cafe408e93d89fa3089e79">
          <w:tcPr pt14:Unid="770418a5eca44b878c93b5d93508c3be">
            <w:tcW w:w="760" w:type="dxa" pt14:Unid="cc3d1e9162d64faa85da7dc4209a2008"/>
            <w:vAlign w:val="bottom" pt14:Unid="8b4aa7f241914d7a908f25774a163800"/>
          </w:tcPr>
          <w:p pt14:Unid="2c55631495f34b5abf5e28d8ce38a1d6">
            <w:pPr pt14:Unid="3422691b05c2432d93120cf4d0b88296">
              <w:spacing w:after="0" pt14:Unid="4878282077044dc384c98f3bc2bc3dc4"/>
              <w:ind w:left="320" pt14:Unid="6a0ab43b81214bcb85b8c465b365de3a"/>
              <w:rPr pt14:Unid="c9cdddbcc4bc4f2ea8af505f4300d6aa">
                <w:rFonts w:ascii="Arial" w:hAnsi="Arial" w:eastAsia="Arial" w:cs="Arial" pt14:Unid="edf1e17f6bde4d1b85b32791deb9512d"/>
                <w:color w:val="auto" pt14:Unid="7a1af83a8e784b2b983e578723898244"/>
                <w:w w:val="97" pt14:Unid="010bcbed4d844a8bbf2e0311d9ea2d81"/>
                <w:sz w:val="22" pt14:Unid="672054ac5caa448688de6b6474bd9a86"/>
                <w:szCs w:val="22" pt14:Unid="f861691d594540988f58408bfa1e750f"/>
              </w:rPr>
            </w:pPr>
            <w:r>
              <w:rPr pt14:Unid="30b0e8885f854ff6bcad6bf2ea5cf27a">
                <w:rFonts w:ascii="Arial" w:hAnsi="Arial" w:eastAsia="Arial" w:cs="Arial" pt14:Unid="c2e076275e9f43d1995cd16e25ada600"/>
                <w:color w:val="auto" pt14:Unid="de649c5849284d9991cdd94aaa7da4b8"/>
                <w:w w:val="97" pt14:Unid="c08894f4aa6d4bbdaacf0975b384afd5"/>
                <w:sz w:val="22" pt14:Unid="4710ae6487b940799ee282a6754f1a41"/>
                <w:szCs w:val="22" pt14:Unid="f4e2497c5bdd41508c113a04d4bd8489"/>
              </w:rPr>
              <w:t>6.26</w:t>
            </w:r>
          </w:p>
        </w:tc>
        <w:tc pt14:Unid="0aef4647cb2345fbae8856bc8d61a348" pt14:SHA1Hash="285e387b8e3d30f515844857ac06000734ac7629">
          <w:tcPr pt14:Unid="4318aa685124490cb3b0931e3b283388">
            <w:tcW w:w="7460" w:type="dxa" pt14:Unid="937fcbec4b2c4dfd9e2b2511816940ee"/>
            <w:vAlign w:val="bottom" pt14:Unid="a915979b77aa496d8e0c3acd5db0997f"/>
          </w:tcPr>
          <w:p pt14:Unid="46a552435f434c1780533054ff27bb1e">
            <w:pPr pt14:Unid="040721532a2d49e391481863e1a91d5d">
              <w:spacing w:after="0" pt14:Unid="887d9b5349f741aa9b39db9c06338870"/>
              <w:ind w:left="60" pt14:Unid="82f935b452444a59895b95335087f3a2"/>
              <w:rPr pt14:Unid="379fee7c299c4f2ca77399c44754ea98">
                <w:rFonts w:ascii="Arial" w:hAnsi="Arial" w:eastAsia="Arial" w:cs="Arial" pt14:Unid="e1207a54d66544249cdca8bf2b9e02c9"/>
                <w:color w:val="auto" pt14:Unid="60cee00ab5304286bd9b31bc8fc49fdd"/>
                <w:sz w:val="22" pt14:Unid="99b58fa6a3f1418ab676a7f011ccfdef"/>
                <w:szCs w:val="22" pt14:Unid="2132e3e00cba4884b2e1ad30e41c2917"/>
              </w:rPr>
            </w:pPr>
            <w:r>
              <w:rPr pt14:Unid="ed79af36de224a30a7ba8af59fa78d25">
                <w:rFonts w:ascii="Arial" w:hAnsi="Arial" w:eastAsia="Arial" w:cs="Arial" pt14:Unid="dced17f855a24cdc852ec6863803c6da"/>
                <w:color w:val="auto" pt14:Unid="542b15a2ca4c470ca10c5644c040d79d"/>
                <w:sz w:val="22" pt14:Unid="3d1d5bd70e544d0289232dd0d2c9856b"/>
                <w:szCs w:val="22" pt14:Unid="63d9501cd8624c19b09e0000a0b3164a"/>
              </w:rPr>
              <w:t>Método para transformar de un DTO a un modelo de una vista. . . . . . .</w:t>
            </w:r>
          </w:p>
        </w:tc>
        <w:tc pt14:Unid="beb5db444aa446c0a7f63d6cbcc46403" pt14:SHA1Hash="f246a097ea3827b54dfcca7bfd1ffdfc831462e5">
          <w:tcPr pt14:Unid="c6886a66b5164bbb9d5c6b2e9413fb5b">
            <w:tcW w:w="280" w:type="dxa" pt14:Unid="a4ba8be4abca4b87a47ab3b2b8a8c1fc"/>
            <w:vAlign w:val="bottom" pt14:Unid="103f07fc417a4c4cb498bdb9fad70fee"/>
          </w:tcPr>
          <w:p pt14:Unid="b75d61746c954b8e8ab949539b124ddd">
            <w:pPr pt14:Unid="8ceef2b0c11745e1aaeeb1819221ab2e">
              <w:spacing w:after="0" pt14:Unid="09ca1b2c53f947619a197e9568bfac39"/>
              <w:jc w:val="right" pt14:Unid="72ef7be85b364479a481046f2d162f38"/>
              <w:rPr pt14:Unid="e8a874da0bbb4a838d171d4a6fdf09e0">
                <w:color w:val="auto" pt14:Unid="9f3ceacb9dfd4287a5396acce7037229"/>
                <w:sz w:val="20" pt14:Unid="4c404892b779415ab617de86b687b818"/>
                <w:szCs w:val="20" pt14:Unid="393889a961444d2f9e66a96ac84e1ebf"/>
              </w:rPr>
            </w:pPr>
            <w:r>
              <w:rPr pt14:Unid="3809f22ee4774d9a9703a542199bc214">
                <w:rFonts w:ascii="Arial" w:hAnsi="Arial" w:eastAsia="Arial" w:cs="Arial" pt14:Unid="c7a0446f00dd4e07bdfb65518f911cf8"/>
                <w:color w:val="auto" pt14:Unid="050c9a0e5c6140238769833bc3b1e03c"/>
                <w:sz w:val="22" pt14:Unid="2d6021a0e5214be1abc492f0f77820ae"/>
                <w:szCs w:val="22" pt14:Unid="ab3b011c93f94c7f9b6784d544185098"/>
              </w:rPr>
              <w:t>46</w:t>
            </w:r>
          </w:p>
        </w:tc>
      </w:tr>
      <w:tr pt14:Unid="4f08a41c39ac46edbfcde39598e30a24" pt14:CorrelatedSHA1Hash="6a4ebc1174c2f5f4d33b589e1f798e7f941892af" pt14:SHA1Hash="6a4ebc1174c2f5f4d33b589e1f798e7f941892af" pt14:StructureSHA1Hash="de1562127f350fb184ee4779afd4cbe86053b506">
        <w:trPr pt14:Unid="cb479c029a8944adbd9ae2fd5392510a">
          <w:trHeight w:val="271" pt14:Unid="425faa3d9e434b388d24e996c039234f"/>
        </w:trPr>
        <w:tc pt14:Unid="5baf98ac22fe41188c2267e5d51e2eb4" pt14:SHA1Hash="dd5c855697ebe695dd5174de873d85aa9d498b94">
          <w:tcPr pt14:Unid="cf969b348ef74359bab228372a7dab86">
            <w:tcW w:w="760" w:type="dxa" pt14:Unid="e31346df11e24c7ea8360508bf3866e6"/>
            <w:vAlign w:val="bottom" pt14:Unid="538c6781ad644969ba75c2cbb5679a40"/>
          </w:tcPr>
          <w:p pt14:Unid="af990983f2c94123b782b1ab644b3515">
            <w:pPr pt14:Unid="926d91224ca24110a827ea12f7b51347">
              <w:spacing w:after="0" pt14:Unid="b13a1ddd03034634aca399ec1b89be5c"/>
              <w:ind w:left="320" pt14:Unid="6190a4de45dd47d38ddfaa117bb57735"/>
              <w:rPr pt14:Unid="c314567f862b448c8e626a38c657b208">
                <w:rFonts w:ascii="Arial" w:hAnsi="Arial" w:eastAsia="Arial" w:cs="Arial" pt14:Unid="ffcf5bbeb39f46bbaac83d1d34feabc5"/>
                <w:color w:val="auto" pt14:Unid="ecb10a0c2d2e4ea69144aaba68387d8f"/>
                <w:w w:val="97" pt14:Unid="1a7a1e3a21054eaa8e07935e49b8e92d"/>
                <w:sz w:val="22" pt14:Unid="ec721b69c2fe4d80899f26b517521796"/>
                <w:szCs w:val="22" pt14:Unid="d57e88df45364e10874e55658fded5ea"/>
              </w:rPr>
            </w:pPr>
            <w:r>
              <w:rPr pt14:Unid="e02821bd53714e579700cd8869e49255">
                <w:rFonts w:ascii="Arial" w:hAnsi="Arial" w:eastAsia="Arial" w:cs="Arial" pt14:Unid="cab472d64cd64b8d810176670e3be518"/>
                <w:color w:val="auto" pt14:Unid="23f3b10ef12842c0b0fe14b77bb1a3f9"/>
                <w:w w:val="97" pt14:Unid="cde02fc3c82c4875b940e7229e7e919d"/>
                <w:sz w:val="22" pt14:Unid="1eaf694fc1cb4457a02a5d5bbdc7d0fd"/>
                <w:szCs w:val="22" pt14:Unid="52214c67263e443c9368ea19df2a157c"/>
              </w:rPr>
              <w:t>6.27</w:t>
            </w:r>
          </w:p>
        </w:tc>
        <w:tc pt14:Unid="f2939a21fe2a477b8db343d43bc56005" pt14:SHA1Hash="c8632ede82bb3b9483ffe5c0c68abdb39f58d991">
          <w:tcPr pt14:Unid="0b5d56ab4d1f4491b3221297c94a946f">
            <w:tcW w:w="7460" w:type="dxa" pt14:Unid="0fe95b5a29484a3fa81b4292bbb82c58"/>
            <w:vAlign w:val="bottom" pt14:Unid="b4c61dc8c47545c19d285bbebc2a8663"/>
          </w:tcPr>
          <w:p pt14:Unid="60c20067b9114753bb863b103d33e05c">
            <w:pPr pt14:Unid="f47d25d8497e4f7bab30d76e19386ce4">
              <w:spacing w:after="0" pt14:Unid="ad8cc61e20c6464c89f709f59b1b5f46"/>
              <w:ind w:left="60" pt14:Unid="af4b479638384bafb071bba82ad4fcbb"/>
              <w:rPr pt14:Unid="d170a7bf111047848bc97e1de82e4baa">
                <w:rFonts w:ascii="Arial" w:hAnsi="Arial" w:eastAsia="Arial" w:cs="Arial" pt14:Unid="bfb875e27e664ecb9e11678d9ac50078"/>
                <w:color w:val="auto" pt14:Unid="fffc2d9c37a946edaa6ee8ee3cf5f04b"/>
                <w:sz w:val="22" pt14:Unid="e607cb9b6e904d2d8fbef0b2e4a6b43a"/>
                <w:szCs w:val="22" pt14:Unid="ad26fdd4738f4ecc93c9ee485415098f"/>
              </w:rPr>
            </w:pPr>
            <w:r>
              <w:rPr pt14:Unid="32d1767a5d36423f83028c380b110f92">
                <w:rFonts w:ascii="Arial" w:hAnsi="Arial" w:eastAsia="Arial" w:cs="Arial" pt14:Unid="a207a5fb0b034862aa2b9727300d5a89"/>
                <w:color w:val="auto" pt14:Unid="bc23120d7d494417a0f870292b47e4ad"/>
                <w:sz w:val="22" pt14:Unid="f4e1e608216c4b76bae06cf0c13f36ce"/>
                <w:szCs w:val="22" pt14:Unid="2fefee50b2194722a73bf8b5ab19e733"/>
              </w:rPr>
              <w:t>Servicio concreto del proyecto de Android.  . . . . . . . . . . . . . . . . . .</w:t>
            </w:r>
          </w:p>
        </w:tc>
        <w:tc pt14:Unid="ba3be1443b8b4c83949e823e8fd45c1b" pt14:SHA1Hash="1fbf34f808229372016dae84a5a452677537235c">
          <w:tcPr pt14:Unid="91551483788844fcba2401582a9be5be">
            <w:tcW w:w="280" w:type="dxa" pt14:Unid="7cfccfa2a3094f3e9061ca0de6240d2a"/>
            <w:vAlign w:val="bottom" pt14:Unid="4d706640253145e4a93dfb6166b714a4"/>
          </w:tcPr>
          <w:p pt14:Unid="fb82a3808dee4ae38480c7d808e2ec01">
            <w:pPr pt14:Unid="34797ca1077c4ba0a1079315fd6edcc9">
              <w:spacing w:after="0" pt14:Unid="fb2f23e318f14f83afe0e6bdbf47cbdf"/>
              <w:jc w:val="right" pt14:Unid="09a48ec4d3cc4c568121ddb497e35237"/>
              <w:rPr pt14:Unid="601af40796614c18b2116400512355c5">
                <w:color w:val="auto" pt14:Unid="a4695c9e89af483287d6d353ca872789"/>
                <w:sz w:val="20" pt14:Unid="deb4d424785349949f1facd2b8991d5d"/>
                <w:szCs w:val="20" pt14:Unid="591d16e529d74e599c674bf84de4c559"/>
              </w:rPr>
            </w:pPr>
            <w:r>
              <w:rPr pt14:Unid="15c3dc450e1147dca4b08327fc174617">
                <w:rFonts w:ascii="Arial" w:hAnsi="Arial" w:eastAsia="Arial" w:cs="Arial" pt14:Unid="527cf406bbd3489795b8030738a55636"/>
                <w:color w:val="auto" pt14:Unid="3b02c1a79a5d459d952ecb2df1af9875"/>
                <w:sz w:val="22" pt14:Unid="1a221cee8a1c4429b6740369cb254baf"/>
                <w:szCs w:val="22" pt14:Unid="b6500f693a4242189ec715f070523fee"/>
              </w:rPr>
              <w:t>47</w:t>
            </w:r>
          </w:p>
        </w:tc>
      </w:tr>
      <w:tr pt14:Unid="f7db1e726f204727a3bbc7825a3088a9" pt14:CorrelatedSHA1Hash="055f6ea3aa362a13333f4a22c56d6a27ebbd5edc" pt14:SHA1Hash="055f6ea3aa362a13333f4a22c56d6a27ebbd5edc" pt14:StructureSHA1Hash="de1562127f350fb184ee4779afd4cbe86053b506">
        <w:trPr pt14:Unid="ee75c30a135243e38faa861027531435">
          <w:trHeight w:val="271" pt14:Unid="e69236d5cecb4750b2f0b00bbd5ffd30"/>
        </w:trPr>
        <w:tc pt14:Unid="dbab0404e69f4a19a388982c94ab4730" pt14:SHA1Hash="712d218ea6f7e905f2e2e0a9b03fd90eebec6bb5">
          <w:tcPr pt14:Unid="ecf363f416be446e9f2cd962572b73d6">
            <w:tcW w:w="760" w:type="dxa" pt14:Unid="91cd6c1bb5e646af8f35b28783711326"/>
            <w:vAlign w:val="bottom" pt14:Unid="117f8270f1914c309a39ef373f502048"/>
          </w:tcPr>
          <w:p pt14:Unid="c72a67dc63d442518619d90e4e05a256">
            <w:pPr pt14:Unid="0ba30d4fb19c4ec484fc3fd5b48276c2">
              <w:spacing w:after="0" pt14:Unid="9fb4143f7cfc421dbcfa2b1af16aa0eb"/>
              <w:ind w:left="320" pt14:Unid="a4755c816bc148ff9017861bb8ca4592"/>
              <w:rPr pt14:Unid="16d3f6a8b90c4c24919e160855c704e8">
                <w:rFonts w:ascii="Arial" w:hAnsi="Arial" w:eastAsia="Arial" w:cs="Arial" pt14:Unid="131d6927ff0b4897bf8ffb60daf6887c"/>
                <w:color w:val="auto" pt14:Unid="1a5b5733321c4068be7698f85b6222f8"/>
                <w:w w:val="97" pt14:Unid="d2c6ad2c8a8a47b19e3defca37c1c295"/>
                <w:sz w:val="22" pt14:Unid="26bf8705c4ec4df5aa58059bb90fbf63"/>
                <w:szCs w:val="22" pt14:Unid="81315854b0444fe7abbbdb46ffd1c3fb"/>
              </w:rPr>
            </w:pPr>
            <w:r>
              <w:rPr pt14:Unid="cfd9080bfed74a3a9be48111035d55e1">
                <w:rFonts w:ascii="Arial" w:hAnsi="Arial" w:eastAsia="Arial" w:cs="Arial" pt14:Unid="2fff317e0e8c418db40477adaa11c5ba"/>
                <w:color w:val="auto" pt14:Unid="195165fa3fee4eed8fa91cdb5b830254"/>
                <w:w w:val="97" pt14:Unid="adfce531ebdc4915a15b23c8278e3047"/>
                <w:sz w:val="22" pt14:Unid="8afa1be30dc441eb9eeaa00c361e054f"/>
                <w:szCs w:val="22" pt14:Unid="c2028cbd315d415c8fbdf74af9c68937"/>
              </w:rPr>
              <w:t>6.28</w:t>
            </w:r>
          </w:p>
        </w:tc>
        <w:tc pt14:Unid="a6b88966e4ee4d05bb5734eeccf73f1d" pt14:SHA1Hash="6309f99ee7c2f977eb5db6b420979bcf80c39433">
          <w:tcPr pt14:Unid="de305a4cefb04ef4a736f8d08dc608b3">
            <w:tcW w:w="7460" w:type="dxa" pt14:Unid="0f087e97f4c54dcbaa72e4892c34432b"/>
            <w:vAlign w:val="bottom" pt14:Unid="0dda879022e0419399f423de45f1df15"/>
          </w:tcPr>
          <w:p pt14:Unid="b3918fcbfe6e45a2a29e832554febcb6">
            <w:pPr pt14:Unid="240986fd40e04a21afd4fd80c8333c12">
              <w:spacing w:after="0" pt14:Unid="fc7588a13b814351ae75b6af4ec82964"/>
              <w:ind w:left="60" pt14:Unid="a362b399672346ee8d8b3ee99336f643"/>
              <w:rPr pt14:Unid="a9fbcfeb1e02464eb487af11d1dca0b9">
                <w:rFonts w:ascii="Arial" w:hAnsi="Arial" w:eastAsia="Arial" w:cs="Arial" pt14:Unid="5f3a107985c14ef1ae319122c460950c"/>
                <w:color w:val="auto" pt14:Unid="31c5e393c76b42ad9e74255d426b636f"/>
                <w:sz w:val="22" pt14:Unid="19765cd4939a4ce1b9de75cca259059b"/>
                <w:szCs w:val="22" pt14:Unid="db1a30a7323e4301af0edbad79473e21"/>
              </w:rPr>
            </w:pPr>
            <w:r>
              <w:rPr pt14:Unid="57d87d53f21d4625ae2a30711e04a924">
                <w:rFonts w:ascii="Arial" w:hAnsi="Arial" w:eastAsia="Arial" w:cs="Arial" pt14:Unid="f3a9ab4343ba4cd28879e0b63356ab27"/>
                <w:color w:val="auto" pt14:Unid="4a79ebfd5e2346c3be23664a90c93c36"/>
                <w:sz w:val="22" pt14:Unid="7c0bb85feb0446fdbdefe97bd9f7c631"/>
                <w:szCs w:val="22" pt14:Unid="e6b8777e6c1f4ce188dc29e40dc5f941"/>
              </w:rPr>
              <w:t>Pruebas realizadas en la solución monolítica. . . . . . . . . . . . . . . . . .</w:t>
            </w:r>
          </w:p>
        </w:tc>
        <w:tc pt14:Unid="58a10a0c020c41c58be32ba353af978a" pt14:SHA1Hash="0a22e62f3c0392eb9490aa947426fb5b7c369d8e">
          <w:tcPr pt14:Unid="e9051ee779cf49589e40f7df5c4dff8b">
            <w:tcW w:w="280" w:type="dxa" pt14:Unid="a9f66062833c413581f2b30b1573a06f"/>
            <w:vAlign w:val="bottom" pt14:Unid="8fbecec0d8884b4d96f98d0bef3a97c8"/>
          </w:tcPr>
          <w:p pt14:Unid="1b04217519d749c7a841ecb13aa6754b">
            <w:pPr pt14:Unid="c4ac35edc11746c1a045674d48e5a50c">
              <w:spacing w:after="0" pt14:Unid="67fd9049ebcc4de19d1c7627cec91d11"/>
              <w:jc w:val="right" pt14:Unid="d6d5e7b03e7143048b6e31d70fd41f84"/>
              <w:rPr pt14:Unid="947406fca55f4affb4f04cb222ab1ab2">
                <w:color w:val="auto" pt14:Unid="c8bcde6d337148aebc864caf1a865a8b"/>
                <w:sz w:val="20" pt14:Unid="55e7516d524a438babc1115ef66e34ac"/>
                <w:szCs w:val="20" pt14:Unid="1852b897d0b3486f892fc855f232d07c"/>
              </w:rPr>
            </w:pPr>
            <w:r>
              <w:rPr pt14:Unid="22a7912dc2b44fa489bda0f1227eb6c4">
                <w:rFonts w:ascii="Arial" w:hAnsi="Arial" w:eastAsia="Arial" w:cs="Arial" pt14:Unid="b85033d1505f4d7ba14a64dfab4a320d"/>
                <w:color w:val="auto" pt14:Unid="ea242ee0369a410dbfc03d49988c85fe"/>
                <w:sz w:val="22" pt14:Unid="2c5f81aa77a844c2acea55db56b119f0"/>
                <w:szCs w:val="22" pt14:Unid="69ae08c66a9c438f808824428e897e18"/>
              </w:rPr>
              <w:t>48</w:t>
            </w:r>
          </w:p>
        </w:tc>
      </w:tr>
      <w:tr pt14:Unid="27a9e6d87d2b4555840eb47b2755376c" pt14:CorrelatedSHA1Hash="a9f0d6c4e3d324bc3981b22baf008d6895eb1bc8" pt14:SHA1Hash="a9f0d6c4e3d324bc3981b22baf008d6895eb1bc8" pt14:StructureSHA1Hash="de1562127f350fb184ee4779afd4cbe86053b506">
        <w:trPr pt14:Unid="6f02145699f34613b01242d15013833f">
          <w:trHeight w:val="271" pt14:Unid="d977b2585095439fbb94dd2c28355d89"/>
        </w:trPr>
        <w:tc pt14:Unid="7efffc86d19c4acd8d57ec1bcca4bcf5" pt14:SHA1Hash="b90a0c04edd90eabd5c5bda028ddd88c713e4a80">
          <w:tcPr pt14:Unid="867f92f73b8c420fbcc55243bd5ceb03">
            <w:tcW w:w="760" w:type="dxa" pt14:Unid="da47616ff1ca4581bafbb05ed2a20265"/>
            <w:vAlign w:val="bottom" pt14:Unid="c05d6fdedf3646cda2b24285711e1aed"/>
          </w:tcPr>
          <w:p pt14:Unid="78b98e379d104423a07f4bb212dfc570">
            <w:pPr pt14:Unid="230212b134db4e2abb079ee447185ab3">
              <w:spacing w:after="0" pt14:Unid="2815212433684def93768ff0761f0ad6"/>
              <w:ind w:left="320" pt14:Unid="f5d64ba54f774c249d82435f63335230"/>
              <w:rPr pt14:Unid="df1d3b555eac402683834c8b2bb64154">
                <w:rFonts w:ascii="Arial" w:hAnsi="Arial" w:eastAsia="Arial" w:cs="Arial" pt14:Unid="91396234b5114da5b180fa01d6a1c576"/>
                <w:color w:val="auto" pt14:Unid="df53bbc3970e4e55a7a8e48bb49b886b"/>
                <w:w w:val="97" pt14:Unid="f8ce5b70f4aa4101905b123f27ff43d3"/>
                <w:sz w:val="22" pt14:Unid="5e2368e0dd9641398d4f37acff442d49"/>
                <w:szCs w:val="22" pt14:Unid="a77f431816224fa8a533697af2e1d393"/>
              </w:rPr>
            </w:pPr>
            <w:r>
              <w:rPr pt14:Unid="cf7ac6f6fabe437f9d0d8c3ea9ec0e6d">
                <w:rFonts w:ascii="Arial" w:hAnsi="Arial" w:eastAsia="Arial" w:cs="Arial" pt14:Unid="5a47de8aa4bb4581ac2896be82a56119"/>
                <w:color w:val="auto" pt14:Unid="dea5d7ece85f4c3283fedb5e38961d51"/>
                <w:w w:val="97" pt14:Unid="97d066c3abd348d68ad9e0eb53136435"/>
                <w:sz w:val="22" pt14:Unid="2c260eee93a04ffca6aed091fc5cb4c5"/>
                <w:szCs w:val="22" pt14:Unid="4ba008e16b924d288033718e1a29cd65"/>
              </w:rPr>
              <w:t>6.29</w:t>
            </w:r>
          </w:p>
        </w:tc>
        <w:tc pt14:Unid="9dd7f0a9ba1d43a39e314f228f15ec43" pt14:SHA1Hash="b637558948b58dd69ac0bcbdbffc81cf091d00b5">
          <w:tcPr pt14:Unid="76cf3be91cf1436784d04be51a271157">
            <w:tcW w:w="7460" w:type="dxa" pt14:Unid="591f2a0d54654115a3fc9b0bedcf991c"/>
            <w:vAlign w:val="bottom" pt14:Unid="15368464a107409c8d90179ae6c5e967"/>
          </w:tcPr>
          <w:p pt14:Unid="5a50300f2a264c93b4f466bb6ace7d76">
            <w:pPr pt14:Unid="eda66374004d4004b1525d56e791b3ec">
              <w:spacing w:after="0" pt14:Unid="fb6f3e0f555e4ce38586611e64cabb90"/>
              <w:ind w:left="60" pt14:Unid="03936a8d50e443e8b7c45162e075c4d6"/>
              <w:rPr pt14:Unid="47033211ef864df69d642d2e7cfed586">
                <w:rFonts w:ascii="Arial" w:hAnsi="Arial" w:eastAsia="Arial" w:cs="Arial" pt14:Unid="de399bac8306461bb56b5b6eda350dce"/>
                <w:color w:val="auto" pt14:Unid="7711653fb3c74fd0b6f6b67a3d9c8734"/>
                <w:w w:val="99" pt14:Unid="b5c6acc10cca4bed9589751c163161b6"/>
                <w:sz w:val="22" pt14:Unid="467b28d293f045d89552b24aabf9c939"/>
                <w:szCs w:val="22" pt14:Unid="a1fa2020033a445e98010082a21e670e"/>
              </w:rPr>
            </w:pPr>
            <w:r>
              <w:rPr pt14:Unid="1698945107f94d08814737bbe61414a9">
                <w:rFonts w:ascii="Arial" w:hAnsi="Arial" w:eastAsia="Arial" w:cs="Arial" pt14:Unid="7c69bfc81d9f43a68f3767f7000a419d"/>
                <w:color w:val="auto" pt14:Unid="179259615f77482d840755d3cbbb5775"/>
                <w:w w:val="99" pt14:Unid="0c9f5d9f6dfe43878e73add4452f9628"/>
                <w:sz w:val="22" pt14:Unid="ae00e7d82015443d9c23b396c7e81015"/>
                <w:szCs w:val="22" pt14:Unid="da9d43b3e88d4182a482d3bcfe5f74f5"/>
              </w:rPr>
              <w:t>Ejemplo de método Setup donde se emplea una base de datos en memoria.</w:t>
            </w:r>
          </w:p>
        </w:tc>
        <w:tc pt14:Unid="8e3ae881bd934a689108d48a11fac951" pt14:SHA1Hash="0a22e62f3c0392eb9490aa947426fb5b7c369d8e">
          <w:tcPr pt14:Unid="b204acf207754b4084491a181dd27c35">
            <w:tcW w:w="280" w:type="dxa" pt14:Unid="66dfc274ea494034b879abd1caf6472a"/>
            <w:vAlign w:val="bottom" pt14:Unid="088fd28f9fb04c0d996e9bf1263b04a4"/>
          </w:tcPr>
          <w:p pt14:Unid="322fa79286b94364b4673a13eea82114">
            <w:pPr pt14:Unid="79d3f5bddf364769ac4995f734c8d9d1">
              <w:spacing w:after="0" pt14:Unid="78096cb1d3b04b07bdf69a62741cd7be"/>
              <w:jc w:val="right" pt14:Unid="7a42594a1e364498b2c1a43645fcb364"/>
              <w:rPr pt14:Unid="a1ea1bc51a1341d48016d3c6aa54dfd4">
                <w:color w:val="auto" pt14:Unid="3a642e9deae54b04aaa498ca81eca51d"/>
                <w:sz w:val="20" pt14:Unid="5163eda716864867be7b4ff88910d16a"/>
                <w:szCs w:val="20" pt14:Unid="289d3d12ac9e40fa883aa25593ea6d33"/>
              </w:rPr>
            </w:pPr>
            <w:r>
              <w:rPr pt14:Unid="5270f35eee454987a6b409cdc8cf68e2">
                <w:rFonts w:ascii="Arial" w:hAnsi="Arial" w:eastAsia="Arial" w:cs="Arial" pt14:Unid="02f9daf2c098443ea996bf3dd5906b52"/>
                <w:color w:val="auto" pt14:Unid="7bca3bf5bb8a4f39a91f1e145c22ca81"/>
                <w:sz w:val="22" pt14:Unid="3667ee878d7d481ebf8437cf74edc889"/>
                <w:szCs w:val="22" pt14:Unid="bf96764d55ae49688da0aa3e7d807569"/>
              </w:rPr>
              <w:t>48</w:t>
            </w:r>
          </w:p>
        </w:tc>
      </w:tr>
      <w:tr pt14:Unid="6c897e4498164defbaf4de7772e664bc" pt14:CorrelatedSHA1Hash="f85453e37c211a34c9ca7b85119749154f9a5b59" pt14:SHA1Hash="f85453e37c211a34c9ca7b85119749154f9a5b59" pt14:StructureSHA1Hash="de1562127f350fb184ee4779afd4cbe86053b506">
        <w:trPr pt14:Unid="25db2f1ac2c94d31b93c20cb8f371980">
          <w:trHeight w:val="271" pt14:Unid="25b7780bab8748298ab39c473fa65613"/>
        </w:trPr>
        <w:tc pt14:Unid="37090e098725482fbb498c3014de6a62" pt14:SHA1Hash="8f84164a16612bb0267038f9e3aeca73ccc96f98">
          <w:tcPr pt14:Unid="0bd3c4f0548c4b9e9ec1c941cb681594">
            <w:tcW w:w="760" w:type="dxa" pt14:Unid="f472d7f957c44201a05337dcd080dcd6"/>
            <w:vAlign w:val="bottom" pt14:Unid="eac74cad2d6e4958b339b54f1ee2eed1"/>
          </w:tcPr>
          <w:p pt14:Unid="5632982a2fcb4cde841179717253c4df">
            <w:pPr pt14:Unid="1a609d0511a7479da47f6e38b693af9e">
              <w:spacing w:after="0" pt14:Unid="600c35ee1a60454e90df85355e90b079"/>
              <w:ind w:left="320" pt14:Unid="01caab8f4d334af6bb65ad93a706aaab"/>
              <w:rPr pt14:Unid="e4cce61b0f05457ea8cfb64e57bd34b6">
                <w:rFonts w:ascii="Arial" w:hAnsi="Arial" w:eastAsia="Arial" w:cs="Arial" pt14:Unid="ff61a70e5bba477bba4f3396326d4367"/>
                <w:color w:val="auto" pt14:Unid="a81b8bb1107d46ec9c8f37bd2200fe19"/>
                <w:w w:val="97" pt14:Unid="0619423fa8014b5a9171e8944c0b4f29"/>
                <w:sz w:val="22" pt14:Unid="bf7a34de657e4316ac52cb9216fe84c0"/>
                <w:szCs w:val="22" pt14:Unid="48d825503ab94ed791c7ff83ad14b0b2"/>
              </w:rPr>
            </w:pPr>
            <w:r>
              <w:rPr pt14:Unid="3fc0300ea05b4fb79ed1737342a374a4">
                <w:rFonts w:ascii="Arial" w:hAnsi="Arial" w:eastAsia="Arial" w:cs="Arial" pt14:Unid="d7d0ce10fc0f4895bfcc3380b886aa21"/>
                <w:color w:val="auto" pt14:Unid="295e1a045a6340aea45cd45216bf1cc2"/>
                <w:w w:val="97" pt14:Unid="7b3969ca109941eeb466a42f6de97193"/>
                <w:sz w:val="22" pt14:Unid="0b06a0ec27004e12b2cdd9b3d923f73b"/>
                <w:szCs w:val="22" pt14:Unid="7ecba1928da94c1cb303db2997ff07b4"/>
              </w:rPr>
              <w:t>6.30</w:t>
            </w:r>
          </w:p>
        </w:tc>
        <w:tc pt14:Unid="4df37529e11a4c33855c70fe814aa288" pt14:SHA1Hash="371ce4651f5f7051d5209e36d8ec2f25b708e87a">
          <w:tcPr pt14:Unid="391e1eb3147a440ea6279501d01fc1c3">
            <w:tcW w:w="7460" w:type="dxa" pt14:Unid="a8984319a70747539815f37b0225e2a4"/>
            <w:vAlign w:val="bottom" pt14:Unid="1d37d832ebe143f5b14016cd4804594f"/>
          </w:tcPr>
          <w:p pt14:Unid="108b52ae0d6646a7bab3cd12e7cc21ea">
            <w:pPr pt14:Unid="da2b152791fa4bbd991d16801eb09b13">
              <w:spacing w:after="0" pt14:Unid="c8036489311042b0b482764e965f5954"/>
              <w:ind w:left="60" pt14:Unid="7f8334871c72411e8295e2a41f0ba020"/>
              <w:rPr pt14:Unid="09ac5301ebaa4a60a588d8955fd047a5">
                <w:rFonts w:ascii="Arial" w:hAnsi="Arial" w:eastAsia="Arial" w:cs="Arial" pt14:Unid="e6888159277b44f38cb55d0193bc87e7"/>
                <w:color w:val="auto" pt14:Unid="1c87135462064f7e80e54f3da64cf44c"/>
                <w:sz w:val="22" pt14:Unid="785c6e9e0e29432eb654d70f9735f672"/>
                <w:szCs w:val="22" pt14:Unid="791af993801045569b155f5c38411ff6"/>
              </w:rPr>
            </w:pPr>
            <w:r>
              <w:rPr pt14:Unid="1c5e51dbe5274d71a10cd0cc6088e9ee">
                <w:rFonts w:ascii="Arial" w:hAnsi="Arial" w:eastAsia="Arial" w:cs="Arial" pt14:Unid="c59094f387a34c09a4cb4b0741ff5691"/>
                <w:color w:val="auto" pt14:Unid="402f981df541404cba945e3312f23836"/>
                <w:sz w:val="22" pt14:Unid="2035a9d3606044a4b238d9fdceb9223a"/>
                <w:szCs w:val="22" pt14:Unid="630d13ffc34a49dd98b68dcda4c69864"/>
              </w:rPr>
              <w:t>Dockerfile de la solución monolítica. . . . . . . . . . . . . . . . . . . . . . .</w:t>
            </w:r>
          </w:p>
        </w:tc>
        <w:tc pt14:Unid="34578899c2b5437782464a23a511b3b8" pt14:SHA1Hash="53c5832ea3e82e3a4caea0c0ef7c3e589b649ef4">
          <w:tcPr pt14:Unid="37221942782a4f03a558a5b8c26bfb76">
            <w:tcW w:w="280" w:type="dxa" pt14:Unid="f37f0101ae97435b9f1627ddc25240e4"/>
            <w:vAlign w:val="bottom" pt14:Unid="ba2d89fbc73d4e2c860690139d228349"/>
          </w:tcPr>
          <w:p pt14:Unid="c7273042fbb74f2084da0dd03e9628cc">
            <w:pPr pt14:Unid="be492d2c420744d58c9300aa027d262f">
              <w:spacing w:after="0" pt14:Unid="f20d740a75ba4e62939ad5c968a7fbdf"/>
              <w:jc w:val="right" pt14:Unid="c5d7bc7028534508a5d86b7ddb4c1cc4"/>
              <w:rPr pt14:Unid="dea136d2ee0049ee87c8a38fa405f704">
                <w:color w:val="auto" pt14:Unid="f7a3ec02bc6749e39cfaeb38a759b5af"/>
                <w:sz w:val="20" pt14:Unid="4f554dc01a2b44f1843cc30483733fc2"/>
                <w:szCs w:val="20" pt14:Unid="6860614f30f942478459258c99c102f6"/>
              </w:rPr>
            </w:pPr>
            <w:r>
              <w:rPr pt14:Unid="fb17531d61024f8097aa7a1578c9d8f4">
                <w:rFonts w:ascii="Arial" w:hAnsi="Arial" w:eastAsia="Arial" w:cs="Arial" pt14:Unid="05001b298b394648a6b8b60c026ad3ef"/>
                <w:color w:val="auto" pt14:Unid="7a61310da3b24ecb8ddfd8b4a26c21a5"/>
                <w:sz w:val="22" pt14:Unid="548af0639f104a1a935ed57e442f1e58"/>
                <w:szCs w:val="22" pt14:Unid="b1fdc9502e564cfe8045a2dc64420d47"/>
              </w:rPr>
              <w:t>49</w:t>
            </w:r>
          </w:p>
        </w:tc>
      </w:tr>
      <w:tr pt14:Unid="2c36599f8a75400da92c3853f7d40381" pt14:CorrelatedSHA1Hash="af6e6e7872c2c5b988350c6eb229c21135ad9d7e" pt14:SHA1Hash="af6e6e7872c2c5b988350c6eb229c21135ad9d7e" pt14:StructureSHA1Hash="de1562127f350fb184ee4779afd4cbe86053b506">
        <w:trPr pt14:Unid="e305a4d87e084f35994a63d7522d98d8">
          <w:trHeight w:val="271" pt14:Unid="a2b2bf5ddb3f4bd6bc44ebaee1300d92"/>
        </w:trPr>
        <w:tc pt14:Unid="94dafafab0864d5cb0c2ff56b25561b2" pt14:SHA1Hash="ee12dae827ba7d84f6e64c1b5afe5003e9b890e1">
          <w:tcPr pt14:Unid="ffd9933f51c94d60b414bf8b14c7b6ca">
            <w:tcW w:w="760" w:type="dxa" pt14:Unid="1cd15c0b1dbe45c49009129f4021e11d"/>
            <w:vAlign w:val="bottom" pt14:Unid="127ecb0eaa8544eba038158a237df9bc"/>
          </w:tcPr>
          <w:p pt14:Unid="3554d896560942d99f0c3634e6129528">
            <w:pPr pt14:Unid="deebf3aa0b7443e490295820f7d5e9ac">
              <w:spacing w:after="0" pt14:Unid="cc1fd6103595457fac188f09e269ccc9"/>
              <w:ind w:left="320" pt14:Unid="310b2ec3217342fe891b56c6a3526ac1"/>
              <w:rPr pt14:Unid="15459c5f5b18486680197c5b7bf2da82">
                <w:rFonts w:ascii="Arial" w:hAnsi="Arial" w:eastAsia="Arial" w:cs="Arial" pt14:Unid="91c9dc74788946a4ba2116403b22f0fb"/>
                <w:color w:val="auto" pt14:Unid="b56bf4988884433c898eef19aa46730a"/>
                <w:w w:val="97" pt14:Unid="06aab8ee7cb94452aa07002b6c519737"/>
                <w:sz w:val="22" pt14:Unid="c4df7a6b33d94af68e05ab9b6fa7a8b5"/>
                <w:szCs w:val="22" pt14:Unid="42b3c5a4729b458d983f36f630b4a16d"/>
              </w:rPr>
            </w:pPr>
            <w:r>
              <w:rPr pt14:Unid="5fde715b63c9450ea468dbbb187eab49">
                <w:rFonts w:ascii="Arial" w:hAnsi="Arial" w:eastAsia="Arial" w:cs="Arial" pt14:Unid="8549b4523c5846b889d864470648a848"/>
                <w:color w:val="auto" pt14:Unid="5d3de626688c4e1d99682d3602b302b6"/>
                <w:w w:val="97" pt14:Unid="6247a06c1c2748dfa1f3760192467bfc"/>
                <w:sz w:val="22" pt14:Unid="0cff9496b75a451d8e860acf3fdf3901"/>
                <w:szCs w:val="22" pt14:Unid="b8247d2f024f42759b92bc6027b58d4f"/>
              </w:rPr>
              <w:t>6.31</w:t>
            </w:r>
          </w:p>
        </w:tc>
        <w:tc pt14:Unid="ce0f1f941f674729b7a2983113bec4de" pt14:SHA1Hash="0469be48c40f5bce0c668645af6dc117af7cdc61">
          <w:tcPr pt14:Unid="93faeca84d8044ad8b2382487125287f">
            <w:tcW w:w="7460" w:type="dxa" pt14:Unid="44e7106e16744daf82bd33676bc3c390"/>
            <w:vAlign w:val="bottom" pt14:Unid="b4c4b82aca744f24af3d1db2ec9a49c9"/>
          </w:tcPr>
          <w:p pt14:Unid="e1dd933532e04ac2ae35246acc287c84">
            <w:pPr pt14:Unid="bd46609c79b94a119dc90e1894b099d9">
              <w:spacing w:after="0" pt14:Unid="9a076dcc7a9b411ea1de0a37b33b7e78"/>
              <w:ind w:left="60" pt14:Unid="a6dbba998fd04fe892e6bb724f48f84e"/>
              <w:rPr pt14:Unid="93be3c7884714fdb9b17324b6d0fce86">
                <w:rFonts w:ascii="Arial" w:hAnsi="Arial" w:eastAsia="Arial" w:cs="Arial" pt14:Unid="ec8458279d0c47329d982d0088b5d5bd"/>
                <w:color w:val="auto" pt14:Unid="bcbbf37806d846d1946c20c5292330b1"/>
                <w:sz w:val="22" pt14:Unid="a4af620bb6e94543b8ca8587ca79324e"/>
                <w:szCs w:val="22" pt14:Unid="e924a135aad041569a9b956aad608dea"/>
              </w:rPr>
            </w:pPr>
            <w:r>
              <w:rPr pt14:Unid="b58c65a2dc964a71b0fd92be852ba947">
                <w:rFonts w:ascii="Arial" w:hAnsi="Arial" w:eastAsia="Arial" w:cs="Arial" pt14:Unid="200d3044d27549e9ad2b020b32658b00"/>
                <w:color w:val="auto" pt14:Unid="3997186b96fb44e4b0c846aa2a1bd579"/>
                <w:sz w:val="22" pt14:Unid="c1911898e6b140fe89b78d946f23d66c"/>
                <w:szCs w:val="22" pt14:Unid="a0408ad9ab5e495fa217f10cce5be400"/>
              </w:rPr>
              <w:t>Recurso App Service en el portal de Azure.  . . . . . . . . . . . . . . . . . .</w:t>
            </w:r>
          </w:p>
        </w:tc>
        <w:tc pt14:Unid="fe38a8e070314197b19aeea2e7b1dfd2" pt14:SHA1Hash="53c5832ea3e82e3a4caea0c0ef7c3e589b649ef4">
          <w:tcPr pt14:Unid="d328557479124b3198ba801c05a406dc">
            <w:tcW w:w="280" w:type="dxa" pt14:Unid="a1edb645555449ab9634d1f0c5c53eb2"/>
            <w:vAlign w:val="bottom" pt14:Unid="099a3e64938940ef84e0b56dcf0f8ac6"/>
          </w:tcPr>
          <w:p pt14:Unid="1d2a0621c15942888d2588f941dae2f8">
            <w:pPr pt14:Unid="3f0bea69a230446eabbe890b33feaace">
              <w:spacing w:after="0" pt14:Unid="3778e03c7f7e4d7e81a83daa20118a0d"/>
              <w:jc w:val="right" pt14:Unid="2d9f50e8d8074c37a6ca6406040bae35"/>
              <w:rPr pt14:Unid="d8c57440c8674a3180d3feb2a8d3b7ab">
                <w:color w:val="auto" pt14:Unid="1b8ce1558b934f4a81c735796eaa8aba"/>
                <w:sz w:val="20" pt14:Unid="70ad2a0f5b134cebac5866efc21838df"/>
                <w:szCs w:val="20" pt14:Unid="cf7a027e96d146f5860352a7b2c76efe"/>
              </w:rPr>
            </w:pPr>
            <w:r>
              <w:rPr pt14:Unid="05779fc0877b46bdb8e4b3de6a79f9e2">
                <w:rFonts w:ascii="Arial" w:hAnsi="Arial" w:eastAsia="Arial" w:cs="Arial" pt14:Unid="2bc450c56a1e41faaa77767c20c98d77"/>
                <w:color w:val="auto" pt14:Unid="9d8e95838afb445492d966b38b8338fa"/>
                <w:sz w:val="22" pt14:Unid="689b8b30f28048ffbdaf634b35bc6333"/>
                <w:szCs w:val="22" pt14:Unid="f9e137ad4f8d4348b1b2f280f78f0553"/>
              </w:rPr>
              <w:t>49</w:t>
            </w:r>
          </w:p>
        </w:tc>
      </w:tr>
      <w:tr pt14:Unid="180aca5092334162a01991f94ac84b83" pt14:CorrelatedSHA1Hash="dac49115e7c9062b4081ba809e6f3060c0b7ffbd" pt14:SHA1Hash="dac49115e7c9062b4081ba809e6f3060c0b7ffbd" pt14:StructureSHA1Hash="de1562127f350fb184ee4779afd4cbe86053b506">
        <w:trPr pt14:Unid="efb56c8275294743a2f21eb688562f80">
          <w:trHeight w:val="271" pt14:Unid="bd84a6f36e3f45f2b9d6684b178c5842"/>
        </w:trPr>
        <w:tc pt14:Unid="cad097c78cd042f3acc500b82bd3894b" pt14:SHA1Hash="0f780cdae9f6153f5f63fe37c800b60379fb8b8a">
          <w:tcPr pt14:Unid="837e8ef667d04ebeb16ac85e4e514a70">
            <w:tcW w:w="760" w:type="dxa" pt14:Unid="436cf58293a948b3a6d19caa7362f2db"/>
            <w:vAlign w:val="bottom" pt14:Unid="ebc666dd9eac4a609d03223c2a89abf1"/>
          </w:tcPr>
          <w:p pt14:Unid="44f3afbcd49b411494f8265ac6392851">
            <w:pPr pt14:Unid="acac4093eb314f7f9da57a7744717fda">
              <w:spacing w:after="0" pt14:Unid="ad0d694fe8b042cea01804c07016e962"/>
              <w:ind w:left="320" pt14:Unid="e813132c907b482fbcccb4f2587666b2"/>
              <w:rPr pt14:Unid="756f306d27a841ea9b532de5dfe8c4a2">
                <w:rFonts w:ascii="Arial" w:hAnsi="Arial" w:eastAsia="Arial" w:cs="Arial" pt14:Unid="78b010324ace4d2eabe6ec2d288cd2d0"/>
                <w:color w:val="auto" pt14:Unid="2ca1ce4bd2c5493390a3ac8d2e2b7de0"/>
                <w:w w:val="97" pt14:Unid="c481be467b4f40bebded702a503414e1"/>
                <w:sz w:val="22" pt14:Unid="e8d58f8b8fe949b492774df070eaab9a"/>
                <w:szCs w:val="22" pt14:Unid="44e43cf9165b41d5b150df6499b235f0"/>
              </w:rPr>
            </w:pPr>
            <w:r>
              <w:rPr pt14:Unid="389ad17063334feca5dc108624da1388">
                <w:rFonts w:ascii="Arial" w:hAnsi="Arial" w:eastAsia="Arial" w:cs="Arial" pt14:Unid="d1bb25cc1e1248cbaa84733586c6d9c1"/>
                <w:color w:val="auto" pt14:Unid="befa578f76b548f3889acc390c15e295"/>
                <w:w w:val="97" pt14:Unid="7c00e9af15bf4e039764e8af40a3103d"/>
                <w:sz w:val="22" pt14:Unid="95ecc6a52a6446c6b0a29b6dfcadbd05"/>
                <w:szCs w:val="22" pt14:Unid="cfb69b82ae57438b9e23a1b966e440ca"/>
              </w:rPr>
              <w:t>6.32</w:t>
            </w:r>
          </w:p>
        </w:tc>
        <w:tc pt14:Unid="a6ea36393234472a8ed6d2c77ec04745" pt14:SHA1Hash="20a3712f56f020dfb494505ac7fd01c9e05fafdb">
          <w:tcPr pt14:Unid="88bbbf4bdf8f4c58826099ad49c2e929">
            <w:tcW w:w="7460" w:type="dxa" pt14:Unid="805f452f07fa4e91a7efea50b242cd87"/>
            <w:vAlign w:val="bottom" pt14:Unid="3321bbd1de47475e92c69660660fa7ac"/>
          </w:tcPr>
          <w:p pt14:Unid="ca061d45dcf64bdbabc2ac66cef67ee0">
            <w:pPr pt14:Unid="e728c8e7ea6f49eb9baf09ee1e9652c2">
              <w:spacing w:after="0" pt14:Unid="591686786ddc4f64a9697530923ec15b"/>
              <w:ind w:left="60" pt14:Unid="9c8dbb87d81d48b8b310bea29cbb0297"/>
              <w:rPr pt14:Unid="811c944caf74424ab1aac3c9ed6d444d">
                <w:rFonts w:ascii="Arial" w:hAnsi="Arial" w:eastAsia="Arial" w:cs="Arial" pt14:Unid="9fd4843eab3a4d179738abfd202820e6"/>
                <w:color w:val="auto" pt14:Unid="cf21b35160fe41eb8d54b3095207befd"/>
                <w:sz w:val="22" pt14:Unid="d3742916d1f1448da052f1c2a9064bea"/>
                <w:szCs w:val="22" pt14:Unid="a090ed309caf4aa2ab5b18d7dfe8046f"/>
              </w:rPr>
            </w:pPr>
            <w:r>
              <w:rPr pt14:Unid="159923e6defe479ba5c3c5d7feca8e23">
                <w:rFonts w:ascii="Arial" w:hAnsi="Arial" w:eastAsia="Arial" w:cs="Arial" pt14:Unid="bc714176241349368264d6781c397a65"/>
                <w:color w:val="auto" pt14:Unid="9cd76e8d060b4ba39342aa8b637a3e78"/>
                <w:sz w:val="22" pt14:Unid="7dbb47a0e053497dba1c365d094bf47a"/>
                <w:szCs w:val="22" pt14:Unid="5d9645decc124bc8b0fd58f9dcfbbc01"/>
              </w:rPr>
              <w:t>Despliegue a través de App Service.  . . . . . . . . . . . . . . . . . . . . . .</w:t>
            </w:r>
          </w:p>
        </w:tc>
        <w:tc pt14:Unid="80cbe85cddc840c69a332a4cb70b7a22" pt14:SHA1Hash="91069f567ef2a387141152f372e1cc37ff6fff87">
          <w:tcPr pt14:Unid="2a02cac135eb440797bb6edfd3d2d8e3">
            <w:tcW w:w="280" w:type="dxa" pt14:Unid="806c72800f6b4628812c4b253e028ca7"/>
            <w:vAlign w:val="bottom" pt14:Unid="33e33252ce7a476995d95fb8e6ac75a4"/>
          </w:tcPr>
          <w:p pt14:Unid="753b471b876b48b18a380de20b03a422">
            <w:pPr pt14:Unid="ed46f4a9f5b949b18f316fd503d42803">
              <w:spacing w:after="0" pt14:Unid="d67a90bedbc54fc5b6122c51a5456777"/>
              <w:jc w:val="right" pt14:Unid="011d891b55634f4a994ce390e3575c66"/>
              <w:rPr pt14:Unid="963e8b9b91f341ea91fa58a35427c3c0">
                <w:color w:val="auto" pt14:Unid="5ca78a7817a7480c845cf9ca6733d9e5"/>
                <w:sz w:val="20" pt14:Unid="1ea1efff5e714dd1a92b732d8a4f14ff"/>
                <w:szCs w:val="20" pt14:Unid="a4d01a21eab34ffbabd44cce29795501"/>
              </w:rPr>
            </w:pPr>
            <w:r>
              <w:rPr pt14:Unid="21eae43ee2b543c88c1f7fb8bdd5e820">
                <w:rFonts w:ascii="Arial" w:hAnsi="Arial" w:eastAsia="Arial" w:cs="Arial" pt14:Unid="fbb696f152b0412cac48a1b9614674bb"/>
                <w:color w:val="auto" pt14:Unid="c805755ef5bf4e1183291ba9d21d9e57"/>
                <w:sz w:val="22" pt14:Unid="4f88b4f34d9f489c89c14f7fecc873d5"/>
                <w:szCs w:val="22" pt14:Unid="a420d657bcf94dbb97a083b29eb299a1"/>
              </w:rPr>
              <w:t>50</w:t>
            </w:r>
          </w:p>
        </w:tc>
      </w:tr>
      <w:tr pt14:Unid="be81e8674f4e4e7eae5170c5ff38e11a" pt14:CorrelatedSHA1Hash="56610748b50875f34900f0603ff66072394808f7" pt14:SHA1Hash="56610748b50875f34900f0603ff66072394808f7" pt14:StructureSHA1Hash="de1562127f350fb184ee4779afd4cbe86053b506">
        <w:trPr pt14:Unid="36654f203f0d40ee94a6846c8cf85654">
          <w:trHeight w:val="470" pt14:Unid="f074bea1f9e24cb096a345c76d4532b4"/>
        </w:trPr>
        <w:tc pt14:Unid="5c219670839d4e88ad1f69fc9eccc5f8" pt14:SHA1Hash="26077b4b401b135eb436446330b18455c9ae326e">
          <w:tcPr pt14:Unid="9403bb8c4c844d899f925be9bddd3807">
            <w:tcW w:w="760" w:type="dxa" pt14:Unid="f55213d7d74a4e0e93c857da9f1547c7"/>
            <w:vAlign w:val="bottom" pt14:Unid="7302205509f84391b2670120e88f6363"/>
          </w:tcPr>
          <w:p pt14:Unid="65536b0543274746b7f2c70771139f4c">
            <w:pPr pt14:Unid="df7f1ee6bd5543cb90c21f5c0b75a8be">
              <w:spacing w:after="0" pt14:Unid="c60acd6260724d639b4cf1cc76f87844"/>
              <w:ind w:left="320" pt14:Unid="b9cd4198b4bc42cfb5a3f059a8d7843a"/>
              <w:rPr pt14:Unid="283e30615a874b768e87e81dc0bd9a81">
                <w:rFonts w:ascii="Arial" w:hAnsi="Arial" w:eastAsia="Arial" w:cs="Arial" pt14:Unid="15d497badc4849a4840b21d67a03db2a"/>
                <w:color w:val="auto" pt14:Unid="c20f520aca0e4b5395f62177430a9fc8"/>
                <w:sz w:val="22" pt14:Unid="c7294121ff7c4418b33dc33f8c86b6dd"/>
                <w:szCs w:val="22" pt14:Unid="4253588491e04092a80174ebe593ad7d"/>
              </w:rPr>
            </w:pPr>
            <w:r>
              <w:rPr pt14:Unid="7fb96585a426442f9e751d501c52b487">
                <w:rFonts w:ascii="Arial" w:hAnsi="Arial" w:eastAsia="Arial" w:cs="Arial" pt14:Unid="9dcbae10138e4c099972eae8fbeed0e3"/>
                <w:color w:val="auto" pt14:Unid="f7691fa23e9d4733ac8eacc3b2dda6af"/>
                <w:sz w:val="22" pt14:Unid="f6607cded3834b74865e05f064efdf5e"/>
                <w:szCs w:val="22" pt14:Unid="bf54b84524654e41b0f18cc09a673003"/>
              </w:rPr>
              <w:t>7.1</w:t>
            </w:r>
          </w:p>
        </w:tc>
        <w:tc pt14:Unid="136c37bd2b4c48879b3ca531408bd621" pt14:SHA1Hash="95282018a682a2eefd57a39183b9c6991bdae25a">
          <w:tcPr pt14:Unid="bba7815243e640f89e177bfcde2cec1a">
            <w:tcW w:w="7460" w:type="dxa" pt14:Unid="24b395ff3eaf419496b8ad217e8634f1"/>
            <w:vAlign w:val="bottom" pt14:Unid="d9684803786f429bb34c507709244816"/>
          </w:tcPr>
          <w:p pt14:Unid="cb17cb151c184a02a55e582d1eab7e20">
            <w:pPr pt14:Unid="8c9c5983f1134382a74559fa6cbfb0a5">
              <w:spacing w:after="0" pt14:Unid="6b9bac6b194248fd9fa87b2c55a25278"/>
              <w:ind w:left="60" pt14:Unid="0d55365dbc9a49d59770fca9666b55a8"/>
              <w:rPr pt14:Unid="0fd3184e96804d368ff36028d10986bf">
                <w:rFonts w:ascii="Arial" w:hAnsi="Arial" w:eastAsia="Arial" w:cs="Arial" pt14:Unid="43b3410a574d4e769802a5a3cc8ebd8b"/>
                <w:color w:val="auto" pt14:Unid="93f1c8c43ce6459f98d64f10ca7457db"/>
                <w:sz w:val="22" pt14:Unid="151c55eb229845859d3ad6b884b05a4d"/>
                <w:szCs w:val="22" pt14:Unid="d4d06cc858674724ba4d9791fa706a1f"/>
              </w:rPr>
            </w:pPr>
            <w:r>
              <w:rPr pt14:Unid="ec9c80e17fb34dfc8b43be26c09a560f">
                <w:rFonts w:ascii="Arial" w:hAnsi="Arial" w:eastAsia="Arial" w:cs="Arial" pt14:Unid="d9839f150d87449f83c450d620e4eda4"/>
                <w:color w:val="auto" pt14:Unid="241d16dfd982484eb7e08be3763aed25"/>
                <w:sz w:val="22" pt14:Unid="dccb119ed3f9447fbe5e0ce17d0c79d8"/>
                <w:szCs w:val="22" pt14:Unid="3c511e7c3c5b4a98839e48f313e43395"/>
              </w:rPr>
              <w:t>División del modelo de dominio en contextos delimitados. . . . . . . . . .</w:t>
            </w:r>
          </w:p>
        </w:tc>
        <w:tc pt14:Unid="fcbb3e43cf7243ac8906c637ca0960f7" pt14:SHA1Hash="e5f6d40f9818d554507f598cd17066010c5ee8bf">
          <w:tcPr pt14:Unid="79e3ce23587749d39a695dac00b0bbc7">
            <w:tcW w:w="280" w:type="dxa" pt14:Unid="fc6f0e65dbbf4bc4837a6814a894a9a3"/>
            <w:vAlign w:val="bottom" pt14:Unid="b59ed0be1cc946a89f46efedf12e2e81"/>
          </w:tcPr>
          <w:p pt14:Unid="6ec5b08ab980449694af843f6c5352a1">
            <w:pPr pt14:Unid="3f7b2110726c435eac70f03553e49fb8">
              <w:spacing w:after="0" pt14:Unid="cb2cd2fb2fb744ae9c564f4ab2d090ed"/>
              <w:jc w:val="right" pt14:Unid="11f626ac111046168be84605ea929445"/>
              <w:rPr pt14:Unid="272f269b03c04e41aa2e65af1b661e0f">
                <w:color w:val="auto" pt14:Unid="d9e204d9781143ee9718d38c9f0b6e7b"/>
                <w:sz w:val="20" pt14:Unid="017104682529400f9f2f0a3cc989ad1c"/>
                <w:szCs w:val="20" pt14:Unid="e04cff000eda44389f532a16289c823d"/>
              </w:rPr>
            </w:pPr>
            <w:r>
              <w:rPr pt14:Unid="15ddbdaade704f1cb58151fe00e7b86e">
                <w:rFonts w:ascii="Arial" w:hAnsi="Arial" w:eastAsia="Arial" w:cs="Arial" pt14:Unid="1fa82e6c08e64121b22391d397964e9a"/>
                <w:color w:val="auto" pt14:Unid="0e84c55b8245483688611e694cfa525d"/>
                <w:sz w:val="22" pt14:Unid="6d88334d87824ce69f65c5c795ddb37f"/>
                <w:szCs w:val="22" pt14:Unid="9d819d52103e479993f2cec12f2e7167"/>
              </w:rPr>
              <w:t>52</w:t>
            </w:r>
          </w:p>
        </w:tc>
      </w:tr>
      <w:tr pt14:Unid="30466f6741d946b88d4181e3a0865ec1" pt14:CorrelatedSHA1Hash="f13823e029764250066964c51ddd21fdcf5e5ada" pt14:SHA1Hash="f13823e029764250066964c51ddd21fdcf5e5ada" pt14:StructureSHA1Hash="de1562127f350fb184ee4779afd4cbe86053b506">
        <w:trPr pt14:Unid="eeb09ba695934f2b9b0eded9c8e6f277">
          <w:trHeight w:val="271" pt14:Unid="011a9ad7cc154050b3a2552c79cee4d0"/>
        </w:trPr>
        <w:tc pt14:Unid="863679ea3b3041ffb13e4dbb8dba6ee6" pt14:SHA1Hash="1e06e39121fd040349b103c53ac5079ccb6403db">
          <w:tcPr pt14:Unid="d0291972993f490f979813b3f289465a">
            <w:tcW w:w="760" w:type="dxa" pt14:Unid="ac8459b73c924030bc1dd31c255b45d7"/>
            <w:vAlign w:val="bottom" pt14:Unid="832398817aa749e4b02913415e28607c"/>
          </w:tcPr>
          <w:p pt14:Unid="76048c65b98a4b8e86e77cb93b76480e">
            <w:pPr pt14:Unid="3cbdcaf4d940423c84d8aecca1045194">
              <w:spacing w:after="0" pt14:Unid="11bfe8e8cb7e432f88a16783a8fa278f"/>
              <w:ind w:left="320" pt14:Unid="399935193e3a484a88491b5cf2c3d67b"/>
              <w:rPr pt14:Unid="6e364eb4d21448e392d58ee7c2a29c6f">
                <w:rFonts w:ascii="Arial" w:hAnsi="Arial" w:eastAsia="Arial" w:cs="Arial" pt14:Unid="bde05c5a21384f389a0950b80c816377"/>
                <w:color w:val="auto" pt14:Unid="930d6d45cf784de79538dbab0561ed87"/>
                <w:sz w:val="22" pt14:Unid="2731411265ad4a009fedc5b5327d79c8"/>
                <w:szCs w:val="22" pt14:Unid="f47033c11dca48438cde4cf6d0b2586f"/>
              </w:rPr>
            </w:pPr>
            <w:r>
              <w:rPr pt14:Unid="1bd2985fae11427cbd8d2a39a541e8e2">
                <w:rFonts w:ascii="Arial" w:hAnsi="Arial" w:eastAsia="Arial" w:cs="Arial" pt14:Unid="be3f38f8fab5464aae057b8d8b6901b0"/>
                <w:color w:val="auto" pt14:Unid="339c49c8d37f4e4980b0c359d7263df3"/>
                <w:sz w:val="22" pt14:Unid="a4385fb8a1334dd0aac46b3517c0c9d3"/>
                <w:szCs w:val="22" pt14:Unid="d9e73549c4dc4fdf830709638cc4298f"/>
              </w:rPr>
              <w:t>7.2</w:t>
            </w:r>
          </w:p>
        </w:tc>
        <w:tc pt14:Unid="e9e79e4f61404aefb3b0d98655a314dd" pt14:SHA1Hash="184a2832a064d612ed23bb7dd0de982dcaf8ea76">
          <w:tcPr pt14:Unid="1d062383cef04408bc652f5b39cb54dd">
            <w:tcW w:w="7460" w:type="dxa" pt14:Unid="550c72a312d6463eab8759f3bd45f2e8"/>
            <w:vAlign w:val="bottom" pt14:Unid="5e13500c5299479cbe517c7fd5b511a1"/>
          </w:tcPr>
          <w:p pt14:Unid="188e1e3f44ec4cf5a9e9ea0163fa0a48">
            <w:pPr pt14:Unid="ad174625aa43418c94befe47b710e531">
              <w:spacing w:after="0" pt14:Unid="581be95a769f4db087ba04eb7e4bc674"/>
              <w:ind w:left="60" pt14:Unid="00233051a7374c8cb3068fe9ad241995"/>
              <w:rPr pt14:Unid="9d38a67c3e9a41c5a691348bee15dd3a">
                <w:rFonts w:ascii="Arial" w:hAnsi="Arial" w:eastAsia="Arial" w:cs="Arial" pt14:Unid="f0bdf905f2a447028ab117e22e2b29db"/>
                <w:color w:val="auto" pt14:Unid="f18aeae0caf04eeabdf0ed5412aff356"/>
                <w:sz w:val="22" pt14:Unid="ff0cc3a6a8d34c959b65b3add14e6f43"/>
                <w:szCs w:val="22" pt14:Unid="427b8f40f5f14117b93c4df6c6626833"/>
              </w:rPr>
            </w:pPr>
            <w:r>
              <w:rPr pt14:Unid="97e94f755e7e4a61b8eacdb203e2706c">
                <w:rFonts w:ascii="Arial" w:hAnsi="Arial" w:eastAsia="Arial" w:cs="Arial" pt14:Unid="3d44dc63e5264241a69177edba7bd79b"/>
                <w:color w:val="auto" pt14:Unid="008b5bc248f04215bbd8a8ac01a7e1ae"/>
                <w:sz w:val="22" pt14:Unid="e2579fad50b14561804c5129520c4f2f"/>
                <w:szCs w:val="22" pt14:Unid="25ef5472dc374d33a429789c249219cd"/>
              </w:rPr>
              <w:t>Diagrama de componentes de la solución basada en microservicios. . . . .</w:t>
            </w:r>
          </w:p>
        </w:tc>
        <w:tc pt14:Unid="c75e617069ce42f6b3913769328d76a1" pt14:SHA1Hash="e87c0c88f204d9f8736b5260047e832ac96addcc">
          <w:tcPr pt14:Unid="e8e210f7836349f4a0dd2f304f6f436a">
            <w:tcW w:w="280" w:type="dxa" pt14:Unid="5caff4e3eedc4c998e1686e267845e02"/>
            <w:vAlign w:val="bottom" pt14:Unid="1efac42d4b2c42c98910a0c2e7012c72"/>
          </w:tcPr>
          <w:p pt14:Unid="ffb2a2df51b34b699b2b88ba719a9e1c">
            <w:pPr pt14:Unid="145e9bdb6a754fa2b4fb8c9ea3d97837">
              <w:spacing w:after="0" pt14:Unid="2538dadc83e44dd1b624193ec5470fb7"/>
              <w:jc w:val="right" pt14:Unid="eba8d3d0e12a4fa086206f546bd2de11"/>
              <w:rPr pt14:Unid="2bc9e42e47224dbc95672599aea0bc94">
                <w:color w:val="auto" pt14:Unid="25ff0321f6ad4ae99de2f87c469621b6"/>
                <w:sz w:val="20" pt14:Unid="84a7b8a21c66450a833b45c87c6720c9"/>
                <w:szCs w:val="20" pt14:Unid="5000009720a14f118acaa3c13f621639"/>
              </w:rPr>
            </w:pPr>
            <w:r>
              <w:rPr pt14:Unid="f940593dc6ba436a8cf7356374117ae3">
                <w:rFonts w:ascii="Arial" w:hAnsi="Arial" w:eastAsia="Arial" w:cs="Arial" pt14:Unid="f146fdb10daf465fa7a7160b0f57abba"/>
                <w:color w:val="auto" pt14:Unid="8029f49f880a4cc49f3e8857b996e583"/>
                <w:sz w:val="22" pt14:Unid="568349a3b7514e1ea0442906258a3d40"/>
                <w:szCs w:val="22" pt14:Unid="0b7727a33cb24f7e9cac3c8c624a77b0"/>
              </w:rPr>
              <w:t>53</w:t>
            </w:r>
          </w:p>
        </w:tc>
      </w:tr>
      <w:tr pt14:Unid="b4535f2125d44bc4aade1c62c83c5d7d" pt14:CorrelatedSHA1Hash="72bfbda404fc0d341c7f1be82f9448dcafd80131" pt14:SHA1Hash="72bfbda404fc0d341c7f1be82f9448dcafd80131" pt14:StructureSHA1Hash="de1562127f350fb184ee4779afd4cbe86053b506">
        <w:trPr pt14:Unid="b8c20d783ad9430ca67d7a99a8f5a28e">
          <w:trHeight w:val="271" pt14:Unid="ebc2046d1aaf4e61b689849287631a5b"/>
        </w:trPr>
        <w:tc pt14:Unid="b111d5595d45453e98ecf51258ec5525" pt14:SHA1Hash="3cdf1c040fabf5dc9c414cbd80e0805019ba129a">
          <w:tcPr pt14:Unid="81efa31e50074c46848adb18966ae7f4">
            <w:tcW w:w="760" w:type="dxa" pt14:Unid="317894b5abef4df5965ee06ba5d69819"/>
            <w:vAlign w:val="bottom" pt14:Unid="4e4c6eee5e4449c8aeba7e19d3c7598e"/>
          </w:tcPr>
          <w:p pt14:Unid="06ce899b2d5e40c2b799441cbabe3bf1">
            <w:pPr pt14:Unid="c57af9748a3d4636af7577e75d9a3d0d">
              <w:spacing w:after="0" pt14:Unid="83654ee5e6344d38ace01d8244338cf9"/>
              <w:ind w:left="320" pt14:Unid="119405a996f34c2bb59c6367f510607a"/>
              <w:rPr pt14:Unid="6eb86a291973402db50e24699c5c5e01">
                <w:rFonts w:ascii="Arial" w:hAnsi="Arial" w:eastAsia="Arial" w:cs="Arial" pt14:Unid="105655abfdec455081f0a6c44a772ede"/>
                <w:color w:val="auto" pt14:Unid="940dd347d5ab4143902c3996bbbea112"/>
                <w:sz w:val="22" pt14:Unid="5762792c96d941188abf57335bd38230"/>
                <w:szCs w:val="22" pt14:Unid="b61c41a659114c90baf75e7d210cf0d0"/>
              </w:rPr>
            </w:pPr>
            <w:r>
              <w:rPr pt14:Unid="1538a4a4faef4af4aa44db64e3daab72">
                <w:rFonts w:ascii="Arial" w:hAnsi="Arial" w:eastAsia="Arial" w:cs="Arial" pt14:Unid="b2b3ac6603674421817bf9059032e46a"/>
                <w:color w:val="auto" pt14:Unid="4dafd4d08c9e4860b287d6b85377532e"/>
                <w:sz w:val="22" pt14:Unid="debe2bd1a85741ebb609ea206378f6a4"/>
                <w:szCs w:val="22" pt14:Unid="3d3ef9c958404b339ca1dbeb2858f58d"/>
              </w:rPr>
              <w:t>7.3</w:t>
            </w:r>
          </w:p>
        </w:tc>
        <w:tc pt14:Unid="ea542f5640044c718a7b90eadb4dbb97" pt14:SHA1Hash="2a169c24e649112ec284e2eae3f4290e318b5df9">
          <w:tcPr pt14:Unid="9ff6e8b1f34349b190dc366b383683bc">
            <w:tcW w:w="7460" w:type="dxa" pt14:Unid="27130566e9754e5e98b701fb71f520fd"/>
            <w:vAlign w:val="bottom" pt14:Unid="2e88057bd6744502b6b9ae26f54d3de7"/>
          </w:tcPr>
          <w:p pt14:Unid="09e2b91c81014481a04e8c40689697f1">
            <w:pPr pt14:Unid="87612e178ab748edba43b3747d8d239c">
              <w:spacing w:after="0" pt14:Unid="ae1a9f0b3ce34c92bdb13c77ab245a59"/>
              <w:ind w:left="60" pt14:Unid="0f77254dd44e4872bc8b6d4112b3860c"/>
              <w:rPr pt14:Unid="332cf367154f4d9f8523d725c5006d05">
                <w:rFonts w:ascii="Arial" w:hAnsi="Arial" w:eastAsia="Arial" w:cs="Arial" pt14:Unid="f6826f987a1343da98ecfa29fac7a9f7"/>
                <w:color w:val="auto" pt14:Unid="e73079103c2148f4923c51ce9586b37f"/>
                <w:sz w:val="22" pt14:Unid="799c97fffce341e1a839d7989c88bedf"/>
                <w:szCs w:val="22" pt14:Unid="cffb8dfecbdf4020bcf72501153072c8"/>
              </w:rPr>
            </w:pPr>
            <w:r>
              <w:rPr pt14:Unid="307c590a2a0344b7ad069d6e73f9de9a">
                <w:rFonts w:ascii="Arial" w:hAnsi="Arial" w:eastAsia="Arial" w:cs="Arial" pt14:Unid="d151569dfd4e4e908e01a94b0e94b646"/>
                <w:color w:val="auto" pt14:Unid="f50b0641660b41559f9318299099098d"/>
                <w:sz w:val="22" pt14:Unid="530a3590bb97440fb023e4e7a6d75e3d"/>
                <w:szCs w:val="22" pt14:Unid="0a86b6093a8a450faa15e175c05534d0"/>
              </w:rPr>
              <w:t>Organización de la solución basada en microservicios. . . . . . . . . . . . .</w:t>
            </w:r>
          </w:p>
        </w:tc>
        <w:tc pt14:Unid="edb74c0a4ee74db6bf42bf0fcdb066ec" pt14:SHA1Hash="c3c45a718486b4f0cb535063ef5b78f700bd44a4">
          <w:tcPr pt14:Unid="7ba8e7c3a6114594b6b22713443910e4">
            <w:tcW w:w="280" w:type="dxa" pt14:Unid="47f5cad56e444367955ffa6b763444b5"/>
            <w:vAlign w:val="bottom" pt14:Unid="7ed63f0af82c424a93deac6e250779c4"/>
          </w:tcPr>
          <w:p pt14:Unid="76dba1e200084176b987d46dda94c117">
            <w:pPr pt14:Unid="0ad31ab67fe14da39024c6abf18a70e9">
              <w:spacing w:after="0" pt14:Unid="baa48c66fd2247c2bdfe2be8d8195aca"/>
              <w:jc w:val="right" pt14:Unid="a745d54904914085ba7e26fef222dfb5"/>
              <w:rPr pt14:Unid="b58be472237a4999b1b100c23696d600">
                <w:color w:val="auto" pt14:Unid="b81eaff6039244f0a2bc14dbdb4746b5"/>
                <w:sz w:val="20" pt14:Unid="ad3792cdced14f49a9dceb8a1a8b799b"/>
                <w:szCs w:val="20" pt14:Unid="54c589e5ad104e9d9c0c405751112fbb"/>
              </w:rPr>
            </w:pPr>
            <w:r>
              <w:rPr pt14:Unid="a01b3ec3341d41b39af3bc1f9cd08d76">
                <w:rFonts w:ascii="Arial" w:hAnsi="Arial" w:eastAsia="Arial" w:cs="Arial" pt14:Unid="aec593a1f52c4693968c71c08b9d357a"/>
                <w:color w:val="auto" pt14:Unid="1316e69ac4a04ad9a982a6bb67582e5d"/>
                <w:sz w:val="22" pt14:Unid="0aed3ebd03664075b509e572887e74bd"/>
                <w:szCs w:val="22" pt14:Unid="ccc3e2db55e6455c93110ea521a288d0"/>
              </w:rPr>
              <w:t>54</w:t>
            </w:r>
          </w:p>
        </w:tc>
      </w:tr>
      <w:tr pt14:Unid="87b79d7a89de467692dfd9867acd06cf" pt14:CorrelatedSHA1Hash="b8279c44d0c688707a5c75bbdf12f7f2b176cde8" pt14:SHA1Hash="b8279c44d0c688707a5c75bbdf12f7f2b176cde8" pt14:StructureSHA1Hash="de1562127f350fb184ee4779afd4cbe86053b506">
        <w:trPr pt14:Unid="f1e332b58c9a4ea8bcd605ec73137ec5">
          <w:trHeight w:val="271" pt14:Unid="35fa8522630b496284a06c4d492ce411"/>
        </w:trPr>
        <w:tc pt14:Unid="52436391054e4964927567dbb1fefe4f" pt14:SHA1Hash="cb5a16adfaed3473974642ebfdc0fdbf540ef977">
          <w:tcPr pt14:Unid="05771ec4ca38438b8a723481dc762796">
            <w:tcW w:w="760" w:type="dxa" pt14:Unid="b2c3f2fbe889492999fae08d97976005"/>
            <w:vAlign w:val="bottom" pt14:Unid="26e741591ace4ae49ac184376752de36"/>
          </w:tcPr>
          <w:p pt14:Unid="45ac8316a2da434e904de7814ba9c894">
            <w:pPr pt14:Unid="342134b525ae41a4aa832a1b38be46b3">
              <w:spacing w:after="0" pt14:Unid="29d0d49fd9b240728a703251c581af6b"/>
              <w:ind w:left="320" pt14:Unid="dfa3fd0228bc4cda9b105527032b87e7"/>
              <w:rPr pt14:Unid="acca52e1aad34af082edd43eea88f450">
                <w:rFonts w:ascii="Arial" w:hAnsi="Arial" w:eastAsia="Arial" w:cs="Arial" pt14:Unid="44433ec211054c7a9b0d746d5749c12e"/>
                <w:color w:val="auto" pt14:Unid="8eda43bfcec94a05bfc83815fde4d524"/>
                <w:sz w:val="22" pt14:Unid="5c94d298db3842e7938fe2c71b65eed5"/>
                <w:szCs w:val="22" pt14:Unid="b7834f6e6ba94a58bb1a79e4849c1477"/>
              </w:rPr>
            </w:pPr>
            <w:r>
              <w:rPr pt14:Unid="ce28b0a71bfe44fbbb64a85e3c364f43">
                <w:rFonts w:ascii="Arial" w:hAnsi="Arial" w:eastAsia="Arial" w:cs="Arial" pt14:Unid="1544cb2cd4394c868d9f765256cfcb0d"/>
                <w:color w:val="auto" pt14:Unid="e52651d554aa47a4ae842c12b12b9536"/>
                <w:sz w:val="22" pt14:Unid="1174f796535e4199a9b5637cb71418fe"/>
                <w:szCs w:val="22" pt14:Unid="b5d6b94718b34af292dc4ed9fdaa425b"/>
              </w:rPr>
              <w:t>7.4</w:t>
            </w:r>
          </w:p>
        </w:tc>
        <w:tc pt14:Unid="8d66b777141541a4b5c4d68da6ec0e0c" pt14:SHA1Hash="0f432534f860d81a87ceeba9e1d7269c8d0b52cb">
          <w:tcPr pt14:Unid="52f4653172774d9f89a713f9c49b2642">
            <w:tcW w:w="7460" w:type="dxa" pt14:Unid="fdb9d7fb3a8647a1a4528ab64ed53120"/>
            <w:vAlign w:val="bottom" pt14:Unid="87fd0bfc46954ed4944c81daa0d276b7"/>
          </w:tcPr>
          <w:p pt14:Unid="40b995c29e954ee6b6ff7aed4c0b6eb5">
            <w:pPr pt14:Unid="43ffedaf3d2740a6af4ccb339942a01a">
              <w:spacing w:after="0" pt14:Unid="6ae8dea4ab824327a52f1bf5ba427839"/>
              <w:ind w:left="60" pt14:Unid="7fcdf11b6bb24efe8d2c7fe433467fd8"/>
              <w:rPr pt14:Unid="9562690f4ef7407281cac042dfa34371">
                <w:rFonts w:ascii="Arial" w:hAnsi="Arial" w:eastAsia="Arial" w:cs="Arial" pt14:Unid="192fdfc5eccd46a0865ac5dab0d0bd24"/>
                <w:color w:val="auto" pt14:Unid="c95727a12c464da6be6f8bba359b9080"/>
                <w:sz w:val="22" pt14:Unid="5c143443c1064515a360cdcf1e82d6b8"/>
                <w:szCs w:val="22" pt14:Unid="5692ba64d6d440a6abadd55afa6e5c37"/>
              </w:rPr>
            </w:pPr>
            <w:r>
              <w:rPr pt14:Unid="3ebc80c6244d4ec3ace296c365bfc3b0">
                <w:rFonts w:ascii="Arial" w:hAnsi="Arial" w:eastAsia="Arial" w:cs="Arial" pt14:Unid="caab83cce5064a588e69116fee3c1dcb"/>
                <w:color w:val="auto" pt14:Unid="6968c5bcb06440f6915c6763aafd3f34"/>
                <w:sz w:val="22" pt14:Unid="ba5d7bbe62c74e019d1106305f609cc1"/>
                <w:szCs w:val="22" pt14:Unid="0eb2b23b02414a88a369ea988364fa64"/>
              </w:rPr>
              <w:t>Dependencias del microservicio de pedidos en la capa de aplicación.  . . .</w:t>
            </w:r>
          </w:p>
        </w:tc>
        <w:tc pt14:Unid="b117ad45db72430d94b2d1e5aed2db1f" pt14:SHA1Hash="3fb6bd2b0272bcb8d5fdf02eeab058c7f2c05502">
          <w:tcPr pt14:Unid="24158b4f145d4cc0a94e7ed32ffe9e16">
            <w:tcW w:w="280" w:type="dxa" pt14:Unid="3448d9cc91c842fe837055618019dcd4"/>
            <w:vAlign w:val="bottom" pt14:Unid="43dee3e791f3480598e7ba29ec597686"/>
          </w:tcPr>
          <w:p pt14:Unid="d4ac17a6bf3d44c081b9e67da3f4f2bb">
            <w:pPr pt14:Unid="95562a153dd749008f43315bdcb872ff">
              <w:spacing w:after="0" pt14:Unid="5ff857d0324949b285e202752d49ba59"/>
              <w:jc w:val="right" pt14:Unid="405b5c8e0f5e441b950a07d48abf6cdf"/>
              <w:rPr pt14:Unid="08e1dee1c63d42968ea0bec5607209b3">
                <w:color w:val="auto" pt14:Unid="a81fa5bd9567472e989244a02ba58364"/>
                <w:sz w:val="20" pt14:Unid="1fddb22a2b6a4b4185a65276bb54df0b"/>
                <w:szCs w:val="20" pt14:Unid="cca05573828c4ea9a3678d02a3f03449"/>
              </w:rPr>
            </w:pPr>
            <w:r>
              <w:rPr pt14:Unid="9b4bd1ee8d904f33bf237fd79335e155">
                <w:rFonts w:ascii="Arial" w:hAnsi="Arial" w:eastAsia="Arial" w:cs="Arial" pt14:Unid="c69346111f44410287acf0c2a336789d"/>
                <w:color w:val="auto" pt14:Unid="825a22332b62458b88a84e028ce56fcb"/>
                <w:sz w:val="22" pt14:Unid="9ec9f9912e7e448dbd5dcb9cb6c58c72"/>
                <w:szCs w:val="22" pt14:Unid="b288756bc61d4a8c9b6d03bf12c542b2"/>
              </w:rPr>
              <w:t>55</w:t>
            </w:r>
          </w:p>
        </w:tc>
      </w:tr>
      <w:tr pt14:Unid="19e6956ac42b494990747d904d03bb06" pt14:CorrelatedSHA1Hash="0de076cd5cc75c527df61e6e4616aeb3c2eb2910" pt14:SHA1Hash="0de076cd5cc75c527df61e6e4616aeb3c2eb2910" pt14:StructureSHA1Hash="de1562127f350fb184ee4779afd4cbe86053b506">
        <w:trPr pt14:Unid="1c4979fc7ccd4cca956a51bb73aaffa7">
          <w:trHeight w:val="271" pt14:Unid="528d01f7992e4fb78cc16eee297203b6"/>
        </w:trPr>
        <w:tc pt14:Unid="59d513383ecf41c2b2d0c2f1d4aafe72" pt14:SHA1Hash="0fc91ecae45028d4f8b9b00061d55a3393e41eb6">
          <w:tcPr pt14:Unid="361183fe7a444ba8a58f095d8099391b">
            <w:tcW w:w="760" w:type="dxa" pt14:Unid="16248efac64e45e6a279f224088b5342"/>
            <w:vAlign w:val="bottom" pt14:Unid="7c39c10e49034f29842f5e5fe485967e"/>
          </w:tcPr>
          <w:p pt14:Unid="4a07d8b486cc4bf895f5a6d7492e38e0">
            <w:pPr pt14:Unid="9756e152a4024d1f8d0d84d2a678793e">
              <w:spacing w:after="0" pt14:Unid="7e9127893279428e909df92d89fa678e"/>
              <w:ind w:left="320" pt14:Unid="0348395e10a54894878af966d07ebedb"/>
              <w:rPr pt14:Unid="7b5b302ba5cb4e29b1f7dd8537f4c0d5">
                <w:rFonts w:ascii="Arial" w:hAnsi="Arial" w:eastAsia="Arial" w:cs="Arial" pt14:Unid="f8eef0bf8cfe4a7c9eacb08c559a5f72"/>
                <w:color w:val="auto" pt14:Unid="0ad7e00363fb4d06a168e8cdacecff90"/>
                <w:sz w:val="22" pt14:Unid="07ea1203625e464d818a7ce601488e6c"/>
                <w:szCs w:val="22" pt14:Unid="38d79e468b2b416980079c6864a9ff52"/>
              </w:rPr>
            </w:pPr>
            <w:r>
              <w:rPr pt14:Unid="643ff194a5b149089e2bb11043a07de3">
                <w:rFonts w:ascii="Arial" w:hAnsi="Arial" w:eastAsia="Arial" w:cs="Arial" pt14:Unid="1f04c3451b5b4477bf9fd92caed49a75"/>
                <w:color w:val="auto" pt14:Unid="790bcd4ad1f046ec8e94e56dd717f442"/>
                <w:sz w:val="22" pt14:Unid="f99e8a05ead849438e56ee4272444113"/>
                <w:szCs w:val="22" pt14:Unid="a83a8add30cc4471af1281ff927ebc39"/>
              </w:rPr>
              <w:t>7.5</w:t>
            </w:r>
          </w:p>
        </w:tc>
        <w:tc pt14:Unid="2d73189af1ca4fcbaa8f7f6ed0425b8a" pt14:SHA1Hash="0b608e44e3d05958151fb6aaac8f13b826fcde2b">
          <w:tcPr pt14:Unid="e8cc0295d58147dc8f73bfe34bef0d3b">
            <w:tcW w:w="7460" w:type="dxa" pt14:Unid="0bd33fd5eaee4b93a4e799991d7963f8"/>
            <w:vAlign w:val="bottom" pt14:Unid="29de5b63cb26435e9f3aa2920e70aef0"/>
          </w:tcPr>
          <w:p pt14:Unid="faea3535e91549e7bff6203bfaa3938f">
            <w:pPr pt14:Unid="aab93e58188344769115d564064148d4">
              <w:spacing w:after="0" pt14:Unid="d637217ac8e94564878b62bdccd82473"/>
              <w:ind w:left="60" pt14:Unid="677237df2b134ece980ddc00adfafa1b"/>
              <w:rPr pt14:Unid="ff2385cd579e42a2a143c9fb2ba8c4b6">
                <w:rFonts w:ascii="Arial" w:hAnsi="Arial" w:eastAsia="Arial" w:cs="Arial" pt14:Unid="16b42fea58074c12b0e1d6ba11de105c"/>
                <w:color w:val="auto" pt14:Unid="1e19195dcb414e1f814695ff26fbabc5"/>
                <w:sz w:val="22" pt14:Unid="d285d00e29c14bdc97d0535b6ff43450"/>
                <w:szCs w:val="22" pt14:Unid="8c3beae4d6a14baeaf93b3480bdf3e26"/>
              </w:rPr>
            </w:pPr>
            <w:r>
              <w:rPr pt14:Unid="69bf1a2aaad9465b9f37c3487227f7d3">
                <w:rFonts w:ascii="Arial" w:hAnsi="Arial" w:eastAsia="Arial" w:cs="Arial" pt14:Unid="d68fb11ca4924b8290bdaf5c72f3f390"/>
                <w:color w:val="auto" pt14:Unid="ff2c99d64db14973ab779240cfc401c2"/>
                <w:sz w:val="22" pt14:Unid="b6c3c46d861f4c87b61a24e85b53a6a4"/>
                <w:szCs w:val="22" pt14:Unid="7a415f64d4654163a5b6460a28f398b4"/>
              </w:rPr>
              <w:t>Código para resolver otros microservicios consumidos.  . . . . . . . . . . .</w:t>
            </w:r>
          </w:p>
        </w:tc>
        <w:tc pt14:Unid="3831ee5f48d14f50832a72ba2d873c96" pt14:SHA1Hash="3fb6bd2b0272bcb8d5fdf02eeab058c7f2c05502">
          <w:tcPr pt14:Unid="2fb126dbf6e84c84ae618883fadf7fa8">
            <w:tcW w:w="280" w:type="dxa" pt14:Unid="4eb1280df7964972b840668d046d5bf9"/>
            <w:vAlign w:val="bottom" pt14:Unid="8ef13185d2044b53a21b333104c3057b"/>
          </w:tcPr>
          <w:p pt14:Unid="90b8a91607664ddd84f158b3380a1143">
            <w:pPr pt14:Unid="8071fedc23fb46d3882673d8f34984f1">
              <w:spacing w:after="0" pt14:Unid="53dfdbfcb2cd4fc39d2953323c547847"/>
              <w:jc w:val="right" pt14:Unid="b2f80d9cb3ab4550a8451dcc877f60bf"/>
              <w:rPr pt14:Unid="6ed6763032dd4b2795b728d9c7869618">
                <w:color w:val="auto" pt14:Unid="9c7eecc9198540b4b5238f145f56c390"/>
                <w:sz w:val="20" pt14:Unid="ba4d006c28bf40a7be655592a6df829f"/>
                <w:szCs w:val="20" pt14:Unid="dabeef70016c497490d0b4bd2e182fa8"/>
              </w:rPr>
            </w:pPr>
            <w:r>
              <w:rPr pt14:Unid="d6e2e77f97ad49a798907d9c992dfcfe">
                <w:rFonts w:ascii="Arial" w:hAnsi="Arial" w:eastAsia="Arial" w:cs="Arial" pt14:Unid="b5df2de65977410b9efedcff499ccd48"/>
                <w:color w:val="auto" pt14:Unid="81fca7f0376d4ab5857efe83061e5c3b"/>
                <w:sz w:val="22" pt14:Unid="8a39f9f1d89545859eaaff56a453ffc3"/>
                <w:szCs w:val="22" pt14:Unid="aad6701e93f34e6f8f1967c46e87dc95"/>
              </w:rPr>
              <w:t>55</w:t>
            </w:r>
          </w:p>
        </w:tc>
      </w:tr>
      <w:tr pt14:Unid="79c883d265f44528a587b535efed59b5" pt14:CorrelatedSHA1Hash="949067b681eab11055390d8ff931c6c4f52b2d35" pt14:SHA1Hash="949067b681eab11055390d8ff931c6c4f52b2d35" pt14:StructureSHA1Hash="0888785a3efbd9685becdf069ec87362d9ad505a">
        <w:trPr pt14:Unid="557d93c5f96345458d944d1728e22572">
          <w:trHeight w:val="271" pt14:Unid="05b49a99f0824e879a925d98e491694d"/>
        </w:trPr>
        <w:tc pt14:Unid="bf9755b96d324f2fb3a82b5bfcec8158" pt14:SHA1Hash="bfa2ea716072391c9f92c3061080fcb76b630e20">
          <w:tcPr pt14:Unid="dbb197451af34383ba853e95b7e5d24a">
            <w:tcW w:w="760" w:type="dxa" pt14:Unid="31b011b550274dffb69dcbf32a96b06f"/>
            <w:vAlign w:val="bottom" pt14:Unid="70aca62dabc444b08928593d782028ef"/>
          </w:tcPr>
          <w:p pt14:Unid="b03943fb679342889671d48cbf2570cc">
            <w:pPr pt14:Unid="f865f73d4f2b4c4e8e68c3b252741c96">
              <w:spacing w:after="0" pt14:Unid="0cda964ac1294171998d7bd17e20bd72"/>
              <w:ind w:left="320" pt14:Unid="ae55b8c03f624977867cf4d1e7b5a8b7"/>
              <w:rPr pt14:Unid="5efee67280d7455c86daaec8c3125556">
                <w:rFonts w:ascii="Arial" w:hAnsi="Arial" w:eastAsia="Arial" w:cs="Arial" pt14:Unid="26205ce6668e4d78a9ed88e264ba55f7"/>
                <w:color w:val="auto" pt14:Unid="0971ca326d3e4b1b8791de01c10e41ca"/>
                <w:sz w:val="22" pt14:Unid="8a51e1a2168645d39ca954c4d0da2710"/>
                <w:szCs w:val="22" pt14:Unid="2d2ce60a2c514f9e9f761a2a97189ef6"/>
              </w:rPr>
            </w:pPr>
            <w:r>
              <w:rPr pt14:Unid="3c406c65cfc2479ebc00c3124f201a75">
                <w:rFonts w:ascii="Arial" w:hAnsi="Arial" w:eastAsia="Arial" w:cs="Arial" pt14:Unid="689a58d97f65434ebb6e5f50a154f4e5"/>
                <w:color w:val="auto" pt14:Unid="c6031f15c1434a9eb1b5ecdeafa02d23"/>
                <w:sz w:val="22" pt14:Unid="93ceec4531084f42873dff01bffbb106"/>
                <w:szCs w:val="22" pt14:Unid="0df01bc719a34767837638e3062285e0"/>
              </w:rPr>
              <w:t>7.6</w:t>
            </w:r>
          </w:p>
        </w:tc>
        <w:tc pt14:Unid="8a51b710554d4dedbb25a80cc9293bf5" pt14:SHA1Hash="8eb37ef3129c698c3234a38a053c6243e4d06c8d">
          <w:tcPr pt14:Unid="5a6f7fc68acd4dce881629ca990ea100">
            <w:tcW w:w="7460" w:type="dxa" pt14:Unid="39ff793be70347b9aedae972965829d2"/>
            <w:vAlign w:val="bottom" pt14:Unid="c773cd4ad1f04fbead98aeee32f3c7e4"/>
          </w:tcPr>
          <w:p pt14:Unid="051ae0e08734488c921b5354a7056f64">
            <w:pPr pt14:Unid="0624bd76603443ad8e2b33d0e05f41fe">
              <w:spacing w:after="0" pt14:Unid="0c0aad84b37945668662aeaaac71ead8"/>
              <w:ind w:left="60" pt14:Unid="d2fbb834d362406b8d3c155ec6c58a8b"/>
              <w:rPr pt14:Unid="30c5500f170440b2a27a236781b2c383">
                <w:rFonts w:ascii="Arial" w:hAnsi="Arial" w:eastAsia="Arial" w:cs="Arial" pt14:Unid="c565ddb18c02400497236ef066379da5"/>
                <w:color w:val="auto" pt14:Unid="2fadabbf28bd433d89f6a4e5c1fa3152"/>
                <w:sz w:val="22" pt14:Unid="9ef5f734a4ab4ef38d038f61c978f877"/>
                <w:szCs w:val="22" pt14:Unid="8318f8a194874b2e9b2a02f960c57b85"/>
              </w:rPr>
            </w:pPr>
            <w:r>
              <w:rPr pt14:Unid="f831bb03aa81456da90929b5ead29703">
                <w:rFonts w:ascii="Arial" w:hAnsi="Arial" w:eastAsia="Arial" w:cs="Arial" pt14:Unid="09bb06afc20b4ef3be61c45b4d7362d7"/>
                <w:color w:val="auto" pt14:Unid="f8b7b60a54da44dea77eb6caf8480231"/>
                <w:sz w:val="22" pt14:Unid="55bbfd2581e74782a7637df5bb3f2837"/>
                <w:szCs w:val="22" pt14:Unid="f974f4a702f040f6bd139d93d67ac92d"/>
              </w:rPr>
              <w:t>Clases de dominio de la entidad comentario en la solución monolítica (de-</w:t>
            </w:r>
          </w:p>
        </w:tc>
        <w:tc pt14:Unid="3ce149e17377497a9e421661c8a95e06" pt14:SHA1Hash="b90b8e947d8c3b09e63df8bfa3bb13cebd6bd22d">
          <w:tcPr pt14:Unid="b02872e02e434a7f9476fa43fb742aef">
            <w:tcW w:w="280" w:type="dxa" pt14:Unid="0bc5e23e61054a1ca0e71816dd036324"/>
            <w:vAlign w:val="bottom" pt14:Unid="1b3b10762d84470986a427934b434a80"/>
          </w:tcPr>
          <w:p pt14:Unid="e0b1bd8697154547a8978ef30dddd659">
            <w:pPr pt14:Unid="1b16a9b2474e4102a5019caabb22a3d6">
              <w:spacing w:after="0" pt14:Unid="3b4f6f25216b424cb967b32e55328200"/>
              <w:rPr pt14:Unid="4d874671159d42648e1cb3e1cc82402c">
                <w:color w:val="auto" pt14:Unid="c48bc0417237409aa86d279366a862f2"/>
                <w:sz w:val="23" pt14:Unid="4b2822a60294445799473bc92fb48c5e"/>
                <w:szCs w:val="23" pt14:Unid="d56adb3d1436490f9dfce5534bb172f8"/>
              </w:rPr>
            </w:pPr>
          </w:p>
        </w:tc>
      </w:tr>
      <w:tr pt14:Unid="6f35560976c84092a00225831e09d7b5" pt14:CorrelatedSHA1Hash="526499c82adc5b1ae30cea7ed4ebe43f61c6ec28" pt14:SHA1Hash="526499c82adc5b1ae30cea7ed4ebe43f61c6ec28" pt14:StructureSHA1Hash="b2900a589a9d249993cb21eaf53d48bfee1b7c28">
        <w:trPr pt14:Unid="bc44feddfda94792a9bd9516703a9c4a">
          <w:trHeight w:val="271" pt14:Unid="f9d7853649b642ebaf726115c9301c3e"/>
        </w:trPr>
        <w:tc pt14:Unid="89c54ffaba80415eb9348819ad61cf29" pt14:SHA1Hash="b90b8e947d8c3b09e63df8bfa3bb13cebd6bd22d">
          <w:tcPr pt14:Unid="477e66db6d6648639cfc7e47d6475695">
            <w:tcW w:w="760" w:type="dxa" pt14:Unid="512611f9e71c4b13969bc9947d34cb2f"/>
            <w:vAlign w:val="bottom" pt14:Unid="342143013bed45d49aaf665303a8fe17"/>
          </w:tcPr>
          <w:p pt14:Unid="cba0094a488241e1bf9e9f85fd1ed0cb">
            <w:pPr pt14:Unid="09984415d73a40999030b506db74cab9">
              <w:spacing w:after="0" pt14:Unid="580038a56c3b4afe97f6b2b400d19e87"/>
              <w:rPr pt14:Unid="b1fb04adedbd4ba292e201e1f7362b89">
                <w:color w:val="auto" pt14:Unid="c923520b22d94e3ab512d9b6b355e5fd"/>
                <w:sz w:val="23" pt14:Unid="8c7321f0594d49d1aef9b3a019b74f7d"/>
                <w:szCs w:val="23" pt14:Unid="17bccb5cb177435080ed5a1f1d239453"/>
              </w:rPr>
            </w:pPr>
          </w:p>
        </w:tc>
        <w:tc pt14:Unid="89ff4265ae60403d90a5561c7c0e9dd4" pt14:SHA1Hash="a88622b47256c67bbbfb2735b42838865d5687b3">
          <w:tcPr pt14:Unid="d485789e8f4347d2b8062adae0c592d7">
            <w:tcW w:w="7460" w:type="dxa" pt14:Unid="3ef406ebe34c49a28bc7162485f8a471"/>
            <w:vAlign w:val="bottom" pt14:Unid="68d99d4b143448b09eea23951d8a36a1"/>
          </w:tcPr>
          <w:p pt14:Unid="74e95b025fe44c0eb5c234ea7d674b6a">
            <w:pPr pt14:Unid="2ffaa9e17d6e44398b25fde0e8d1cf42">
              <w:spacing w:after="0" pt14:Unid="54ba2049e8f24b06a9f3ebead132b03b"/>
              <w:ind w:left="60" pt14:Unid="311a06f84cca4d3f8190684c71a3da40"/>
              <w:rPr pt14:Unid="2bf2593e961746fc903be2d1d6d5f8d1">
                <w:rFonts w:ascii="Arial" w:hAnsi="Arial" w:eastAsia="Arial" w:cs="Arial" pt14:Unid="c22cde0fb094428ca0d34440ca3eb95d"/>
                <w:color w:val="auto" pt14:Unid="4f629c95df874f9db73bb102ba83e814"/>
                <w:sz w:val="22" pt14:Unid="3675d74c86ae458ea54122672ded5594"/>
                <w:szCs w:val="22" pt14:Unid="7fead7e981484e41901c601809b3addc"/>
              </w:rPr>
            </w:pPr>
            <w:r>
              <w:rPr pt14:Unid="c5739ef407a142d585905dc302c7578b">
                <w:rFonts w:ascii="Arial" w:hAnsi="Arial" w:eastAsia="Arial" w:cs="Arial" pt14:Unid="1a02429c4c28497a8f8d3e4f168cb648"/>
                <w:color w:val="auto" pt14:Unid="9d4de263b13d45e19436e703d3ae06e4"/>
                <w:sz w:val="22" pt14:Unid="bc39046150014bc5ba8318e0ecf4581d"/>
                <w:szCs w:val="22" pt14:Unid="aa4bca8df7244bdebccaf818ca35d20e"/>
              </w:rPr>
              <w:t>recha) y la basada en microservicios (izquierda).  . . . . . . . . . . . . . . .</w:t>
            </w:r>
          </w:p>
        </w:tc>
        <w:tc pt14:Unid="95cb09f9736547c5b9d924de2e49c0be" pt14:SHA1Hash="d304a3ad44d239cbeff2a89ddd20cff5fa755b50">
          <w:tcPr pt14:Unid="df5c17eceada44a1bb1fb5ff3e6eed59">
            <w:tcW w:w="280" w:type="dxa" pt14:Unid="80e7ab906fb242f594ba6acc94cfccc9"/>
            <w:vAlign w:val="bottom" pt14:Unid="53df08e2fe38443998ac07f497e547c3"/>
          </w:tcPr>
          <w:p pt14:Unid="90157434131f46ce8291083e5c61a397">
            <w:pPr pt14:Unid="b86e639115bb4e26a4806b63d7918dbf">
              <w:spacing w:after="0" pt14:Unid="45ac938894194465a5a46e5b39ce2599"/>
              <w:jc w:val="right" pt14:Unid="90ba201dec0249b39fcc2e3ddc28ee24"/>
              <w:rPr pt14:Unid="ff519c1b25a04b988e87411d36c117cd">
                <w:color w:val="auto" pt14:Unid="0400583c1c314ffc97fa99f93dfaf823"/>
                <w:sz w:val="20" pt14:Unid="d85e495bcb12421d8494bec8b82409b0"/>
                <w:szCs w:val="20" pt14:Unid="cb88d8c5c7664d778a52cb4ee9b1b574"/>
              </w:rPr>
            </w:pPr>
            <w:r>
              <w:rPr pt14:Unid="736fcfc04e174644be0f103872174709">
                <w:rFonts w:ascii="Arial" w:hAnsi="Arial" w:eastAsia="Arial" w:cs="Arial" pt14:Unid="24b57aadb73545bebc38830f68432e13"/>
                <w:color w:val="auto" pt14:Unid="fdb3d82accbd4e8ab943d5160fd3166f"/>
                <w:sz w:val="22" pt14:Unid="985cb69069d14c5395fbfa47fdca4cbf"/>
                <w:szCs w:val="22" pt14:Unid="3707734f4d0f4d7086435f1d4fb2ebc3"/>
              </w:rPr>
              <w:t>56</w:t>
            </w:r>
          </w:p>
        </w:tc>
      </w:tr>
      <w:tr pt14:Unid="73f75190567942c28cf08eb9673a8370" pt14:CorrelatedSHA1Hash="41f858308d947d623275d1406adffea1a94efe1b" pt14:SHA1Hash="41f858308d947d623275d1406adffea1a94efe1b" pt14:StructureSHA1Hash="de1562127f350fb184ee4779afd4cbe86053b506">
        <w:trPr pt14:Unid="3dbc2e3d21cb4b1dbc5c951358aea679">
          <w:trHeight w:val="271" pt14:Unid="94e2ce046a044e40929a7014745284c0"/>
        </w:trPr>
        <w:tc pt14:Unid="497d5d11caed4ad69a0753c808b56a60" pt14:SHA1Hash="a16a9840b5cb8c198db929de76cfeadea20bdefe">
          <w:tcPr pt14:Unid="852a5d9f381e47aaa2ce394253cde879">
            <w:tcW w:w="760" w:type="dxa" pt14:Unid="d2a235181e7f47dab5f4349f170e49bf"/>
            <w:vAlign w:val="bottom" pt14:Unid="afbd262115a7497fbb784ac2bb024c90"/>
          </w:tcPr>
          <w:p pt14:Unid="08753979ba694bea9d119312756cc081">
            <w:pPr pt14:Unid="b72997c4e1894ea288bacb0cd308754a">
              <w:spacing w:after="0" pt14:Unid="7e5ff1d539ee43448456ebdd9751ad30"/>
              <w:ind w:left="320" pt14:Unid="29443eddf36e4538a3b778721ea90e02"/>
              <w:rPr pt14:Unid="c07c9a380b6845eab15bf801cf211acc">
                <w:rFonts w:ascii="Arial" w:hAnsi="Arial" w:eastAsia="Arial" w:cs="Arial" pt14:Unid="98be8b8188e74a8ca457795cdd6f0f25"/>
                <w:color w:val="auto" pt14:Unid="4c660c9c3b1f47d89f2c47803ee618d3"/>
                <w:sz w:val="22" pt14:Unid="95076e51e8b046e9ba13576423412d74"/>
                <w:szCs w:val="22" pt14:Unid="06998cffe719415bbee90939c7b5bc0d"/>
              </w:rPr>
            </w:pPr>
            <w:r>
              <w:rPr pt14:Unid="0cc28a6098c94a3cb8b504194b3f8604">
                <w:rFonts w:ascii="Arial" w:hAnsi="Arial" w:eastAsia="Arial" w:cs="Arial" pt14:Unid="0b19b2ae23c04542a31db4ceee178776"/>
                <w:color w:val="auto" pt14:Unid="d591586fb37c421cab95977b01f27aed"/>
                <w:sz w:val="22" pt14:Unid="b8a64de035fb4d82a3f3d2a2fb2c6ee4"/>
                <w:szCs w:val="22" pt14:Unid="24ecc46fac5a4d8186756c53c6613ee5"/>
              </w:rPr>
              <w:t>7.7</w:t>
            </w:r>
          </w:p>
        </w:tc>
        <w:tc pt14:Unid="67336c38aac740f7824db37b28b6ee80" pt14:SHA1Hash="0af23d5422c024875f710df30b14790bcfde72f1">
          <w:tcPr pt14:Unid="9558df8b6b3b47a5bb97748aba39360c">
            <w:tcW w:w="7460" w:type="dxa" pt14:Unid="6a8871fd642043da8119776a65f4a6c9"/>
            <w:vAlign w:val="bottom" pt14:Unid="1fdb176b349241ecaeb19f8a88c33292"/>
          </w:tcPr>
          <w:p pt14:Unid="901615845e754ce39273cb846e695806">
            <w:pPr pt14:Unid="4ee788231a26404f9508c1be2ec0b5c7">
              <w:spacing w:after="0" pt14:Unid="cfbe05400bfb43d1a6892d3d5d762b7a"/>
              <w:ind w:left="60" pt14:Unid="65f894b0b3ba49a59c3ebdb73da624b2"/>
              <w:rPr pt14:Unid="b48f50237cb14f50bdafd3c3a37d2a25">
                <w:rFonts w:ascii="Arial" w:hAnsi="Arial" w:eastAsia="Arial" w:cs="Arial" pt14:Unid="419f985dda8d4932bbc215d2ab8feb3b"/>
                <w:color w:val="auto" pt14:Unid="049cbddbfe354e19931e975691c43fae"/>
                <w:sz w:val="22" pt14:Unid="b8b68510b2bd4883ae9a0513fc604e1b"/>
                <w:szCs w:val="22" pt14:Unid="ecae1649274345ffa418449f3c04d2ba"/>
              </w:rPr>
            </w:pPr>
            <w:r>
              <w:rPr pt14:Unid="81d757420e664c39962a8db03f48f751">
                <w:rFonts w:ascii="Arial" w:hAnsi="Arial" w:eastAsia="Arial" w:cs="Arial" pt14:Unid="29fdaa2920214c708451673d4d3fe06c"/>
                <w:color w:val="auto" pt14:Unid="a8522f009bf34f79bf75f9c817621ad3"/>
                <w:sz w:val="22" pt14:Unid="a5d7852353f34554a422340ec5c1edb9"/>
                <w:szCs w:val="22" pt14:Unid="5e07c61d38a248f08897f8fcbbcfb6ea"/>
              </w:rPr>
              <w:t>Parte del microservicio de notificaciones desarrollada en C#. . . . . . . . .</w:t>
            </w:r>
          </w:p>
        </w:tc>
        <w:tc pt14:Unid="f8064aaf56914e97bd58136981d7aa33" pt14:SHA1Hash="5b2d20121f6eed601f4051d44d1caea74178687d">
          <w:tcPr pt14:Unid="bf800dc8a76a4f08918a1a982172c16f">
            <w:tcW w:w="280" w:type="dxa" pt14:Unid="725d5263d89d46a69a7a3415904e7916"/>
            <w:vAlign w:val="bottom" pt14:Unid="d56dc53116be47d19f7cf4d93a811a47"/>
          </w:tcPr>
          <w:p pt14:Unid="0c9680f4e3434a14a43a9ca097d91aeb">
            <w:pPr pt14:Unid="e82f5cebc43c4bb49851f7f5c10fe745">
              <w:spacing w:after="0" pt14:Unid="c0f9a98d5e5d4ff0a2bdacd3f5d75c94"/>
              <w:jc w:val="right" pt14:Unid="d464d089a3104a71b4a4e20e6fad482c"/>
              <w:rPr pt14:Unid="0f14dcb652374db5a03e12885bfb3024">
                <w:color w:val="auto" pt14:Unid="defe9d88b21a467aa7bdeea96fc1c779"/>
                <w:sz w:val="20" pt14:Unid="260a2fd83dab46628e9ea0b0da5fcc6d"/>
                <w:szCs w:val="20" pt14:Unid="8477ca8dfaf24835a1ddae0fd36a46c7"/>
              </w:rPr>
            </w:pPr>
            <w:r>
              <w:rPr pt14:Unid="d3195f9977d24fde81435ce07f18add9">
                <w:rFonts w:ascii="Arial" w:hAnsi="Arial" w:eastAsia="Arial" w:cs="Arial" pt14:Unid="1dd475cde2bd4b8394aabea62af6e2cc"/>
                <w:color w:val="auto" pt14:Unid="6ba17050fa93474ba8f05bd2117ee6e8"/>
                <w:sz w:val="22" pt14:Unid="5023460f7551453099ea2c4c03285f73"/>
                <w:szCs w:val="22" pt14:Unid="879959226b7946ddbf62e9174fe31d4c"/>
              </w:rPr>
              <w:t>57</w:t>
            </w:r>
          </w:p>
        </w:tc>
      </w:tr>
      <w:tr pt14:Unid="b29f222ee0134ff5af5d40cf00518c24" pt14:CorrelatedSHA1Hash="11235eb30fd8ec46a1831092d55c348a7a5702e0" pt14:SHA1Hash="11235eb30fd8ec46a1831092d55c348a7a5702e0" pt14:StructureSHA1Hash="de1562127f350fb184ee4779afd4cbe86053b506">
        <w:trPr pt14:Unid="1224380b535649a583fb8e6765d43703">
          <w:trHeight w:val="271" pt14:Unid="61e4affe1507450bb7694bc0f0c81085"/>
        </w:trPr>
        <w:tc pt14:Unid="305fbab820064e088bb7fab78e1e7f02" pt14:SHA1Hash="9b46b2cc4b38f824e75706f96e5b5e9c2a9bb42b">
          <w:tcPr pt14:Unid="65206c7ac3ef425aa58a314ed1f8bebc">
            <w:tcW w:w="760" w:type="dxa" pt14:Unid="9ab97c8562d74ebd86b64a3f353246b6"/>
            <w:vAlign w:val="bottom" pt14:Unid="702c8ed3bfea4cbab5ea878f28232126"/>
          </w:tcPr>
          <w:p pt14:Unid="689f06edf61642ce8d53479b7fbe8af5">
            <w:pPr pt14:Unid="f1f7865236464ca0835c76769f4d0802">
              <w:spacing w:after="0" pt14:Unid="ce683581e0854676b0082a1df2828a59"/>
              <w:ind w:left="320" pt14:Unid="489a2d7bbae345a887d6aa772434cbcc"/>
              <w:rPr pt14:Unid="964a4b2705c34a248c3ccb932a6eb162">
                <w:rFonts w:ascii="Arial" w:hAnsi="Arial" w:eastAsia="Arial" w:cs="Arial" pt14:Unid="8c51a98855d646689553f226c7d55713"/>
                <w:color w:val="auto" pt14:Unid="88dceb5328b648eaa15ffc311f8937ef"/>
                <w:sz w:val="22" pt14:Unid="3d664a2fb24f4239a4299e3dc6a27149"/>
                <w:szCs w:val="22" pt14:Unid="7098cf75e08e4b698c881932bbefa756"/>
              </w:rPr>
            </w:pPr>
            <w:r>
              <w:rPr pt14:Unid="c2f0059b4e82453798682827243193a4">
                <w:rFonts w:ascii="Arial" w:hAnsi="Arial" w:eastAsia="Arial" w:cs="Arial" pt14:Unid="b4c1ca09beb143ffbe47bbc9983c5628"/>
                <w:color w:val="auto" pt14:Unid="3236c1d415c2424690f9d627d55580b0"/>
                <w:sz w:val="22" pt14:Unid="5daf37d5c4f64a84998a40a22ad3b05f"/>
                <w:szCs w:val="22" pt14:Unid="4225124eee86488cb00e3e29b2787372"/>
              </w:rPr>
              <w:t>7.8</w:t>
            </w:r>
          </w:p>
        </w:tc>
        <w:tc pt14:Unid="b5d4af1afa8e4d57809bbf2a960f33c9" pt14:SHA1Hash="c037cb8c053e6562aa7008b4109a47f5b8582f79">
          <w:tcPr pt14:Unid="1de6e2132e4e4e749874b5f1918170ca">
            <w:tcW w:w="7460" w:type="dxa" pt14:Unid="b146fba5a1c24bf781a1757c49ea1863"/>
            <w:vAlign w:val="bottom" pt14:Unid="686ebd84de0a49e6a15d5f73b94f5548"/>
          </w:tcPr>
          <w:p pt14:Unid="637e2b55c6814ceda1fbc665a5857c8f">
            <w:pPr pt14:Unid="e928a278162f441a81196b02cec58ffe">
              <w:spacing w:after="0" pt14:Unid="12a04ae620ec4d5995f73a104e2cb2cf"/>
              <w:ind w:left="60" pt14:Unid="501bb0dabb554ba4b57ca687c48aa46a"/>
              <w:rPr pt14:Unid="19ff5f434e524cd58ad1f908d62108a5">
                <w:rFonts w:ascii="Arial" w:hAnsi="Arial" w:eastAsia="Arial" w:cs="Arial" pt14:Unid="5faada7f3f474d06879978554c7fc446"/>
                <w:color w:val="auto" pt14:Unid="2c0b728e25e7470594a039f53ab2633d"/>
                <w:sz w:val="22" pt14:Unid="56df6b6992a8452a919fe3e341cc3624"/>
                <w:szCs w:val="22" pt14:Unid="4cb92362170e4bcdbd99d170ac3992d1"/>
              </w:rPr>
            </w:pPr>
            <w:r>
              <w:rPr pt14:Unid="247752f717764e7d8b404d7e33317777">
                <w:rFonts w:ascii="Arial" w:hAnsi="Arial" w:eastAsia="Arial" w:cs="Arial" pt14:Unid="189e2f0d68d34495bb1624e1f2764185"/>
                <w:color w:val="auto" pt14:Unid="91db5b471d174df7b6bfbe316c445ad0"/>
                <w:sz w:val="22" pt14:Unid="dc0a07b296de41fb8b0285a66110f300"/>
                <w:szCs w:val="22" pt14:Unid="799dee30f6d442b3810fb41ad7ada191"/>
              </w:rPr>
              <w:t>Parte del microservicio de notificaciones desarrollada en Java. . . . . . . .</w:t>
            </w:r>
          </w:p>
        </w:tc>
        <w:tc pt14:Unid="14e009d2da2e45539678328409c3c5fc" pt14:SHA1Hash="5b2d20121f6eed601f4051d44d1caea74178687d">
          <w:tcPr pt14:Unid="d6c82e15c1234f168a2ff2064567035f">
            <w:tcW w:w="280" w:type="dxa" pt14:Unid="93f630668a684d098508608a73f09d5e"/>
            <w:vAlign w:val="bottom" pt14:Unid="850775fd34694ebbaa322f7976999812"/>
          </w:tcPr>
          <w:p pt14:Unid="dcbbb2806694416c811ad8166124ef70">
            <w:pPr pt14:Unid="156fee7c21cb455ba738b71ffe6ce8a6">
              <w:spacing w:after="0" pt14:Unid="6801ae078ab44013ad2a9543584049a0"/>
              <w:jc w:val="right" pt14:Unid="c8f833df13aa4b4f95f56f5043ce3bd7"/>
              <w:rPr pt14:Unid="aa55be3bca7f418dbc88f9386c435609">
                <w:color w:val="auto" pt14:Unid="5109c8855d3649c88726e30d94eb274f"/>
                <w:sz w:val="20" pt14:Unid="9d38033af59e46ab9500d78c45adc805"/>
                <w:szCs w:val="20" pt14:Unid="0be23d958dcf43478d20adf30e5dc148"/>
              </w:rPr>
            </w:pPr>
            <w:r>
              <w:rPr pt14:Unid="a91fde560faa49a0ad4a0a11d9a2aa5b">
                <w:rFonts w:ascii="Arial" w:hAnsi="Arial" w:eastAsia="Arial" w:cs="Arial" pt14:Unid="eed89e794da7442e84bd3797607510cd"/>
                <w:color w:val="auto" pt14:Unid="c6df5db24c4c4e24aef7fb97b6355352"/>
                <w:sz w:val="22" pt14:Unid="2ffe1d35a8964589990a746e9a006bee"/>
                <w:szCs w:val="22" pt14:Unid="cc97c09a9ff24e309c5265f3fd1427da"/>
              </w:rPr>
              <w:t>57</w:t>
            </w:r>
          </w:p>
        </w:tc>
      </w:tr>
      <w:tr pt14:Unid="573b3528c729478e87ab5af2a308c56f" pt14:CorrelatedSHA1Hash="3f8e04c1c1b3775452537c832000c452bf792704" pt14:SHA1Hash="3f8e04c1c1b3775452537c832000c452bf792704" pt14:StructureSHA1Hash="de1562127f350fb184ee4779afd4cbe86053b506">
        <w:trPr pt14:Unid="41d33232c45e4cebae40c778598f5dce">
          <w:trHeight w:val="271" pt14:Unid="abe81c85fc344c2abe7f551b1fe72865"/>
        </w:trPr>
        <w:tc pt14:Unid="0a17c0932e67495c84e0ea89fa210e31" pt14:SHA1Hash="9c96fbb73a47ddda7fb701b2f4e168d3f21497b6">
          <w:tcPr pt14:Unid="b1e182410ad1463eb6b8bd1714a66cb0">
            <w:tcW w:w="760" w:type="dxa" pt14:Unid="2d37e26e830d419aa409b26b4419f2d3"/>
            <w:vAlign w:val="bottom" pt14:Unid="e72640c4cbf2444c8f07b373624a5def"/>
          </w:tcPr>
          <w:p pt14:Unid="72a6277cb4b344cfb0349c7cdf3dd4f0">
            <w:pPr pt14:Unid="5965c7273f3c4bf9bd7a70a6edd75cb1">
              <w:spacing w:after="0" pt14:Unid="c334bb03449a410f9ee8f087f4e46297"/>
              <w:ind w:left="320" pt14:Unid="da766968feaa4c35aacb1b0085fd31a9"/>
              <w:rPr pt14:Unid="06975ead5e114c25ba87a0224d327cbc">
                <w:rFonts w:ascii="Arial" w:hAnsi="Arial" w:eastAsia="Arial" w:cs="Arial" pt14:Unid="112e9f81ef62434980d5b1d504cb2bd5"/>
                <w:color w:val="auto" pt14:Unid="91bcec1ca1e94ccc874a74766333fce5"/>
                <w:sz w:val="22" pt14:Unid="a6bf639f428949c385cfadd5c50e66af"/>
                <w:szCs w:val="22" pt14:Unid="590129bf73ab403aae29d83de49b56f5"/>
              </w:rPr>
            </w:pPr>
            <w:r>
              <w:rPr pt14:Unid="d7065328b87e446ca3f33e70f6727410">
                <w:rFonts w:ascii="Arial" w:hAnsi="Arial" w:eastAsia="Arial" w:cs="Arial" pt14:Unid="0537a0d3f35241aa86348bc8016ab02e"/>
                <w:color w:val="auto" pt14:Unid="41d7a6b1856b482aabd5add1a0449421"/>
                <w:sz w:val="22" pt14:Unid="f79543a8e3154bdfbc670feb0e6f55b2"/>
                <w:szCs w:val="22" pt14:Unid="d6dc49316c5d4b76ab86fd255eb6e134"/>
              </w:rPr>
              <w:t>7.9</w:t>
            </w:r>
          </w:p>
        </w:tc>
        <w:tc pt14:Unid="0f287451df1b4158aebc4f9ee2c731e0" pt14:SHA1Hash="f4e67d03415aa9da3dd7344e47a573289755e61a">
          <w:tcPr pt14:Unid="2cd8d6713a8f40248573410343991e3a">
            <w:tcW w:w="7460" w:type="dxa" pt14:Unid="015235f9ea1d46dc8c36de6550187d09"/>
            <w:vAlign w:val="bottom" pt14:Unid="b713f5fe31e14c089fbf30ed5f12e167"/>
          </w:tcPr>
          <w:p pt14:Unid="c9bd116fab2741eebbc337cdd8b16a40">
            <w:pPr pt14:Unid="7568cdc88fae45f8a960ba3632071801">
              <w:spacing w:after="0" pt14:Unid="d6cf58c3f7fd4ccca868e168c347b9ad"/>
              <w:ind w:left="60" pt14:Unid="751e81dde2784326838efed8019b7189"/>
              <w:rPr pt14:Unid="ed1b8dc2661e41078f39eeba9ee8236f">
                <w:rFonts w:ascii="Arial" w:hAnsi="Arial" w:eastAsia="Arial" w:cs="Arial" pt14:Unid="aebb48cd640e4b539501fcb03afa6639"/>
                <w:color w:val="auto" pt14:Unid="11139da09d0c47ad836f9a5a0fd4ce62"/>
                <w:sz w:val="22" pt14:Unid="440b91d8246d4303b6b5b274c35ab61c"/>
                <w:szCs w:val="22" pt14:Unid="846c1f7df5434824983903b7aa2a9da6"/>
              </w:rPr>
            </w:pPr>
            <w:r>
              <w:rPr pt14:Unid="8af7ccc237b04b12ae9b93dc77829be7">
                <w:rFonts w:ascii="Arial" w:hAnsi="Arial" w:eastAsia="Arial" w:cs="Arial" pt14:Unid="b6d8621769384931a68642f994944e26"/>
                <w:color w:val="auto" pt14:Unid="b5a1efe273054e67b9057ed1a49f637e"/>
                <w:sz w:val="22" pt14:Unid="fff017e7c8df4215868c20cc7f9c5e93"/>
                <w:szCs w:val="22" pt14:Unid="088b5cef98aa4fd5a445b699888f0733"/>
              </w:rPr>
              <w:t>Proxy del microservicio de seguridad para su consumo en Java.  . . . . . .</w:t>
            </w:r>
          </w:p>
        </w:tc>
        <w:tc pt14:Unid="3f7a9eff4c244e7cabf6e1273bc80c0a" pt14:SHA1Hash="97e84622f1326a0188d008883e3d3a80c45bf3ec">
          <w:tcPr pt14:Unid="ab13ebb6f5744c40ab262d42be348656">
            <w:tcW w:w="280" w:type="dxa" pt14:Unid="28f19c2bda5d4e64a0718e0f9036da05"/>
            <w:vAlign w:val="bottom" pt14:Unid="6fca5dfd56bb4804b9203022b3b62f47"/>
          </w:tcPr>
          <w:p pt14:Unid="c09eb4ff4fea4be6bec6b911b34ee2f4">
            <w:pPr pt14:Unid="f0a52711f8b04dfc9ac981bd47a7071f">
              <w:spacing w:after="0" pt14:Unid="c00afcad768d4599af35011670b3e5da"/>
              <w:jc w:val="right" pt14:Unid="4757156ba7134a11b1f19c91a857528d"/>
              <w:rPr pt14:Unid="3382963e2c1542faa45349655c0a7cc1">
                <w:color w:val="auto" pt14:Unid="e5ea2044621e45cdb6a86645ef17c26b"/>
                <w:sz w:val="20" pt14:Unid="1e12fbecac3549b8ab168e45249398a6"/>
                <w:szCs w:val="20" pt14:Unid="7801e253605f491497b79b071e80ee0c"/>
              </w:rPr>
            </w:pPr>
            <w:r>
              <w:rPr pt14:Unid="aaf22539dbd946529dbbf882e7242198">
                <w:rFonts w:ascii="Arial" w:hAnsi="Arial" w:eastAsia="Arial" w:cs="Arial" pt14:Unid="7aa62cc2e8654e86bda013da47a2900f"/>
                <w:color w:val="auto" pt14:Unid="12f5de32f3fb476aa8a604036ed0c343"/>
                <w:sz w:val="22" pt14:Unid="7fa8b225e35640f4bdf65185eca2de4e"/>
                <w:szCs w:val="22" pt14:Unid="bb2e025637c54428b1ce83c48625550d"/>
              </w:rPr>
              <w:t>58</w:t>
            </w:r>
          </w:p>
        </w:tc>
      </w:tr>
      <w:tr pt14:Unid="a1530ebf8b08430ebdb6c55a886ccb09" pt14:CorrelatedSHA1Hash="210f515b8472a8b668af2d473f220491d6d70370" pt14:SHA1Hash="210f515b8472a8b668af2d473f220491d6d70370" pt14:StructureSHA1Hash="de1562127f350fb184ee4779afd4cbe86053b506">
        <w:trPr pt14:Unid="d64f5b9f77f341ab8933fae43ef169e7">
          <w:trHeight w:val="271" pt14:Unid="b89d991a25f04364998bee1090d6f127"/>
        </w:trPr>
        <w:tc pt14:Unid="0b347c1bc77443da9ed9bfd5505886bf" pt14:SHA1Hash="1ac42c7d2eb6d4ad2de07837fb1fdb6c240a1a55">
          <w:tcPr pt14:Unid="2ffc45a6f66e4549a7831ee53be7d740">
            <w:tcW w:w="760" w:type="dxa" pt14:Unid="2da314e3c9dd4f9988cd2f1ab5f1b1ab"/>
            <w:vAlign w:val="bottom" pt14:Unid="5c7bbaf847bb49a38aaaf3ea989fe582"/>
          </w:tcPr>
          <w:p pt14:Unid="63b96f0fb11849cf994f78d50af77259">
            <w:pPr pt14:Unid="66d62f851dbc4518bc802de95049772e">
              <w:spacing w:after="0" pt14:Unid="1fd859c1241b4dc8bc6dfad2abe00924"/>
              <w:ind w:left="320" pt14:Unid="10328dd1e33a48b28ccddacc12a09dea"/>
              <w:rPr pt14:Unid="fe0ae30f05dd4c5ead1be490f90a34d4">
                <w:rFonts w:ascii="Arial" w:hAnsi="Arial" w:eastAsia="Arial" w:cs="Arial" pt14:Unid="5925a22d4cf84e03a4022e10af57ad09"/>
                <w:color w:val="auto" pt14:Unid="7be4ec18d66048a1935c202808cab188"/>
                <w:w w:val="97" pt14:Unid="8ce33a08a9c449bba7a4ef5de1d5b19d"/>
                <w:sz w:val="22" pt14:Unid="97a33e116f3e4cceb1180b53d6e59fb6"/>
                <w:szCs w:val="22" pt14:Unid="0f08f116fe4447dfbb9cffaef175ce7f"/>
              </w:rPr>
            </w:pPr>
            <w:r>
              <w:rPr pt14:Unid="eba4f86228fa4f42b90a34e221b5626f">
                <w:rFonts w:ascii="Arial" w:hAnsi="Arial" w:eastAsia="Arial" w:cs="Arial" pt14:Unid="f4b871e648d742b3b3d1e5f11e31c124"/>
                <w:color w:val="auto" pt14:Unid="95128302979641f48f862e97db027cab"/>
                <w:w w:val="97" pt14:Unid="b4e1b2e005cc4b298dde251fa0626a9c"/>
                <w:sz w:val="22" pt14:Unid="27f93bb7a0954eb89feef09a22b245e1"/>
                <w:szCs w:val="22" pt14:Unid="58671c83cd264d4a9f29a06c97b3b0de"/>
              </w:rPr>
              <w:t>7.10</w:t>
            </w:r>
          </w:p>
        </w:tc>
        <w:tc pt14:Unid="08c3a2804ff146b2be8cb72ad8e2219d" pt14:SHA1Hash="9b4812ec50a15d8002be897365dc2e4ff87c48fe">
          <w:tcPr pt14:Unid="71ac75b5cfb941a69834f2064b0981ec">
            <w:tcW w:w="7460" w:type="dxa" pt14:Unid="04ccd179e36d4b44bdf8588097e221b1"/>
            <w:vAlign w:val="bottom" pt14:Unid="c8a1c97cd2604604ac5a3dc5b914e26a"/>
          </w:tcPr>
          <w:p pt14:Unid="93e058c2602b4ef7a32ea8b56ed4c833">
            <w:pPr pt14:Unid="a107fa4668434214a5439d450b1633e5">
              <w:spacing w:after="0" pt14:Unid="547438d19bce4ff8860ba3b21b28d2c8"/>
              <w:ind w:left="60" pt14:Unid="d74d2944e1414b73940e64d5e20972ff"/>
              <w:rPr pt14:Unid="5093dcab60c24eebb9096b0c59be547f">
                <w:rFonts w:ascii="Arial" w:hAnsi="Arial" w:eastAsia="Arial" w:cs="Arial" pt14:Unid="1fd0a1df4d8c4bd2bf191d98c8cb8e82"/>
                <w:color w:val="auto" pt14:Unid="462a802b51a7423f9e180c9b3abd1f85"/>
                <w:sz w:val="22" pt14:Unid="fd4e5df446bc4638aff0c5e0c9ab76b5"/>
                <w:szCs w:val="22" pt14:Unid="ba9adaaf6596411caf6095e9fc1329c2"/>
              </w:rPr>
            </w:pPr>
            <w:r>
              <w:rPr pt14:Unid="c4210abb5ed548daa6c4fee6ec9519d3">
                <w:rFonts w:ascii="Arial" w:hAnsi="Arial" w:eastAsia="Arial" w:cs="Arial" pt14:Unid="522a089b531e4716be875f80c1288798"/>
                <w:color w:val="auto" pt14:Unid="742b79df19644102a2bb55b6e7eae83f"/>
                <w:sz w:val="22" pt14:Unid="9e7a05a16fc94f7b90c62f722b84399b"/>
                <w:szCs w:val="22" pt14:Unid="1ef1ba2f0a464283a3ab70b0f06d9281"/>
              </w:rPr>
              <w:t>Dockerfile del microservicio de notificaciones.  . . . . . . . . . . . . . . . .</w:t>
            </w:r>
          </w:p>
        </w:tc>
        <w:tc pt14:Unid="4ae38e8fe78a4f13ab144bbbd14718f0" pt14:SHA1Hash="97e84622f1326a0188d008883e3d3a80c45bf3ec">
          <w:tcPr pt14:Unid="fa97afbb473d4556a62a5453d5e4b26c">
            <w:tcW w:w="280" w:type="dxa" pt14:Unid="2334c0275706476c85970e6833bac69c"/>
            <w:vAlign w:val="bottom" pt14:Unid="b02c7ab3c1924fb2bd81fcd1bd1bc411"/>
          </w:tcPr>
          <w:p pt14:Unid="64bbf82d9b7649ef829c755201414725">
            <w:pPr pt14:Unid="4331829c58f441a1813697b310c138f3">
              <w:spacing w:after="0" pt14:Unid="789d5154bdeb489b80554ffb02430420"/>
              <w:jc w:val="right" pt14:Unid="330f3e1d71e745b8af8907342c3345d4"/>
              <w:rPr pt14:Unid="00be565ad0e140218c691ff737620021">
                <w:color w:val="auto" pt14:Unid="1429a04765444cff941fa7b093d77381"/>
                <w:sz w:val="20" pt14:Unid="73d1a500bf9246ed90801db2589b0b50"/>
                <w:szCs w:val="20" pt14:Unid="dd39ea143e104fd8b537f9b09fb81de2"/>
              </w:rPr>
            </w:pPr>
            <w:r>
              <w:rPr pt14:Unid="ece800dd04c34156a7bccdff75d4b84e">
                <w:rFonts w:ascii="Arial" w:hAnsi="Arial" w:eastAsia="Arial" w:cs="Arial" pt14:Unid="9128b7923e6c48a88a06660da9fb6356"/>
                <w:color w:val="auto" pt14:Unid="ed6a2cbc6eb548dda50c518839f229fb"/>
                <w:sz w:val="22" pt14:Unid="9decdc95e4bb4a01ad938bd9e521fb21"/>
                <w:szCs w:val="22" pt14:Unid="6b1c3a6d962b4bce8d1589789dc1028d"/>
              </w:rPr>
              <w:t>58</w:t>
            </w:r>
          </w:p>
        </w:tc>
      </w:tr>
      <w:tr pt14:Unid="3313763b6ab14ec28d2a4fe5947399e7" pt14:CorrelatedSHA1Hash="d4440f1c3492e2d4b7bee6eadb4f30973da7b227" pt14:SHA1Hash="d4440f1c3492e2d4b7bee6eadb4f30973da7b227" pt14:StructureSHA1Hash="de1562127f350fb184ee4779afd4cbe86053b506">
        <w:trPr pt14:Unid="5aeb7f0ff0c0485bb1c4e93183232323">
          <w:trHeight w:val="271" pt14:Unid="d9f72a2e0f48426f88642d546a9777db"/>
        </w:trPr>
        <w:tc pt14:Unid="6b86b8a496d5484496f6c78d425fb7dd" pt14:SHA1Hash="c3d26ee552d0609b555ee3af4f4082c36aab2bcd">
          <w:tcPr pt14:Unid="ba2d0904850f40d4abc25e3e5f548898">
            <w:tcW w:w="760" w:type="dxa" pt14:Unid="92a74ff3de35444faa9e2469f01a1e26"/>
            <w:vAlign w:val="bottom" pt14:Unid="5a5e3d37727f437b9f450e34b5d8546a"/>
          </w:tcPr>
          <w:p pt14:Unid="a09f23a5db724e6687a27898410f7b38">
            <w:pPr pt14:Unid="31652ad2c52942d7a7fe6ee4f4297ec6">
              <w:spacing w:after="0" pt14:Unid="deea7cefee1c49cabc3d355791310cb9"/>
              <w:ind w:left="320" pt14:Unid="2f07b52681dd47ceaa0df2cb05de807e"/>
              <w:rPr pt14:Unid="34423f8f778d43f48bce44aa990beecb">
                <w:rFonts w:ascii="Arial" w:hAnsi="Arial" w:eastAsia="Arial" w:cs="Arial" pt14:Unid="a0af6d2b047f49d88f65ce16c2ec59e8"/>
                <w:color w:val="auto" pt14:Unid="319377453e304c8f994bc1a3bdde3b5a"/>
                <w:w w:val="97" pt14:Unid="2c6bc711cf5a47ff97db5d7c5f25a678"/>
                <w:sz w:val="22" pt14:Unid="8a28faf0ba0d406faa6eb6a4d6f0971e"/>
                <w:szCs w:val="22" pt14:Unid="4f03c901387a40f8a82d881a70022711"/>
              </w:rPr>
            </w:pPr>
            <w:r>
              <w:rPr pt14:Unid="1aa9352084994bceaca1a0664c3be2fd">
                <w:rFonts w:ascii="Arial" w:hAnsi="Arial" w:eastAsia="Arial" w:cs="Arial" pt14:Unid="07d8d523f40b43adb848ac5c71f7faec"/>
                <w:color w:val="auto" pt14:Unid="586c862d461d45d4b6e95e1f5b893097"/>
                <w:w w:val="97" pt14:Unid="aaccd009991f4e3ab2759d3225fb6100"/>
                <w:sz w:val="22" pt14:Unid="8132dd27533842bf82b5c0562c25514f"/>
                <w:szCs w:val="22" pt14:Unid="317406f2e6fd4c58ba87f71a5cae6e55"/>
              </w:rPr>
              <w:t>7.11</w:t>
            </w:r>
          </w:p>
        </w:tc>
        <w:tc pt14:Unid="36f3c63855b741c5a917ce507492a81e" pt14:SHA1Hash="c649b14e52e7bab0f27d52cb21c06e810fdb839b">
          <w:tcPr pt14:Unid="1372d44967a8441baf62ae872eed88ae">
            <w:tcW w:w="7460" w:type="dxa" pt14:Unid="3b1fbbf7716645689d53b0dd42d19fce"/>
            <w:vAlign w:val="bottom" pt14:Unid="0912e2f7d46143fa9bd5d64cc64a6cda"/>
          </w:tcPr>
          <w:p pt14:Unid="f5f24406c12c45069dfac41ef9034fcb">
            <w:pPr pt14:Unid="a5182674c57d4f788f46a164749064e9">
              <w:spacing w:after="0" pt14:Unid="da3259e51455454c941f8c5e4b0b68d7"/>
              <w:ind w:left="60" pt14:Unid="ac47d4021aac4ffd87e2c7a6bb65cde7"/>
              <w:rPr pt14:Unid="53ce490c955d4eaa80b623c1e2202adb">
                <w:rFonts w:ascii="Arial" w:hAnsi="Arial" w:eastAsia="Arial" w:cs="Arial" pt14:Unid="1a264033cf634453b5198752a8d36ec0"/>
                <w:color w:val="auto" pt14:Unid="fb4e4b7795144a9e8c452e18a0289d9b"/>
                <w:sz w:val="22" pt14:Unid="6c510d47b536464f8f19e6a6862a59e2"/>
                <w:szCs w:val="22" pt14:Unid="f3426baf378a4c27b712fd83593f1086"/>
              </w:rPr>
            </w:pPr>
            <w:r>
              <w:rPr pt14:Unid="6c7ac4b64b524a9dbabe3fc208bf3d58">
                <w:rFonts w:ascii="Arial" w:hAnsi="Arial" w:eastAsia="Arial" w:cs="Arial" pt14:Unid="265f34e5553b4f3c92bf1a225f00a720"/>
                <w:color w:val="auto" pt14:Unid="6f70a362dd54470da3af1b09e66b1721"/>
                <w:sz w:val="22" pt14:Unid="d9aeb867a7fd4b3a911050e2c51166da"/>
                <w:szCs w:val="22" pt14:Unid="bc5e0c3b6bf5466683bddcd44665d378"/>
              </w:rPr>
              <w:t>Base de datos de incidencias en Firebase.  . . . . . . . . . . . . . . . . . . .</w:t>
            </w:r>
          </w:p>
        </w:tc>
        <w:tc pt14:Unid="e5fdd42283ee43b0b022e048888ab6f9" pt14:SHA1Hash="68801f1e2fd82ed8cd917b27c9beb5688ebf644a">
          <w:tcPr pt14:Unid="69dd0d26ced84e1eb92e7db5cef21e4c">
            <w:tcW w:w="280" w:type="dxa" pt14:Unid="889b1ddaa385450eb7b9b88207796915"/>
            <w:vAlign w:val="bottom" pt14:Unid="bd307b6d4c6c4cd4b765d7f8c9ccbf9c"/>
          </w:tcPr>
          <w:p pt14:Unid="dbc0c2c15c8e469d9a8464a71fe542c5">
            <w:pPr pt14:Unid="d28051e9f1204a07b0050ebb8954ec8e">
              <w:spacing w:after="0" pt14:Unid="06f89c2026df49e8b165918c30659828"/>
              <w:jc w:val="right" pt14:Unid="1e1a52655a9a41119e57f401895b4613"/>
              <w:rPr pt14:Unid="c46175ebef944b41a7cbebbffadd1a18">
                <w:color w:val="auto" pt14:Unid="9490561f22024b1e97599d19b6fa30ea"/>
                <w:sz w:val="20" pt14:Unid="1fc8b5f6d4444b99a0ead2798676195d"/>
                <w:szCs w:val="20" pt14:Unid="ebc6470f58b24fa4b8f9c51e8f158be2"/>
              </w:rPr>
            </w:pPr>
            <w:r>
              <w:rPr pt14:Unid="9f48b2e7c7364b73b1c49f9581855d72">
                <w:rFonts w:ascii="Arial" w:hAnsi="Arial" w:eastAsia="Arial" w:cs="Arial" pt14:Unid="f8d21c120286415eb5266883e2190098"/>
                <w:color w:val="auto" pt14:Unid="4879abbdfe9a46a7bae59a1d3d1fcea6"/>
                <w:sz w:val="22" pt14:Unid="7d61f02233a548f48990e4739040037a"/>
                <w:szCs w:val="22" pt14:Unid="08f3921e722a4d1785547d45ffe6b0b7"/>
              </w:rPr>
              <w:t>59</w:t>
            </w:r>
          </w:p>
        </w:tc>
      </w:tr>
      <w:tr pt14:Unid="05d5f57372004291b365f88b15773ce1" pt14:CorrelatedSHA1Hash="ad993a5a074e20955fa7690b3d9d2a44f0f59a18" pt14:SHA1Hash="ad993a5a074e20955fa7690b3d9d2a44f0f59a18" pt14:StructureSHA1Hash="de1562127f350fb184ee4779afd4cbe86053b506">
        <w:trPr pt14:Unid="b5528f58ce7f4fe9b66dba0f7e76fc34">
          <w:trHeight w:val="271" pt14:Unid="6aa36af562c147bbb0e0afda2161f746"/>
        </w:trPr>
        <w:tc pt14:Unid="ff4900445b1b4c5eac5dd83f759b9698" pt14:SHA1Hash="be003cd46f515128255257838eab341c35151fde">
          <w:tcPr pt14:Unid="5e79e11a04ce4138af881b39e52eac62">
            <w:tcW w:w="760" w:type="dxa" pt14:Unid="df0226fa90524c5eb31fe8e10516ba75"/>
            <w:vAlign w:val="bottom" pt14:Unid="28ae716c3792467fb9ec9edbdeefca41"/>
          </w:tcPr>
          <w:p pt14:Unid="c9b0287497c34d30bda09283266a17f1">
            <w:pPr pt14:Unid="adc1f317edb14972a6995d7576770053">
              <w:spacing w:after="0" pt14:Unid="28a46fb6bba14cfb830ab7034518c1fd"/>
              <w:ind w:left="320" pt14:Unid="5ab188c3b7de4601a160d39674bd241f"/>
              <w:rPr pt14:Unid="bfa491fa12074a55b16201d943cf927a">
                <w:rFonts w:ascii="Arial" w:hAnsi="Arial" w:eastAsia="Arial" w:cs="Arial" pt14:Unid="49b087ed52514ff2bacf42b2422745c4"/>
                <w:color w:val="auto" pt14:Unid="e3b1ac10f2a04a8e85ab023917509d0d"/>
                <w:w w:val="97" pt14:Unid="427ca093c85043d2805a818daf24b321"/>
                <w:sz w:val="22" pt14:Unid="af8d8a1932474c0e9cf137358a8753df"/>
                <w:szCs w:val="22" pt14:Unid="b25f4a8f7485420a8b3fbf424fd8b9d5"/>
              </w:rPr>
            </w:pPr>
            <w:r>
              <w:rPr pt14:Unid="9d604eb4efaf4442948bd58ea1397d3c">
                <w:rFonts w:ascii="Arial" w:hAnsi="Arial" w:eastAsia="Arial" w:cs="Arial" pt14:Unid="2f1780e25a024cb1a57fa6e5ed462007"/>
                <w:color w:val="auto" pt14:Unid="bb4d8fe01cba4e72a1d717f6e854f42b"/>
                <w:w w:val="97" pt14:Unid="052dbcaff921463d951ad60fb1f52dd2"/>
                <w:sz w:val="22" pt14:Unid="8e498df28a6f460b8cbd50ec18420b8e"/>
                <w:szCs w:val="22" pt14:Unid="9a99b013da86428ea1aefcd4455d491f"/>
              </w:rPr>
              <w:t>7.12</w:t>
            </w:r>
          </w:p>
        </w:tc>
        <w:tc pt14:Unid="949b5b4099594463a1c9e936631d5e66" pt14:SHA1Hash="f920f7a4f9a9d888d7affc3f7851800d1c09ce28">
          <w:tcPr pt14:Unid="65b40127b7424c108e00141175ef7d9e">
            <w:tcW w:w="7460" w:type="dxa" pt14:Unid="ebbbc9a461c1449f99aa0c938840ea5f"/>
            <w:vAlign w:val="bottom" pt14:Unid="699ab0c63d7f4f25b902def8f177a869"/>
          </w:tcPr>
          <w:p pt14:Unid="cc0ff8fc901d443b9a24921edb3433dc">
            <w:pPr pt14:Unid="07d8ace4bf4e4d1fbfd468df6c7f060c">
              <w:spacing w:after="0" pt14:Unid="f66143a801474d4a9a9ae044d338e4cf"/>
              <w:ind w:left="60" pt14:Unid="8a145927c14a49deafee9af3ee9b0746"/>
              <w:rPr pt14:Unid="e5d4a45419674e2f9d1e7813b8a66b13">
                <w:rFonts w:ascii="Arial" w:hAnsi="Arial" w:eastAsia="Arial" w:cs="Arial" pt14:Unid="911e8cfcd392408a86d6da99e8b6c717"/>
                <w:color w:val="auto" pt14:Unid="c45fc553c0b546c3ba3783a54d55db29"/>
                <w:sz w:val="22" pt14:Unid="c416cb110f0e44feaa7225fe047955f4"/>
                <w:szCs w:val="22" pt14:Unid="28b23f76ac954d138fd6ed4e37b36b53"/>
              </w:rPr>
            </w:pPr>
            <w:r>
              <w:rPr pt14:Unid="11d62822d2f64a8ca56906eb6965de7e">
                <w:rFonts w:ascii="Arial" w:hAnsi="Arial" w:eastAsia="Arial" w:cs="Arial" pt14:Unid="dcc2c177b04a48e7a947ffef369f7cf0"/>
                <w:color w:val="auto" pt14:Unid="215af1690fcd4889945cd73407e31ea2"/>
                <w:sz w:val="22" pt14:Unid="a69f25e9cbbe4d3fb9f4b9bd95ffe031"/>
                <w:szCs w:val="22" pt14:Unid="23dc2264b8c24b10a94bde06431cd535"/>
              </w:rPr>
              <w:t>Fragmento de DAO que accede a una base de datos de Firebase. . . . . . .</w:t>
            </w:r>
          </w:p>
        </w:tc>
        <w:tc pt14:Unid="10259f548ebb425ca3f49ed82ac9c869" pt14:SHA1Hash="8e52986c46c366f9de9aed07cea77e3da5df8d5e">
          <w:tcPr pt14:Unid="cd9d0f6dcc3446c4b80d9d0a8db3b881">
            <w:tcW w:w="280" w:type="dxa" pt14:Unid="5c237c1905ae46d59b2539335db6ba4e"/>
            <w:vAlign w:val="bottom" pt14:Unid="d223664bc8b84ad182ac3249e0d25a7c"/>
          </w:tcPr>
          <w:p pt14:Unid="fb92f6d7742447cd9d37f3b2b9bf4602">
            <w:pPr pt14:Unid="59fa21c6ccab43bdbb32dca78c129f5e">
              <w:spacing w:after="0" pt14:Unid="93ae95d6e4994b58a80023d513fb3f1a"/>
              <w:jc w:val="right" pt14:Unid="ab84080213da41cc9594751c0950e180"/>
              <w:rPr pt14:Unid="1a2cb7c0868c4202b87c31e5f22ef736">
                <w:color w:val="auto" pt14:Unid="81e93d7a8f934609a824ff64ec821fb6"/>
                <w:sz w:val="20" pt14:Unid="5ce35e67f8434122a717fb3900b5880d"/>
                <w:szCs w:val="20" pt14:Unid="3e573435144c4520968f4a1217f24766"/>
              </w:rPr>
            </w:pPr>
            <w:r>
              <w:rPr pt14:Unid="c9d39139464e4f8d90373bc3582e0539">
                <w:rFonts w:ascii="Arial" w:hAnsi="Arial" w:eastAsia="Arial" w:cs="Arial" pt14:Unid="43c6fc25da2d48b2a4645db076a0a198"/>
                <w:color w:val="auto" pt14:Unid="883d5b416407425992aca7e3a1ea6c0b"/>
                <w:sz w:val="22" pt14:Unid="2c3b496fa3ec4a8298403c6fc1dec26c"/>
                <w:szCs w:val="22" pt14:Unid="475cddcdd4614268bb3b04113a78cc67"/>
              </w:rPr>
              <w:t>60</w:t>
            </w:r>
          </w:p>
        </w:tc>
      </w:tr>
      <w:tr pt14:Unid="554b1485800045b6bb6a4e40ad430b35" pt14:CorrelatedSHA1Hash="52574ce51d1853132c3fcc8eced5138f64440c66" pt14:SHA1Hash="52574ce51d1853132c3fcc8eced5138f64440c66" pt14:StructureSHA1Hash="de1562127f350fb184ee4779afd4cbe86053b506">
        <w:trPr pt14:Unid="cc24a630f37c4827b28ac41ee3902905">
          <w:trHeight w:val="271" pt14:Unid="4f8781212f034f3dad1f9827c1b69b1a"/>
        </w:trPr>
        <w:tc pt14:Unid="590b64b5278d42b888d98f7e0ad2d6bb" pt14:SHA1Hash="af176bf1fc26406ecb87c098ae0fc2d936291a8a">
          <w:tcPr pt14:Unid="c727bc033e02420a9994e64f20856f29">
            <w:tcW w:w="760" w:type="dxa" pt14:Unid="de5cdb72fcd344ca9cc0e530573c17f4"/>
            <w:vAlign w:val="bottom" pt14:Unid="9f89654fec9c41f2ab8f5e6d8c89e5c2"/>
          </w:tcPr>
          <w:p pt14:Unid="2c9a0081bed9453a8b99efa49cc6b4a8">
            <w:pPr pt14:Unid="02d5634e2a3c484991bc4e5e6cfede12">
              <w:spacing w:after="0" pt14:Unid="aeffa15b5a1047169cf58c74db802285"/>
              <w:ind w:left="320" pt14:Unid="eb1d9c8585494caa81399914e5bb4f8c"/>
              <w:rPr pt14:Unid="d7b748b93013489e8e96bd1bfef650d9">
                <w:rFonts w:ascii="Arial" w:hAnsi="Arial" w:eastAsia="Arial" w:cs="Arial" pt14:Unid="e254082eb13947b0a1edf6aa56c3f5cc"/>
                <w:color w:val="auto" pt14:Unid="f08627a419eb4dea938e78a06cdb8365"/>
                <w:w w:val="97" pt14:Unid="f389daff13b6438fa6967178564bfd32"/>
                <w:sz w:val="22" pt14:Unid="5d046f6af0604858b27231c4f31834a1"/>
                <w:szCs w:val="22" pt14:Unid="3675a3af1d784b54acfb6d3c59b88155"/>
              </w:rPr>
            </w:pPr>
            <w:r>
              <w:rPr pt14:Unid="07517a5974e640ae8fcd46a2e223451a">
                <w:rFonts w:ascii="Arial" w:hAnsi="Arial" w:eastAsia="Arial" w:cs="Arial" pt14:Unid="f106541b77044824a461ec631a61e971"/>
                <w:color w:val="auto" pt14:Unid="1b530c734cde4f6eb05b0751b31756c9"/>
                <w:w w:val="97" pt14:Unid="685be9a5db8f46698ca58a82cf302908"/>
                <w:sz w:val="22" pt14:Unid="b16f713264a542d58c6e23a8633ba7c2"/>
                <w:szCs w:val="22" pt14:Unid="2e43cdba421b41ddac49c917ecf0a414"/>
              </w:rPr>
              <w:t>7.13</w:t>
            </w:r>
          </w:p>
        </w:tc>
        <w:tc pt14:Unid="5cae0b639c214b60a0f8edee3d716b2f" pt14:SHA1Hash="98bd97ce12ebb28fc3d68f40c3dda4efafd57d25">
          <w:tcPr pt14:Unid="f5551a5c70f54f98b5e2c2b2aa226f72">
            <w:tcW w:w="7460" w:type="dxa" pt14:Unid="9cd1ead1580c45988d546b8e9aee5ae3"/>
            <w:vAlign w:val="bottom" pt14:Unid="716754399ec641a38d6416e062dc0144"/>
          </w:tcPr>
          <w:p pt14:Unid="ceacc65bc4df46dda7ba48825ddd9412">
            <w:pPr pt14:Unid="74fa83210a1b4fa59ce9da2882062a6e">
              <w:spacing w:after="0" pt14:Unid="dbed1dbcb3cb40a7a3770747e25868a8"/>
              <w:ind w:left="60" pt14:Unid="a723f9ce61354314ab614383283edd17"/>
              <w:rPr pt14:Unid="1a20a943a3b54e0680c18ef4c1486289">
                <w:rFonts w:ascii="Arial" w:hAnsi="Arial" w:eastAsia="Arial" w:cs="Arial" pt14:Unid="12a85d6e9520453f882c588f4c5648e7"/>
                <w:color w:val="auto" pt14:Unid="a11da065073a43e59312068ff7a3b264"/>
                <w:sz w:val="22" pt14:Unid="1b68fadf98ab4a2b89b87950df2ce833"/>
                <w:szCs w:val="22" pt14:Unid="8c111271959f4b689456a275d949825a"/>
              </w:rPr>
            </w:pPr>
            <w:r>
              <w:rPr pt14:Unid="88079c3c8f3a424cadff95245b9777d0">
                <w:rFonts w:ascii="Arial" w:hAnsi="Arial" w:eastAsia="Arial" w:cs="Arial" pt14:Unid="fb25a002955c4449a65a03bd07bafb4a"/>
                <w:color w:val="auto" pt14:Unid="9395c9a5480846de9674ddd5c88e177a"/>
                <w:sz w:val="22" pt14:Unid="bef09aedbe304c488e1a92538de35f5e"/>
                <w:szCs w:val="22" pt14:Unid="4e1743f0c056443487cbcd5476138d2a"/>
              </w:rPr>
              <w:t>Fragmento del proyecto (.csproj) del servicio de pedidos. . . . . . . . . . .</w:t>
            </w:r>
          </w:p>
        </w:tc>
        <w:tc pt14:Unid="53462756fa474e5e9a397289c332f183" pt14:SHA1Hash="f7e14b9fd7d799824bfaedca51a81f8331e86fe5">
          <w:tcPr pt14:Unid="7f50bf55aed24d6f865ade938b33ac75">
            <w:tcW w:w="280" w:type="dxa" pt14:Unid="e3657969a4e042839702f82602140d98"/>
            <w:vAlign w:val="bottom" pt14:Unid="b33ccd35be234b3da49ccc69172ba651"/>
          </w:tcPr>
          <w:p pt14:Unid="df7fdf0e6b4b4202afb3f49cefb7d000">
            <w:pPr pt14:Unid="c315eae8942342b6a78e0209454ee8aa">
              <w:spacing w:after="0" pt14:Unid="2cb956f7b3394a96a3a198cededfd639"/>
              <w:jc w:val="right" pt14:Unid="6783650aaed148c781fe766f3c436fda"/>
              <w:rPr pt14:Unid="abe7cf1aef4243e28be29fa7b33064a1">
                <w:color w:val="auto" pt14:Unid="664a9d2a6ab94040a4cebc78e6bd999d"/>
                <w:sz w:val="20" pt14:Unid="16f97accb86c4c76b5791860c9a472bd"/>
                <w:szCs w:val="20" pt14:Unid="8f6662b7c45b4a8fbcd9b0be9c1283de"/>
              </w:rPr>
            </w:pPr>
            <w:r>
              <w:rPr pt14:Unid="0bd3669bf42244a4a1acfe99768f2358">
                <w:rFonts w:ascii="Arial" w:hAnsi="Arial" w:eastAsia="Arial" w:cs="Arial" pt14:Unid="18d3ab56f9b1457c9e206a531ca7c4d1"/>
                <w:color w:val="auto" pt14:Unid="4dabe4ab7cc54a5f8ab7dc8316764390"/>
                <w:sz w:val="22" pt14:Unid="126563e1358144cca91c0c1e110cabc3"/>
                <w:szCs w:val="22" pt14:Unid="41544f94ac144b1cb6e08317bc5d8ded"/>
              </w:rPr>
              <w:t>61</w:t>
            </w:r>
          </w:p>
        </w:tc>
      </w:tr>
      <w:tr pt14:Unid="d111ea60c4a34281a00d659ca96044f0" pt14:CorrelatedSHA1Hash="085e2f3ee26ffcbd90b31f2eaced702cc7502bd3" pt14:SHA1Hash="085e2f3ee26ffcbd90b31f2eaced702cc7502bd3" pt14:StructureSHA1Hash="de1562127f350fb184ee4779afd4cbe86053b506">
        <w:trPr pt14:Unid="bdccc42daeea497a87361af9e799a224">
          <w:trHeight w:val="271" pt14:Unid="ba6bf3e440294fa2a0758cedc996c7b7"/>
        </w:trPr>
        <w:tc pt14:Unid="5793a8007f9d4ac3a74b694fb47fdc6f" pt14:SHA1Hash="4c7f44cff2ca6dbd02f35f6cbd7d5dd55e63c712">
          <w:tcPr pt14:Unid="65d01ab233024249ab31a38b18e43fac">
            <w:tcW w:w="760" w:type="dxa" pt14:Unid="d02f3e052f254fc5a4ab34e076afcef2"/>
            <w:vAlign w:val="bottom" pt14:Unid="46873618cfff4157bf30ba1e9ff6d986"/>
          </w:tcPr>
          <w:p pt14:Unid="e86d8220238e4fada8b2f4575004b568">
            <w:pPr pt14:Unid="767809800748456c93b08e5e400f656a">
              <w:spacing w:after="0" pt14:Unid="3bc04ac4694247ed960cded68f1d739f"/>
              <w:ind w:left="320" pt14:Unid="35bc39545c2a4f78ac4f201294ecceea"/>
              <w:rPr pt14:Unid="09ef9e14a044467f9599e85f9e1c9219">
                <w:rFonts w:ascii="Arial" w:hAnsi="Arial" w:eastAsia="Arial" w:cs="Arial" pt14:Unid="b15c00c095d64d648cf6f4f647126675"/>
                <w:color w:val="auto" pt14:Unid="8e1d6709ca1447eb83669f8895aee77b"/>
                <w:w w:val="97" pt14:Unid="787ff1488944406aa90b8772bd519a16"/>
                <w:sz w:val="22" pt14:Unid="048e258d4066419dbfdbce7767638f15"/>
                <w:szCs w:val="22" pt14:Unid="63d54931dca04525b114cde1d9d8933f"/>
              </w:rPr>
            </w:pPr>
            <w:r>
              <w:rPr pt14:Unid="0e96185f948843d98d765ccfc7865d72">
                <w:rFonts w:ascii="Arial" w:hAnsi="Arial" w:eastAsia="Arial" w:cs="Arial" pt14:Unid="d3e925dd77fe412098aa1e6591674832"/>
                <w:color w:val="auto" pt14:Unid="d9ec56e93c6941aeb899dfa4235baa3e"/>
                <w:w w:val="97" pt14:Unid="0a28bc1aac2b4617afe8288ecf2ba931"/>
                <w:sz w:val="22" pt14:Unid="721cb64d8e384731b7a1b70fdbccf19e"/>
                <w:szCs w:val="22" pt14:Unid="7606319aa5ca4c7caa1b171d8cafbb98"/>
              </w:rPr>
              <w:t>7.14</w:t>
            </w:r>
          </w:p>
        </w:tc>
        <w:tc pt14:Unid="767c38f45c7a4f4c891cd9697ca57512" pt14:SHA1Hash="8030a2cc06832fd06ee26edb88b8a0e4ac450174">
          <w:tcPr pt14:Unid="e2d032c07f3145a682cf757fc731558a">
            <w:tcW w:w="7460" w:type="dxa" pt14:Unid="116d06692ede436b8792b67590d27c07"/>
            <w:vAlign w:val="bottom" pt14:Unid="5ad139c98be44786b735c5f0c5401b3e"/>
          </w:tcPr>
          <w:p pt14:Unid="fb3288bc98d748d5bb3275d9e43cee90">
            <w:pPr pt14:Unid="93fe707b2a4d40e5a22c16698c420e57">
              <w:spacing w:after="0" pt14:Unid="92b125f93db34fd3a8d07a1cbabadb33"/>
              <w:ind w:left="60" pt14:Unid="664e072a3b0a47eb9222f0d7293d96f4"/>
              <w:rPr pt14:Unid="5a69993a559f46ff984a75051fd1dc03">
                <w:rFonts w:ascii="Arial" w:hAnsi="Arial" w:eastAsia="Arial" w:cs="Arial" pt14:Unid="cb02eddd93e6460c94702cea382eebe6"/>
                <w:color w:val="auto" pt14:Unid="c8f3e26a5eb14e2db4a4c633bdb36e3b"/>
                <w:sz w:val="22" pt14:Unid="d565270fa7824bfba5a1239d796922fe"/>
                <w:szCs w:val="22" pt14:Unid="60c6f3ebf46a439a850b8bacf37cfb6c"/>
              </w:rPr>
            </w:pPr>
            <w:r>
              <w:rPr pt14:Unid="2f0691a9fdc14707b99835e9e618db67">
                <w:rFonts w:ascii="Arial" w:hAnsi="Arial" w:eastAsia="Arial" w:cs="Arial" pt14:Unid="7254728b050e48eab3a3b951ceaca6bc"/>
                <w:color w:val="auto" pt14:Unid="15748224886d4618bdd0bb5e210c5d6a"/>
                <w:sz w:val="22" pt14:Unid="e24cea8e5ff843a990a061d22b41e7f1"/>
                <w:szCs w:val="22" pt14:Unid="e3c08a7192494cf89c8d54c93682585b"/>
              </w:rPr>
              <w:t>Archivo Versions.props con las versiones de los microservicios.  . . . . . .</w:t>
            </w:r>
          </w:p>
        </w:tc>
        <w:tc pt14:Unid="b93395090ad0445da17e9bf31ba082a3" pt14:SHA1Hash="f7e14b9fd7d799824bfaedca51a81f8331e86fe5">
          <w:tcPr pt14:Unid="0e4b5ebafb7a4d03ac8b8eb576217378">
            <w:tcW w:w="280" w:type="dxa" pt14:Unid="15bf9bc5f66f4c02b1143acd38afb7e7"/>
            <w:vAlign w:val="bottom" pt14:Unid="38c142dcd3834b5387b110b7c3a11142"/>
          </w:tcPr>
          <w:p pt14:Unid="2c3d90de6d1942e4b107272a12dc8d67">
            <w:pPr pt14:Unid="0b6b1e084afc47389497ec16cd4fe0ff">
              <w:spacing w:after="0" pt14:Unid="80ee425beca44921935111956e15e5d4"/>
              <w:jc w:val="right" pt14:Unid="e6e126fe61fc4fd6b24145a19af0ea50"/>
              <w:rPr pt14:Unid="fe5868a0445f44f6b5dc63eecfa70c2d">
                <w:color w:val="auto" pt14:Unid="8973396b720e46b9beba47ba82349717"/>
                <w:sz w:val="20" pt14:Unid="4ff71dcbff9f446ea2a5149fd55ad93d"/>
                <w:szCs w:val="20" pt14:Unid="058f8f006b3942ce918bca48dd578c37"/>
              </w:rPr>
            </w:pPr>
            <w:r>
              <w:rPr pt14:Unid="32fe8d0695f24eba8971581d9d318ea2">
                <w:rFonts w:ascii="Arial" w:hAnsi="Arial" w:eastAsia="Arial" w:cs="Arial" pt14:Unid="1ead2b66b1614c91a323ddc2c66fe076"/>
                <w:color w:val="auto" pt14:Unid="e63ced49faf745e7827fdcd45c3de6e0"/>
                <w:sz w:val="22" pt14:Unid="e27a4825ced94d088e7ec3e725e61535"/>
                <w:szCs w:val="22" pt14:Unid="25dc19593b304b8f9a99fc6793984bd0"/>
              </w:rPr>
              <w:t>61</w:t>
            </w:r>
          </w:p>
        </w:tc>
      </w:tr>
      <w:tr pt14:Unid="87b791cebccd4b568a7b09b6e91a3584" pt14:CorrelatedSHA1Hash="464e365d798345abb5b4ec9674bc6bcd21d4098c" pt14:SHA1Hash="464e365d798345abb5b4ec9674bc6bcd21d4098c" pt14:StructureSHA1Hash="de1562127f350fb184ee4779afd4cbe86053b506">
        <w:trPr pt14:Unid="436c2835b45e4ead808082a29857c898">
          <w:trHeight w:val="271" pt14:Unid="5ab3c5556c754620936d808b0ed6ca21"/>
        </w:trPr>
        <w:tc pt14:Unid="be874f6d330f497f807880dacb58013f" pt14:SHA1Hash="c220cc3f7783da752b84b04196e191ffa2d7a72c">
          <w:tcPr pt14:Unid="8208077ffa2740fa908b9d164eccea3c">
            <w:tcW w:w="760" w:type="dxa" pt14:Unid="81d29f33d3c84b1897f955514df29d92"/>
            <w:vAlign w:val="bottom" pt14:Unid="d579bf3bc3ab431ea036fb964c58adf3"/>
          </w:tcPr>
          <w:p pt14:Unid="4788cf62e64f45959214ead1806385f9">
            <w:pPr pt14:Unid="e9d5c9f6a9ed4116b97ed316e2f765a8">
              <w:spacing w:after="0" pt14:Unid="2d1fa01d379745dab63d9723f66e5aa7"/>
              <w:ind w:left="320" pt14:Unid="b221d0aa4a514a808e1175e7965e59e3"/>
              <w:rPr pt14:Unid="3ec79f00303543678a21d7474985e809">
                <w:rFonts w:ascii="Arial" w:hAnsi="Arial" w:eastAsia="Arial" w:cs="Arial" pt14:Unid="866af010a0424c13a484bb21a40d0a13"/>
                <w:color w:val="auto" pt14:Unid="79aec4ebc44942a5bd43b4823a215104"/>
                <w:w w:val="97" pt14:Unid="8b480f1128884cf8906dd0819678f739"/>
                <w:sz w:val="22" pt14:Unid="abc56674cd694c23b8dbe4b31eb37b7f"/>
                <w:szCs w:val="22" pt14:Unid="2fdd43f9f3e849c0bd8cbd534435fb76"/>
              </w:rPr>
            </w:pPr>
            <w:r>
              <w:rPr pt14:Unid="eaa5bee8229a473ba2ed4155a5324d67">
                <w:rFonts w:ascii="Arial" w:hAnsi="Arial" w:eastAsia="Arial" w:cs="Arial" pt14:Unid="d091312c80de42d3abf49213bd18ea58"/>
                <w:color w:val="auto" pt14:Unid="b3888ecb30f34d1088e67190720ca79a"/>
                <w:w w:val="97" pt14:Unid="82a98c1e02a0466ab0e17ae2298f69d8"/>
                <w:sz w:val="22" pt14:Unid="c62a84f7743b4806aefac02381d52185"/>
                <w:szCs w:val="22" pt14:Unid="9343cd938aaf449094095d0af256285d"/>
              </w:rPr>
              <w:t>7.15</w:t>
            </w:r>
          </w:p>
        </w:tc>
        <w:tc pt14:Unid="f865ed4641424029b7fda8b612b4c6ca" pt14:SHA1Hash="e363dffdcf94c71c6c3eec69691183a957a79aaf">
          <w:tcPr pt14:Unid="bb46311702734e97a5c515b3424de4c9">
            <w:tcW w:w="7460" w:type="dxa" pt14:Unid="ce5fbd61d31e4228b7102b433bd40f52"/>
            <w:vAlign w:val="bottom" pt14:Unid="32dd70ea74414eebbb06871b3a3d953f"/>
          </w:tcPr>
          <w:p pt14:Unid="5d66dc30417141c0ad20d375c0f70e14">
            <w:pPr pt14:Unid="85faa5e810854cc69455ae4a77124735">
              <w:spacing w:after="0" pt14:Unid="506ad9b7a22148f48269df74ac7584b5"/>
              <w:ind w:left="60" pt14:Unid="6425b4ff93eb44e390166caf1ce6e434"/>
              <w:rPr pt14:Unid="d5cad5d3fdd44c89b266344708ec99d0">
                <w:rFonts w:ascii="Arial" w:hAnsi="Arial" w:eastAsia="Arial" w:cs="Arial" pt14:Unid="7079e64fd0b54e839fdf139b84555f03"/>
                <w:color w:val="auto" pt14:Unid="804e92e4d53c43069a926341455bcbcc"/>
                <w:sz w:val="22" pt14:Unid="3663f9b04a3d4a1f99564dd9b8cfcb83"/>
                <w:szCs w:val="22" pt14:Unid="643000f8e5214eed89387e0f08a12419"/>
              </w:rPr>
            </w:pPr>
            <w:r>
              <w:rPr pt14:Unid="e62c2cf1b1884ca6afe4613ff349644e">
                <w:rFonts w:ascii="Arial" w:hAnsi="Arial" w:eastAsia="Arial" w:cs="Arial" pt14:Unid="647b08879eeb451d82713c25e6e48a25"/>
                <w:color w:val="auto" pt14:Unid="c299807d541b4fe39aff6db2714f2a8e"/>
                <w:sz w:val="22" pt14:Unid="0c5893023cc741de8231b75cde4f86d8"/>
                <w:szCs w:val="22" pt14:Unid="487f5269f7954358a8c8c4e28f003aba"/>
              </w:rPr>
              <w:t>Cambios en la UI para emplear la solución basada en microservicios. . . .</w:t>
            </w:r>
          </w:p>
        </w:tc>
        <w:tc pt14:Unid="297c32b033dd4540ac4b3db007e3c0a5" pt14:SHA1Hash="109058a9684af3a503f463ef93f5d5327ce141d0">
          <w:tcPr pt14:Unid="0246cd7515eb4cf8b49aef92975519a3">
            <w:tcW w:w="280" w:type="dxa" pt14:Unid="697e1a3261c743068efb5d36dffc5da7"/>
            <w:vAlign w:val="bottom" pt14:Unid="b898add20f154ecb86994f7e9a1dce9d"/>
          </w:tcPr>
          <w:p pt14:Unid="4973a6ccbd624f87a23be6ff98064bc8">
            <w:pPr pt14:Unid="fb13d87b94054e43b47bb73c0cd5185b">
              <w:spacing w:after="0" pt14:Unid="6fcc16d9234c4d5399cdff54946b10cf"/>
              <w:jc w:val="right" pt14:Unid="ceeec01b25b44a6d81987d7425c62f22"/>
              <w:rPr pt14:Unid="83dc192ef80640bcb657bbdbddbcfda1">
                <w:color w:val="auto" pt14:Unid="9e0a98fb00844f7d8e3e3092b7d5615a"/>
                <w:sz w:val="20" pt14:Unid="2abd11495e084f1a9884fcb3b14025e5"/>
                <w:szCs w:val="20" pt14:Unid="a158c5b582e342548d8577dd8e4d5ccf"/>
              </w:rPr>
            </w:pPr>
            <w:r>
              <w:rPr pt14:Unid="1b42a857d78240f5ba6f2dff280d409b">
                <w:rFonts w:ascii="Arial" w:hAnsi="Arial" w:eastAsia="Arial" w:cs="Arial" pt14:Unid="eb99e1f8008f4fd1a9ecb582c90795a3"/>
                <w:color w:val="auto" pt14:Unid="1ac8437cee4a41faab010d17d4268f32"/>
                <w:sz w:val="22" pt14:Unid="25421c6a575746678212429548e7fae9"/>
                <w:szCs w:val="22" pt14:Unid="435f38fcd42548bcb4f9464cd6d1b79b"/>
              </w:rPr>
              <w:t>62</w:t>
            </w:r>
          </w:p>
        </w:tc>
      </w:tr>
      <w:tr pt14:Unid="ae34f1f2302e4b7299ad9f0723696106" pt14:CorrelatedSHA1Hash="2412fce40ab49ac15135f984981429b476e3894f" pt14:SHA1Hash="2412fce40ab49ac15135f984981429b476e3894f" pt14:StructureSHA1Hash="de1562127f350fb184ee4779afd4cbe86053b506">
        <w:trPr pt14:Unid="cf7bbbdd50284a159dd17eb16759b31b">
          <w:trHeight w:val="271" pt14:Unid="33588e70cbc04d93ae128b5aea38c1ff"/>
        </w:trPr>
        <w:tc pt14:Unid="ed7ee2b83bc3487999d89115f4343ae9" pt14:SHA1Hash="255c88d49dadeb6f61eea3cdbd15f86fa6b5c9ac">
          <w:tcPr pt14:Unid="8038d3dd4ace452bb2df270d5abe394e">
            <w:tcW w:w="760" w:type="dxa" pt14:Unid="4bbfde2bfbe74aaf916f8991820656bd"/>
            <w:vAlign w:val="bottom" pt14:Unid="abb80b31b029461681c779ff6855f584"/>
          </w:tcPr>
          <w:p pt14:Unid="3d408d3b7c564c22b7bec77235421675">
            <w:pPr pt14:Unid="d057f140a423441bb7629f84eb1ea3ef">
              <w:spacing w:after="0" pt14:Unid="d49a0247b4504a02a8b2641ff05560fc"/>
              <w:ind w:left="320" pt14:Unid="f862aede5a134cdb9dfe06b5f8555397"/>
              <w:rPr pt14:Unid="f62b19761a6a4ae5bf0b3eb39f7ecb04">
                <w:rFonts w:ascii="Arial" w:hAnsi="Arial" w:eastAsia="Arial" w:cs="Arial" pt14:Unid="a91af683f73b406487c4f3fed985c49f"/>
                <w:color w:val="auto" pt14:Unid="15fd2337a0f24cbc93f70141e1294d0c"/>
                <w:w w:val="97" pt14:Unid="850c27dea3624702863d843c1c2e97a4"/>
                <w:sz w:val="22" pt14:Unid="ebd738966a9e43a19b5132700dda7d8c"/>
                <w:szCs w:val="22" pt14:Unid="96779d6670ac4b168d287527bc196ba0"/>
              </w:rPr>
            </w:pPr>
            <w:r>
              <w:rPr pt14:Unid="ab3b95d3656845499afa4a097b2a579d">
                <w:rFonts w:ascii="Arial" w:hAnsi="Arial" w:eastAsia="Arial" w:cs="Arial" pt14:Unid="5bb7a985a65643ce853f7806b6b13ee8"/>
                <w:color w:val="auto" pt14:Unid="34745980c21643f7ba998b0d552f6b91"/>
                <w:w w:val="97" pt14:Unid="b309972eaf8842e1b1c8beec64d8c0b6"/>
                <w:sz w:val="22" pt14:Unid="befaaa92d2c1430d9756d8c100d64411"/>
                <w:szCs w:val="22" pt14:Unid="14d0a166fddf4a93b3ef9f283f2c9899"/>
              </w:rPr>
              <w:t>7.16</w:t>
            </w:r>
          </w:p>
        </w:tc>
        <w:tc pt14:Unid="e3a28662e3634679b82733487ef196d9" pt14:SHA1Hash="2c0c3b457c828ae7dbf271bf923a1ee716ed5e78">
          <w:tcPr pt14:Unid="546a51dcfc7c4cdb8ef2f4eb6c16841f">
            <w:tcW w:w="7460" w:type="dxa" pt14:Unid="21b123c896034a70bcc2b5ae5fcc09c3"/>
            <w:vAlign w:val="bottom" pt14:Unid="1e5512dbcd1f402ea7fe3a2f2c084d9f"/>
          </w:tcPr>
          <w:p pt14:Unid="1acb2535f8344863a3a119f2a1ba512e">
            <w:pPr pt14:Unid="7812e518623b4d63bf5e347f79d8ef4a">
              <w:spacing w:after="0" pt14:Unid="c27a16b9d55f43479efc19d3843eaac6"/>
              <w:ind w:left="60" pt14:Unid="73e79478810f4c4b9c301869a1a2b019"/>
              <w:rPr pt14:Unid="95a97cdc15034910bcb8aee63ad8b687">
                <w:rFonts w:ascii="Arial" w:hAnsi="Arial" w:eastAsia="Arial" w:cs="Arial" pt14:Unid="e8433241cfec410eb85414ffab39ed55"/>
                <w:color w:val="auto" pt14:Unid="da38e333a9d14ba3a2e822f237ad2cb8"/>
                <w:sz w:val="22" pt14:Unid="637bea8d83504a35b695e1029d44cf47"/>
                <w:szCs w:val="22" pt14:Unid="9186455b26e344458b1b21dfdfcb1ff3"/>
              </w:rPr>
            </w:pPr>
            <w:r>
              <w:rPr pt14:Unid="e3d5cadef2b149e1bc6b4e789c319c89">
                <w:rFonts w:ascii="Arial" w:hAnsi="Arial" w:eastAsia="Arial" w:cs="Arial" pt14:Unid="2e4f165217304ff6873814286c167fc1"/>
                <w:color w:val="auto" pt14:Unid="fea587cacb1149ea8da2c5d641ff106a"/>
                <w:sz w:val="22" pt14:Unid="e63a089c3628464992d42e2237b6e57c"/>
                <w:szCs w:val="22" pt14:Unid="373d8f4ef7494b5ea00ae1d2548964b0"/>
              </w:rPr>
              <w:t>Fake de la interfaz de contratos del servicio de seguridad. . . . . . . . . . .</w:t>
            </w:r>
          </w:p>
        </w:tc>
        <w:tc pt14:Unid="9d96949557964fc49ffb35de2067a93d" pt14:SHA1Hash="aa866899a6f5d0355248f046d1514c778c38509b">
          <w:tcPr pt14:Unid="b1b1715cf1a64b8d9dad553640883fd4">
            <w:tcW w:w="280" w:type="dxa" pt14:Unid="af263fb3589d43219368d1361f3be118"/>
            <w:vAlign w:val="bottom" pt14:Unid="03549a20c45846e2ba0cfcf20d77991c"/>
          </w:tcPr>
          <w:p pt14:Unid="4d52e4a1c7c84e5cbbb48dcaba14569f">
            <w:pPr pt14:Unid="8194b67216eb4665b6377940b9ca67f9">
              <w:spacing w:after="0" pt14:Unid="d197fb33e3c14f48a6d9ca25b7d44348"/>
              <w:jc w:val="right" pt14:Unid="c80d558bff2b4ac8bcdeba7455ce2763"/>
              <w:rPr pt14:Unid="b35bacf5c51240068f50e5bd0bc6ce80">
                <w:color w:val="auto" pt14:Unid="8a8ca9f099cf407d9e75a7d842c5463a"/>
                <w:sz w:val="20" pt14:Unid="310711a9f0b140a1b2fed1381ec651cf"/>
                <w:szCs w:val="20" pt14:Unid="f2d9b73771944d79a22b024d1c3d46d3"/>
              </w:rPr>
            </w:pPr>
            <w:r>
              <w:rPr pt14:Unid="2406cdd622754d28b60cd5acf502e6c1">
                <w:rFonts w:ascii="Arial" w:hAnsi="Arial" w:eastAsia="Arial" w:cs="Arial" pt14:Unid="5c22627476a1424096baff99c931aca8"/>
                <w:color w:val="auto" pt14:Unid="0b6d643bf2294a69b99f8d2696fdb050"/>
                <w:sz w:val="22" pt14:Unid="f48165498aa548fb8667e4c465556d3b"/>
                <w:szCs w:val="22" pt14:Unid="6d67b87c07bf4834b60a3542ec5167b0"/>
              </w:rPr>
              <w:t>63</w:t>
            </w:r>
          </w:p>
        </w:tc>
      </w:tr>
      <w:tr pt14:Unid="79515e71d8a849248d9d9fb1f5b6c562" pt14:CorrelatedSHA1Hash="5f892e9b739bdcf5393a15f6c097c05898d7705f" pt14:SHA1Hash="5f892e9b739bdcf5393a15f6c097c05898d7705f" pt14:StructureSHA1Hash="de1562127f350fb184ee4779afd4cbe86053b506">
        <w:trPr pt14:Unid="de0be6a0e6394600949dc5313f67af37">
          <w:trHeight w:val="271" pt14:Unid="a08d96684e3b46548df9b1add47c4a0d"/>
        </w:trPr>
        <w:tc pt14:Unid="78526428e2ee4cffb56d058a675f4c7b" pt14:SHA1Hash="3b87569f46b112f306d35756f2c5218c3591eb11">
          <w:tcPr pt14:Unid="10a18ed32c7f4f70a18b905a23d115e0">
            <w:tcW w:w="760" w:type="dxa" pt14:Unid="d9f826b264ac41129b6f20db534dc60a"/>
            <w:vAlign w:val="bottom" pt14:Unid="2d86f6e9a893407585ae6f198b67696f"/>
          </w:tcPr>
          <w:p pt14:Unid="71894302b5944bee8dba9dd487de4403">
            <w:pPr pt14:Unid="3cdea9719559412d8aad2251a8f0a816">
              <w:spacing w:after="0" pt14:Unid="9347ce8f1460420791f5c547a083fc26"/>
              <w:ind w:left="320" pt14:Unid="edd895ce9f9e4d518abbd6e323c62053"/>
              <w:rPr pt14:Unid="d0d528f7413f41ffacb6a85d7e475b18">
                <w:rFonts w:ascii="Arial" w:hAnsi="Arial" w:eastAsia="Arial" w:cs="Arial" pt14:Unid="f7c34ddba002481a9ff2d6c7797f7d1c"/>
                <w:color w:val="auto" pt14:Unid="bde5038085e347f7b521cca1d9663ba3"/>
                <w:w w:val="97" pt14:Unid="08cb58e539e54cfea96c176e22a301d8"/>
                <w:sz w:val="22" pt14:Unid="c299a60584b64afb9a220081138d8c7d"/>
                <w:szCs w:val="22" pt14:Unid="86b3bb70080143c08418e235be4e7ccc"/>
              </w:rPr>
            </w:pPr>
            <w:r>
              <w:rPr pt14:Unid="07632e51ecb64359a9886c7263bdca64">
                <w:rFonts w:ascii="Arial" w:hAnsi="Arial" w:eastAsia="Arial" w:cs="Arial" pt14:Unid="7e0331cb8c854185a7b05af4aeef58b3"/>
                <w:color w:val="auto" pt14:Unid="359d857e3c1a48de9a29eed5615e0dc1"/>
                <w:w w:val="97" pt14:Unid="23efcc057856410fbbb931709d87c26a"/>
                <w:sz w:val="22" pt14:Unid="f6898ce1899c45a59213e12b147b84af"/>
                <w:szCs w:val="22" pt14:Unid="c40de6f783d845799830ba9adb03b4fb"/>
              </w:rPr>
              <w:t>7.17</w:t>
            </w:r>
          </w:p>
        </w:tc>
        <w:tc pt14:Unid="ef7526629f084e66ad943fae656bba26" pt14:SHA1Hash="2c0c3b457c828ae7dbf271bf923a1ee716ed5e78">
          <w:tcPr pt14:Unid="1cd91a984e2248d9bca0f58b59090765">
            <w:tcW w:w="7460" w:type="dxa" pt14:Unid="b11aff876a514c209edc85e54e91c5ea"/>
            <w:vAlign w:val="bottom" pt14:Unid="713b64e20be5455ca1a4ef1c10be6c04"/>
          </w:tcPr>
          <w:p pt14:Unid="bea2bc416ef545a3a42b98dc819d2f1f">
            <w:pPr pt14:Unid="86e48717ea154fac91ac3f4c6508c39a">
              <w:spacing w:after="0" pt14:Unid="01c7ee739ab14d1b9ec31d47fcbe0f70"/>
              <w:ind w:left="60" pt14:Unid="255a44cf5b0a4bdaa3416738fabca7b0"/>
              <w:rPr pt14:Unid="38d5c4cec4d241cdad4ee816b4db00a6">
                <w:rFonts w:ascii="Arial" w:hAnsi="Arial" w:eastAsia="Arial" w:cs="Arial" pt14:Unid="24232f5e5dfb4be9952aae2e2ae45b29"/>
                <w:color w:val="auto" pt14:Unid="d607f55dc39a4531be5fbaccc1203eb2"/>
                <w:sz w:val="22" pt14:Unid="e24b8e6102e644008e9780336d8574fd"/>
                <w:szCs w:val="22" pt14:Unid="b21a4b816cec422983663d05abbf0c5d"/>
              </w:rPr>
            </w:pPr>
            <w:r>
              <w:rPr pt14:Unid="3ccaecd2ce6a4553a19074fb40e2cfb9">
                <w:rFonts w:ascii="Arial" w:hAnsi="Arial" w:eastAsia="Arial" w:cs="Arial" pt14:Unid="8e8358555ad74d9c82d5fa776d9c46bc"/>
                <w:color w:val="auto" pt14:Unid="1191d4b8a66b41eaae00eaecddd31407"/>
                <w:sz w:val="22" pt14:Unid="7a069d5ed0124807bef29fd993176e6d"/>
                <w:szCs w:val="22" pt14:Unid="1f9d24cd70ff473b8059e6f47733c87c"/>
              </w:rPr>
              <w:t>Fake de la interfaz de contratos del servicio de seguridad. . . . . . . . . . .</w:t>
            </w:r>
          </w:p>
        </w:tc>
        <w:tc pt14:Unid="e476d60306534331a0b97321cc732dc1" pt14:SHA1Hash="aa866899a6f5d0355248f046d1514c778c38509b">
          <w:tcPr pt14:Unid="339e152595104cfc9f3a3d94dcfde7ce">
            <w:tcW w:w="280" w:type="dxa" pt14:Unid="bab428f763744831abb896832993bf1e"/>
            <w:vAlign w:val="bottom" pt14:Unid="7c903bdfb4764642b307ded1aecc3d73"/>
          </w:tcPr>
          <w:p pt14:Unid="ba323a1c62e14d8e9b64d6b569f09064">
            <w:pPr pt14:Unid="19ba71ff41404052975531a90bcc8fee">
              <w:spacing w:after="0" pt14:Unid="cc70e7d44a094572ad36c26cb2fbd499"/>
              <w:jc w:val="right" pt14:Unid="5bf99359d4314b1db23107f2d68d32ff"/>
              <w:rPr pt14:Unid="e14b43fe8c4d42a9a203aaaaf6d22416">
                <w:color w:val="auto" pt14:Unid="a43f138d82aa46ae885284c82d973b63"/>
                <w:sz w:val="20" pt14:Unid="b928b48d418e4290ab777fedaea65278"/>
                <w:szCs w:val="20" pt14:Unid="f92097b18a674e218d0b4baa31b10b02"/>
              </w:rPr>
            </w:pPr>
            <w:r>
              <w:rPr pt14:Unid="ba0a801f72ca422c87746e3bde174b9d">
                <w:rFonts w:ascii="Arial" w:hAnsi="Arial" w:eastAsia="Arial" w:cs="Arial" pt14:Unid="a157b9958d5c4374b597c92430f4eac8"/>
                <w:color w:val="auto" pt14:Unid="7d565d16b4424545a1d6dd2bd1295f55"/>
                <w:sz w:val="22" pt14:Unid="48fddcc435dd43309861ce025e6d231c"/>
                <w:szCs w:val="22" pt14:Unid="650402954ffa42a4a75107dbce42c243"/>
              </w:rPr>
              <w:t>63</w:t>
            </w:r>
          </w:p>
        </w:tc>
      </w:tr>
      <w:tr pt14:Unid="b91c5cf7578a471684e3ad6483fc3417" pt14:CorrelatedSHA1Hash="df82390159cb41e883d7aee96c223f27c58a1b7a" pt14:SHA1Hash="df82390159cb41e883d7aee96c223f27c58a1b7a" pt14:StructureSHA1Hash="0888785a3efbd9685becdf069ec87362d9ad505a">
        <w:trPr pt14:Unid="2cd1fbb3c2a34520b68ad44573566943">
          <w:trHeight w:val="271" pt14:Unid="181da3ad6d1642f3b56f45901260720b"/>
        </w:trPr>
        <w:tc pt14:Unid="53f574284188480f97a1e13dbe1307b3" pt14:SHA1Hash="603c92cfd0945d068494778144b46f1184241950">
          <w:tcPr pt14:Unid="27570c2281664635bbdbca727d37b67a">
            <w:tcW w:w="760" w:type="dxa" pt14:Unid="1144426fb51e44e3bf1a85257dafb30f"/>
            <w:vAlign w:val="bottom" pt14:Unid="5dd69981675c41c6aca3a7ec79a95d05"/>
          </w:tcPr>
          <w:p pt14:Unid="5af4a80b8bc44972889c3afe78b7bfef">
            <w:pPr pt14:Unid="3148f8029285497b81e5fc8f9bff7b96">
              <w:spacing w:after="0" pt14:Unid="07c286cf5dd747e397eaaf37cea20c46"/>
              <w:ind w:left="320" pt14:Unid="8968960c52904a3b83d4053cef0ae129"/>
              <w:rPr pt14:Unid="bac315cf8f8c463dae5bbec8ba1c8c4a">
                <w:rFonts w:ascii="Arial" w:hAnsi="Arial" w:eastAsia="Arial" w:cs="Arial" pt14:Unid="83657d66d97b4ffc8222e110354c1c62"/>
                <w:color w:val="auto" pt14:Unid="c9f104d9a352402ab5e4b3fa71a96bfa"/>
                <w:w w:val="97" pt14:Unid="701744295ed34efab570d3924fd16314"/>
                <w:sz w:val="22" pt14:Unid="fe69b93056b9467ca2d7cf937a6206ce"/>
                <w:szCs w:val="22" pt14:Unid="802db343fa5442ee902af324f2bed50e"/>
              </w:rPr>
            </w:pPr>
            <w:r>
              <w:rPr pt14:Unid="d30822eeaf6047a081a176318831dd29">
                <w:rFonts w:ascii="Arial" w:hAnsi="Arial" w:eastAsia="Arial" w:cs="Arial" pt14:Unid="f6222856ed9b402cb68310a0443b6560"/>
                <w:color w:val="auto" pt14:Unid="1b54004aed004e429177b142429668a1"/>
                <w:w w:val="97" pt14:Unid="1f95262aaebd424facaf2a75690600f5"/>
                <w:sz w:val="22" pt14:Unid="01362dbbfc5c4952bc4772b50f369b6b"/>
                <w:szCs w:val="22" pt14:Unid="d47f78e796284b879e48759c165cd04a"/>
              </w:rPr>
              <w:t>7.18</w:t>
            </w:r>
          </w:p>
        </w:tc>
        <w:tc pt14:Unid="dd1ec630d553418a87a090f09e2b0ca1" pt14:SHA1Hash="175854f781139f10e45c28f50e880284e3944b46">
          <w:tcPr pt14:Unid="fc56ee5855b1440cafbe7be93b9e7359">
            <w:tcW w:w="7460" w:type="dxa" pt14:Unid="0f42015e753044e9a072309621af8dc5"/>
            <w:vAlign w:val="bottom" pt14:Unid="3c7ac32707ea4236a1f89e40ae57180b"/>
          </w:tcPr>
          <w:p pt14:Unid="225ad935f8254f0c8c5d3715a315214f">
            <w:pPr pt14:Unid="5d6fae96b9f44c44a49ba21080c58cc3">
              <w:spacing w:after="0" pt14:Unid="318a8fcb3fa049b4959b9b26d14d0155"/>
              <w:ind w:left="60" pt14:Unid="935d6b2b9b794c8bbe54157138035d9e"/>
              <w:rPr pt14:Unid="b2f88b4fa2784951a6ed7be74248322a">
                <w:rFonts w:ascii="Arial" w:hAnsi="Arial" w:eastAsia="Arial" w:cs="Arial" pt14:Unid="ed158d195d994077ab53c256d4ce6bac"/>
                <w:color w:val="auto" pt14:Unid="136150555349408fa090ad4cef7e2196"/>
                <w:sz w:val="22" pt14:Unid="83f68221ba61462c810528ba7ad20456"/>
                <w:szCs w:val="22" pt14:Unid="51abdb5198c84ee0a1c7614361548ac4"/>
              </w:rPr>
            </w:pPr>
            <w:r>
              <w:rPr pt14:Unid="2a8276680cc84ea9a9d819f63454928d">
                <w:rFonts w:ascii="Arial" w:hAnsi="Arial" w:eastAsia="Arial" w:cs="Arial" pt14:Unid="6a5ecfac65c54153a7483965d14eaa13"/>
                <w:color w:val="auto" pt14:Unid="3dbf46a428964433b83719beeb5dd03a"/>
                <w:sz w:val="22" pt14:Unid="6e6bcb4fcc2e4014b19acaf4f4b8d770"/>
                <w:szCs w:val="22" pt14:Unid="e366f3ee91d944b480fd266208de864f"/>
              </w:rPr>
              <w:t>Método para eliminar registros escritos durante las pruebas del servicio de</w:t>
            </w:r>
          </w:p>
        </w:tc>
        <w:tc pt14:Unid="82934c704bef468282fddc3b179d1d9b" pt14:SHA1Hash="b90b8e947d8c3b09e63df8bfa3bb13cebd6bd22d">
          <w:tcPr pt14:Unid="ab6f2a1f3a934de0853fb14c5362d893">
            <w:tcW w:w="280" w:type="dxa" pt14:Unid="91cf0576926a4756a330dfde1c388620"/>
            <w:vAlign w:val="bottom" pt14:Unid="7f74a4b6fb384a5ba82aa5f6fe18f777"/>
          </w:tcPr>
          <w:p pt14:Unid="d13f24c475334c07987821a48b6c5836">
            <w:pPr pt14:Unid="a4ddf81fdbc14326b2afa183e80cfa31">
              <w:spacing w:after="0" pt14:Unid="32b6cc4664864be685b8086c39e57b17"/>
              <w:rPr pt14:Unid="5b639512da2a4b3ca80ef6372cc3c3a4">
                <w:color w:val="auto" pt14:Unid="a7a607425e8e47a589c756309dfb6aea"/>
                <w:sz w:val="23" pt14:Unid="054c5284da5e494c990586be39abea52"/>
                <w:szCs w:val="23" pt14:Unid="de0b0e92bc8b455598b396daac5e6a85"/>
              </w:rPr>
            </w:pPr>
          </w:p>
        </w:tc>
      </w:tr>
      <w:tr pt14:Unid="0d23aed8219b4a978a2191c96fe69007" pt14:CorrelatedSHA1Hash="c7f8e1ff24af41c57e323ade5e7a8da377fcaf98" pt14:SHA1Hash="c7f8e1ff24af41c57e323ade5e7a8da377fcaf98" pt14:StructureSHA1Hash="b2900a589a9d249993cb21eaf53d48bfee1b7c28">
        <w:trPr pt14:Unid="3e2fdbc342af4ed5889bf17dc865503e">
          <w:trHeight w:val="271" pt14:Unid="929be4387e6b477dbf6213d575914f94"/>
        </w:trPr>
        <w:tc pt14:Unid="b26fcd53929e428286caedb57de5b594" pt14:SHA1Hash="b90b8e947d8c3b09e63df8bfa3bb13cebd6bd22d">
          <w:tcPr pt14:Unid="35d045bf73334ac3b527ffa108c21cea">
            <w:tcW w:w="760" w:type="dxa" pt14:Unid="36dcffa69ec04df2bd651e62519f3de3"/>
            <w:vAlign w:val="bottom" pt14:Unid="4f8d3e6eb4b44d0186ce404791ed2244"/>
          </w:tcPr>
          <w:p pt14:Unid="464a89f9d9b845e8acab27db8ec8c8cc">
            <w:pPr pt14:Unid="a6ab3d0dd7c542218ab3eb8107393f1a">
              <w:spacing w:after="0" pt14:Unid="8021940b8d9d453c8c3313e667ab1676"/>
              <w:rPr pt14:Unid="ab8018359212472f9865b50129083a3a">
                <w:color w:val="auto" pt14:Unid="ed1f77c87f7b43b5a0434fe8ebfe6e47"/>
                <w:sz w:val="23" pt14:Unid="b8cc2b163adc4880a3b6ca4a9e0b2a44"/>
                <w:szCs w:val="23" pt14:Unid="a831c985ae10492ea6224e5aca4a8633"/>
              </w:rPr>
            </w:pPr>
          </w:p>
        </w:tc>
        <w:tc pt14:Unid="d77d592f503741ee99c2660fd9787fde" pt14:SHA1Hash="fab04b29687f6c9934274c3222619df4cac48364">
          <w:tcPr pt14:Unid="84db6d9bc4734b458018934ccaf66a4b">
            <w:tcW w:w="7460" w:type="dxa" pt14:Unid="e63b61e6863c47f3b834ce80f20a2801"/>
            <w:vAlign w:val="bottom" pt14:Unid="9ae2609a831341f38f94e577dab66dfa"/>
          </w:tcPr>
          <w:p pt14:Unid="0423970b1cbf49ce8122f89ea7fd4470">
            <w:pPr pt14:Unid="9177916e401c4b1dad3de7453dacbd5d">
              <w:spacing w:after="0" pt14:Unid="6059f80b38ca48789851e3e18d20761b"/>
              <w:ind w:left="60" pt14:Unid="88c02ff01a504af6b735a1628bd0f120"/>
              <w:rPr pt14:Unid="ee1300a2e6bc40c59400a1ca460e442c">
                <w:rFonts w:ascii="Arial" w:hAnsi="Arial" w:eastAsia="Arial" w:cs="Arial" pt14:Unid="bcd70b3afc4e4b71b850ec5f371ea84d"/>
                <w:color w:val="auto" pt14:Unid="02bfcfb5dfd84946aaf27634b39f641d"/>
                <w:sz w:val="22" pt14:Unid="22ab8c49ec504619822f89165bb54515"/>
                <w:szCs w:val="22" pt14:Unid="a14ac5d0b3a14b118744c7ddd61581c4"/>
              </w:rPr>
            </w:pPr>
            <w:r>
              <w:rPr pt14:Unid="88f3832d7e00423d8411a5757ec9a400">
                <w:rFonts w:ascii="Arial" w:hAnsi="Arial" w:eastAsia="Arial" w:cs="Arial" pt14:Unid="fb83165b64d44456a4b318bf993926d2"/>
                <w:color w:val="auto" pt14:Unid="5d6f43dfeea143e3a96f17fcefe2383a"/>
                <w:sz w:val="22" pt14:Unid="93cc0c7fefd441d084b8fd7a6a89e5f5"/>
                <w:szCs w:val="22" pt14:Unid="315e54de236a440ebfd1c08139dcacd2"/>
              </w:rPr>
              <w:t>incidencias. . . . . . . . . . . . . . . . . . . . . . . . . . . . . . . . . . . . . .</w:t>
            </w:r>
          </w:p>
        </w:tc>
        <w:tc pt14:Unid="766d45a2f68c4362b0470ca3191f3000" pt14:SHA1Hash="13bae894c1cc3a98180d517c5c9a09c58103915c">
          <w:tcPr pt14:Unid="a360ab6cc9a4418a87f71c5ad1a01183">
            <w:tcW w:w="280" w:type="dxa" pt14:Unid="3bef40fd76844e1f811d98dd0cf8ff7e"/>
            <w:vAlign w:val="bottom" pt14:Unid="b6ea010982ba473087e94785da2f6c2b"/>
          </w:tcPr>
          <w:p pt14:Unid="1912a934ce6a4e51aa63f72d482227e5">
            <w:pPr pt14:Unid="fc155e7aa9c94082897e12f592d402be">
              <w:spacing w:after="0" pt14:Unid="4643f071f60146289335d714b6ed1c8f"/>
              <w:jc w:val="right" pt14:Unid="3ba8c1b464cf42f8923164f712c57276"/>
              <w:rPr pt14:Unid="0447a7f325ff4235afc2ead818e5d015">
                <w:color w:val="auto" pt14:Unid="d71dff6abf46456fb7228ed9115ab3f7"/>
                <w:sz w:val="20" pt14:Unid="35e6bed2289e4442b808670b99edb1c4"/>
                <w:szCs w:val="20" pt14:Unid="44c19c593bd0407db89182fcd9e24b4e"/>
              </w:rPr>
            </w:pPr>
            <w:r>
              <w:rPr pt14:Unid="b18558fbb48c412597b2d7ddcac2fada">
                <w:rFonts w:ascii="Arial" w:hAnsi="Arial" w:eastAsia="Arial" w:cs="Arial" pt14:Unid="bfde813f87d84d45b399318bfc9fdcd5"/>
                <w:color w:val="auto" pt14:Unid="11fbe9e5339648969713e10cbe5bb535"/>
                <w:sz w:val="22" pt14:Unid="9753958807b94346b26377418b8f458b"/>
                <w:szCs w:val="22" pt14:Unid="ea891211e46b4ccaa2328883b079556c"/>
              </w:rPr>
              <w:t>64</w:t>
            </w:r>
          </w:p>
        </w:tc>
      </w:tr>
      <w:tr pt14:Unid="3d830962077d42d191568538db084464" pt14:CorrelatedSHA1Hash="90d6d491e02979c62e1a696e84f4e3bd76ac9ef7" pt14:SHA1Hash="90d6d491e02979c62e1a696e84f4e3bd76ac9ef7" pt14:StructureSHA1Hash="0888785a3efbd9685becdf069ec87362d9ad505a">
        <w:trPr pt14:Unid="8ee322283c144bafa083e49fc20c211f">
          <w:trHeight w:val="271" pt14:Unid="ffda422f38ee48f488747b689a66134e"/>
        </w:trPr>
        <w:tc pt14:Unid="f3e80c0cb8204473b649f24942648303" pt14:SHA1Hash="25e76a088a6496f95d809353397912370d68eb29">
          <w:tcPr pt14:Unid="28b75cc73e3f4bd493da249a08ce3c7d">
            <w:tcW w:w="760" w:type="dxa" pt14:Unid="606993d6c13c43ff8db7947f9f770c7d"/>
            <w:vAlign w:val="bottom" pt14:Unid="8b90779dfb324ea5a3eeeb4a42cf1a46"/>
          </w:tcPr>
          <w:p pt14:Unid="79711765abff41a38a5d47361d915ce0">
            <w:pPr pt14:Unid="6a30aba7d1df4a19bc63c3052480003c">
              <w:spacing w:after="0" pt14:Unid="6212c5dcd02d42c89a746bef6da53f61"/>
              <w:ind w:left="320" pt14:Unid="66a9410126884c43b6eccb922fbb5813"/>
              <w:rPr pt14:Unid="507ae22da4a54740bf7b8bdf626e3e4d">
                <w:rFonts w:ascii="Arial" w:hAnsi="Arial" w:eastAsia="Arial" w:cs="Arial" pt14:Unid="836fa56f85c64cada1e6d0e9fb698be6"/>
                <w:color w:val="auto" pt14:Unid="d1f03e4ba2bc4fe8a1b46de99922b842"/>
                <w:w w:val="97" pt14:Unid="80eb9f48e37a42809bde21d51ebaecbe"/>
                <w:sz w:val="22" pt14:Unid="c86183ff099948449cf80f8025211bd9"/>
                <w:szCs w:val="22" pt14:Unid="40490e0da34f4478a6c15e4291f82a74"/>
              </w:rPr>
            </w:pPr>
            <w:r>
              <w:rPr pt14:Unid="5c980ea80da740b899da831b1362ffb8">
                <w:rFonts w:ascii="Arial" w:hAnsi="Arial" w:eastAsia="Arial" w:cs="Arial" pt14:Unid="0c5ef37c153641c0a08e90b41d841ca6"/>
                <w:color w:val="auto" pt14:Unid="8faa61993ca74f53a8979212b7323a49"/>
                <w:w w:val="97" pt14:Unid="582afd31f10a4ae3bf9264c23c688056"/>
                <w:sz w:val="22" pt14:Unid="7a1824e19ce044eb9be3bd4b41e89bec"/>
                <w:szCs w:val="22" pt14:Unid="3291784ff60b4cd5a044a91e03faafa9"/>
              </w:rPr>
              <w:t>7.19</w:t>
            </w:r>
          </w:p>
        </w:tc>
        <w:tc pt14:Unid="d1274a99a18240e08663901d8a822e0e" pt14:SHA1Hash="598d33ea784c2126ba1f8666a365d526567fa218">
          <w:tcPr pt14:Unid="c899d4c13186429b9dac63884630d171">
            <w:tcW w:w="7460" w:type="dxa" pt14:Unid="aaa61f5e0ab64deaae1c5daf3c7668c7"/>
            <w:vAlign w:val="bottom" pt14:Unid="cc6a406226e2480fbab6590f16c91813"/>
          </w:tcPr>
          <w:p pt14:Unid="69ab4db153f445ada8b0dca3d44005d3">
            <w:pPr pt14:Unid="622c96158b4e4d9f94e02f28be824f49">
              <w:spacing w:after="0" pt14:Unid="573e57898fba44c19c34d62a92a3f661"/>
              <w:ind w:left="60" pt14:Unid="a1cf74b34d114e5b9dfc43116ea65dd6"/>
              <w:rPr pt14:Unid="25a6eaabce0e4e588856627fbf1bd4b6">
                <w:rFonts w:ascii="Arial" w:hAnsi="Arial" w:eastAsia="Arial" w:cs="Arial" pt14:Unid="1fcc32a694534feca3d578d4f5d4e606"/>
                <w:color w:val="auto" pt14:Unid="f3fdd20a0c9d41fdabaf149a56566d33"/>
                <w:sz w:val="22" pt14:Unid="cbdf62de86114ee493a66b479de8f7b5"/>
                <w:szCs w:val="22" pt14:Unid="a2c5e79f628b46088045348f3e616dfb"/>
              </w:rPr>
            </w:pPr>
            <w:r>
              <w:rPr pt14:Unid="3ef7d0bccbbb4b98af0acfb374896ac9">
                <w:rFonts w:ascii="Arial" w:hAnsi="Arial" w:eastAsia="Arial" w:cs="Arial" pt14:Unid="02fc11ad48ba4110a18e961ff29f4e82"/>
                <w:color w:val="auto" pt14:Unid="186183fc55fd4d829c2aa51a4a8a3df1"/>
                <w:sz w:val="22" pt14:Unid="829160b1ccad4352bcb298eeec369df2"/>
                <w:szCs w:val="22" pt14:Unid="e524c892f92c4ec399916367f7576f9e"/>
              </w:rPr>
              <w:t>Extracto del archivo docker-compose.yml de la solución basada en micro-</w:t>
            </w:r>
          </w:p>
        </w:tc>
        <w:tc pt14:Unid="3a2cffb1124d4751a84863f1f94d6d4a" pt14:SHA1Hash="b90b8e947d8c3b09e63df8bfa3bb13cebd6bd22d">
          <w:tcPr pt14:Unid="2fe2e66f404242a383da5a7320470139">
            <w:tcW w:w="280" w:type="dxa" pt14:Unid="47e319b0c48e44b0a09b4d6091da589e"/>
            <w:vAlign w:val="bottom" pt14:Unid="b2f1976bf5f54c65a246f47299694d65"/>
          </w:tcPr>
          <w:p pt14:Unid="6035daf1486c46cea455958d8831ce73">
            <w:pPr pt14:Unid="0c6eeabed1c144d69125c72633ba7e94">
              <w:spacing w:after="0" pt14:Unid="6d00e55e7d8845a9a59108cf3b3f2fa8"/>
              <w:rPr pt14:Unid="84cb817bee4d45a1bce7bb92ea8c8a06">
                <w:color w:val="auto" pt14:Unid="e880f994e179496c8e1c9e5e9ccd5740"/>
                <w:sz w:val="23" pt14:Unid="350b4c49c3974292939e6d0d9841aa6e"/>
                <w:szCs w:val="23" pt14:Unid="fd9c587101c74c01afb278ec47e241d3"/>
              </w:rPr>
            </w:pPr>
          </w:p>
        </w:tc>
      </w:tr>
      <w:tr pt14:Unid="a93e7dbc828e4734929f0c204e50506d" pt14:CorrelatedSHA1Hash="41f0821d9387e068101fd1c2c1b4c5d422f93705" pt14:SHA1Hash="41f0821d9387e068101fd1c2c1b4c5d422f93705" pt14:StructureSHA1Hash="b2900a589a9d249993cb21eaf53d48bfee1b7c28">
        <w:trPr pt14:Unid="b43c7bd8ed264fb5868ab7662c1425b3">
          <w:trHeight w:val="271" pt14:Unid="089ae6b1e0b24123b1e39194fa7a7c94"/>
        </w:trPr>
        <w:tc pt14:Unid="ef6efdd31a1c4327ad1c51625056db79" pt14:SHA1Hash="b90b8e947d8c3b09e63df8bfa3bb13cebd6bd22d">
          <w:tcPr pt14:Unid="72db95aaaf1e4da8887cbd4af1409fd0">
            <w:tcW w:w="760" w:type="dxa" pt14:Unid="53a1f6cfcaba49cd88625cc311a679de"/>
            <w:vAlign w:val="bottom" pt14:Unid="2392265e9b524f0aa6f927775b0315e1"/>
          </w:tcPr>
          <w:p pt14:Unid="978cd7a09f6c404b98729b623d08c1ab">
            <w:pPr pt14:Unid="6bdfba440cc3410ea73d6d2518f23db8">
              <w:spacing w:after="0" pt14:Unid="05fb966d60924629b47c7f4f1ee0fdcd"/>
              <w:rPr pt14:Unid="e4653cfac4054a4393ba22c9511396c9">
                <w:color w:val="auto" pt14:Unid="d49e40c302064f9f971241cf7aa9f1bc"/>
                <w:sz w:val="23" pt14:Unid="cc36586d3d1a4ccfbf5578419281e00c"/>
                <w:szCs w:val="23" pt14:Unid="b089ee26754048619d0c8648abae4b6a"/>
              </w:rPr>
            </w:pPr>
          </w:p>
        </w:tc>
        <w:tc pt14:Unid="72bae0c0b10240698d2ad2b1e7c82f5c" pt14:SHA1Hash="bd66677b96794e5169eacde2ef3fd888d6292070">
          <w:tcPr pt14:Unid="e565e924b1f043039975245d6b662b8b">
            <w:tcW w:w="7460" w:type="dxa" pt14:Unid="af5edf188f3144389a7f5ee5bb2fb3c5"/>
            <w:vAlign w:val="bottom" pt14:Unid="fa03a8c253a4421e90c85551ebe62669"/>
          </w:tcPr>
          <w:p pt14:Unid="2b2571746cc9484186f52c2cdc93378e">
            <w:pPr pt14:Unid="510f9b7cbce943ddb116be53a4bac81a">
              <w:spacing w:after="0" pt14:Unid="8bd08dbcdea4455aadc697e18545e742"/>
              <w:ind w:left="60" pt14:Unid="cc219c6952c34cb48e1bc98461000364"/>
              <w:rPr pt14:Unid="48653caccac64fe88f4d2d5a59e912ad">
                <w:rFonts w:ascii="Arial" w:hAnsi="Arial" w:eastAsia="Arial" w:cs="Arial" pt14:Unid="2e3c5489527b487b9c9d1e532b133fe2"/>
                <w:color w:val="auto" pt14:Unid="1c062916ac4f46ba8e07a02bedbbca20"/>
                <w:sz w:val="22" pt14:Unid="19b1d223f1f54e6187d30972e3210d16"/>
                <w:szCs w:val="22" pt14:Unid="010e4d4bf1f64d1cb5642c40b1210053"/>
              </w:rPr>
            </w:pPr>
            <w:r>
              <w:rPr pt14:Unid="b6d8f4bc9b6e48e98e54b2a5a4336d28">
                <w:rFonts w:ascii="Arial" w:hAnsi="Arial" w:eastAsia="Arial" w:cs="Arial" pt14:Unid="10e84a2b62844cb5ab10e01bf146c58c"/>
                <w:color w:val="auto" pt14:Unid="c9b535b8032448a181749acc0c7157cc"/>
                <w:sz w:val="22" pt14:Unid="a2f9e67370024290abb910087f6ec0bf"/>
                <w:szCs w:val="22" pt14:Unid="c48ee01b47654beeab7c53385c7412b9"/>
              </w:rPr>
              <w:t>servicios. . . . . . . . . . . . . . . . . . . . . . . . . . . . . . . . . . . . . . .</w:t>
            </w:r>
          </w:p>
        </w:tc>
        <w:tc pt14:Unid="10d4f2d4c6ef4991894204e7e99159a1" pt14:SHA1Hash="5ca22c4ccd8012866431d065d7e6c4bd20e1901a">
          <w:tcPr pt14:Unid="23a357cfb88d479588f80f411cd783ef">
            <w:tcW w:w="280" w:type="dxa" pt14:Unid="2611442044ef48f9a26426f1189fd216"/>
            <w:vAlign w:val="bottom" pt14:Unid="4c57c4db0d0d4d9b8664edfb6a77546d"/>
          </w:tcPr>
          <w:p pt14:Unid="65052adf0dc941ccb0580b8b56865d44">
            <w:pPr pt14:Unid="59e2ce91d2e74915a47fc1c4731fe44f">
              <w:spacing w:after="0" pt14:Unid="10dc1ad41ce140d59ab19b740970e927"/>
              <w:jc w:val="right" pt14:Unid="7d8d5a1d19dd4471a2d6570c26e5a0a4"/>
              <w:rPr pt14:Unid="bedd89e1113b41c584653029827ce1a8">
                <w:color w:val="auto" pt14:Unid="fed4345dc4474769a65069c00654cbba"/>
                <w:sz w:val="20" pt14:Unid="07a367e313bb417096b3f7bbb646a774"/>
                <w:szCs w:val="20" pt14:Unid="5156be7477c645fba3e707d5ee085c92"/>
              </w:rPr>
            </w:pPr>
            <w:r>
              <w:rPr pt14:Unid="c5f7bc2ce30d417d94d59e73a23c597b">
                <w:rFonts w:ascii="Arial" w:hAnsi="Arial" w:eastAsia="Arial" w:cs="Arial" pt14:Unid="4f8558245d624a49b28feb1c8d4430c3"/>
                <w:color w:val="auto" pt14:Unid="96c6c0151c61458dbfdae930146b89fa"/>
                <w:sz w:val="22" pt14:Unid="2d8d5a6147d044b88658735bd03651ad"/>
                <w:szCs w:val="22" pt14:Unid="c697937088f04fdfacfd536eab54bc82"/>
              </w:rPr>
              <w:t>65</w:t>
            </w:r>
          </w:p>
        </w:tc>
      </w:tr>
      <w:tr pt14:Unid="0ec500f1224c465b8a2201148ada3f42" pt14:CorrelatedSHA1Hash="ff6e6e16033b298145ec1cd90be94efa7ba4710c" pt14:SHA1Hash="ff6e6e16033b298145ec1cd90be94efa7ba4710c" pt14:StructureSHA1Hash="de1562127f350fb184ee4779afd4cbe86053b506">
        <w:trPr pt14:Unid="0fc8c10692c74e879ceb66338c55087e">
          <w:trHeight w:val="271" pt14:Unid="dc2ceef063f64b6d87443a201fc17229"/>
        </w:trPr>
        <w:tc pt14:Unid="9a4c744ff68c439d9bce6e70796b87b7" pt14:SHA1Hash="8dee34246f85a391579917623b44fc0f5aecd6a6">
          <w:tcPr pt14:Unid="c699eabf56194780a9c15481206d846e">
            <w:tcW w:w="760" w:type="dxa" pt14:Unid="5dafa9dc42f641a6a362f4dc5a987e2e"/>
            <w:vAlign w:val="bottom" pt14:Unid="a402ee3ba35b47ea9a7bd7126ffff20d"/>
          </w:tcPr>
          <w:p pt14:Unid="02b493bdad8840c3a1e368edb483bea9">
            <w:pPr pt14:Unid="e1bdfe101c774403aedbc453791527ad">
              <w:spacing w:after="0" pt14:Unid="5dd63e798f584a2f8955cc3b252a795e"/>
              <w:ind w:left="320" pt14:Unid="bf7d406586244cd2a8811bb525aa5189"/>
              <w:rPr pt14:Unid="d914531d15064c29b08c4096ac4fd1ce">
                <w:rFonts w:ascii="Arial" w:hAnsi="Arial" w:eastAsia="Arial" w:cs="Arial" pt14:Unid="bfc4c43917fd43948dbfb4c4c7aa74fc"/>
                <w:color w:val="auto" pt14:Unid="35065059c75b40478572769a18dddf0f"/>
                <w:w w:val="97" pt14:Unid="cbb68c6c36044e69a31152234f4d5ab3"/>
                <w:sz w:val="22" pt14:Unid="09083fdb5b044f38ad29fcfb47dcafcd"/>
                <w:szCs w:val="22" pt14:Unid="aa461f5d3d364765899cf9f58b1eab3d"/>
              </w:rPr>
            </w:pPr>
            <w:r>
              <w:rPr pt14:Unid="c6ecfd4f69144283b8f81dbf34641e02">
                <w:rFonts w:ascii="Arial" w:hAnsi="Arial" w:eastAsia="Arial" w:cs="Arial" pt14:Unid="49edac9e849949acb2ae70e5e0829415"/>
                <w:color w:val="auto" pt14:Unid="83db3a3d377449eba1984549a5bfbb10"/>
                <w:w w:val="97" pt14:Unid="c36267dd4e7a483e88be8bfcced28f22"/>
                <w:sz w:val="22" pt14:Unid="4c199b57939f49c8b9368f98a9dbf59e"/>
                <w:szCs w:val="22" pt14:Unid="6c08e61f9b72477fa11c8e4889201b7c"/>
              </w:rPr>
              <w:t>7.20</w:t>
            </w:r>
          </w:p>
        </w:tc>
        <w:tc pt14:Unid="1913fdef418d42d3a4a0a0c610106ca5" pt14:SHA1Hash="c37b16b457752e1cf9eb5d9bfa42761a16ea9c12">
          <w:tcPr pt14:Unid="1e68ffc7ad33486095fc7e19382c6c4e">
            <w:tcW w:w="7460" w:type="dxa" pt14:Unid="49c920b5697640148d02ab65b4083601"/>
            <w:vAlign w:val="bottom" pt14:Unid="711be5d3d1504e9bb5b7c0ebde39a868"/>
          </w:tcPr>
          <w:p pt14:Unid="ce2e49f824544767bb5284c68f5a8693">
            <w:pPr pt14:Unid="33c82e42a52e4d52ac8b959145a345b7">
              <w:spacing w:after="0" pt14:Unid="876912ee08504d44945bc967683b0ac7"/>
              <w:ind w:left="60" pt14:Unid="3579090c63aa4df7ab806dfcb3ab9977"/>
              <w:rPr pt14:Unid="6bd021ea4b5643789ebb387b11017693">
                <w:rFonts w:ascii="Arial" w:hAnsi="Arial" w:eastAsia="Arial" w:cs="Arial" pt14:Unid="6fdf62c1dbcf4d3ba67828cf7486307a"/>
                <w:color w:val="auto" pt14:Unid="5d55b9c0e20f430ab6d4be232459a8ef"/>
                <w:sz w:val="22" pt14:Unid="09a96f0296994e09b82a66ddbfef6e02"/>
                <w:szCs w:val="22" pt14:Unid="1ae6334d4231414b9808d5f83533593a"/>
              </w:rPr>
            </w:pPr>
            <w:r>
              <w:rPr pt14:Unid="479a087b8aab48e496d0d92d92938ed2">
                <w:rFonts w:ascii="Arial" w:hAnsi="Arial" w:eastAsia="Arial" w:cs="Arial" pt14:Unid="6ca07d627f164e548c01dae887586864"/>
                <w:color w:val="auto" pt14:Unid="9afb518deb904401bafe800208368127"/>
                <w:sz w:val="22" pt14:Unid="0db0468bdafa409db07dab50840e6404"/>
                <w:szCs w:val="22" pt14:Unid="e3ea99324502431cbe78a02c432bfda0"/>
              </w:rPr>
              <w:t>Resultado de ejecutar docker-compuse up en el entorno de desarrollo.  . .</w:t>
            </w:r>
          </w:p>
        </w:tc>
        <w:tc pt14:Unid="20950ddf98ff41e59ccb8e64d741d482" pt14:SHA1Hash="5ca22c4ccd8012866431d065d7e6c4bd20e1901a">
          <w:tcPr pt14:Unid="fa5d98e957be48c3b3d955cf1f758e31">
            <w:tcW w:w="280" w:type="dxa" pt14:Unid="86bf501972704befabfedfa03e8a2e64"/>
            <w:vAlign w:val="bottom" pt14:Unid="4588cad7f91940f5937d5d98d0943693"/>
          </w:tcPr>
          <w:p pt14:Unid="bea1a85a1b5d4f528c170f5b2e9a0e5c">
            <w:pPr pt14:Unid="d821071eb73943e7a1040d6dda7f95a3">
              <w:spacing w:after="0" pt14:Unid="a76bdf45cb894e8e988d36ec6fc8a8f1"/>
              <w:jc w:val="right" pt14:Unid="67a685f6504d4645a57b52d3bb95ca29"/>
              <w:rPr pt14:Unid="7d3603cdd1b941eca1f1289865632e28">
                <w:color w:val="auto" pt14:Unid="d90884e98c6e4c96898e113c4b681582"/>
                <w:sz w:val="20" pt14:Unid="44f40e3d59f842ee92a4fde9638e8f91"/>
                <w:szCs w:val="20" pt14:Unid="d60c2d2e624b408ea5fa67c7cbf68ed4"/>
              </w:rPr>
            </w:pPr>
            <w:r>
              <w:rPr pt14:Unid="dbfa694062be4092a312638aaa548c6f">
                <w:rFonts w:ascii="Arial" w:hAnsi="Arial" w:eastAsia="Arial" w:cs="Arial" pt14:Unid="f8e67e89907f44e7bd880f3c298bbaf9"/>
                <w:color w:val="auto" pt14:Unid="95325fd461f84083a3286c069337b6cd"/>
                <w:sz w:val="22" pt14:Unid="e67473f99573423eb6a4beae688021c8"/>
                <w:szCs w:val="22" pt14:Unid="3c3533c62b0547f68f00cfa236a1f587"/>
              </w:rPr>
              <w:t>65</w:t>
            </w:r>
          </w:p>
        </w:tc>
      </w:tr>
      <w:tr pt14:Unid="fc629d21ce654472a99e37e63b981025" pt14:CorrelatedSHA1Hash="0be6669db8c797078e0bacd458b69e5f518db42c" pt14:SHA1Hash="0be6669db8c797078e0bacd458b69e5f518db42c" pt14:StructureSHA1Hash="0888785a3efbd9685becdf069ec87362d9ad505a">
        <w:trPr pt14:Unid="4982d3273e394eeaba042eed37ee04bf">
          <w:trHeight w:val="470" pt14:Unid="928591614a16420ea37b5f88405a8eb9"/>
        </w:trPr>
        <w:tc pt14:Unid="385a0a14c69647e79112bd18019eb4f3" pt14:SHA1Hash="aa39deab144e6153a020a33e2e8811afce057351">
          <w:tcPr pt14:Unid="ad6c8b6a4d0349a28ec9afd69312741e">
            <w:tcW w:w="760" w:type="dxa" pt14:Unid="d7fddca45bd549038209c8b859655343"/>
            <w:vAlign w:val="bottom" pt14:Unid="e2660240734d4cf8b2ef308e4a6b21e5"/>
          </w:tcPr>
          <w:p pt14:Unid="e1c56b150dd345b3a4647a10bc1818bb">
            <w:pPr pt14:Unid="71464050449a431a80237a8ecee54662">
              <w:spacing w:after="0" pt14:Unid="3656feb3df92436cb25740fb940b7c66"/>
              <w:ind w:left="320" pt14:Unid="f8ce2aad69474ce8b6042e80c6843c4d"/>
              <w:rPr pt14:Unid="51fe5de9149346889baef5a07709d6c1">
                <w:rFonts w:ascii="Arial" w:hAnsi="Arial" w:eastAsia="Arial" w:cs="Arial" pt14:Unid="c5ab766c188d4ceb9e6a426c5c5f2836"/>
                <w:color w:val="auto" pt14:Unid="2cfbfcf0d177454fa54db1eb58bf8572"/>
                <w:sz w:val="22" pt14:Unid="2a499a7367504b4ba03209bb2786f06d"/>
                <w:szCs w:val="22" pt14:Unid="3cc38576170146c7badbbce43c544b90"/>
              </w:rPr>
            </w:pPr>
            <w:r>
              <w:rPr pt14:Unid="a945cdb80cc2467ca230529cf02b4e9e">
                <w:rFonts w:ascii="Arial" w:hAnsi="Arial" w:eastAsia="Arial" w:cs="Arial" pt14:Unid="ca6b745153ca43c9a84a67b1e1527f83"/>
                <w:color w:val="auto" pt14:Unid="482384bfc5994fdfba2168817c44a486"/>
                <w:sz w:val="22" pt14:Unid="848792017d2842f78d24e60634c10655"/>
                <w:szCs w:val="22" pt14:Unid="e66478d7928240a09e22d8e98f2721c3"/>
              </w:rPr>
              <w:t>8.1</w:t>
            </w:r>
          </w:p>
        </w:tc>
        <w:tc pt14:Unid="23136ad0c94349ba900198ff259a624b" pt14:SHA1Hash="bd357ce158c3220c7619c42b1b5a4139e3942a8c">
          <w:tcPr pt14:Unid="7e4fb5ed09984daea30c3fe2b0ba29c0">
            <w:tcW w:w="7460" w:type="dxa" pt14:Unid="99af1acc9e1544cbb92e7c524c079ad0"/>
            <w:vAlign w:val="bottom" pt14:Unid="a7f550f2168248fbb836dbb446a47f1f"/>
          </w:tcPr>
          <w:p pt14:Unid="d6c25995cd484add93d4cfbb620227d6">
            <w:pPr pt14:Unid="8adc1374688e4c7b996ee9ef5504bc8e">
              <w:spacing w:after="0" pt14:Unid="a030f9b8670a4fd1899f689e6520af0f"/>
              <w:ind w:left="60" pt14:Unid="45ebd9b568bf42c99295c50fc43e7817"/>
              <w:rPr pt14:Unid="3ee04f9fc56849baa01e7f6d36e24b04">
                <w:rFonts w:ascii="Arial" w:hAnsi="Arial" w:eastAsia="Arial" w:cs="Arial" pt14:Unid="9de1db396bea4e5a93beb7e25d8d10b3"/>
                <w:color w:val="auto" pt14:Unid="4cddf69b29014c17b1ad171e481f81f3"/>
                <w:sz w:val="22" pt14:Unid="7f032a6b9d3747e18c3b7f1486059454"/>
                <w:szCs w:val="22" pt14:Unid="7e367b23b7584448b79423df5f968834"/>
              </w:rPr>
            </w:pPr>
            <w:r>
              <w:rPr pt14:Unid="69c55a54571e4d20b8fe0f0b127defd2">
                <w:rFonts w:ascii="Arial" w:hAnsi="Arial" w:eastAsia="Arial" w:cs="Arial" pt14:Unid="f663175df55f46a89682fdf72c070aa3"/>
                <w:color w:val="auto" pt14:Unid="bbef7cced54d4230bbc318d68c43e8d0"/>
                <w:sz w:val="22" pt14:Unid="3c563793a0204e049489efef6f8c572c"/>
                <w:szCs w:val="22" pt14:Unid="e3a61f6da0824afa9a9ab953e60906d3"/>
              </w:rPr>
              <w:t>Estadísticas de uso de recursos de los contenedores de la solución monolí-</w:t>
            </w:r>
          </w:p>
        </w:tc>
        <w:tc pt14:Unid="637a22172f7343fd9568062357ccd2fc" pt14:SHA1Hash="b90b8e947d8c3b09e63df8bfa3bb13cebd6bd22d">
          <w:tcPr pt14:Unid="0dcaa39d57d94e6fbc03401416c4006f">
            <w:tcW w:w="280" w:type="dxa" pt14:Unid="a4dfc65102494470b5b8eafafe47e3cd"/>
            <w:vAlign w:val="bottom" pt14:Unid="4c825c13b3384f8986c622e325e532a3"/>
          </w:tcPr>
          <w:p pt14:Unid="2577ff9a4f6c46dd880e9bfcb79f8f9b">
            <w:pPr pt14:Unid="a35d554fcdf1498fad039356ef75e450">
              <w:spacing w:after="0" pt14:Unid="44c533eb8f414718b11cacb2a9997f15"/>
              <w:rPr pt14:Unid="33f310bc48494849983b007983dafffc">
                <w:color w:val="auto" pt14:Unid="6b305402f4ae4b52a4d5835cfa3bdb89"/>
                <w:sz w:val="24" pt14:Unid="a92e3050c37149be9e5ce1dc5eb28fd3"/>
                <w:szCs w:val="24" pt14:Unid="439f2bb9bd56404fb26883fbe57abf17"/>
              </w:rPr>
            </w:pPr>
          </w:p>
        </w:tc>
      </w:tr>
      <w:tr pt14:Unid="51bf0c347a864781a1f6c13f59a9a6f0" pt14:CorrelatedSHA1Hash="117bb613e6d389412aa77cc511593c227c5ba8ef" pt14:SHA1Hash="117bb613e6d389412aa77cc511593c227c5ba8ef" pt14:StructureSHA1Hash="b2900a589a9d249993cb21eaf53d48bfee1b7c28">
        <w:trPr pt14:Unid="892c8f030bdb448b9b2f820a01c1a3d3">
          <w:trHeight w:val="271" pt14:Unid="080f366e968344f39c70a1229bb21311"/>
        </w:trPr>
        <w:tc pt14:Unid="fc594ac2587a4ae9a8cc30c9c1f8acf5" pt14:SHA1Hash="b90b8e947d8c3b09e63df8bfa3bb13cebd6bd22d">
          <w:tcPr pt14:Unid="22f29c57d2db4106a80ae1ede71bf6bc">
            <w:tcW w:w="760" w:type="dxa" pt14:Unid="97ed8a0e78e44bfc85ed9d4cd3ca747c"/>
            <w:vAlign w:val="bottom" pt14:Unid="55bfb740674249f281e9e847ff512885"/>
          </w:tcPr>
          <w:p pt14:Unid="17a4cd856d294f9a811c38fb83e5894c">
            <w:pPr pt14:Unid="0595c78f76234989a1892ef2dbc0787f">
              <w:spacing w:after="0" pt14:Unid="e8634afe0398427ebc6ae9a42347eb98"/>
              <w:rPr pt14:Unid="7d0c2aba48d343e18ea0e4ec1951dfd3">
                <w:color w:val="auto" pt14:Unid="64f5ed09e72a4d4d92cd5eb9a3cd9668"/>
                <w:sz w:val="23" pt14:Unid="3cdfad4d71b64b09a649cfaa77bda3e4"/>
                <w:szCs w:val="23" pt14:Unid="192e5528d6df493abb2305ce8a2b2305"/>
              </w:rPr>
            </w:pPr>
          </w:p>
        </w:tc>
        <w:tc pt14:Unid="f8806df9feaf4b29b0d42767830a24b8" pt14:SHA1Hash="cf3042d231297f155c0d159e1840bb6e223baff3">
          <w:tcPr pt14:Unid="43d8ad9d725f49edb40cf59747408409">
            <w:tcW w:w="7460" w:type="dxa" pt14:Unid="79a83e95689d4d3ca30eef547c3881f6"/>
            <w:vAlign w:val="bottom" pt14:Unid="8c1425d6b4054bc6ab7da59c4cb81e45"/>
          </w:tcPr>
          <w:p pt14:Unid="13eb370318bb4d3b9f4114ba3078cd25">
            <w:pPr pt14:Unid="6a77d59447cb44998419c4fb56807493">
              <w:spacing w:after="0" pt14:Unid="f7fa0815dbc64246b79f8cee9c47325a"/>
              <w:ind w:left="60" pt14:Unid="fd1cdcb9a5a04350a3f1fc1d8a040d4c"/>
              <w:rPr pt14:Unid="16fa6f4ae4b346dca3a4e44c0592b6fc">
                <w:rFonts w:ascii="Arial" w:hAnsi="Arial" w:eastAsia="Arial" w:cs="Arial" pt14:Unid="2d803b05f7c6470aa6b42d7b00d9932d"/>
                <w:color w:val="auto" pt14:Unid="3fecac0b03fd4d9caaf7d5206f02a9db"/>
                <w:sz w:val="22" pt14:Unid="64ed5659de2f48629a7df7b4183a6736"/>
                <w:szCs w:val="22" pt14:Unid="874ffc11fd1e4f068fcf9b32d7cec93b"/>
              </w:rPr>
            </w:pPr>
            <w:r>
              <w:rPr pt14:Unid="0cb0a4f205b44688812872d79464c992">
                <w:rFonts w:ascii="Arial" w:hAnsi="Arial" w:eastAsia="Arial" w:cs="Arial" pt14:Unid="82f6a25e727e472ea60aeba58c3a7cde"/>
                <w:color w:val="auto" pt14:Unid="3951c8acbda44e6192d3e714bf438aaa"/>
                <w:sz w:val="22" pt14:Unid="c99a69337c034592a7294066045d06a3"/>
                <w:szCs w:val="22" pt14:Unid="1e8d75578da84b16ab85c979b426fce7"/>
              </w:rPr>
              <w:t>tica y la basada en microservicios. . . . . . . . . . . . . . . . . . . . . . . . .</w:t>
            </w:r>
          </w:p>
        </w:tc>
        <w:tc pt14:Unid="4280f080b2b5458497e300852c5aabbb" pt14:SHA1Hash="55e3f5f2d1caaca9e410168eb839d929167494f0">
          <w:tcPr pt14:Unid="3817b3f249a6438b9b73c7f07b067191">
            <w:tcW w:w="280" w:type="dxa" pt14:Unid="4700b1b1dbcc471e9f3bd923a04b531a"/>
            <w:vAlign w:val="bottom" pt14:Unid="3261370ceaeb4acf934dbd9be0162315"/>
          </w:tcPr>
          <w:p pt14:Unid="136d90997e2344a29e06ab2378a22012">
            <w:pPr pt14:Unid="77d755f5af1c4165a419d02be72f7f70">
              <w:spacing w:after="0" pt14:Unid="26ae8a9ca66841e39886323d3da0ff8f"/>
              <w:jc w:val="right" pt14:Unid="cc9eaf0f7cbd49698b5271821bc6f750"/>
              <w:rPr pt14:Unid="e520f7075d544d5cab20d979bc9509b1">
                <w:color w:val="auto" pt14:Unid="3b8e8c1682864d308a56e6e07911d844"/>
                <w:sz w:val="20" pt14:Unid="3d946529efbf466ea7adb30d165fec43"/>
                <w:szCs w:val="20" pt14:Unid="64624642424e413d806ba8a957caf063"/>
              </w:rPr>
            </w:pPr>
            <w:r>
              <w:rPr pt14:Unid="c0fb2dad2cba474fa40142788a84afe9">
                <w:rFonts w:ascii="Arial" w:hAnsi="Arial" w:eastAsia="Arial" w:cs="Arial" pt14:Unid="eac74b7508c74ad1b9fde506292ca5cd"/>
                <w:color w:val="auto" pt14:Unid="8dfc1740c388428588416d536d64a8db"/>
                <w:sz w:val="22" pt14:Unid="9f175e4d14c9443f83c8be2fc7900059"/>
                <w:szCs w:val="22" pt14:Unid="9c99351ce97f4346ac78f87af497c384"/>
              </w:rPr>
              <w:t>71</w:t>
            </w:r>
          </w:p>
        </w:tc>
      </w:tr>
    </w:tbl>
    <w:p pt14:Unid="18f4e13a6bde48a9ab3897841544f728">
      <w:pPr pt14:Unid="aaf371ff5d334761a94668da546f6f05"/>
    </w:p>
    <w:p pt14:Unid="6efc077442ba4a89b98ef69c1fc44edf">
      <w:pPr pt14:Unid="0f29cb8014284c25b381c46ba3f5a17e">
        <w:spacing w:after="0" w:line="200" w:lineRule="exact" pt14:Unid="3ff71dd56c8f4bd89a7f04c5abd8fe5e"/>
        <w:rPr pt14:Unid="c628c819934c48d6900e1abd75f5ccf5">
          <w:color w:val="auto" pt14:Unid="fb90c2427e0e4f35a1b61110819a9e21"/>
          <w:sz w:val="20" pt14:Unid="4ec915c4c38a4d38bbacc8308c23b3aa"/>
          <w:szCs w:val="20" pt14:Unid="78ca9a81715f4c27b99788156feb75ad"/>
        </w:rPr>
      </w:pPr>
    </w:p>
    <w:p pt14:Unid="202a3c9abcba4fc6979b0c10e63d479c">
      <w:pPr pt14:Unid="41c29d002714423c899061c5d415b1d3">
        <w:spacing w:after="0" w:line="200" w:lineRule="exact" pt14:Unid="ddf111822c10488cbf3d23d0bd007b75"/>
        <w:rPr pt14:Unid="f60dd43ded0549f8acc666359d9b72b9">
          <w:color w:val="auto" pt14:Unid="98e7a8b1c0a64125b50b6d6dc6cb3aab"/>
          <w:sz w:val="20" pt14:Unid="06ea5a280c59479cbe01bb896d2aea41"/>
          <w:szCs w:val="20" pt14:Unid="d5231a4c7fc34c3bbad619b8d4a6af53"/>
        </w:rPr>
      </w:pPr>
    </w:p>
    <w:p pt14:Unid="f2220a1ab8154c70b931927473321946">
      <w:pPr pt14:Unid="4c15a7f2482a4bad86e456281ef31543">
        <w:spacing w:after="0" w:line="200" w:lineRule="exact" pt14:Unid="d62ae4dfbf0c42adadae221a06d97d91"/>
        <w:rPr pt14:Unid="61682a0c881347c38e48a8f736b24174">
          <w:color w:val="auto" pt14:Unid="f3125e400ba3450182e372de8f3fa04e"/>
          <w:sz w:val="20" pt14:Unid="7d2018d66dba47d2bea477a585f06cba"/>
          <w:szCs w:val="20" pt14:Unid="5ab065fccf9b4878be3c2c77d6fcc496"/>
        </w:rPr>
      </w:pPr>
    </w:p>
    <w:p pt14:Unid="2bea6f2f7df94571bd28bde77fdfdbe0">
      <w:pPr pt14:Unid="21593489c97847a6ad082833dc933cfb">
        <w:spacing w:after="0" w:line="200" w:lineRule="exact" pt14:Unid="aa5f26d283b4474dbf2dca0121bfd642"/>
        <w:rPr pt14:Unid="7fb5b945670b49e0a7a87a54ef20589d">
          <w:color w:val="auto" pt14:Unid="601de07c37df4cb68b0665828f67e128"/>
          <w:sz w:val="20" pt14:Unid="cdbfe2251815403b8ae73451601d6681"/>
          <w:szCs w:val="20" pt14:Unid="bb5a22b5befd4570a9381440a6655274"/>
        </w:rPr>
      </w:pPr>
    </w:p>
    <w:p pt14:Unid="68b4046ffe5b430fa12dcb0cce5fe47c">
      <w:pPr pt14:Unid="65db78ccbf7f4f5c8aeb193c812bcbd8">
        <w:spacing w:after="0" w:line="200" w:lineRule="exact" pt14:Unid="29ecb994d0e746bb85ce69a25b6b2715"/>
        <w:rPr pt14:Unid="b531bf44715d4143bda6e34b23dc59f3">
          <w:color w:val="auto" pt14:Unid="55567c09bcb94bb3bce253559fc2c81f"/>
          <w:sz w:val="20" pt14:Unid="5873b47a193346e8930ff4f746ab1b8f"/>
          <w:szCs w:val="20" pt14:Unid="d75aaa8f00fa402cb3b41f39f16ad9b0"/>
        </w:rPr>
      </w:pPr>
    </w:p>
    <w:p pt14:Unid="04e8380a51c0498b9c8664fc07eed227">
      <w:pPr pt14:Unid="a676992186904ba29ba023dd40094c20">
        <w:spacing w:after="0" w:line="200" w:lineRule="exact" pt14:Unid="c26a718ed503408a9d67b681ed92c757"/>
        <w:rPr pt14:Unid="a9397251a1284cb9a21d2857c36e5bc1">
          <w:color w:val="auto" pt14:Unid="45a43c18936a4923b897d0f85aca52a9"/>
          <w:sz w:val="20" pt14:Unid="35b647935c3348b08bc4e81dc5b935da"/>
          <w:szCs w:val="20" pt14:Unid="d27ff4f4696d49389cf13815a5d9b92c"/>
        </w:rPr>
      </w:pPr>
    </w:p>
    <w:p pt14:Unid="928979bed9e94a16be20d8fdaaa45d6d">
      <w:pPr pt14:Unid="c68021fec16f4e1f905e017cd86ebc13">
        <w:spacing w:after="0" w:line="335" w:lineRule="exact" pt14:Unid="78815e96887940c49936f7500c50c00f"/>
        <w:rPr pt14:Unid="c2770c2d8f5e4df08d40243d0f40345a">
          <w:color w:val="auto" pt14:Unid="86f2f5c6d2da446eacaf6edcaee331e6"/>
          <w:sz w:val="20" pt14:Unid="7d1dea0248fd47c4a3eecd9fc55f6936"/>
          <w:szCs w:val="20" pt14:Unid="1a9f174a2c314a519e546b6cf54ddedf"/>
        </w:rPr>
      </w:pPr>
    </w:p>
    <w:p pt14:Unid="d443ce293e2b40b69ba4efed7fd1f417">
      <w:pPr pt14:Unid="51379c7f29b94149b655442a6efa68a2">
        <w:spacing w:after="0" pt14:Unid="5df2b292ab9b495086d3eacd5b244662"/>
        <w:ind w:right="266" pt14:Unid="abdbb349dd4441b2881e49c621a38554"/>
        <w:jc w:val="right" pt14:Unid="a33ac2e1cb754f4ab8ddfe8a8102e7fe"/>
        <w:rPr pt14:Unid="48deb70f8a38488db5f1950b010437d4">
          <w:color w:val="auto" pt14:Unid="90d091545a4843079b0647fab3eca021"/>
          <w:sz w:val="20" pt14:Unid="69ae59e0a79b4fd28cd4f232eecb9f88"/>
          <w:szCs w:val="20" pt14:Unid="40862047f87442aebabd1f4dc9f0c189"/>
        </w:rPr>
      </w:pPr>
      <w:r>
        <w:rPr pt14:Unid="6c3437e8d0f941928a03246de80dc4d2">
          <w:rFonts w:ascii="Arial" w:hAnsi="Arial" w:eastAsia="Arial" w:cs="Arial" pt14:Unid="5135f9619c5648829ece08ba854f3249"/>
          <w:color w:val="auto" pt14:Unid="a6df28f493394904b582710dc013457e"/>
          <w:sz w:val="30" pt14:Unid="3d90d52cedd84a9abebb67c83acb3015"/>
          <w:szCs w:val="30" pt14:Unid="5a971fd5b9a14e9892d6723f36f44f7a"/>
        </w:rPr>
        <w:t>CAPÍTULO 1</w:t>
      </w:r>
    </w:p>
    <w:p pt14:Unid="2ed221c7a509419f974c595ecf171f1d">
      <w:pPr pt14:Unid="b598250077ae4dae97a81cef28d05410">
        <w:spacing w:after="0" w:line="190" w:lineRule="exact" pt14:Unid="03004a2df59646058371f7624556cc83"/>
        <w:rPr pt14:Unid="d521c83cc4af4d98b6a7624ec35cac2e">
          <w:color w:val="auto" pt14:Unid="e49a2cc6391a444780dfb2f37bc2a9a9"/>
          <w:sz w:val="20" pt14:Unid="3257d7836d1846eea707e147ee484b0b"/>
          <w:szCs w:val="20" pt14:Unid="3f6d5a71ea2d47bc93e4e9b5d807080c"/>
        </w:rPr>
      </w:pPr>
    </w:p>
    <w:p pt14:Unid="56b42bb3f88f414a947ba477def9757d">
      <w:pPr pt14:Unid="71a43c34699d478eae537d8dd7346cf6">
        <w:spacing w:after="0" pt14:Unid="086073633448422081436de2dcd41d80"/>
        <w:ind w:right="286" pt14:Unid="a0bcb07c25c844cd9b694ce501684c94"/>
        <w:jc w:val="right" pt14:Unid="e5b41329ad7548369cdee6651efa7f63"/>
        <w:rPr pt14:Unid="d39fb06310b648809dacda641401f471">
          <w:color w:val="auto" pt14:Unid="8917f18beade4bb8818b34a82856effe"/>
          <w:sz w:val="20" pt14:Unid="2c69922064204af48dab2374546097c2"/>
          <w:szCs w:val="20" pt14:Unid="af9af0c1d0c745109d9bed8898f41936"/>
        </w:rPr>
      </w:pPr>
      <w:r>
        <w:rPr pt14:Unid="e0decd47a1884288b5b9e2faa6df3bc8">
          <w:rFonts w:ascii="Arial" w:hAnsi="Arial" w:eastAsia="Arial" w:cs="Arial" pt14:Unid="287e90b8079549f9b5f0d580033ea247"/>
          <w:color w:val="auto" pt14:Unid="edd469386607421db6fc3fb11cfa100b"/>
          <w:sz w:val="52" pt14:Unid="12af5fc451234485b0b6c895aa008338"/>
          <w:szCs w:val="52" pt14:Unid="ed888f7483cc4f3d88f76fcb7efa35dd"/>
        </w:rPr>
        <w:t>Introducción</w:t>
      </w:r>
    </w:p>
    <w:p pt14:Unid="d20742396aaa46d7a058d1dc363076c2">
      <w:pPr pt14:Unid="01543956dbb64606ae2407e97b7fa5e2">
        <w:spacing w:after="0" w:line="20" w:lineRule="exact" pt14:Unid="b034b35714c340028618c59808c04d63"/>
        <w:rPr pt14:Unid="edab8ae35fd24f0eb51c41118d815d82">
          <w:color w:val="auto" pt14:Unid="c8e3177577f44d92be5ef2750ad63715"/>
          <w:sz w:val="20" pt14:Unid="fd2237e66a1f4454ae8deafb70c26d53"/>
          <w:szCs w:val="20" pt14:Unid="87bedd4340b04da898a8e8cbb0efe0ba"/>
        </w:rPr>
      </w:pPr>
    </w:p>
    <w:p pt14:Unid="16ab546c41dc47a5af1c4fedf5b2ad7b">
      <w:pPr pt14:Unid="5f35228853b2448b8b2ccb3c25279eb0">
        <w:spacing w:after="0" w:line="200" w:lineRule="exact" pt14:Unid="2c04ecb1d6564c3594db7e370ea05684"/>
        <w:rPr pt14:Unid="299e455a207649749476e7370df5b971">
          <w:color w:val="auto" pt14:Unid="21502fd2e8334c39a5f0504f895b228f"/>
          <w:sz w:val="20" pt14:Unid="0c2c3e94f86045ac9e1fb9cd7d1b3cf6"/>
          <w:szCs w:val="20" pt14:Unid="f5959f1ccf9a489eb3c2bb1223d554ce"/>
        </w:rPr>
      </w:pPr>
    </w:p>
    <w:p pt14:Unid="ffc1ca548240460a8e8eecd22ca357b1">
      <w:pPr pt14:Unid="da70b175bf394001bbf5c7359885bce5">
        <w:spacing w:after="0" w:line="200" w:lineRule="exact" pt14:Unid="7c69e9daf7cd47f3942ecfd40bf3b64a"/>
        <w:rPr pt14:Unid="d18bc853a27e40109454690351c1c3d1">
          <w:color w:val="auto" pt14:Unid="12c82cd06c3b4f78b902b706c56cb44f"/>
          <w:sz w:val="20" pt14:Unid="be73734a279443e9893134702f8827fd"/>
          <w:szCs w:val="20" pt14:Unid="b855a38791cd4b1aa34a5297aff6598d"/>
        </w:rPr>
      </w:pPr>
    </w:p>
    <w:p pt14:Unid="072471fe2dd54e97b44a155ba7169297">
      <w:pPr pt14:Unid="207aafd0a8124a84a18b4e9aff23f184">
        <w:spacing w:after="0" w:line="200" w:lineRule="exact" pt14:Unid="d43bd4f641664f36ae15136915683567"/>
        <w:rPr pt14:Unid="9dbef12ee3354bc1b657d7c2f0d7e0a9">
          <w:color w:val="auto" pt14:Unid="cdeba65f27144a5d86f1817a201258f1"/>
          <w:sz w:val="20" pt14:Unid="4c7171f961f44a3588eb1d7feec909a5"/>
          <w:szCs w:val="20" pt14:Unid="5f900a58033d4781a15d939ee6617b50"/>
        </w:rPr>
      </w:pPr>
    </w:p>
    <w:p pt14:Unid="afffbe4ca42e4690822866f735c282e6">
      <w:pPr pt14:Unid="d8e0b4042b9a46a9bdc6bd976ca13943">
        <w:spacing w:after="0" w:line="200" w:lineRule="exact" pt14:Unid="bb3ebe0680e640438a5ea7f5aa7f1ff2"/>
        <w:rPr pt14:Unid="782cf166638b4ca1be3b29556c62dc77">
          <w:color w:val="auto" pt14:Unid="0a9f947a451046399550c2190267637c"/>
          <w:sz w:val="20" pt14:Unid="a8f42c593c2d4ff4a255972e7c164f35"/>
          <w:szCs w:val="20" pt14:Unid="d61824be5c514f1599562b521b9ab1e6"/>
        </w:rPr>
      </w:pPr>
    </w:p>
    <w:p pt14:Unid="bc71c45f53b14123a2938609d8984ae6">
      <w:pPr pt14:Unid="c6f9b329b71946f39b4e43eb382ccc4b">
        <w:spacing w:after="0" w:line="263" w:lineRule="exact" pt14:Unid="74a0e56c7d0246d2958de5cd7a85e29b"/>
        <w:rPr pt14:Unid="d8178c7be2a44a1e91c7141f967171a0">
          <w:color w:val="auto" pt14:Unid="bf5262d2f0b941eea1e0fea8a3ffe40d"/>
          <w:sz w:val="20" pt14:Unid="b2cf408bcc4a43128c3ed6cff34ad694"/>
          <w:szCs w:val="20" pt14:Unid="d0a43a7e782b40d787c87ee4b36e88e8"/>
        </w:rPr>
      </w:pPr>
    </w:p>
    <w:p pt14:Unid="0b9084d4bebd43b988f832fbd5bea9ca">
      <w:pPr pt14:Unid="8c0e236fdaec4dc1981ba69c37e9e939">
        <w:spacing w:after="0" pt14:Unid="4277f74143534f6f89b3a38a63b5bca6"/>
        <w:ind w:left="260" pt14:Unid="7010f46bb29c41788f616cf6445c3a17"/>
        <w:rPr pt14:Unid="890976d7123b4e38a73b05ce7e0630f3">
          <w:color w:val="auto" pt14:Unid="4ee8c81002fe4d95b0712e50cc596b70"/>
          <w:sz w:val="20" pt14:Unid="752bdffa44564d4691587c3951a915b3"/>
          <w:szCs w:val="20" pt14:Unid="3917859e26cf454e8d784ae710b23b42"/>
        </w:rPr>
      </w:pPr>
      <w:r>
        <w:rPr pt14:Unid="2bf71b13d7194d48aebcc71dcffaae5f">
          <w:rFonts w:ascii="Arial" w:hAnsi="Arial" w:eastAsia="Arial" w:cs="Arial" pt14:Unid="38b4ff144b874cdfb0ce5b814b41251b"/>
          <w:color w:val="auto" pt14:Unid="1ef93ebf33c646068933a3384353f06c"/>
          <w:sz w:val="29" pt14:Unid="394b1ad85b0c4570bc3692363f712c11"/>
          <w:szCs w:val="29" pt14:Unid="f04a5784968841bbbf8c333319b37476"/>
        </w:rPr>
        <w:t>1.1 Motivación</w:t>
      </w:r>
    </w:p>
    <w:p pt14:Unid="82b9186b5288452cba6ce02c4df5774d">
      <w:pPr pt14:Unid="ba8fe7bedb634caf83e500235356fa91">
        <w:spacing w:after="0" w:line="20" w:lineRule="exact" pt14:Unid="d7f78ffc9e7e46f38cc39b0eb754a1a8"/>
        <w:rPr pt14:Unid="89d7767c59e448f5859adca7ce2d3d0d">
          <w:color w:val="auto" pt14:Unid="30ad8fc566cb4f7db751736cabc06964"/>
          <w:sz w:val="20" pt14:Unid="149daacbfaaa4bf687e487b8c77d32a6"/>
          <w:szCs w:val="20" pt14:Unid="4fa081b76f914b8ca7060e9a6b72fd49"/>
        </w:rPr>
      </w:pPr>
    </w:p>
    <w:p pt14:Unid="61bca58e10ac442692b3905289548363">
      <w:pPr pt14:Unid="faedf6a46a914461b6dd216ab7549b62">
        <w:spacing w:after="0" w:line="313" w:lineRule="exact" pt14:Unid="3ce81ea654ad467da0e68fb096e47bd1"/>
        <w:rPr pt14:Unid="ef8c7fc3afa749a0afc9060b74fbf64a">
          <w:color w:val="auto" pt14:Unid="3d41e229dd5943099cb79bb2833e60f1"/>
          <w:sz w:val="20" pt14:Unid="faece2c096444fa7b87c567b153dc1c6"/>
          <w:szCs w:val="20" pt14:Unid="204711af04b14efe9d22ad43861e9ded"/>
        </w:rPr>
      </w:pPr>
    </w:p>
    <w:p pt14:Unid="9074782a00d344b6b29cc9dff483605b">
      <w:pPr pt14:Unid="4cd6d5717b0d4d36a63e601d4ade3964">
        <w:spacing w:after="0" w:line="258" w:lineRule="auto" pt14:Unid="4a771ebdca0b4df3b50a0f5651f6d019"/>
        <w:ind w:left="260" w:right="266" w:firstLine="339" pt14:Unid="2164e4511ca547bdbe2c4775f95a8443"/>
        <w:jc w:val="both" pt14:Unid="cadb6669b2c54ee282e18e471ac2e3c9"/>
        <w:rPr pt14:Unid="34904a0831f24db28634e52b5d9e0f10">
          <w:rFonts w:ascii="Arial" w:hAnsi="Arial" w:eastAsia="Arial" w:cs="Arial" pt14:Unid="326989731e5440c0bcf7e9db217fb193"/>
          <w:color w:val="auto" pt14:Unid="c22e3c51fd924f0c9a6cb21eca56a15e"/>
          <w:sz w:val="22" pt14:Unid="703e81e601dc4a4f840c78d88f690eab"/>
          <w:szCs w:val="22" pt14:Unid="d14855380d1b4e1b8250c0a99e864f1b"/>
        </w:rPr>
      </w:pPr>
      <w:r>
        <w:rPr pt14:Unid="6cde416d703740fdaf97ebb86b974ab7">
          <w:rFonts w:ascii="Arial" w:hAnsi="Arial" w:eastAsia="Arial" w:cs="Arial" pt14:Unid="e83ae8e10ae8418cbe55e8e079be71a4"/>
          <w:color w:val="auto" pt14:Unid="bcaea02f6e5a4677871a0bbcd9f7c0da"/>
          <w:sz w:val="22" pt14:Unid="89798880624c4653909a17f597bff961"/>
          <w:szCs w:val="22" pt14:Unid="e9a07ea5b3ed492d80914caaef9bc3ad"/>
        </w:rPr>
        <w:t>En la actualidad, no es necesario un alto grado de conocimientos en ingeniería del software para desarrollar una aplicación o sistema. Personas que no tienen estudios re-lacionados con la informática pueden producir código que, sin ser limpio y elegante, funciona. Desarrollar sistemas de calidad requiere de grandes conocimientos, pero mini-miza los costes y aumenta la productividad de una organización. Se debe poner el foco en emplear una arquitectura de software que se adapte a las necesidades del negocio. De lo contrario, el futuro mantenimiento será más costoso y repercutirá en la confianza de los clientes y en la moral del equipo</w:t>
      </w:r>
      <w:del w:author="Open-Xml-PowerTools" w:id="25" w:date="2018-08-17T03:01:57.7201102+02:00">
        <w:r>
          <w:rPr pt14:Unid="5e58288b2fae455797bef692cbf47261">
            <w:rFonts w:ascii="Arial" w:hAnsi="Arial" w:eastAsia="Arial" w:cs="Arial" pt14:Unid="595101ef09e4471aba8e401bc767d3e0"/>
            <w:color w:val="auto" pt14:Unid="0ebbdfdf7f614782866ed948a22c981e"/>
            <w:sz w:val="22" pt14:Unid="613ce4fe71f845d5be4f54b05cbce8cc"/>
            <w:szCs w:val="22" pt14:Unid="ee4edf1073fc4935aa77a4a7b7939bed"/>
          </w:rPr>
          <w:delText>.</w:delText>
        </w:r>
      </w:del>
      <w:r>
        <w:rPr pt14:Unid="6cde416d703740fdaf97ebb86b974ab7">
          <w:rFonts w:ascii="Arial" w:hAnsi="Arial" w:eastAsia="Arial" w:cs="Arial" pt14:Unid="e83ae8e10ae8418cbe55e8e079be71a4"/>
          <w:color w:val="auto" pt14:Unid="bcaea02f6e5a4677871a0bbcd9f7c0da"/>
          <w:sz w:val="22" pt14:Unid="89798880624c4653909a17f597bff961"/>
          <w:szCs w:val="22" pt14:Unid="e9a07ea5b3ed492d80914caaef9bc3ad"/>
        </w:rPr>
        <w:t xml:space="preserve"> [18]</w:t>
      </w:r>
      <w:ins w:author="Open-Xml-PowerTools" w:id="26" w:date="2018-08-17T03:01:57.7201102+02:00">
        <w:r>
          <w:rPr pt14:Unid="6cde416d703740fdaf97ebb86b974ab7">
            <w:rFonts w:ascii="Arial" w:hAnsi="Arial" w:eastAsia="Arial" w:cs="Arial" pt14:Unid="e83ae8e10ae8418cbe55e8e079be71a4"/>
            <w:color w:val="auto" pt14:Unid="bcaea02f6e5a4677871a0bbcd9f7c0da"/>
            <w:sz w:val="22" pt14:Unid="89798880624c4653909a17f597bff961"/>
            <w:szCs w:val="22" pt14:Unid="e9a07ea5b3ed492d80914caaef9bc3ad"/>
          </w:rPr>
          <w:t>.</w:t>
        </w:r>
      </w:ins>
    </w:p>
    <w:p pt14:Unid="d43d0a8e314946189c701b0c5da6dd74">
      <w:pPr pt14:Unid="b7ce572e9a0549efa8bc0c81b6cd9aac">
        <w:spacing w:after="0" w:line="86" w:lineRule="exact" pt14:Unid="25e98f06b23a44a6b5fd9da3f81dbc25"/>
        <w:rPr pt14:Unid="3e2429bc088c444a956973fa37cc6453">
          <w:color w:val="auto" pt14:Unid="b4a2fc5c0d2543e4a16d44db5037f421"/>
          <w:sz w:val="20" pt14:Unid="29c9a0ff93814d75bf463f22f2c66a92"/>
          <w:szCs w:val="20" pt14:Unid="34d182924dab45568f6b6981bc190fb0"/>
        </w:rPr>
      </w:pPr>
    </w:p>
    <w:p pt14:Unid="2dd021d332354488995355b5e92f8d81">
      <w:pPr pt14:Unid="d1f7657ae8d64b71923007ebdb680d14">
        <w:spacing w:after="0" w:line="273" w:lineRule="auto" pt14:Unid="b6d8b0c1001640f683bbb87cb285e1c4"/>
        <w:ind w:left="260" w:right="266" w:firstLine="339" pt14:Unid="38853d81b7a440cd80362df8ef6c7fac"/>
        <w:jc w:val="both" pt14:Unid="d4303d11108e402a92b22e81b0b26057"/>
        <w:rPr pt14:Unid="731d49e17e4749378166bcf2f3b6a981">
          <w:color w:val="auto" pt14:Unid="ea425349e85d41f283e6c4f7b6657427"/>
          <w:sz w:val="20" pt14:Unid="4f2d8f359afb4ef9980ea7abf000e89d"/>
          <w:szCs w:val="20" pt14:Unid="022f460b8c224b7983fa175f246742d1"/>
        </w:rPr>
      </w:pPr>
      <w:r>
        <w:rPr pt14:Unid="794a3818f0a7418aa928cce97d6b5cfb">
          <w:rFonts w:ascii="Arial" w:hAnsi="Arial" w:eastAsia="Arial" w:cs="Arial" pt14:Unid="a0624bf27a974d68800b012241a23e0a"/>
          <w:color w:val="auto" pt14:Unid="de11425b31bd4abaa56fb17d400e9e69"/>
          <w:sz w:val="21" pt14:Unid="a83f3d1568f34768a78583aea77590a1"/>
          <w:szCs w:val="21" pt14:Unid="285dbe47180d4727ae31b01074a26d34"/>
        </w:rPr>
        <w:t>Las arquitecturas basadas en microservicios son una tendencia actual donde diferen-tes funcionalidades se encapsulan en servicios pequeños y autónomos que cooperan en-tre ellos. Existe una gran cantidad de bibliografía que ilustra los beneficios de este tipo de arquitecturas. Este trabajo pretende aplicar un enfoque práctico a través de un caso de es-tudio para comparar de primera mano la realidad de este tipo de arquitecturas. Para ello, se desarrollará una aplicación de forma integral empleando tecnologías lo más cercanas posibles a las que se emplearían en el desarrollo profesional de un producto software.</w:t>
      </w:r>
    </w:p>
    <w:p pt14:Unid="d7eb9abfe5204eaca0e06786925b836e">
      <w:pPr pt14:Unid="bcc7a02c76a149e18adfff2fd43b18f9">
        <w:spacing w:after="0" w:line="68" w:lineRule="exact" pt14:Unid="65195ba4a76547869239eaf0a8c40676"/>
        <w:rPr pt14:Unid="fc62f98893d94353a2b06dcdb1f295f9">
          <w:color w:val="auto" pt14:Unid="9409556bcd7843bb9e00514b582166c9"/>
          <w:sz w:val="20" pt14:Unid="7397782c44a742ae901c928f652662c7"/>
          <w:szCs w:val="20" pt14:Unid="27e68d004bd64320aca16560d326d8d7"/>
        </w:rPr>
      </w:pPr>
    </w:p>
    <w:p pt14:Unid="29d85f4442ea4fe28fb5019edb0f12cf">
      <w:pPr pt14:Unid="970aa9a6dece4091a8637b5ac760997c">
        <w:spacing w:after="0" w:line="259" w:lineRule="auto" pt14:Unid="6c708562f9de47c89600bf8a69807c9d"/>
        <w:ind w:left="260" w:right="266" w:firstLine="339" pt14:Unid="46f1d8961060499b9180c779b02f84ec"/>
        <w:jc w:val="both" pt14:Unid="1a919551082b411b88c362decad16014"/>
        <w:rPr pt14:Unid="9d7fb3ca4f2548208d967729825d8be6">
          <w:color w:val="auto" pt14:Unid="fdbc968118c245a0be1ddeec6ee2d4ea"/>
          <w:sz w:val="20" pt14:Unid="63f14bd509394e14abf300ef06423e0c"/>
          <w:szCs w:val="20" pt14:Unid="ef8a2207efd5431c93e80b7ad1327e22"/>
        </w:rPr>
      </w:pPr>
      <w:r>
        <w:rPr pt14:Unid="54a12ab255e64835a0382f70c19d2f67">
          <w:rFonts w:ascii="Arial" w:hAnsi="Arial" w:eastAsia="Arial" w:cs="Arial" pt14:Unid="5ce8177d6d1d4eebaeb59d73b8e8ea61"/>
          <w:color w:val="auto" pt14:Unid="bcd58ca0284b46ca80990833f63bbe05"/>
          <w:sz w:val="22" pt14:Unid="5a09f42e6514493fbe09940820b8738f"/>
          <w:szCs w:val="22" pt14:Unid="ef375d90090e4033a9e443e5b3f381d3"/>
        </w:rPr>
        <w:t xml:space="preserve">El presente trabajo se ha desarrollado en el contexto de una colaboración con una PYME dedicada al desarrollo software. Esta empresa desarrolla un ERP para el sector socio-sanitario a la vez que apuesta por el uso de las tecnologías más punteras, como </w:t>
      </w:r>
      <w:del w:author="Open-Xml-PowerTools" w:id="27" w:date="2018-08-17T03:01:57.7201102+02:00">
        <w:r>
          <w:rPr pt14:Unid="3e724494f53a4aa49b6cce371a8c9b17">
            <w:rFonts w:ascii="Arial" w:hAnsi="Arial" w:eastAsia="Arial" w:cs="Arial" pt14:Unid="a39168920a734b41b6b9de55e444de54"/>
            <w:color w:val="auto" pt14:Unid="9b46af7e43c7488eb3e67813141cad7d"/>
            <w:sz w:val="22" pt14:Unid="4c71531ef40c45819680cbd0cbf661dc"/>
            <w:szCs w:val="22" pt14:Unid="ebda05751688412a932a7ff9cd8140a1"/>
          </w:rPr>
          <w:delText>son</w:delText>
        </w:r>
      </w:del>
      <w:ins w:author="Open-Xml-PowerTools" w:id="28" w:date="2018-08-17T03:01:57.7201102+02:00">
        <w:r>
          <w:rPr pt14:Unid="54a12ab255e64835a0382f70c19d2f67">
            <w:rFonts w:ascii="Arial" w:hAnsi="Arial" w:eastAsia="Arial" w:cs="Arial" pt14:Unid="5ce8177d6d1d4eebaeb59d73b8e8ea61"/>
            <w:color w:val="auto" pt14:Unid="bcd58ca0284b46ca80990833f63bbe05"/>
            <w:sz w:val="22" pt14:Unid="5a09f42e6514493fbe09940820b8738f"/>
            <w:szCs w:val="22" pt14:Unid="ef375d90090e4033a9e443e5b3f381d3"/>
          </w:rPr>
          <w:t>es</w:t>
        </w:r>
      </w:ins>
      <w:r>
        <w:rPr pt14:Unid="54a12ab255e64835a0382f70c19d2f67">
          <w:rFonts w:ascii="Arial" w:hAnsi="Arial" w:eastAsia="Arial" w:cs="Arial" pt14:Unid="5ce8177d6d1d4eebaeb59d73b8e8ea61"/>
          <w:color w:val="auto" pt14:Unid="bcd58ca0284b46ca80990833f63bbe05"/>
          <w:sz w:val="22" pt14:Unid="5a09f42e6514493fbe09940820b8738f"/>
          <w:szCs w:val="22" pt14:Unid="ef375d90090e4033a9e443e5b3f381d3"/>
        </w:rPr>
        <w:t xml:space="preserve"> el uso de microservicios. El autor de esta memoria ha colaborado en este espacio desarro-llando algunos microservicios y herramientas que facilitan su construcción a través de la generación automática de código.</w:t>
      </w:r>
    </w:p>
    <w:p pt14:Unid="44b171486e724ba5b88ba37b56edd790">
      <w:pPr pt14:Unid="ba93b29f61f44f62bb9504d09ba41f74">
        <w:spacing w:after="0" w:line="200" w:lineRule="exact" pt14:Unid="2508371c6b5947489f5b71a9f64ab691"/>
        <w:rPr pt14:Unid="e65e24548bdd484eba00b343e9154bd0">
          <w:color w:val="auto" pt14:Unid="550cee36d15f4d21b188e09fedca04b1"/>
          <w:sz w:val="20" pt14:Unid="ec2e581f3c3040818d4259b47fb842f7"/>
          <w:szCs w:val="20" pt14:Unid="a18d013f11054d2d971822648f85870c"/>
        </w:rPr>
      </w:pPr>
    </w:p>
    <w:p pt14:Unid="ad41dfa217b44421b52842ef02d8044a">
      <w:pPr pt14:Unid="273d1b325ce04a5a8035044cb356a45f">
        <w:spacing w:after="0" w:line="287" w:lineRule="exact" pt14:Unid="2466bb96dd3f4aeabae2059aba871ddf"/>
        <w:rPr pt14:Unid="fc227dee54554e4681a89bfc0d7c8b03">
          <w:color w:val="auto" pt14:Unid="60c385c297dc4b0c89a6f9b57bdf99ca"/>
          <w:sz w:val="20" pt14:Unid="c8c864a2d8dd4984a60f46d8671c4749"/>
          <w:szCs w:val="20" pt14:Unid="f296031e92854c54b8d316926482240c"/>
        </w:rPr>
      </w:pPr>
    </w:p>
    <w:p pt14:Unid="b0cf23a596274f478f63046ec55984d2">
      <w:pPr pt14:Unid="fa48db5e003c49658eb167e7ad948424">
        <w:spacing w:after="0" pt14:Unid="6d07ddd5037c4e32ad83cf284eddfc9a"/>
        <w:ind w:left="260" pt14:Unid="0ba349983c8c45dca9f075f13282ebc4"/>
        <w:rPr pt14:Unid="1b237b7f1e4e47f1b5076ad2664fb0da">
          <w:color w:val="auto" pt14:Unid="123b8750afa34aebba28f3361f02c0d7"/>
          <w:sz w:val="20" pt14:Unid="4e586f215ee24b91b947e4be18ba00a6"/>
          <w:szCs w:val="20" pt14:Unid="f4eeff828f1a4241b241847566950d39"/>
        </w:rPr>
      </w:pPr>
      <w:r>
        <w:rPr pt14:Unid="8e1ba2c6b7954c4bb6b4e0d9852be7d9">
          <w:rFonts w:ascii="Arial" w:hAnsi="Arial" w:eastAsia="Arial" w:cs="Arial" pt14:Unid="b75dbad9dba548b093b72a7fe98a2b39"/>
          <w:color w:val="auto" pt14:Unid="278f0baca8634993bc34cdc49d9111cf"/>
          <w:sz w:val="29" pt14:Unid="434acb523fd447e283bb037970a79685"/>
          <w:szCs w:val="29" pt14:Unid="da1ed7a5af9949aca554f9e0716dc0a1"/>
        </w:rPr>
        <w:t>1.2 Objetivos</w:t>
      </w:r>
    </w:p>
    <w:p pt14:Unid="f0f15c624a70476aa29c8ff2d1f9a072">
      <w:pPr pt14:Unid="efaf731aa5a44494ad94678a7c03bcd0">
        <w:spacing w:after="0" w:line="20" w:lineRule="exact" pt14:Unid="986bd91bc0d04a51b805e3e8f88627ce"/>
        <w:rPr pt14:Unid="6074fc216a6c4d11b1778b766768bab8">
          <w:color w:val="auto" pt14:Unid="0af6d565d78b42d4ab1254fe593bde27"/>
          <w:sz w:val="20" pt14:Unid="a34b349c360d465d915f1254c91257d6"/>
          <w:szCs w:val="20" pt14:Unid="63ae208071794ee2a1ce17d7701419a8"/>
        </w:rPr>
      </w:pPr>
    </w:p>
    <w:p pt14:Unid="2a17cf395dcb488e974cf9ab10ca89aa">
      <w:pPr pt14:Unid="0d72770885884b3b86d9d69ded92ea87">
        <w:spacing w:after="0" w:line="313" w:lineRule="exact" pt14:Unid="8e69566bd25742b9815ac2ff9785f6c2"/>
        <w:rPr pt14:Unid="6e168c973d274fd89c25c49933b52eee">
          <w:color w:val="auto" pt14:Unid="8d33c3806d9c4a6184958c40ae1fe8c2"/>
          <w:sz w:val="20" pt14:Unid="e7716eaec43749788dc90ff77c4c6a36"/>
          <w:szCs w:val="20" pt14:Unid="1c363b7b504f4136b6046c7645448b6f"/>
        </w:rPr>
      </w:pPr>
    </w:p>
    <w:p pt14:Unid="d1b5fbe96c074d85ab7adc92df424489">
      <w:pPr pt14:Unid="3d440f4ceb26485d856e89f21e332266">
        <w:spacing w:after="0" w:line="262" w:lineRule="auto" pt14:Unid="3c0b099054f74138beb4b8cd9f169dbe"/>
        <w:ind w:left="260" w:right="266" w:firstLine="339" pt14:Unid="3009140c80054bd0ab27fefa7608025d"/>
        <w:jc w:val="both" pt14:Unid="f4921f37a23f49c6a3dd0e8775d0bcd9"/>
        <w:rPr pt14:Unid="a638d57b027348938229b30d9462a37a">
          <w:color w:val="auto" pt14:Unid="1d066dcc419e498c81ae9256983489e6"/>
          <w:sz w:val="20" pt14:Unid="ae52e9cc4cd84b8281c67be5f37365cf"/>
          <w:szCs w:val="20" pt14:Unid="10f3486a4eb24dc1978d7ca514af807d"/>
        </w:rPr>
      </w:pPr>
      <w:r>
        <w:rPr pt14:Unid="5d3232d8220c479eb4eb26e2d17af506">
          <w:rFonts w:ascii="Arial" w:hAnsi="Arial" w:eastAsia="Arial" w:cs="Arial" pt14:Unid="c71124964d154766b4313dd589587692"/>
          <w:color w:val="auto" pt14:Unid="761386607dca4c0984f9e4cb8a2da223"/>
          <w:sz w:val="22" pt14:Unid="7ba60a752cee485fb26a3f8f7c2f83e2"/>
          <w:szCs w:val="22" pt14:Unid="a8c53787ae7e40c58abf25d63e5bbcf2"/>
        </w:rPr>
        <w:t>El objetivo de este proyecto es validar con un caso de estudio las ventajas e inconve-nientes de una arquitectura basada en microservicios frente a una arquitectura monolíti-ca. Concretamente,los objetivos específicos son:</w:t>
      </w:r>
    </w:p>
    <w:p pt14:Unid="93f1e0ecf0204f93a8bc247c39c37f00">
      <w:pPr pt14:Unid="8a93d2dccde5478db491de286472b498">
        <w:spacing w:after="0" w:line="353" w:lineRule="exact" pt14:Unid="eca67ab0b5ba4cdab4a3234fb1fcaae9"/>
        <w:rPr pt14:Unid="5e92540304554950a0ed7e71f61bb559">
          <w:color w:val="auto" pt14:Unid="7c6251fe24644e5ca6f5792e93d6df01"/>
          <w:sz w:val="20" pt14:Unid="03bafefb679743138e4e22f7a1944cfb"/>
          <w:szCs w:val="20" pt14:Unid="8dff80fc85d941c38291f4482219af32"/>
        </w:rPr>
      </w:pPr>
    </w:p>
    <w:p pt14:Unid="724e5e9808904ca6ae8ef2b4f58b300c">
      <w:pPr pt14:Unid="759db2fd759c4ddbb5454c115825c199">
        <w:spacing w:after="0" w:line="262" w:lineRule="auto" pt14:Unid="b24f28579dbd474abbc08d4832d63cf7"/>
        <w:ind w:left="800" w:right="266" pt14:Unid="1aa068a07c81454eae14402c0d68eab7"/>
        <w:jc w:val="both" pt14:Unid="0faa09940a3a48048156de4730ef5369"/>
        <w:rPr pt14:Unid="5f3cd3aac3dc4467bb8e34ef9264fe0c">
          <w:color w:val="auto" pt14:Unid="164c99d3fab34c2a91fc409f7eefe556"/>
          <w:sz w:val="20" pt14:Unid="8f069f71226b45028363bc58606010d8"/>
          <w:szCs w:val="20" pt14:Unid="2749c03498c74d32bc5c2895a70f3846"/>
        </w:rPr>
      </w:pPr>
      <w:r>
        <w:rPr pt14:Unid="df2d9cf081e94e7f9d441997e5e74a14">
          <w:rFonts w:ascii="Arial" w:hAnsi="Arial" w:eastAsia="Arial" w:cs="Arial" pt14:Unid="49fd71cdd28f44098b5a11ac1a3a81b4"/>
          <w:color w:val="auto" pt14:Unid="ad8d4059c19649d6bea6a63c42889f9f"/>
          <w:sz w:val="22" pt14:Unid="e4507c7642ac4a88b62269f7b4b4f5f4"/>
          <w:szCs w:val="22" pt14:Unid="2c235f54dbc2408593eb98f0c1396319"/>
        </w:rPr>
        <w:t>Desarrollar una misma aplicación para la venta de productos y la gestión de pe-didos siguiendo dos arquitecturas diferentes: una basada en microservicios y otra monolítica.</w:t>
      </w:r>
    </w:p>
    <w:p pt14:Unid="72b0d8d139c64eebb5940f2d235ad42d">
      <w:pPr pt14:Unid="ceb16082ccfe4831892b8848af54a31f">
        <w:spacing w:after="0" w:line="20" w:lineRule="exact" pt14:Unid="a7c8c095c4354cfc9072c9afb518b75d"/>
        <w:rPr pt14:Unid="4d08c8d019454882bd4a0fee1d38dc46">
          <w:color w:val="auto" pt14:Unid="a9dcfe705a02418cae10b8ed1e7be866"/>
          <w:sz w:val="20" pt14:Unid="3d7d5cdd181743ee9141419f69d70c54"/>
          <w:szCs w:val="20" pt14:Unid="4e6599333d8045d9bb17e82a5438eb1a"/>
        </w:rPr>
      </w:pPr>
    </w:p>
    <w:p pt14:Unid="5f0cf5bec64644a2b8787edf1b2c21c7">
      <w:pPr pt14:Unid="222f5465499640fba698d79665558e77">
        <w:spacing w:after="0" w:line="179" w:lineRule="exact" pt14:Unid="267d51d3d5b141d6af262ad74c8eac06"/>
        <w:rPr pt14:Unid="4194e1e5a52e48b0acdfb0b7985d3b76">
          <w:color w:val="auto" pt14:Unid="0e210b4242684f62af4113fa2d092bbc"/>
          <w:sz w:val="20" pt14:Unid="1b9f057454f141f4959d181b01f4e3ce"/>
          <w:szCs w:val="20" pt14:Unid="1febb88c67b940c9a7be7e006714eeb3"/>
        </w:rPr>
      </w:pPr>
    </w:p>
    <w:p pt14:Unid="cf6ad066d7f24af0b418bfe888f6080e">
      <w:pPr pt14:Unid="5152c7ef31124d84a3971af6bad52f74">
        <w:spacing w:after="0" w:line="267" w:lineRule="auto" pt14:Unid="80ae5776fe7443ac8934589639c0c0bd"/>
        <w:ind w:left="800" w:right="266" pt14:Unid="b85fc51ac3084884ba28a08adbe5a6ca"/>
        <w:jc w:val="both" pt14:Unid="f46f6f0516a44c6a9f92722a629a1e5b"/>
        <w:rPr pt14:Unid="28589ddb34b345b4bffcab7fc5f3dc7d">
          <w:color w:val="auto" pt14:Unid="adfdd6ac98044278b0668ac7e2c2ea6f"/>
          <w:sz w:val="20" pt14:Unid="b60fed1765ee4b41b06e11e1300ca95e"/>
          <w:szCs w:val="20" pt14:Unid="357e462efaa040ea905a9159c1fd2368"/>
        </w:rPr>
      </w:pPr>
      <w:r>
        <w:rPr pt14:Unid="58d6e1a0dc204307ae9c1cdb6a5fa436">
          <w:rFonts w:ascii="Arial" w:hAnsi="Arial" w:eastAsia="Arial" w:cs="Arial" pt14:Unid="2f88d55dcd8a4f4695f8e6aa748d56a9"/>
          <w:color w:val="auto" pt14:Unid="f8c1bf0146c14be49fe4df7ae9752a3a"/>
          <w:sz w:val="22" pt14:Unid="1c80bd93f4ec41dd9847ba3db57c10e1"/>
          <w:szCs w:val="22" pt14:Unid="68037369c0504679b416251c22b00090"/>
        </w:rPr>
        <w:t>Comparar el proceso de desarrollo de ambos sistemas a lo largo del ciclo de vida del software.</w:t>
      </w:r>
    </w:p>
    <w:p pt14:Unid="5cbd7c49e304461fa1601ac6a97488aa">
      <w:pPr pt14:Unid="346fc11fb3354b8293004b2ea81a7ce3">
        <w:spacing w:after="0" w:line="20" w:lineRule="exact" pt14:Unid="524daa788765422ebc879dcbb97021ce"/>
        <w:rPr pt14:Unid="dffbc0e63cac4ebcb20512e28480c3ae">
          <w:color w:val="auto" pt14:Unid="411ce77856e04dc7b84b1ab8737821fe"/>
          <w:sz w:val="20" pt14:Unid="f76ec5e0cda24883a2f152d09272aa3a"/>
          <w:szCs w:val="20" pt14:Unid="8196afd9fd0d4af28806ee4c66fc70fa"/>
        </w:rPr>
      </w:pPr>
    </w:p>
    <w:p pt14:Unid="62e1f53754a6488cbecc3eb0fa151dba">
      <w:pPr pt14:Unid="a34607ac06884a90aebddb2886112067"/>
    </w:p>
    <w:p pt14:Unid="b7a31dc9b23d4727b469a746bd5be002">
      <w:pPr pt14:Unid="eefe7b55997e4955aa95398c70670370">
        <w:spacing w:after="0" w:line="255" w:lineRule="exact" pt14:Unid="a7291908dcd34a5897adb1e6ba67604b"/>
        <w:rPr pt14:Unid="14c6f55f9bd349089a9990d6dda34600">
          <w:color w:val="auto" pt14:Unid="c281332a15f540fe84c1bbe4c686bf5a"/>
          <w:sz w:val="20" pt14:Unid="1d206c0b2e3f4a7084a581201cf3432d"/>
          <w:szCs w:val="20" pt14:Unid="499a031c879c4901b51c99706792d363"/>
        </w:rPr>
      </w:pPr>
    </w:p>
    <w:p pt14:Unid="7dc4d09b85ea46eeae3df1e522558758">
      <w:pPr pt14:Unid="6dd9aa7f7e3f4de890413bdfb08652d5">
        <w:spacing w:after="0" pt14:Unid="c7d861f6263b473ca9162c837ce00516"/>
        <w:ind w:right="6" pt14:Unid="b5760bf94d2143cf8ab5f7185760b029"/>
        <w:jc w:val="center" pt14:Unid="22cb8af851dd41368934a449f62c6e9f"/>
        <w:rPr pt14:Unid="6ff485b957f94b0f987eb15fe02abf64">
          <w:color w:val="auto" pt14:Unid="c8544a1a25db4854802e522314916a05"/>
          <w:sz w:val="20" pt14:Unid="3bcd85dafe584812b28fed7c0c845d44"/>
          <w:szCs w:val="20" pt14:Unid="98b0695d9c254a3d8f97e16a685edc93"/>
        </w:rPr>
      </w:pPr>
      <w:r>
        <w:rPr pt14:Unid="ef14304d96774f788f84401687eb6264">
          <w:rFonts w:ascii="Arial" w:hAnsi="Arial" w:eastAsia="Arial" w:cs="Arial" pt14:Unid="81a16354f2cc4934894fc4add82de46e"/>
          <w:color w:val="auto" pt14:Unid="faa47fa5c01a44e188b7df9f77b78197"/>
          <w:sz w:val="17" pt14:Unid="44c536e0b56c4c8cba4756fe01e788f2"/>
          <w:szCs w:val="17" pt14:Unid="7f6dac7e633a47af9b7b39092c72acc1"/>
        </w:rPr>
        <w:t>1</w:t>
      </w:r>
    </w:p>
    <w:p pt14:Unid="37cc2c9568544db8a362042860ef2d4b">
      <w:pPr pt14:Unid="e09bb29d445e4c409a718b027080a602"/>
    </w:p>
    <w:p pt14:Unid="fe1bbf1a5cb74d43af0a54a431d415de">
      <w:pPr pt14:Unid="3ec1441c33254d94b2a5bb3034aae06e">
        <w:tabs pt14:Unid="9b23bcb07a7949d2aef2b48b327212f2">
          <w:tab w:val="left" w:leader="none" w:pos="7620" pt14:Unid="ab068b610d8e4c088c2806c91766d284"/>
        </w:tabs>
        <w:spacing w:after="0" pt14:Unid="69f5168ca6644a9cafffb344d0db887b"/>
        <w:ind w:left="260" pt14:Unid="5fd769b177184e45b24789ea39acaf32"/>
        <w:rPr pt14:Unid="8eecc1eb9fe6423fa6b63b46cd61cf0f">
          <w:color w:val="auto" pt14:Unid="1535ef25d6f04ee8847512ff0b306c0a"/>
          <w:sz w:val="20" pt14:Unid="414b09cc253244a2b503e92da18d524a"/>
          <w:szCs w:val="20" pt14:Unid="6cd16c23b14a45599499b862f108ae19"/>
        </w:rPr>
      </w:pPr>
      <w:r>
        <w:rPr pt14:Unid="39175f307b7e4d5d95772e4f5422b06c">
          <w:rFonts w:ascii="Arial" w:hAnsi="Arial" w:eastAsia="Arial" w:cs="Arial" pt14:Unid="b462f0dacb1c4bd5822cd223767e076a"/>
          <w:b w:val="1" pt14:Unid="bf4cea06a29748949505d2622a741de6"/>
          <w:bCs w:val="1" pt14:Unid="f10a8baa4abd4d68b462eefe5e274d98"/>
          <w:color w:val="auto" pt14:Unid="3328a55b05cb4635a15871e4d7cc9fdf"/>
          <w:sz w:val="18" pt14:Unid="5763f615b62d4b858cc0ce3b1a10f411"/>
          <w:szCs w:val="18" pt14:Unid="11ea91d2af58495da55cd3b426b53fb3"/>
        </w:rPr>
        <w:t>2</w:t>
      </w:r>
      <w:r>
        <w:rPr pt14:Unid="d7d2e80ff35c43aa9c50a5060ab6def5">
          <w:color w:val="auto" pt14:Unid="6fe03dba0ceb4f51acb1aa1b5b13d851"/>
          <w:sz w:val="20" pt14:Unid="2acf8915535d4b3ebc5f8e53c100b9cc"/>
          <w:szCs w:val="20" pt14:Unid="6961e3a61ebf4c93bda8929a3cd845c3"/>
        </w:rPr>
        <w:tab pt14:Unid="84aca5ec51e8475ab138cbbaf7464bcb"/>
      </w:r>
      <w:r>
        <w:rPr pt14:Unid="52c03fc4a33a4b2baafc93f118120638">
          <w:rFonts w:ascii="Arial" w:hAnsi="Arial" w:eastAsia="Arial" w:cs="Arial" pt14:Unid="e55d03c4c8574def8d8f478eb1742178"/>
          <w:color w:val="auto" pt14:Unid="bc54ab4c10984236bac62725116c03c1"/>
          <w:sz w:val="19" pt14:Unid="ca66ecac019d48ab996f4c7d2bbf2fd9"/>
          <w:szCs w:val="19" pt14:Unid="2e60a94132db44c1b4e9008f332c3619"/>
        </w:rPr>
        <w:t>Introducción</w:t>
      </w:r>
    </w:p>
    <w:p pt14:Unid="98bf20b056494645a5f2444c035b3469">
      <w:pPr pt14:Unid="eac57a9205ce4ae09cdfdd202bc2ec2f">
        <w:spacing w:after="0" w:line="20" w:lineRule="exact" pt14:Unid="b90766c918ee4e5c9edc195f63a24d32"/>
        <w:rPr pt14:Unid="22a34493fbb5461f852a25b606c0d720">
          <w:color w:val="auto" pt14:Unid="d98343dd8b5d4da69315647306269e53"/>
          <w:sz w:val="20" pt14:Unid="845c5f0a1c26450bb247b3ba5ec71396"/>
          <w:szCs w:val="20" pt14:Unid="e1086a29ac6c4640a33ad9432a7c6279"/>
        </w:rPr>
      </w:pPr>
    </w:p>
    <w:p pt14:Unid="cd1090c4e46f495daa0dd18332f85118">
      <w:pPr pt14:Unid="b6899966f7f14ec989148658a47812e6">
        <w:spacing w:after="0" w:line="200" w:lineRule="exact" pt14:Unid="8640ee40aeec4525a90cf4916da3c756"/>
        <w:rPr pt14:Unid="38d1f94f5de3489e8a084eb1cb2bc142">
          <w:color w:val="auto" pt14:Unid="0cd2229058ba4fbbb0bc974bca099ec4"/>
          <w:sz w:val="20" pt14:Unid="73a23ef4682f401b83c521cb43971e3b"/>
          <w:szCs w:val="20" pt14:Unid="7a274c152c134689b3e1f4fcb9fe28e5"/>
        </w:rPr>
      </w:pPr>
    </w:p>
    <w:p pt14:Unid="d5178b19d6b440e09eced04e4541c771">
      <w:pPr pt14:Unid="8e23870fdfc8400e9bad914b72be78a6">
        <w:spacing w:after="0" w:line="320" w:lineRule="exact" pt14:Unid="8a2c26ae71f844da883cfc314e021ad5"/>
        <w:rPr pt14:Unid="b94c3f3b627440559b0c5c146a877d5b">
          <w:color w:val="auto" pt14:Unid="e9b453604838479bb4b5d5f20b4da3c5"/>
          <w:sz w:val="20" pt14:Unid="9fc61e7bde02468c95a9f495640f7608"/>
          <w:szCs w:val="20" pt14:Unid="d8795728408d4842896686582e29d0e8"/>
        </w:rPr>
      </w:pPr>
    </w:p>
    <w:p pt14:Unid="ff93b5d5918149418482bd855605339b">
      <w:pPr pt14:Unid="790092aeb12f44ff86d40287fe53b693">
        <w:spacing w:after="0" w:line="291" w:lineRule="auto" pt14:Unid="4d9b41db55f34739a180f9901798381c"/>
        <w:ind w:left="800" w:right="266" pt14:Unid="8ae8ac4ac0f445ab8c728044641304ef"/>
        <w:jc w:val="both" pt14:Unid="0395116302444ab2829bd5f8b1475987"/>
        <w:rPr pt14:Unid="f08a155af9d54863aa18e85fb204ae8d">
          <w:color w:val="auto" pt14:Unid="495a655438c644e4bd9b097dab6d535a"/>
          <w:sz w:val="20" pt14:Unid="88e60f09468146ab82b6694af32364d3"/>
          <w:szCs w:val="20" pt14:Unid="4fd7c4f4fade47a499689b7d677b3a41"/>
        </w:rPr>
      </w:pPr>
      <w:r>
        <w:rPr pt14:Unid="40da7ed80fcc4f3b9d55a44f44646e6d">
          <w:rFonts w:ascii="Arial" w:hAnsi="Arial" w:eastAsia="Arial" w:cs="Arial" pt14:Unid="7699f3e524064bfeb90b6d784c89b7c1"/>
          <w:color w:val="auto" pt14:Unid="f5770fecbef64b6698eabf8f1213e8ee"/>
          <w:sz w:val="21" pt14:Unid="6e5508b71ab14583bbe8e955e077a0b6"/>
          <w:szCs w:val="21" pt14:Unid="8b40196819644678ac5f1a83c7745a70"/>
        </w:rPr>
        <w:t>Evaluar cómo se pueden llevar a cabo diferentes modificaciones durante el mante-nimiento de ambas aplicaciones una vez se ha finalizado su implementación.</w:t>
      </w:r>
    </w:p>
    <w:p pt14:Unid="449c480a33fb4a75a59c4ab86b5e3f1e">
      <w:pPr pt14:Unid="6acec240c22448a9ab2b69956bb42227">
        <w:spacing w:after="0" w:line="20" w:lineRule="exact" pt14:Unid="345e847e26e54ea19295d044ff3f8d16"/>
        <w:rPr pt14:Unid="415d1a035c3d4ab99709c461095a1593">
          <w:color w:val="auto" pt14:Unid="74f8a89e121d47bab4edd4e21c3e69bf"/>
          <w:sz w:val="20" pt14:Unid="41cf4cb7018c408db5e92a443dc32970"/>
          <w:szCs w:val="20" pt14:Unid="c8034a236f7f48c69ad9692ca7352cdd"/>
        </w:rPr>
      </w:pPr>
    </w:p>
    <w:p pt14:Unid="1baedf60c46a43989813bebc65a9125c">
      <w:pPr pt14:Unid="1e9b8c71c3084d3e94b65a10bce2b741">
        <w:spacing w:after="0" w:line="116" w:lineRule="exact" pt14:Unid="e0dd7882d4cf49f98e8d78b355066b5b"/>
        <w:rPr pt14:Unid="2fd2145f71d8455e8c9a80745fc12c14">
          <w:color w:val="auto" pt14:Unid="1158dcd0de2b4f21a4b3ddbad943182f"/>
          <w:sz w:val="20" pt14:Unid="38d87f4959784a0182547ce058ae55a3"/>
          <w:szCs w:val="20" pt14:Unid="e0c74db0c8a442eeaf5d3198c37e3652"/>
        </w:rPr>
      </w:pPr>
    </w:p>
    <w:p pt14:Unid="4346b1ff203f414b8b6080706529c0a5">
      <w:pPr pt14:Unid="0e2215751ced48849340207e0c3a95c0">
        <w:spacing w:after="0" w:line="262" w:lineRule="auto" pt14:Unid="5d74b0b7d8134c4fa90fe72b9c11c208"/>
        <w:ind w:left="800" w:right="266" pt14:Unid="ce84556e2d6c4e3d8049f403e48328d2"/>
        <w:jc w:val="both" pt14:Unid="5d356502628a4ef1a7a02f961ac2ca69"/>
        <w:rPr pt14:Unid="18ade613290b47dfb0268ad9498bd84c">
          <w:color w:val="auto" pt14:Unid="98cea960590441c881fd631bd5a732aa"/>
          <w:sz w:val="20" pt14:Unid="91228f5c78f94c6fa5052d6ccfe88de8"/>
          <w:szCs w:val="20" pt14:Unid="3970475d919941e68ced83903cc65fe8"/>
        </w:rPr>
      </w:pPr>
      <w:r>
        <w:rPr pt14:Unid="962befda68824bce917d0f6f4d42bf14">
          <w:rFonts w:ascii="Arial" w:hAnsi="Arial" w:eastAsia="Arial" w:cs="Arial" pt14:Unid="699ff0f1342f403394d5a7b4a3c1a03f"/>
          <w:color w:val="auto" pt14:Unid="963438a499cc4cf48590a68be8cd5c5d"/>
          <w:sz w:val="22" pt14:Unid="cb8ef6b3a0f74646b0ec1f8e1ae2dcc7"/>
          <w:szCs w:val="22" pt14:Unid="72f07266529d44058bdbfe0962a5b595"/>
        </w:rPr>
        <w:t>Examinar ambas arquitecturas respecto a los siguientes requisitos no funcionales: disponibilidad, tolerancia a fallos, utilización de recursos y capacidad para ser re-emplazado.</w:t>
      </w:r>
    </w:p>
    <w:p pt14:Unid="9e0aa762b518437ab82419ce1971f9ef">
      <w:pPr pt14:Unid="d9021a65ec1344599e5f9b02e5f30ca5">
        <w:spacing w:after="0" w:line="20" w:lineRule="exact" pt14:Unid="6d15ecc3b14440ce8a1f7f303155815d"/>
        <w:rPr pt14:Unid="651d424e10ce42eab565c16b10e07c0b">
          <w:color w:val="auto" pt14:Unid="d80ad0b93f004082bf983aeeeb95832b"/>
          <w:sz w:val="20" pt14:Unid="42c4bd6bdd1146fb8685b12c36d48444"/>
          <w:szCs w:val="20" pt14:Unid="e930dc7f932d40da82b5fc77f14174ff"/>
        </w:rPr>
      </w:pPr>
    </w:p>
    <w:p pt14:Unid="642e84f2b1cd470f9d56c2effb254788">
      <w:pPr pt14:Unid="4d69279e2dea4e25a4488b3225cbc03d">
        <w:spacing w:after="0" w:line="200" w:lineRule="exact" pt14:Unid="13414f8eddf646bc9ae1512e1c50419f"/>
        <w:rPr pt14:Unid="2d965c45facf4b8d98e550f33ed32741">
          <w:color w:val="auto" pt14:Unid="220ae0c349f54f3b81427c66ee4e6c2c"/>
          <w:sz w:val="20" pt14:Unid="fa3761d5276641e2a4db57384f11dd1a"/>
          <w:szCs w:val="20" pt14:Unid="e70eeac54288455eb055cc786b8e42b9"/>
        </w:rPr>
      </w:pPr>
    </w:p>
    <w:p pt14:Unid="c28ff3d6aeb64526a814e6a656a5aa26">
      <w:pPr pt14:Unid="14d42cb08bcc45ab98008c4e4b33fc9d">
        <w:spacing w:after="0" w:line="222" w:lineRule="exact" pt14:Unid="1dbb38a278a24d99a372a7dac9922d2f"/>
        <w:rPr pt14:Unid="64302fd222be4bf19c12e8acf381db5d">
          <w:color w:val="auto" pt14:Unid="ff3f7e1abd1948fa80af565350884a11"/>
          <w:sz w:val="20" pt14:Unid="36af9de97e7246a4adaf8bbc8a7ab28a"/>
          <w:szCs w:val="20" pt14:Unid="bc95bc8b359041ca9137daaf382ded50"/>
        </w:rPr>
      </w:pPr>
    </w:p>
    <w:p pt14:Unid="9634e85755fa4f8cbc2859922f13f5ae">
      <w:pPr pt14:Unid="11376e28527f481fac264cc59d5bf024">
        <w:spacing w:after="0" pt14:Unid="8f88cea4351440cc92b7bfd437d9e5ac"/>
        <w:ind w:left="260" pt14:Unid="ebb31716348e406c835fb1d520ef8453"/>
        <w:rPr pt14:Unid="23eb2b127a7443afa4ff20f5083148a6">
          <w:color w:val="auto" pt14:Unid="cca580a9a471411a8b539ba1fdf7a78d"/>
          <w:sz w:val="20" pt14:Unid="071e40b8f99445b89894879652b44e62"/>
          <w:szCs w:val="20" pt14:Unid="af267da4717c429fb3f269c17f597df3"/>
        </w:rPr>
      </w:pPr>
      <w:r>
        <w:rPr pt14:Unid="b2a407a253c24c6da65a226ac4abe49f">
          <w:rFonts w:ascii="Arial" w:hAnsi="Arial" w:eastAsia="Arial" w:cs="Arial" pt14:Unid="d71c771d50cc434990e7427d60aa3ef8"/>
          <w:color w:val="auto" pt14:Unid="9e180b0bf8ce45e389551d767aa64533"/>
          <w:sz w:val="29" pt14:Unid="7d156b2e13de49d98d0cbf212105aac8"/>
          <w:szCs w:val="29" pt14:Unid="bf58b955d605496a950380c7f9506e18"/>
        </w:rPr>
        <w:t>1.3 Estructura de la memoria</w:t>
      </w:r>
    </w:p>
    <w:p pt14:Unid="4af023d2b00945ae9e4576f598f83e05">
      <w:pPr pt14:Unid="40453b2bfaab4b69bec4f0ce09ae38b0">
        <w:spacing w:after="0" w:line="20" w:lineRule="exact" pt14:Unid="6a404691631942a5a809210bbee48ded"/>
        <w:rPr pt14:Unid="437012fab86c4fd1bd5fef39567c81f3">
          <w:color w:val="auto" pt14:Unid="2c484796c1d54d9a80694a831f159c76"/>
          <w:sz w:val="20" pt14:Unid="8bc56308accf47e7b9cd9cd4ba44f235"/>
          <w:szCs w:val="20" pt14:Unid="3f57528f525844d3a03d5410e0fd79fc"/>
        </w:rPr>
      </w:pPr>
    </w:p>
    <w:p pt14:Unid="72a6fcc13f1041c180f089d03d3b4c0b">
      <w:pPr pt14:Unid="fb842d53132a40b4b263e260cb5454b6">
        <w:spacing w:after="0" w:line="305" w:lineRule="exact" pt14:Unid="3c9216eee95343dd87a240b0ef9b46e1"/>
        <w:rPr pt14:Unid="bf059c914c0c4e96b76f499c8eb08b15">
          <w:color w:val="auto" pt14:Unid="7f6d893ab26547e08ae5096b6b80e859"/>
          <w:sz w:val="20" pt14:Unid="40935393201d42e2a841623caf2dc231"/>
          <w:szCs w:val="20" pt14:Unid="3fdc220d3bcc41e8b9beabd5e210242f"/>
        </w:rPr>
      </w:pPr>
    </w:p>
    <w:p pt14:Unid="eedef08c14e84de9b97dab82ab22b9d5">
      <w:pPr pt14:Unid="5b6c6c40a3774381ab700631f4dc86b4">
        <w:spacing w:after="0" pt14:Unid="a5ccd4aa0b084532836ca4efe3ed7e6d"/>
        <w:ind w:left="600" pt14:Unid="1d128667e13d4e9aa1a19bd4a0319582"/>
        <w:rPr pt14:Unid="4386f6708f9e4de295cbfeb2e582c293">
          <w:color w:val="auto" pt14:Unid="6304e373e3ab41e3b3ac64614ac86ff5"/>
          <w:sz w:val="20" pt14:Unid="3811a4097a964e938ded2ab36df7ce67"/>
          <w:szCs w:val="20" pt14:Unid="b82f96cccb1c4ea8aae2b36c3dc553e0"/>
        </w:rPr>
      </w:pPr>
      <w:r>
        <w:rPr pt14:Unid="afe4f2a5d9eb48ec9f89ba9c01e8b80d">
          <w:rFonts w:ascii="Arial" w:hAnsi="Arial" w:eastAsia="Arial" w:cs="Arial" pt14:Unid="aece33cbc93b4c8b86cd33c9c0614c02"/>
          <w:color w:val="auto" pt14:Unid="89f6f7c330d14f48a669d7e9242e7f39"/>
          <w:sz w:val="22" pt14:Unid="1e79096e43974c73ad930d1ac3f59009"/>
          <w:szCs w:val="22" pt14:Unid="eee5a24da4724fe2852c5f04cf10afd9"/>
        </w:rPr>
        <w:t>A continuación, se presenta la estructura de la memoria:</w:t>
      </w:r>
    </w:p>
    <w:p pt14:Unid="d0c9fcc6d149406686758cadc024ffd6">
      <w:pPr pt14:Unid="0174da41713640b0a8870c3c92b380a6">
        <w:spacing w:after="0" w:line="112" w:lineRule="exact" pt14:Unid="1a4752ae19a240d78792e9f2d858d15a"/>
        <w:rPr pt14:Unid="febdf8dab4cc4d989189d054262db423">
          <w:color w:val="auto" pt14:Unid="661f83446e2e48d9ac0b8c0338d8655d"/>
          <w:sz w:val="20" pt14:Unid="e4915f49d52b42b8ae893a98c37f7f4e"/>
          <w:szCs w:val="20" pt14:Unid="cc9eb6c9221c4c00ab46c7076607e3df"/>
        </w:rPr>
      </w:pPr>
    </w:p>
    <w:p pt14:Unid="d2bad462075e4c55b868c51d010702aa">
      <w:pPr pt14:Unid="95690812e9e34a758412b9dafce4e246">
        <w:spacing w:after="0" w:line="267" w:lineRule="auto" pt14:Unid="4a8dc4cacf3f4ee7bdf797c459ec821f"/>
        <w:ind w:left="260" w:right="266" w:firstLine="339" pt14:Unid="b4c68059828742d4ba424d61bfc82134"/>
        <w:jc w:val="both" pt14:Unid="90bf151b93154f63b4b8f11dc904b687"/>
        <w:rPr pt14:Unid="d6328efa4e8c49ffbc65797d74211341">
          <w:color w:val="auto" pt14:Unid="af4d6a442c474d5e8041b2b467cad461"/>
          <w:sz w:val="20" pt14:Unid="e79ad2a514cc4d90b48f0a82169c434d"/>
          <w:szCs w:val="20" pt14:Unid="d1326ae829b14ac28a149f43ed863245"/>
        </w:rPr>
      </w:pPr>
      <w:r>
        <w:rPr pt14:Unid="652d5f287ad549958bb798360d042653">
          <w:rFonts w:ascii="Arial" w:hAnsi="Arial" w:eastAsia="Arial" w:cs="Arial" pt14:Unid="148e93b2e7464e6f99c9d3553b12c538"/>
          <w:color w:val="auto" pt14:Unid="96deb12e637a4656b47710ebb6dac7b5"/>
          <w:sz w:val="22" pt14:Unid="1903df5bedbf4916be633db99b2f93c4"/>
          <w:szCs w:val="22" pt14:Unid="8d5dd0bd792f4038ad998e0ec6120056"/>
        </w:rPr>
        <w:t>El capítulo 1 introduce la memoria a través de la motivación del trabajo y los objetivos a cumplir.</w:t>
      </w:r>
    </w:p>
    <w:p pt14:Unid="0fb4ab389000400787afb8c48feed44d">
      <w:pPr pt14:Unid="5894e368630940baae54fc448d2526c9">
        <w:spacing w:after="0" w:line="73" w:lineRule="exact" pt14:Unid="eeebaa834494411c9d931bda9be90477"/>
        <w:rPr pt14:Unid="8e90e7e1bd53474abc301f02a833b1e1">
          <w:color w:val="auto" pt14:Unid="77abe065bd1749bb83e43d1bdb62769d"/>
          <w:sz w:val="20" pt14:Unid="c3cd070e6ea14278ba0dd3e5ed8ca9b0"/>
          <w:szCs w:val="20" pt14:Unid="e96032681db94d2f9c5573b29bf9c00f"/>
        </w:rPr>
      </w:pPr>
    </w:p>
    <w:p pt14:Unid="eabf98484a4b43fdae9530118b0241cb">
      <w:pPr pt14:Unid="a84e8e4633834c94abd2cc25dd2eba0c">
        <w:spacing w:after="0" w:line="291" w:lineRule="auto" pt14:Unid="c3c7619a128c48378d48dbaab2b66d20"/>
        <w:ind w:left="260" w:right="266" w:firstLine="339" pt14:Unid="d3d7b11b20ed46c2b5a4f94498c9e987"/>
        <w:jc w:val="both" pt14:Unid="a00910d9cbce45c6a31c860a79fcef49"/>
        <w:rPr pt14:Unid="31fafd23af1a43f780df105b1e03d76e">
          <w:color w:val="auto" pt14:Unid="28cf6fa78a404ee184e89ef081ddaf29"/>
          <w:sz w:val="20" pt14:Unid="cf6ed1f271c544bf87d969a5fedc598c"/>
          <w:szCs w:val="20" pt14:Unid="6cfad93e753c4db5add8d5f0e6a303e2"/>
        </w:rPr>
      </w:pPr>
      <w:r>
        <w:rPr pt14:Unid="d1465e112540419dbbb8d87f6f226440">
          <w:rFonts w:ascii="Arial" w:hAnsi="Arial" w:eastAsia="Arial" w:cs="Arial" pt14:Unid="0325ae35d167486fbec903a4e8256b5b"/>
          <w:color w:val="auto" pt14:Unid="4d6a3eb1ecb0493a9194a2ed796cabbc"/>
          <w:sz w:val="21" pt14:Unid="b5e94128c25e4bf4894b72441fdd4386"/>
          <w:szCs w:val="21" pt14:Unid="23c227ad46ef43de84b167f1075ee1ad"/>
        </w:rPr>
        <w:t>En el capítulo 2 se presenta una definición para el término microservicio y se describe su influencia en el proceso de desarrollo a lo largo del ciclo de vida del software.</w:t>
      </w:r>
    </w:p>
    <w:p pt14:Unid="eebc7c9d479b458fb2eddf1618e73237">
      <w:pPr pt14:Unid="6a1a379d97654742b1ee8a1ef6bd8c12">
        <w:spacing w:after="0" w:line="50" w:lineRule="exact" pt14:Unid="ebba4b97c4854eed8a285d90ae2f91ab"/>
        <w:rPr pt14:Unid="2696bbfa12ad4d5e98227b6f1b0e0386">
          <w:color w:val="auto" pt14:Unid="a319fb89388a40519fe854a2a2b17d87"/>
          <w:sz w:val="20" pt14:Unid="b708e04e517b4db1a206f07a835ff976"/>
          <w:szCs w:val="20" pt14:Unid="d3c52a23125b486ab0252e82caabb5c2"/>
        </w:rPr>
      </w:pPr>
    </w:p>
    <w:p pt14:Unid="15c489140d934512adb9d76fa985bca0">
      <w:pPr pt14:Unid="935214a34bd340dfa19febef87741418">
        <w:spacing w:after="0" w:line="291" w:lineRule="auto" pt14:Unid="3be86de7df324708bc85f311edfa5105"/>
        <w:ind w:left="260" w:right="266" w:firstLine="339" pt14:Unid="52d97ebfb6884095945366bbfa6c939b"/>
        <w:jc w:val="both" pt14:Unid="0e5f4fcbc84d4b76b53582c444cdde04"/>
        <w:rPr pt14:Unid="eb70a115045d49a1a257e069d32e3a69">
          <w:color w:val="auto" pt14:Unid="49d6065ca16d4764b2288a08966c452f"/>
          <w:sz w:val="20" pt14:Unid="aa3f6e03ebf848f494bb39b973f0bade"/>
          <w:szCs w:val="20" pt14:Unid="60919dc395f7456aa8fb7d01847a0bf3"/>
        </w:rPr>
      </w:pPr>
      <w:r>
        <w:rPr pt14:Unid="12231887a3614c04959eef4e25890d21">
          <w:rFonts w:ascii="Arial" w:hAnsi="Arial" w:eastAsia="Arial" w:cs="Arial" pt14:Unid="ac6b99495e334e7dab0ee20ed9cfce5d"/>
          <w:color w:val="auto" pt14:Unid="e691709aa52a4efc90e7e558a9caed19"/>
          <w:sz w:val="21" pt14:Unid="1dd9ab6ab4fe4caf9f940fa9fd9824f1"/>
          <w:szCs w:val="21" pt14:Unid="b3327b2f3a214d079122b91345f8a206"/>
        </w:rPr>
        <w:t>El capítulo 3 presentará brevemente el estado del arte asociado a la tecnología de los microservicios, explicando brevemente algunas de las herramientas más empleadas.</w:t>
      </w:r>
    </w:p>
    <w:p pt14:Unid="cd2be06b69374706b6b94f50c5ac9386">
      <w:pPr pt14:Unid="4078df28b1f340ffbde6666911f9e061">
        <w:spacing w:after="0" w:line="50" w:lineRule="exact" pt14:Unid="bf73b5cfee114503a5b88316f1e6e37c"/>
        <w:rPr pt14:Unid="9b156c2c64a147ffbd33af33a19d1d34">
          <w:color w:val="auto" pt14:Unid="5839df92d34248e6a00f97f218882b92"/>
          <w:sz w:val="20" pt14:Unid="d50765e565d342fa8615c66808a63cb0"/>
          <w:szCs w:val="20" pt14:Unid="1d16b3e3394f4f02916b7974075b861b"/>
        </w:rPr>
      </w:pPr>
    </w:p>
    <w:p pt14:Unid="f942d690a8264abdab7a7bdc15002437">
      <w:pPr pt14:Unid="7aa1edfef5774e60889dde0c19c44c40">
        <w:spacing w:after="0" w:line="267" w:lineRule="auto" pt14:Unid="aba8ee33ee3d4e21923ba1447e04dc43"/>
        <w:ind w:left="260" w:right="266" w:firstLine="339" pt14:Unid="262fe24780c5402fb0ab962b786f6a73"/>
        <w:jc w:val="both" pt14:Unid="0193991c457d411c9374a1ca5b4991fe"/>
        <w:rPr pt14:Unid="bc1106c5024b4ec8ba0efe0ac6b26974">
          <w:color w:val="auto" pt14:Unid="74d0312a67984ea6b1096e0b525c40c1"/>
          <w:sz w:val="20" pt14:Unid="b82c9a8f986a4ab4b900718c236db925"/>
          <w:szCs w:val="20" pt14:Unid="0fb540484dfd4b648c54f3788a5f930f"/>
        </w:rPr>
      </w:pPr>
      <w:r>
        <w:rPr pt14:Unid="f78b6d8c7ac2468ea7b33f1123d98e51">
          <w:rFonts w:ascii="Arial" w:hAnsi="Arial" w:eastAsia="Arial" w:cs="Arial" pt14:Unid="501753db27914803a4583cdea2389734"/>
          <w:color w:val="auto" pt14:Unid="bf62f58da3634e859b6d2e23d368d6eb"/>
          <w:sz w:val="22" pt14:Unid="0e4e7bdbed284269ab81e8b7a19af80c"/>
          <w:szCs w:val="22" pt14:Unid="ff89411ee6894c3d9853322f58fc6388"/>
        </w:rPr>
        <w:t>En el capítulo 4 se analiza la aplicación a desarrollar mediante su especificación em-pleando casos de uso y un modelo de dominio.</w:t>
      </w:r>
    </w:p>
    <w:p pt14:Unid="77583be3a6324ff6ac7a7e9481009329">
      <w:pPr pt14:Unid="1ca6399244d14cd1854d7a68c6f08d37">
        <w:spacing w:after="0" w:line="73" w:lineRule="exact" pt14:Unid="75c6ec87f39d4103a4d2ba0c47b4f79f"/>
        <w:rPr pt14:Unid="55294970782f4811ad357b373d85c5d9">
          <w:color w:val="auto" pt14:Unid="5bcddca04c0d42838425086bc5941e27"/>
          <w:sz w:val="20" pt14:Unid="64146ad7f1f74f17b824dff013dc72a2"/>
          <w:szCs w:val="20" pt14:Unid="4a9dbca3f6954a8c9af94c273121b08c"/>
        </w:rPr>
      </w:pPr>
    </w:p>
    <w:p pt14:Unid="1159c42fd47646a6ba66fec50319ea96">
      <w:pPr pt14:Unid="74454781393e4691b791b35c6de7bfa6">
        <w:spacing w:after="0" w:line="267" w:lineRule="auto" pt14:Unid="b766e4b186884a5ca0250af49437f590"/>
        <w:ind w:left="260" w:right="266" w:firstLine="339" pt14:Unid="0bfe04f11c7e4ce2b42abb30cc7b71ef"/>
        <w:jc w:val="both" pt14:Unid="52ded7853c20409ea7ca9eb18dc7001e"/>
        <w:rPr pt14:Unid="0582ff5d7617426491f24e27ba48ab31">
          <w:color w:val="auto" pt14:Unid="8249f547bb9e416e87534f8a8d26c56e"/>
          <w:sz w:val="20" pt14:Unid="aea5162e7cd44f39b2e55e6c09ae1fdc"/>
          <w:szCs w:val="20" pt14:Unid="dd53b8aea26f4e969b90e930e77db4ab"/>
        </w:rPr>
      </w:pPr>
      <w:r>
        <w:rPr pt14:Unid="e0b4b58798b84a8cb196f8a70612b392">
          <w:rFonts w:ascii="Arial" w:hAnsi="Arial" w:eastAsia="Arial" w:cs="Arial" pt14:Unid="2a03bf8590bd42fd9995cb625fd8b79b"/>
          <w:color w:val="auto" pt14:Unid="9792b48a1c4a41229ea2673d219c8c33"/>
          <w:sz w:val="22" pt14:Unid="c5571801022e472ea75af81e4a8ec651"/>
          <w:szCs w:val="22" pt14:Unid="fc71cbc2d2eb4edc9c799e4513fb0c2d"/>
        </w:rPr>
        <w:t>El capítulo 5 contiene el proceso de desarrollo y la organización del trabajo que se seguirá durante la implementación de las dos soluciones propuestas.</w:t>
      </w:r>
    </w:p>
    <w:p pt14:Unid="73f2a248f3114b2f928332acdf422afd">
      <w:pPr pt14:Unid="8a23fe268e2a4ec79a0c24cc44285b6b">
        <w:spacing w:after="0" w:line="73" w:lineRule="exact" pt14:Unid="2ef87ef3f9404083b0edfe39e28f5ebd"/>
        <w:rPr pt14:Unid="580379fe1bb749a2a4ab38da3b9e4f89">
          <w:color w:val="auto" pt14:Unid="50f511b18c1e470287de28e334bc83ae"/>
          <w:sz w:val="20" pt14:Unid="6fb6905201d9460ea011fd498f0648bf"/>
          <w:szCs w:val="20" pt14:Unid="61ebdf41a6cc44fa9bb3c5b7807c6da4"/>
        </w:rPr>
      </w:pPr>
    </w:p>
    <w:p pt14:Unid="c005496060324e4880c2438fa48bf167">
      <w:pPr pt14:Unid="c551879b11eb424cb6e12b32265e689b">
        <w:spacing w:after="0" w:line="262" w:lineRule="auto" pt14:Unid="94d50447753e4e888262f2c180746ef2"/>
        <w:ind w:left="260" w:right="266" w:firstLine="339" pt14:Unid="8df26834aa984273aab45ec3cf1f6ac6"/>
        <w:jc w:val="both" pt14:Unid="d12547e84c59485fa9a32a91e2f58d5f"/>
        <w:rPr pt14:Unid="8b412a8cd71f4d72b50c50d93c1482ba">
          <w:color w:val="auto" pt14:Unid="e8c4b11c7b2342a0b58ec35a563eec8f"/>
          <w:sz w:val="20" pt14:Unid="53b91b2629794566a95f198199991759"/>
          <w:szCs w:val="20" pt14:Unid="921b90827164402283332db5730a32cf"/>
        </w:rPr>
      </w:pPr>
      <w:r>
        <w:rPr pt14:Unid="00f195baaca34c72b25e3c9c85de5b19">
          <w:rFonts w:ascii="Arial" w:hAnsi="Arial" w:eastAsia="Arial" w:cs="Arial" pt14:Unid="4cf2cdb9e6c244c2ba0fd910d5ac7612"/>
          <w:color w:val="auto" pt14:Unid="d266f726fba94ee9869683a0c65ef893"/>
          <w:sz w:val="22" pt14:Unid="2a618feca02c44c7a09c5f29e76f1601"/>
          <w:szCs w:val="22" pt14:Unid="00d061e46a1e4c42a057702f7131f749"/>
        </w:rPr>
        <w:t>El capítulo 6 explica el diseño e implementación del sistema siguiendo una arquitec-tura monolítica.</w:t>
      </w:r>
      <w:ins w:author="Open-Xml-PowerTools" w:id="29" w:date="2018-08-17T03:01:57.7201102+02:00">
        <w:r>
          <w:rPr pt14:Unid="00f195baaca34c72b25e3c9c85de5b19">
            <w:rFonts w:ascii="Arial" w:hAnsi="Arial" w:eastAsia="Arial" w:cs="Arial" pt14:Unid="4cf2cdb9e6c244c2ba0fd910d5ac7612"/>
            <w:color w:val="auto" pt14:Unid="d266f726fba94ee9869683a0c65ef893"/>
            <w:sz w:val="22" pt14:Unid="2a618feca02c44c7a09c5f29e76f1601"/>
            <w:szCs w:val="22" pt14:Unid="00d061e46a1e4c42a057702f7131f749"/>
          </w:rPr>
          <w:t xml:space="preserve"> En este capítulo se repasan las principales herramientas empleadas y los aspectos más relevantes de la construcción del sistema.</w:t>
        </w:r>
      </w:ins>
    </w:p>
    <w:p pt14:Unid="707099c32676436e8b3c9bb2649b41d3">
      <w:pPr pt14:Unid="ad9a4ad262734bfeba27881189e4f6a4">
        <w:spacing w:after="0" w:line="78" w:lineRule="exact" pt14:Unid="83d9cb44d66341c1a9dc010c3f35b805"/>
        <w:rPr pt14:Unid="c6e7dda4a10e47b7913dceb66ed454db">
          <w:color w:val="auto" pt14:Unid="49973a21e9084fe9adb4ba483e1ae00b"/>
          <w:sz w:val="20" pt14:Unid="8d8e6787aa654e3c8572ab86b25ee014"/>
          <w:szCs w:val="20" pt14:Unid="4b992ca762b14b8f9167de1dbcd63f94"/>
        </w:rPr>
      </w:pPr>
    </w:p>
    <w:p pt14:Unid="7f4cd28f06bc47cb93a0fa3163756691">
      <w:pPr pt14:Unid="dc9546ccfb6f4efeb45caaefe1242ac5">
        <w:spacing w:after="0" w:line="262" w:lineRule="auto" pt14:Unid="98d1bce7f26d413d9efa323b7c63e236"/>
        <w:ind w:left="260" w:right="266" w:firstLine="339" pt14:Unid="acafecfed4204143950187c0186c776d"/>
        <w:jc w:val="both" pt14:Unid="711da34c136847d7987318f278a7132a"/>
        <w:rPr pt14:Unid="a9422fca72e747b19c0866c4d0deb899">
          <w:color w:val="auto" pt14:Unid="75707d9767244be1ad4d84e341efad85"/>
          <w:sz w:val="20" pt14:Unid="d59aa9181a4f4be5a9b9fccee331354a"/>
          <w:szCs w:val="20" pt14:Unid="e73a8dc314cb4bada98937513b6ee830"/>
        </w:rPr>
      </w:pPr>
      <w:r>
        <w:rPr pt14:Unid="1ca6ef2019a24e31b0bf0ea178438686">
          <w:rFonts w:ascii="Arial" w:hAnsi="Arial" w:eastAsia="Arial" w:cs="Arial" pt14:Unid="a54ce477798848b1ae89af0d27bd8238"/>
          <w:color w:val="auto" pt14:Unid="9cf9048925c847388455f712105cc96b"/>
          <w:sz w:val="22" pt14:Unid="16edc573ce7e4b20b3d010c641031ac1"/>
          <w:szCs w:val="22" pt14:Unid="e68b35f2c12b4931b8cbc7089222eef0"/>
        </w:rPr>
        <w:t>El capítulo 7 se centra en los mismos aspectos que el capítulo anterior pero para una arquitectura basada en microservicios.</w:t>
      </w:r>
      <w:ins w:author="Open-Xml-PowerTools" w:id="30" w:date="2018-08-17T03:01:57.7201102+02:00">
        <w:r>
          <w:rPr pt14:Unid="1ca6ef2019a24e31b0bf0ea178438686">
            <w:rFonts w:ascii="Arial" w:hAnsi="Arial" w:eastAsia="Arial" w:cs="Arial" pt14:Unid="a54ce477798848b1ae89af0d27bd8238"/>
            <w:color w:val="auto" pt14:Unid="9cf9048925c847388455f712105cc96b"/>
            <w:sz w:val="22" pt14:Unid="16edc573ce7e4b20b3d010c641031ac1"/>
            <w:szCs w:val="22" pt14:Unid="e68b35f2c12b4931b8cbc7089222eef0"/>
          </w:rPr>
          <w:t xml:space="preserve"> El foco en este capítulo está puesto en el diseño del sistema y las diferencias entre ambas soluciones.</w:t>
        </w:r>
      </w:ins>
    </w:p>
    <w:p pt14:Unid="93423901c3aa41f89d7c527675605a6f">
      <w:pPr pt14:Unid="fedfaf910d0b4c49bf04ac5a46be6d28">
        <w:spacing w:after="0" w:line="78" w:lineRule="exact" pt14:Unid="814c040a608c4882815f76ee912abf94"/>
        <w:rPr pt14:Unid="d982a5d9d48442178445e196dbf5b5ed">
          <w:color w:val="auto" pt14:Unid="e2343957dc9d406a88650e7ac14948ea"/>
          <w:sz w:val="20" pt14:Unid="c2b8869c7b264070a18b0bc625c95e59"/>
          <w:szCs w:val="20" pt14:Unid="685387c4b10a4f9ba50c505e49267e5c"/>
        </w:rPr>
      </w:pPr>
    </w:p>
    <w:p pt14:Unid="69c7706134ab42869cb1c9ea88235c95">
      <w:pPr pt14:Unid="8337a583a1334e16bdebc385b94addef">
        <w:spacing w:after="0" w:line="262" w:lineRule="auto" pt14:Unid="dfb1c07d67d8408f87383f5f762417aa"/>
        <w:ind w:left="260" w:right="266" w:firstLine="339" pt14:Unid="b74d0098b81a44bfacb91a95bc46082a"/>
        <w:jc w:val="both" pt14:Unid="b152708b044547d6b36773b4cdaa41dd"/>
        <w:rPr pt14:Unid="bc4abf4a6af140eab8ed2e91d85b3005">
          <w:color w:val="auto" pt14:Unid="0302157012df4012adc017d56211e439"/>
          <w:sz w:val="20" pt14:Unid="3c42cdff9c99436494396852031eb718"/>
          <w:szCs w:val="20" pt14:Unid="f204131012244805b791657458fdf083"/>
        </w:rPr>
      </w:pPr>
      <w:r>
        <w:rPr pt14:Unid="3997063d9e1d46c09dbe509b56a5032b">
          <w:rFonts w:ascii="Arial" w:hAnsi="Arial" w:eastAsia="Arial" w:cs="Arial" pt14:Unid="4823e8230ad740aab1600df1388e53c0"/>
          <w:color w:val="auto" pt14:Unid="c786be3db63541be8abf6c79a62fb407"/>
          <w:sz w:val="22" pt14:Unid="30a071f83d924b73b05a3f476fac0b0f"/>
          <w:szCs w:val="22" pt14:Unid="a88bd9374b0b4e23a9d643825746b347"/>
        </w:rPr>
        <w:t>En el capítulo 8 se realiza una comparación de ambas soluciones respecto a diferentes requisitos no funcionales y se evalúa como afrontaría cada solución diferentes situaciones de mantenimiento.</w:t>
      </w:r>
    </w:p>
    <w:p pt14:Unid="8e6f6c032dd040a485102e308d1b787a">
      <w:pPr pt14:Unid="338911153e0f4857ac9f94c68a5202d2">
        <w:spacing w:after="0" w:line="78" w:lineRule="exact" pt14:Unid="245a936d8a55473ebddba0f89027b0ba"/>
        <w:rPr pt14:Unid="672a0c79a52d4f59ac93fd92228e7934">
          <w:color w:val="auto" pt14:Unid="04e6d7dac7e24003816b20e812518eae"/>
          <w:sz w:val="20" pt14:Unid="5b4d383ed8f2409d8ae8123be76cb421"/>
          <w:szCs w:val="20" pt14:Unid="6b22c15ce37a4eba9a6daadfdba593b2"/>
        </w:rPr>
      </w:pPr>
    </w:p>
    <w:p pt14:Unid="11c4b60bcbbb4dd1af308623cf79f54d">
      <w:pPr pt14:Unid="babe695498b5475d910b595b583c0a22">
        <w:spacing w:after="0" w:line="267" w:lineRule="auto" pt14:Unid="4b5b5cff0b164f2491d00e9048370143"/>
        <w:ind w:left="260" w:right="266" w:firstLine="339" pt14:Unid="b1a26b9896074d6f98893c28c352c925"/>
        <w:jc w:val="both" pt14:Unid="72ea0c92656c4cc2b7174beb96c4a921"/>
        <w:rPr pt14:Unid="b8e739592bb346acbadbc6e46eb95463">
          <w:color w:val="auto" pt14:Unid="061b275155a9407a832eb5a6178d9eed"/>
          <w:sz w:val="20" pt14:Unid="7754fc9649c84817a9796a3f90357797"/>
          <w:szCs w:val="20" pt14:Unid="8a8127c13b144361b30717c3b16c9390"/>
        </w:rPr>
      </w:pPr>
      <w:r>
        <w:rPr pt14:Unid="e2487ed362e04e78b163c96efe8a9a4d">
          <w:rFonts w:ascii="Arial" w:hAnsi="Arial" w:eastAsia="Arial" w:cs="Arial" pt14:Unid="a0111879fec84e7a8b15a67a1906e0ca"/>
          <w:color w:val="auto" pt14:Unid="b78a3a061dc34c06a0e0d07ff28ce77e"/>
          <w:sz w:val="22" pt14:Unid="fc9f4df06177476e8313363b346a0a4d"/>
          <w:szCs w:val="22" pt14:Unid="3d7ebe694521429a9ddc0b9097646ecc"/>
        </w:rPr>
        <w:t>El último capítulo presenta las conclusiones del trabajo respecto a los objetivos plan-teados inicialmente.</w:t>
      </w:r>
    </w:p>
    <w:p pt14:Unid="f9b15fbfbabc4c359df15cf9ce16fc22">
      <w:pPr pt14:Unid="f3ea8c163a1243db8292fe4075161f5d">
        <w:spacing w:after="0" w:line="73" w:lineRule="exact" pt14:Unid="7ed9395fd7094e90a89155f1f69244fe"/>
        <w:rPr pt14:Unid="551002c6358144249dfe61a0a58dfdc9">
          <w:color w:val="auto" pt14:Unid="c98041ad8b554b13af347a15e42ae3e3"/>
          <w:sz w:val="20" pt14:Unid="ab6e4a42e5c94b60bce86dd6a19232dd"/>
          <w:szCs w:val="20" pt14:Unid="531e6411327a4827847d26a058ef1660"/>
        </w:rPr>
      </w:pPr>
    </w:p>
    <w:p pt14:Unid="efcae8a7c59f4395b84650771799745a">
      <w:pPr pt14:Unid="0543b4a4a1ae4a21acd0f9e995752725">
        <w:spacing w:after="0" w:line="262" w:lineRule="auto" pt14:Unid="dac94de8ce2a4d15b7e7431261e6c955"/>
        <w:ind w:left="260" w:right="266" w:firstLine="339" pt14:Unid="d4a982033bf24b48823d65909252eb34"/>
        <w:jc w:val="both" pt14:Unid="0788155d9fa840cdbc7c9f34dcc4a5ab"/>
        <w:rPr pt14:Unid="9c0e1f40ca074932a2b857a12b2d9173">
          <w:color w:val="auto" pt14:Unid="71cf5493edce4642a32028fcd13e2738"/>
          <w:sz w:val="20" pt14:Unid="96773cb162aa4f24ae4543335e42574a"/>
          <w:szCs w:val="20" pt14:Unid="df23e9563c394e2eb2b37e6f63efe347"/>
        </w:rPr>
      </w:pPr>
      <w:r>
        <w:rPr pt14:Unid="93e2ebb49fa945d49668cba64b37fdf8">
          <w:rFonts w:ascii="Arial" w:hAnsi="Arial" w:eastAsia="Arial" w:cs="Arial" pt14:Unid="e375647632cc4e5498f9d18aaa122ee6"/>
          <w:color w:val="auto" pt14:Unid="7282810ebb1d429c9625ef2336c01a1b"/>
          <w:sz w:val="22" pt14:Unid="7e5a354f157246289a700ffa42c7ef21"/>
          <w:szCs w:val="22" pt14:Unid="4bbd6b5b9917480b899d53cc00088714"/>
        </w:rPr>
        <w:t xml:space="preserve">Adicionalmente, al final de la memoria se adjuntan un conjunto de apéndices. En ellos se </w:t>
      </w:r>
      <w:del w:author="Open-Xml-PowerTools" w:id="31" w:date="2018-08-17T03:01:57.7201102+02:00">
        <w:r>
          <w:rPr pt14:Unid="6dcf10cc036f411487c17e56010de74d">
            <w:rFonts w:ascii="Arial" w:hAnsi="Arial" w:eastAsia="Arial" w:cs="Arial" pt14:Unid="bf08939034a04522882286c8303de662"/>
            <w:color w:val="auto" pt14:Unid="aeb60d2bfca44f4b839f26cdd23a55a0"/>
            <w:sz w:val="22" pt14:Unid="7620b5778c4c47819d43ed364fedb9e2"/>
            <w:szCs w:val="22" pt14:Unid="d2e1086794f948aab2075d5305cea688"/>
          </w:rPr>
          <w:delText xml:space="preserve">resumen las ventajas e inconvientes de los microservicios, se </w:delText>
        </w:r>
      </w:del>
      <w:r>
        <w:rPr pt14:Unid="93e2ebb49fa945d49668cba64b37fdf8">
          <w:rFonts w:ascii="Arial" w:hAnsi="Arial" w:eastAsia="Arial" w:cs="Arial" pt14:Unid="e375647632cc4e5498f9d18aaa122ee6"/>
          <w:color w:val="auto" pt14:Unid="7282810ebb1d429c9625ef2336c01a1b"/>
          <w:sz w:val="22" pt14:Unid="7e5a354f157246289a700ffa42c7ef21"/>
          <w:szCs w:val="22" pt14:Unid="4bbd6b5b9917480b899d53cc00088714"/>
        </w:rPr>
        <w:t xml:space="preserve">incluye un modelo de la aplicación desarrollada y se detallan </w:t>
      </w:r>
      <w:del w:author="Open-Xml-PowerTools" w:id="32" w:date="2018-08-17T03:01:57.7201102+02:00">
        <w:r>
          <w:rPr pt14:Unid="6dcf10cc036f411487c17e56010de74d">
            <w:rFonts w:ascii="Arial" w:hAnsi="Arial" w:eastAsia="Arial" w:cs="Arial" pt14:Unid="bf08939034a04522882286c8303de662"/>
            <w:color w:val="auto" pt14:Unid="aeb60d2bfca44f4b839f26cdd23a55a0"/>
            <w:sz w:val="22" pt14:Unid="7620b5778c4c47819d43ed364fedb9e2"/>
            <w:szCs w:val="22" pt14:Unid="d2e1086794f948aab2075d5305cea688"/>
          </w:rPr>
          <w:delText>una serie de prácticas de interés seguidas en su desarrollo.</w:delText>
        </w:r>
      </w:del>
      <w:ins w:author="Open-Xml-PowerTools" w:id="33" w:date="2018-08-17T03:01:57.7201102+02:00">
        <w:r>
          <w:rPr pt14:Unid="93e2ebb49fa945d49668cba64b37fdf8">
            <w:rFonts w:ascii="Arial" w:hAnsi="Arial" w:eastAsia="Arial" w:cs="Arial" pt14:Unid="e375647632cc4e5498f9d18aaa122ee6"/>
            <w:color w:val="auto" pt14:Unid="7282810ebb1d429c9625ef2336c01a1b"/>
            <w:sz w:val="22" pt14:Unid="7e5a354f157246289a700ffa42c7ef21"/>
            <w:szCs w:val="22" pt14:Unid="4bbd6b5b9917480b899d53cc00088714"/>
          </w:rPr>
          <w:t>los pasos para el despliegue de la solución basada en microservicios en un entorno de producción.</w:t>
        </w:r>
      </w:ins>
    </w:p>
    <w:p pt14:Unid="bde4a8d38bf04556809bce979fa1e109">
      <w:pPr pt14:Unid="0dd1d55d7dfa4471920f65104ec9eee7"/>
    </w:p>
    <w:p pt14:Unid="d0f07cdc66cb4cd288c63fe4333c2f53">
      <w:pPr pt14:Unid="80d3c051cc9e41edbd8bf3835ff382b2">
        <w:spacing w:after="0" w:line="200" w:lineRule="exact" pt14:Unid="745a28b4d4634037b1ba1dc2ecaddd8a"/>
        <w:rPr pt14:Unid="c2a2173fa26c413aadac46fae2e3a6f1">
          <w:color w:val="auto" pt14:Unid="443ed81ab50e4223ad1e14b6163d0393"/>
          <w:sz w:val="20" pt14:Unid="cbe1591283284ef081946444feee654f"/>
          <w:szCs w:val="20" pt14:Unid="60f1111435484237921cc3de44e67fc2"/>
        </w:rPr>
      </w:pPr>
    </w:p>
    <w:p pt14:Unid="f01c878e534f4826997dc5eeaba0c994">
      <w:pPr pt14:Unid="4206b573fb8049899a97a242a4e2179c">
        <w:spacing w:after="0" w:line="200" w:lineRule="exact" pt14:Unid="a4758caec0c9420a850ddded37037511"/>
        <w:rPr pt14:Unid="68edba254a504cc68d6279b09d796969">
          <w:color w:val="auto" pt14:Unid="1d8cdc178b924c4bb658f974b629e3b6"/>
          <w:sz w:val="20" pt14:Unid="31edceaad0334653925e0ee7d459869f"/>
          <w:szCs w:val="20" pt14:Unid="94c1b3b56f77462388eaba78f7ecd47b"/>
        </w:rPr>
      </w:pPr>
    </w:p>
    <w:p pt14:Unid="47a96c5a437b4ea0a682bed4ebe213fd">
      <w:pPr pt14:Unid="3ba5b279eddd40bba53f9f832ab1862d">
        <w:spacing w:after="0" w:line="200" w:lineRule="exact" pt14:Unid="f6238f32619542699905f49cc5063c66"/>
        <w:rPr pt14:Unid="6762860802a94c78a5019c2112aa4c4a">
          <w:color w:val="auto" pt14:Unid="3c932c5c9add415781ea0f03092ebcce"/>
          <w:sz w:val="20" pt14:Unid="d03ef7915d334f06a058faf3952bc7af"/>
          <w:szCs w:val="20" pt14:Unid="ebe796b4b34c4a80ad3e00941250437d"/>
        </w:rPr>
      </w:pPr>
    </w:p>
    <w:p pt14:Unid="0f9f23909f28425b9dee5b5db00c7d1a">
      <w:pPr pt14:Unid="0ae543c8b5f1447a91d0213214dece2b">
        <w:spacing w:after="0" w:line="200" w:lineRule="exact" pt14:Unid="b28c4becc169418db7027305c67bf8d8"/>
        <w:rPr pt14:Unid="fbf5c70c1ba64107b5b52da964cb3ef1">
          <w:color w:val="auto" pt14:Unid="d0d992cb8fe94059ad232d0d50c56d0b"/>
          <w:sz w:val="20" pt14:Unid="e7f18310cc6d4e59a92e062c86d70a5f"/>
          <w:szCs w:val="20" pt14:Unid="4a5fbb4094754aecac87c5096157e76a"/>
        </w:rPr>
      </w:pPr>
    </w:p>
    <w:p pt14:Unid="7f0de20a3563496e953e978944f26284">
      <w:pPr pt14:Unid="4e84862cf66e49a7a1c13afa7e8ecd76">
        <w:spacing w:after="0" w:line="200" w:lineRule="exact" pt14:Unid="9c7bd5f7c49543b2b59f4793204fc90d"/>
        <w:rPr pt14:Unid="c78eee32ccf14c0b85db44a9fc4247e1">
          <w:color w:val="auto" pt14:Unid="903abb9ff0bd416a9aa5de0fc844aa2a"/>
          <w:sz w:val="20" pt14:Unid="e3ad8080656a433e93e063ef13c61e75"/>
          <w:szCs w:val="20" pt14:Unid="890fccb6294348619fc59671672ae2cd"/>
        </w:rPr>
      </w:pPr>
    </w:p>
    <w:p pt14:Unid="ae067e29d20049e09dd29307c23f29e7">
      <w:pPr pt14:Unid="ea72df61a7a944ccb2c3f498b700e136">
        <w:spacing w:after="0" w:line="200" w:lineRule="exact" pt14:Unid="1eb7959b932543d08f9736aede50e570"/>
        <w:rPr pt14:Unid="beca60f6dea04c2480f4d9b81a78d518">
          <w:color w:val="auto" pt14:Unid="44e393195bc8457e80018ff9ae17e73e"/>
          <w:sz w:val="20" pt14:Unid="9569734ba64a443f82a788bece574993"/>
          <w:szCs w:val="20" pt14:Unid="4d7a8194c69045329708a9256a2003a9"/>
        </w:rPr>
      </w:pPr>
    </w:p>
    <w:p pt14:Unid="ac9a36ff74914318a1dd110dd52b122b">
      <w:pPr pt14:Unid="05b06d22a9f5409a9682054a898687c9">
        <w:spacing w:after="0" w:line="335" w:lineRule="exact" pt14:Unid="1f71ac656ee0490bb5f732db89d1debf"/>
        <w:rPr pt14:Unid="cc8fa325c51a45c98e23c7ad13f16a59">
          <w:color w:val="auto" pt14:Unid="d31fa50db2f442f196ecae9dfacdbf39"/>
          <w:sz w:val="20" pt14:Unid="c82fa45b7bff44a5b5b4159ae6c92b60"/>
          <w:szCs w:val="20" pt14:Unid="3ab48be9ecfe4bd9aabf2622c8db4d61"/>
        </w:rPr>
      </w:pPr>
    </w:p>
    <w:p pt14:Unid="e225f54342d444d48197985fac8e5c5c">
      <w:pPr pt14:Unid="a24676546fb842548c507352cc9382c5">
        <w:spacing w:after="0" pt14:Unid="08d3b9090c6d46a7b2bda19311b1250c"/>
        <w:ind w:left="6480" pt14:Unid="66c4e1f5b82d49f388dc4959ad4c2c13"/>
        <w:rPr pt14:Unid="2682e86e70af49a58b1b4b946d53d091">
          <w:color w:val="auto" pt14:Unid="9d9b60d64f9b4aadadaebbcb86e29c84"/>
          <w:sz w:val="20" pt14:Unid="c836a09bc63e4000bbe7e12174ff57b2"/>
          <w:szCs w:val="20" pt14:Unid="d6be803f3b0840dbb144173d3e8febb3"/>
        </w:rPr>
      </w:pPr>
      <w:r>
        <w:rPr pt14:Unid="66342b967bbd46a7acc4fbc4d668b1cc">
          <w:rFonts w:ascii="Arial" w:hAnsi="Arial" w:eastAsia="Arial" w:cs="Arial" pt14:Unid="4893a2840e5844d5bdc805fdd5f71abc"/>
          <w:color w:val="auto" pt14:Unid="39d1a6bacb8e498cb0d99e56a1c50bc4"/>
          <w:sz w:val="30" pt14:Unid="114f5a4de5914122af3bd4d3df07de0a"/>
          <w:szCs w:val="30" pt14:Unid="85d502f61cd64d58a4723a22b52b650c"/>
        </w:rPr>
        <w:t>CAPÍTULO 2</w:t>
      </w:r>
    </w:p>
    <w:p pt14:Unid="11e2e32c7d684a7fb779f259a8cf79f3">
      <w:pPr pt14:Unid="10234d8f43554f8a858d0d63fca0063a">
        <w:spacing w:after="0" w:line="267" w:lineRule="exact" pt14:Unid="65e390084afd4fc8bd0caacc1438aaf3"/>
        <w:rPr pt14:Unid="0455f8d954094e41a7de3fc07ff37f91">
          <w:color w:val="auto" pt14:Unid="1443c9d4fb27410bbec543c3fb8c5e80"/>
          <w:sz w:val="20" pt14:Unid="dcb4491ddfc14326811606c3373dcd84"/>
          <w:szCs w:val="20" pt14:Unid="b1d29a3cc3c84c95a6a84d6fd62fc36a"/>
        </w:rPr>
      </w:pPr>
    </w:p>
    <w:p pt14:Unid="33a1d5eaf2aa42869fba5ba882932082">
      <w:pPr pt14:Unid="5f514660703647edadbd1f7eb55fc398">
        <w:spacing w:after="0" w:line="224" w:lineRule="auto" pt14:Unid="87a9f51f73e84a529cea920c7982730b"/>
        <w:ind w:left="260" w:right="286" pt14:Unid="1c868ca55f32457b80ff1557de6fc093"/>
        <w:jc w:val="right" pt14:Unid="7b608c25625e489cb8e4dbf43b52ab01"/>
        <w:rPr pt14:Unid="d4050494441e4b19b224c90a12373814">
          <w:color w:val="auto" pt14:Unid="7b03ca4361734de4b80d6742103efe85"/>
          <w:sz w:val="20" pt14:Unid="76080d948ebc46d6804a47f52e493d70"/>
          <w:szCs w:val="20" pt14:Unid="5f623303e94249a98ca45bab284e2480"/>
        </w:rPr>
      </w:pPr>
      <w:r>
        <w:rPr pt14:Unid="ad1c0b3e2df74def9ca3ed1dfa3f141e">
          <w:rFonts w:ascii="Arial" w:hAnsi="Arial" w:eastAsia="Arial" w:cs="Arial" pt14:Unid="11c62c16721b49f69affbfb22d7853cc"/>
          <w:color w:val="auto" pt14:Unid="70913602ed3e4298b27d63f3e2fd9ee5"/>
          <w:sz w:val="52" pt14:Unid="2932585d661946089d6b7248b6b3f730"/>
          <w:szCs w:val="52" pt14:Unid="0389c80019a94487a5ef984f80a6e3cf"/>
        </w:rPr>
        <w:t>Los microservicios en el proceso de desarrollo</w:t>
      </w:r>
    </w:p>
    <w:p pt14:Unid="87336d91abad4eddb1ac95807d49afb1">
      <w:pPr pt14:Unid="78604d015ce042eca7273c05c4f198b4">
        <w:spacing w:after="0" w:line="20" w:lineRule="exact" pt14:Unid="0dad083ea453490ba81283bc3f9b859a"/>
        <w:rPr pt14:Unid="e3f3eb9d90aa46b293b78fc8fe2940b3">
          <w:color w:val="auto" pt14:Unid="202e53b0516d4c61ad8c5a08c3d975d7"/>
          <w:sz w:val="20" pt14:Unid="247a8fc26e8f4561b0015d1851d7c052"/>
          <w:szCs w:val="20" pt14:Unid="3b3678b02bc6496f8a227480b1668fb0"/>
        </w:rPr>
      </w:pPr>
    </w:p>
    <w:p pt14:Unid="1800479264fb4b618d1e6daa1e52a44c">
      <w:pPr pt14:Unid="0b079a646a694571b87cdf891f017139">
        <w:spacing w:after="0" w:line="200" w:lineRule="exact" pt14:Unid="1322a5f156584e74973788615e50027b"/>
        <w:rPr pt14:Unid="bfd561b67f754e1b8237fb7fd015e4e3">
          <w:color w:val="auto" pt14:Unid="f2cbd3ce067e4c189d1fc077df33da40"/>
          <w:sz w:val="20" pt14:Unid="ce5d18a7bb334db4bbe7abe28c2070d7"/>
          <w:szCs w:val="20" pt14:Unid="0992bb85a1ce40e399c4d2b98d4058de"/>
        </w:rPr>
      </w:pPr>
    </w:p>
    <w:p pt14:Unid="e162d95452104c53b7b3a52376ab5a0c">
      <w:pPr pt14:Unid="9c9863215ca447dd916efb91ca96ba6f">
        <w:spacing w:after="0" w:line="200" w:lineRule="exact" pt14:Unid="93c32a943be8400484998f9a17aa8f84"/>
        <w:rPr pt14:Unid="a9f424f07c794748b9d59eb22436ba7e">
          <w:color w:val="auto" pt14:Unid="9b9de7d1740742e3a2046aaee132f93e"/>
          <w:sz w:val="20" pt14:Unid="02fb63f0f7d84c9dabc43380c85871f8"/>
          <w:szCs w:val="20" pt14:Unid="2b5d1683c028499d8f8604defa40fbe7"/>
        </w:rPr>
      </w:pPr>
    </w:p>
    <w:p pt14:Unid="1e8e9b0284e24830a3d188ca81dffa67">
      <w:pPr pt14:Unid="d7d6d95d33bb42a590c164674062298a">
        <w:spacing w:after="0" w:line="200" w:lineRule="exact" pt14:Unid="1fa38a20b501469980143d3c67e32a23"/>
        <w:rPr pt14:Unid="d4dd64011e744a6197f0309a90dc1086">
          <w:color w:val="auto" pt14:Unid="f0c92e9015344822b7ed17335db4448b"/>
          <w:sz w:val="20" pt14:Unid="97c75b975a8d4a9cb47b11f533c79942"/>
          <w:szCs w:val="20" pt14:Unid="f1dba419696c4436a9178a5f6c65635e"/>
        </w:rPr>
      </w:pPr>
    </w:p>
    <w:p pt14:Unid="3b2b76340ddd4d7b8001841e13ea5a72">
      <w:pPr pt14:Unid="33dc73339ee9480da7ad3fbd49755a16">
        <w:spacing w:after="0" w:line="200" w:lineRule="exact" pt14:Unid="3a005abb10f146efa87527510d276ea0"/>
        <w:rPr pt14:Unid="16da2c97a10b48c9abbe3bddb2c14cdc">
          <w:color w:val="auto" pt14:Unid="9d8b961fe41a4b1b98bc9a106ab2f0f2"/>
          <w:sz w:val="20" pt14:Unid="f757a18bf1b3461b831953a0b5a18d74"/>
          <w:szCs w:val="20" pt14:Unid="3c72ed17d2594642939d44359f8d25ed"/>
        </w:rPr>
      </w:pPr>
    </w:p>
    <w:p pt14:Unid="0348b8d8568249f3ba9e091a8e2a54a4">
      <w:pPr pt14:Unid="8a419f1912224f8f98cb3850cf55fd21">
        <w:spacing w:after="0" w:line="266" w:lineRule="exact" pt14:Unid="b9cf03a9e72e41c293aed07bff9e3338"/>
        <w:rPr pt14:Unid="d0aed06f26a44beeaef0ea5b090fbb4d">
          <w:color w:val="auto" pt14:Unid="9a32bbf2df924ca3a4fe88d8f9f4aa9b"/>
          <w:sz w:val="20" pt14:Unid="befa2c517e7f4bc88f5d9af0fb612d0e"/>
          <w:szCs w:val="20" pt14:Unid="ddfcef6735344eb1980bf696238be371"/>
        </w:rPr>
      </w:pPr>
    </w:p>
    <w:p pt14:Unid="96c767fe1a61431aa603d0ba0bbdbb52">
      <w:pPr pt14:Unid="4cadc912fa7145d88b84b87c07407dc3">
        <w:spacing w:after="0" pt14:Unid="6d48ad1223454c00a6649b70af724f5c"/>
        <w:ind w:left="260" pt14:Unid="eac1441845724369986e137c40581334"/>
        <w:rPr pt14:Unid="8f2177d4454941af985ef63b4431af7c">
          <w:color w:val="auto" pt14:Unid="2a6c46730e14462380ba3da8f40ff795"/>
          <w:sz w:val="20" pt14:Unid="fbff95bb06fd40f9b6756f2b2a03d032"/>
          <w:szCs w:val="20" pt14:Unid="3bc79229e81a4e7dadacb720089456f1"/>
        </w:rPr>
      </w:pPr>
      <w:r>
        <w:rPr pt14:Unid="e9667706e28d42368b210f126f6ba766">
          <w:rFonts w:ascii="Arial" w:hAnsi="Arial" w:eastAsia="Arial" w:cs="Arial" pt14:Unid="a65f15fef3e14519a89adc9dc5ef7dae"/>
          <w:color w:val="auto" pt14:Unid="4a2cd5837ac543aa8584bca3e08eeab4"/>
          <w:sz w:val="29" pt14:Unid="3a90227cc3bf48c58b10b2e24b37954e"/>
          <w:szCs w:val="29" pt14:Unid="a1efb5ed57b342859f0c4690c24848e0"/>
        </w:rPr>
        <w:t>2.1 ¾Qué son los microservicios?</w:t>
      </w:r>
    </w:p>
    <w:p pt14:Unid="6a71cab8a4a24bf7a65263aec5702710">
      <w:pPr pt14:Unid="b108b684e7104320b960e8dabbfbe05c">
        <w:spacing w:after="0" w:line="20" w:lineRule="exact" pt14:Unid="5d02922c3d6a412abd12ba96fae20f80"/>
        <w:rPr pt14:Unid="5278d546e03c49b48133c99bcf30c747">
          <w:color w:val="auto" pt14:Unid="f14c0139d84b448fb21ec27cb302eefa"/>
          <w:sz w:val="20" pt14:Unid="9aaa2bdcbd3b483fa11badf6dc5ae2fe"/>
          <w:szCs w:val="20" pt14:Unid="a9d615ebf1cc49019806ffb97d1fcf9a"/>
        </w:rPr>
      </w:pPr>
    </w:p>
    <w:p pt14:Unid="d3e232e5d6614e628601a909682e7b61">
      <w:pPr pt14:Unid="408cc2173ca0417f9d0c90fc1b0b73ec">
        <w:spacing w:after="0" w:line="322" w:lineRule="exact" pt14:Unid="30a46c7896a7429cb000c892afdc35bc"/>
        <w:rPr pt14:Unid="1adddbf8a80b4fbfb27b4ed86bce164f">
          <w:color w:val="auto" pt14:Unid="5343619fad8743e09a4d1b87545586d6"/>
          <w:sz w:val="20" pt14:Unid="328b9adbd3204949af9e098927b6d1ab"/>
          <w:szCs w:val="20" pt14:Unid="092f9d10890f4629829217654c6d4748"/>
        </w:rPr>
      </w:pPr>
    </w:p>
    <w:p pt14:Unid="b5266a284a4f45c880143b937e341dd4">
      <w:pPr pt14:Unid="cfb4624ac60742b3941fc11721c6fe3d">
        <w:spacing w:after="0" w:line="267" w:lineRule="auto" pt14:Unid="9d7c1489b7fa4c4684c880f3f10de937"/>
        <w:ind w:left="260" w:right="266" w:firstLine="339" pt14:Unid="bacb22f4f3474f4b9e89edefa4f35260"/>
        <w:rPr pt14:Unid="21371cb72c8d475da6bb2f234b9b0ba2">
          <w:rFonts w:ascii="Arial" w:hAnsi="Arial" w:eastAsia="Arial" w:cs="Arial" pt14:Unid="c88f7d4092b44baea05f79e1b46b8421"/>
          <w:color w:val="auto" pt14:Unid="e81f50da52324e63aafd245890041408"/>
          <w:sz w:val="22" pt14:Unid="a579ad20de9b438094458f440e1b9ad5"/>
          <w:szCs w:val="22" pt14:Unid="caac51dac99f4f56825d288fcf945c3b"/>
        </w:rPr>
      </w:pPr>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 xml:space="preserve">Según Newman, </w:t>
      </w:r>
      <w:ins w:author="Open-Xml-PowerTools" w:id="34" w:date="2018-08-17T03:01:57.7201102+02:00">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 xml:space="preserve">[21] </w:t>
        </w:r>
      </w:ins>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 xml:space="preserve">los microservicios son servicios pequeños y autónomos que </w:t>
      </w:r>
      <w:del w:author="Open-Xml-PowerTools" w:id="35" w:date="2018-08-17T03:01:57.7201102+02:00">
        <w:r>
          <w:rPr pt14:Unid="819e4e4b3e424934b040298516215815">
            <w:rFonts w:ascii="Arial" w:hAnsi="Arial" w:eastAsia="Arial" w:cs="Arial" pt14:Unid="d9025a9596cd4e8aa8b41e7678f3749a"/>
            <w:color w:val="auto" pt14:Unid="8ec4f1e87cdf4e18a763a42d7ed939a8"/>
            <w:sz w:val="22" pt14:Unid="5934ad1c1d4f49b5a90b46fb8c2c0122"/>
            <w:szCs w:val="22" pt14:Unid="f74a1e9c98fd41058ff269ec2983bfd3"/>
          </w:rPr>
          <w:delText>trabajan</w:delText>
        </w:r>
      </w:del>
      <w:ins w:author="Open-Xml-PowerTools" w:id="36" w:date="2018-08-17T03:01:57.7201102+02:00">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tra-bajan</w:t>
        </w:r>
      </w:ins>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 xml:space="preserve"> conjuntamente.</w:t>
      </w:r>
      <w:del w:author="Open-Xml-PowerTools" w:id="37" w:date="2018-08-17T03:01:57.7201102+02:00">
        <w:r>
          <w:rPr pt14:Unid="819e4e4b3e424934b040298516215815">
            <w:rFonts w:ascii="Arial" w:hAnsi="Arial" w:eastAsia="Arial" w:cs="Arial" pt14:Unid="d9025a9596cd4e8aa8b41e7678f3749a"/>
            <w:color w:val="auto" pt14:Unid="8ec4f1e87cdf4e18a763a42d7ed939a8"/>
            <w:sz w:val="22" pt14:Unid="5934ad1c1d4f49b5a90b46fb8c2c0122"/>
            <w:szCs w:val="22" pt14:Unid="f74a1e9c98fd41058ff269ec2983bfd3"/>
          </w:rPr>
          <w:delText xml:space="preserve"> [</w:delText>
        </w:r>
      </w:del>
      <w:del w:author="Open-Xml-PowerTools" w:id="38" w:date="2018-08-17T03:01:57.7201102+02:00">
        <w:r>
          <w:rPr pt14:Unid="60eeeb4da8a546689f7e27aa51eed2a3">
            <w:rFonts w:ascii="Arial" w:hAnsi="Arial" w:eastAsia="Arial" w:cs="Arial" pt14:Unid="f2ddd5b0a1fa486f96a178d4822343bc"/>
            <w:color w:val="00FF00" pt14:Unid="5c0f0327c7d6414f8c77b7fe770e04a6"/>
            <w:sz w:val="22" pt14:Unid="66ebab22fc8c4e1db8d5aab220f3d0a0"/>
            <w:szCs w:val="22" pt14:Unid="c919571b1e444d6fa28fb18a61cd4019"/>
          </w:rPr>
          <w:delText>21</w:delText>
        </w:r>
      </w:del>
      <w:del w:author="Open-Xml-PowerTools" w:id="39" w:date="2018-08-17T03:01:57.7201102+02:00">
        <w:r>
          <w:rPr pt14:Unid="f6f80a03680b4f809b5c902f9fcffb93">
            <w:rFonts w:ascii="Arial" w:hAnsi="Arial" w:eastAsia="Arial" w:cs="Arial" pt14:Unid="ba63458c2ff14448a18a8e964fb8ff28"/>
            <w:color w:val="auto" pt14:Unid="1c0312d2f096414696db5ea04e297055"/>
            <w:sz w:val="22" pt14:Unid="25d428c7264f4d91aacd885d8b9fd846"/>
            <w:szCs w:val="22" pt14:Unid="25a8d8538b6546c2a013d7c025002c6a"/>
          </w:rPr>
          <w:delText>]</w:delText>
        </w:r>
      </w:del>
      <w:r>
        <w:rPr pt14:Unid="eb7d5717763040a898b1a9a617447dd7">
          <w:rFonts w:ascii="Arial" w:hAnsi="Arial" w:eastAsia="Arial" w:cs="Arial" pt14:Unid="fd8b2f8b9c49483985c653a0e0e6e569"/>
          <w:color w:val="auto" pt14:Unid="4ed45d2b592447e2a9602496e1ccc731"/>
          <w:sz w:val="22" pt14:Unid="151940e90660493cba90c2490b651594"/>
          <w:szCs w:val="22" pt14:Unid="10b9bc95549a4067a8938f4420c9a569"/>
        </w:rPr>
        <w:t xml:space="preserve"> Podemos desglosar esta definición así:</w:t>
      </w:r>
    </w:p>
    <w:p pt14:Unid="e4bab41f666344a494360a837d78058a">
      <w:pPr pt14:Unid="748b3d8253654278ab6da44bade55423">
        <w:spacing w:after="0" w:line="388" w:lineRule="exact" pt14:Unid="c9c032c1e10b48678f75789e33c7d12e"/>
        <w:rPr pt14:Unid="67eb18eb5c914f7a88a542a40b58f3c6">
          <w:color w:val="auto" pt14:Unid="3cfffa14a11e4db6b27a166d9939558b"/>
          <w:sz w:val="20" pt14:Unid="c4455f89427746deb1c8a7b9ede99b58"/>
          <w:szCs w:val="20" pt14:Unid="0ba6f7840e344b1aa06cbc0bd8bc0ce3"/>
        </w:rPr>
      </w:pPr>
    </w:p>
    <w:p pt14:Unid="186c125a66c54ca5b13ea26a399a3d0b">
      <w:pPr pt14:Unid="b0c4b10384d847f2b6d1392aeaaa6302">
        <w:spacing w:after="0" w:line="285" w:lineRule="auto" pt14:Unid="467fbcaee74943eebfd1593bd8926cb8"/>
        <w:ind w:left="800" w:right="266" pt14:Unid="632c5b9bc38f4ff6ba0ca890aa3859e1"/>
        <w:jc w:val="both" pt14:Unid="fbf8c3e0c82b44f9ba6c8cf35ff13875"/>
        <w:rPr pt14:Unid="4274b2cd8f2e4b0caf8b2dbca8e3279f">
          <w:rFonts w:ascii="Arial" w:hAnsi="Arial" w:eastAsia="Arial" w:cs="Arial" pt14:Unid="9579ad6ea1454e428e56f2bef3947a37"/>
          <w:color w:val="auto" pt14:Unid="74c2e9a113c74492b9af715c38a200b6"/>
          <w:sz w:val="20" pt14:Unid="15718a2bee8c446381454778f7e45516"/>
          <w:szCs w:val="20" pt14:Unid="9bbb8face5d44a2e8c720f31e3b8ef9a"/>
        </w:rPr>
      </w:pPr>
      <w:r>
        <w:rPr pt14:Unid="0602c2b0a8314299b013cf201a0211b4">
          <w:rFonts w:ascii="Arial" w:hAnsi="Arial" w:eastAsia="Arial" w:cs="Arial" pt14:Unid="74dee892963340b082ef95ae9bfbec8b"/>
          <w:color w:val="auto" pt14:Unid="b156d5643a7941a1905f1fedc06d9cac"/>
          <w:sz w:val="20" pt14:Unid="268c65ee3e254463ab48ed19c8acb0e5"/>
          <w:szCs w:val="20" pt14:Unid="87d4268382004379aaa4a8f73ac24fdf"/>
        </w:rPr>
        <w:t xml:space="preserve">Un </w:t>
      </w:r>
      <w:r>
        <w:rPr pt14:Unid="f309caa3eb8e4e78a570cf1cb152344c">
          <w:rFonts w:ascii="Arial" w:hAnsi="Arial" w:eastAsia="Arial" w:cs="Arial" pt14:Unid="4f0dc117c4564db7ba49cfbb8db0b3d0"/>
          <w:b w:val="1" pt14:Unid="76d8a32fc1cb43d4b31c5c1d1a119793"/>
          <w:bCs w:val="1" pt14:Unid="e9d02812b7764fe8b11d89a15ca2cd24"/>
          <w:color w:val="auto" pt14:Unid="717ce516b7b64512ac156caa284d1aa4"/>
          <w:sz w:val="20" pt14:Unid="66797a862f2640e5b5d54c981d19f2f4"/>
          <w:szCs w:val="20" pt14:Unid="8b2aa3167d53483f8ed24d345a6b8874"/>
        </w:rPr>
        <w:t>servicio</w:t>
      </w:r>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es un conjunto de funcionalidades que se expone a los clientes para que las empleen con diferentes propósitos</w:t>
      </w:r>
      <w:del w:author="Open-Xml-PowerTools" w:id="40" w:date="2018-08-17T03:01:57.7201102+02:00">
        <w:r>
          <w:rPr pt14:Unid="fe8602c248e14a47a5a83467f3d5f0c0">
            <w:rFonts w:ascii="Arial" w:hAnsi="Arial" w:eastAsia="Arial" w:cs="Arial" pt14:Unid="a34411feb62140ff89b9b3192d9ddfee"/>
            <w:color w:val="auto" pt14:Unid="c934e1c75d1346bfb7ab22525459e0fa"/>
            <w:sz w:val="20" pt14:Unid="6a6c166269894a24b063b4fc0ca8f5a7"/>
            <w:szCs w:val="20" pt14:Unid="6012e920b01f4fd3b166463164f443d5"/>
          </w:rPr>
          <w:delText>.</w:delText>
        </w:r>
      </w:del>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[32]</w:t>
      </w:r>
      <w:ins w:author="Open-Xml-PowerTools" w:id="41" w:date="2018-08-17T03:01:57.7201102+02:00">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w:t>
        </w:r>
      </w:ins>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La programación orientada a servicios es un paradigma que se aplica en las arquitecturas orientadas a servicios (SOA)</w:t>
      </w:r>
      <w:ins w:author="Open-Xml-PowerTools" w:id="42" w:date="2018-08-17T03:01:57.7201102+02:00">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[3]</w:t>
        </w:r>
      </w:ins>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El objetivo principal de SOA es desarrollar servicios que aporten valor al negocio y se adapten a los cambios en las necesidades de los clientes, de forma ágil y con el menor coste posible. Las arquitecturas orientadas a servicios no están asociadas a ninguna tecnología específica. En líneas generales, dividen un sistema en compo-nentes que cambian por el mismo motivo y promueven la flexibilidad y los </w:t>
      </w:r>
      <w:del w:author="Open-Xml-PowerTools" w:id="43" w:date="2018-08-17T03:01:57.7201102+02:00">
        <w:r>
          <w:rPr pt14:Unid="656da847444a4692a2c1847fbf4ea1b5">
            <w:rFonts w:ascii="Arial" w:hAnsi="Arial" w:eastAsia="Arial" w:cs="Arial" pt14:Unid="c7bb8ebf36fa4fdf97b8d3387f8e5cf6"/>
            <w:color w:val="auto" pt14:Unid="b60e28abd666495887a644084af5900c"/>
            <w:sz w:val="20" pt14:Unid="e7147d244dcb4f4d80eebc0a2169fa16"/>
            <w:szCs w:val="20" pt14:Unid="58e6daf9f75647a189d5fd41f77445c7"/>
          </w:rPr>
          <w:delText>servicios</w:delText>
        </w:r>
      </w:del>
      <w:ins w:author="Open-Xml-PowerTools" w:id="44" w:date="2018-08-17T03:01:57.7201102+02:00">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servi-cios</w:t>
        </w:r>
      </w:ins>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compartidos frente a implementaciones específicas y óptimas. Son muchos los </w:t>
      </w:r>
      <w:del w:author="Open-Xml-PowerTools" w:id="45" w:date="2018-08-17T03:01:57.7201102+02:00">
        <w:r>
          <w:rPr pt14:Unid="656da847444a4692a2c1847fbf4ea1b5">
            <w:rFonts w:ascii="Arial" w:hAnsi="Arial" w:eastAsia="Arial" w:cs="Arial" pt14:Unid="c7bb8ebf36fa4fdf97b8d3387f8e5cf6"/>
            <w:color w:val="auto" pt14:Unid="b60e28abd666495887a644084af5900c"/>
            <w:sz w:val="20" pt14:Unid="e7147d244dcb4f4d80eebc0a2169fa16"/>
            <w:szCs w:val="20" pt14:Unid="58e6daf9f75647a189d5fd41f77445c7"/>
          </w:rPr>
          <w:delText>be-neficios</w:delText>
        </w:r>
      </w:del>
      <w:ins w:author="Open-Xml-PowerTools" w:id="46" w:date="2018-08-17T03:01:57.7201102+02:00">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beneficios</w:t>
        </w:r>
      </w:ins>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de estas arquitecturas, sin embargo existe una falta de consenso sobre </w:t>
      </w:r>
      <w:del w:author="Open-Xml-PowerTools" w:id="47" w:date="2018-08-17T03:01:57.7201102+02:00">
        <w:r>
          <w:rPr pt14:Unid="656da847444a4692a2c1847fbf4ea1b5">
            <w:rFonts w:ascii="Arial" w:hAnsi="Arial" w:eastAsia="Arial" w:cs="Arial" pt14:Unid="c7bb8ebf36fa4fdf97b8d3387f8e5cf6"/>
            <w:color w:val="auto" pt14:Unid="b60e28abd666495887a644084af5900c"/>
            <w:sz w:val="20" pt14:Unid="e7147d244dcb4f4d80eebc0a2169fa16"/>
            <w:szCs w:val="20" pt14:Unid="58e6daf9f75647a189d5fd41f77445c7"/>
          </w:rPr>
          <w:delText>cómo</w:delText>
        </w:r>
      </w:del>
      <w:ins w:author="Open-Xml-PowerTools" w:id="48" w:date="2018-08-17T03:01:57.7201102+02:00">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có-mo</w:t>
        </w:r>
      </w:ins>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debe llevarse a cabo este tipo de arquitecturas en aspectos como los protocolos de comunicación a emplear o la granularidad de los servicios.</w:t>
      </w:r>
      <w:del w:author="Open-Xml-PowerTools" w:id="49" w:date="2018-08-17T03:01:57.7201102+02:00">
        <w:r>
          <w:rPr pt14:Unid="656da847444a4692a2c1847fbf4ea1b5">
            <w:rFonts w:ascii="Arial" w:hAnsi="Arial" w:eastAsia="Arial" w:cs="Arial" pt14:Unid="c7bb8ebf36fa4fdf97b8d3387f8e5cf6"/>
            <w:color w:val="auto" pt14:Unid="b60e28abd666495887a644084af5900c"/>
            <w:sz w:val="20" pt14:Unid="e7147d244dcb4f4d80eebc0a2169fa16"/>
            <w:szCs w:val="20" pt14:Unid="58e6daf9f75647a189d5fd41f77445c7"/>
          </w:rPr>
          <w:delText xml:space="preserve"> [</w:delText>
        </w:r>
      </w:del>
      <w:del w:author="Open-Xml-PowerTools" w:id="50" w:date="2018-08-17T03:01:57.7201102+02:00">
        <w:r>
          <w:rPr pt14:Unid="cef2563ca1164873924038c6ef562cf5">
            <w:rFonts w:ascii="Arial" w:hAnsi="Arial" w:eastAsia="Arial" w:cs="Arial" pt14:Unid="c0d9075b24e34891937e0ab7e038e7f3"/>
            <w:color w:val="00FF00" pt14:Unid="3a34f4bcc55d43a8b8962e7ba5bbffdd"/>
            <w:sz w:val="20" pt14:Unid="e9d59de7aef14c95adbd9fc940d0cda3"/>
            <w:szCs w:val="20" pt14:Unid="fb481f2d03754a4fa1aca6498d07b08b"/>
          </w:rPr>
          <w:delText>3</w:delText>
        </w:r>
      </w:del>
      <w:del w:author="Open-Xml-PowerTools" w:id="51" w:date="2018-08-17T03:01:57.7201102+02:00">
        <w:r>
          <w:rPr pt14:Unid="6ba8229d1cc4465081dc4e9d56886676">
            <w:rFonts w:ascii="Arial" w:hAnsi="Arial" w:eastAsia="Arial" w:cs="Arial" pt14:Unid="d86184d4fe3f48609dfd56d6ed997970"/>
            <w:color w:val="auto" pt14:Unid="00fcb4104136466b86f65e386ab946b3"/>
            <w:sz w:val="20" pt14:Unid="ab97f4b8119d43d58b2d475f5a6855e1"/>
            <w:szCs w:val="20" pt14:Unid="a3d5cadef159462d8498353b7b65eb42"/>
          </w:rPr>
          <w:delText>]</w:delText>
        </w:r>
      </w:del>
      <w:r>
        <w:rPr pt14:Unid="d8e43f6361a643c6905dffffb4874ab7">
          <w:rFonts w:ascii="Arial" w:hAnsi="Arial" w:eastAsia="Arial" w:cs="Arial" pt14:Unid="2a6e16db637f4cb989eaed64a4ef93c4"/>
          <w:color w:val="auto" pt14:Unid="183e2410c0f449259ffc15d013432e73"/>
          <w:sz w:val="20" pt14:Unid="61398868849d43ddb39cac902e2cc477"/>
          <w:szCs w:val="20" pt14:Unid="429379426c1448afb470fd891022186e"/>
        </w:rPr>
        <w:t xml:space="preserve"> Los microservicios pueden entenderse como una aproximación específica de las arquitecturas SOA.</w:t>
      </w:r>
    </w:p>
    <w:p pt14:Unid="ec67294d45b34729bf4309d1d57d2e09">
      <w:pPr pt14:Unid="c1c0cab8525945b1b76786dfce02d69d">
        <w:spacing w:after="0" w:line="20" w:lineRule="exact" pt14:Unid="1777cb8b320e45d68d6eb98c3a9f66f0"/>
        <w:rPr pt14:Unid="faddbc4382c948f89065cdb30b7f9eb8">
          <w:color w:val="auto" pt14:Unid="c09afbb0c22c45ceac5dd11a9aa12edb"/>
          <w:sz w:val="20" pt14:Unid="087cbecc7e25490a8fb1f923bce7caa8"/>
          <w:szCs w:val="20" pt14:Unid="43cf056661e547519c3aecf1a9ebd030"/>
        </w:rPr>
      </w:pPr>
    </w:p>
    <w:p pt14:Unid="4b1af839d361473a9ba268c2e181b7b6">
      <w:pPr pt14:Unid="bcc65a81e4e54155abb69603d1e3e43a">
        <w:spacing w:after="0" w:line="208" w:lineRule="exact" pt14:Unid="b54ac7a1a1b54e6a96f3c6393e1bcad5"/>
        <w:rPr pt14:Unid="1d6944d5d79e4488a8a36b6bd0a714d6">
          <w:color w:val="auto" pt14:Unid="e37e5cebfb704e0683db9bed629de7f7"/>
          <w:sz w:val="20" pt14:Unid="1056d42052064e46ba922321d180af44"/>
          <w:szCs w:val="20" pt14:Unid="c025b9bf69e746339480405084214f42"/>
        </w:rPr>
      </w:pPr>
    </w:p>
    <w:p pt14:Unid="b7237800a6604ae5a11a4232acf64553">
      <w:pPr pt14:Unid="3eb65e4eee11441895226bfa28dc40c9">
        <w:spacing w:after="0" w:line="260" w:lineRule="auto" pt14:Unid="e34f4a408c3142898720cb0b013204e5"/>
        <w:ind w:left="800" w:right="266" pt14:Unid="dd8905a7434c4daaa28d9367e916faab"/>
        <w:jc w:val="both" pt14:Unid="13286658458f41a6a5269c0f93cdf439"/>
        <w:rPr pt14:Unid="7d8e353a97d44cf5929eafb68cce6002">
          <w:color w:val="auto" pt14:Unid="1011f346585d4e05a99cecb5cef96656"/>
          <w:sz w:val="20" pt14:Unid="9c6a6c3db6744570a2d7c54c663b13df"/>
          <w:szCs w:val="20" pt14:Unid="bdda6fd725e449aa8e05de8b947e0635"/>
        </w:rPr>
      </w:pPr>
      <w:r>
        <w:rPr pt14:Unid="5894522524cf4e6291804a7f4a6a8337">
          <w:rFonts w:ascii="Arial" w:hAnsi="Arial" w:eastAsia="Arial" w:cs="Arial" pt14:Unid="9ae4c5af9c7a42f6ab2cf49f81e559b2"/>
          <w:color w:val="auto" pt14:Unid="f7c05f972d5f4b348ae8ee6e27530736"/>
          <w:sz w:val="22" pt14:Unid="b560668f4db249148acfead64f2e1ac9"/>
          <w:szCs w:val="22" pt14:Unid="213285bfb82d4ecd8ae63c5a2e633c16"/>
        </w:rPr>
        <w:t xml:space="preserve">Diseñar microservicios con el menor </w:t>
      </w:r>
      <w:r>
        <w:rPr pt14:Unid="5b5ef3b818dc441bb0095b22a4261d70">
          <w:rFonts w:ascii="Arial" w:hAnsi="Arial" w:eastAsia="Arial" w:cs="Arial" pt14:Unid="d7cc229718364a68bef6465278c47c3f"/>
          <w:b w:val="1" pt14:Unid="83a4645441aa49449a797999539eafc1"/>
          <w:bCs w:val="1" pt14:Unid="24b3082929814043b05048774a9fe074"/>
          <w:color w:val="auto" pt14:Unid="72c7c1869f2a4e97856dcbe5ddef9984"/>
          <w:sz w:val="22" pt14:Unid="69302dbe62d3447196bf01feda0361c1"/>
          <w:szCs w:val="22" pt14:Unid="35c7d73bd14049f3811671004758b35d"/>
        </w:rPr>
        <w:t>tamaño</w:t>
      </w:r>
      <w:r>
        <w:rPr pt14:Unid="2fe059370fdd4fdb81226295ff89b1c9">
          <w:rFonts w:ascii="Arial" w:hAnsi="Arial" w:eastAsia="Arial" w:cs="Arial" pt14:Unid="a9e95d45b99d4c5da7a4a866931c0e50"/>
          <w:color w:val="auto" pt14:Unid="d9206cbccc174661a721f0de0cda1769"/>
          <w:sz w:val="22" pt14:Unid="7dcd545adb6f4c498a7a856eaee63728"/>
          <w:szCs w:val="22" pt14:Unid="78b7e0f0bb1f497c92b6769ab309b536"/>
        </w:rPr>
        <w:t xml:space="preserve"> posible no debe ser el foco princi-pal. En todo momento han de cumplirse los principios de cohesión y coherencia: el código relacionado debe agruparse conjuntamente porque será modificado por el mismo motivo.</w:t>
      </w:r>
    </w:p>
    <w:p pt14:Unid="bea1c87b9ae74699b2f9ffd847686cfe">
      <w:pPr pt14:Unid="0de40362331c4752aa18abf86d2fe167">
        <w:spacing w:after="0" w:line="20" w:lineRule="exact" pt14:Unid="b0de2650852341a59a5d3e70f2c69fe2"/>
        <w:rPr pt14:Unid="1ddac78296d546af8bd79bd4f9d5a14f">
          <w:color w:val="auto" pt14:Unid="292ff2068e57486184d773e08485d056"/>
          <w:sz w:val="20" pt14:Unid="7057c6839f0845a7aaf0cd711398fee0"/>
          <w:szCs w:val="20" pt14:Unid="f10f0efbdd3f409fb7e2f39c616ebf57"/>
        </w:rPr>
      </w:pPr>
    </w:p>
    <w:p pt14:Unid="e59b82ec7f95491c93d2b147ff3f60c6">
      <w:pPr pt14:Unid="af68cfae404441978e0247871c9a5998">
        <w:spacing w:after="0" w:line="223" w:lineRule="exact" pt14:Unid="38773fb255ed40409f516ebac0bb55f0"/>
        <w:rPr pt14:Unid="6660b7145b284e4e9aaf720b470af680">
          <w:color w:val="auto" pt14:Unid="b4e05d416ec54980856fede307a9dc50"/>
          <w:sz w:val="20" pt14:Unid="7fab490eba054b31b6db60c60846b184"/>
          <w:szCs w:val="20" pt14:Unid="6ce1974d39f4438aa7bfb8c4c7cb0048"/>
        </w:rPr>
      </w:pPr>
    </w:p>
    <w:p pt14:Unid="1e1d9ac7d1714fc3b470f44856e8a6ae">
      <w:pPr pt14:Unid="bba00b7e0d464e5b9448ab33fa98504d">
        <w:spacing w:after="0" w:line="259" w:lineRule="auto" pt14:Unid="ee08ef500e254841a192ff41aee23bf5"/>
        <w:ind w:left="800" w:right="266" pt14:Unid="0be2a65ff5cb4ad8b6eb55bb22ec8f23"/>
        <w:jc w:val="both" pt14:Unid="085fb1a0988240bab7aad74a23fe3d8a"/>
        <w:rPr pt14:Unid="e09cba12104f4a73b5615ca79479508f">
          <w:color w:val="auto" pt14:Unid="3ae29bdceca64baeb1e68b838283fd3a"/>
          <w:sz w:val="20" pt14:Unid="8940115f152c43cfa7718fa4476f289b"/>
          <w:szCs w:val="20" pt14:Unid="0fc3033444c1497b8a83248973956654"/>
        </w:rPr>
      </w:pPr>
      <w:r>
        <w:rPr pt14:Unid="248b56e258b74d1887d08ebc06ad21eb">
          <w:rFonts w:ascii="Arial" w:hAnsi="Arial" w:eastAsia="Arial" w:cs="Arial" pt14:Unid="4c97ac4a061d4a6b8bfa009faac8ddec"/>
          <w:color w:val="auto" pt14:Unid="882386a71ff84d65a75b34831732f074"/>
          <w:sz w:val="22" pt14:Unid="5d9995da4a6e4aea84b02994d82e5650"/>
          <w:szCs w:val="22" pt14:Unid="f91ef57e75bf4afa973864ddf5eca432"/>
        </w:rPr>
        <w:t xml:space="preserve">Los servicios han de ser lo menos acoplados posibles para garantizar la </w:t>
      </w:r>
      <w:r>
        <w:rPr pt14:Unid="0ad1b8e3ac7d46258374e7260afebd35">
          <w:rFonts w:ascii="Arial" w:hAnsi="Arial" w:eastAsia="Arial" w:cs="Arial" pt14:Unid="b18a839e94aa4f2d912ff5755e9ad611"/>
          <w:b w:val="1" pt14:Unid="8badb43b56d149ec8eeb119ddbbd45ea"/>
          <w:bCs w:val="1" pt14:Unid="cccc346a7480408397746c779055b7fa"/>
          <w:color w:val="auto" pt14:Unid="f5cb811279cb4affbf4b6347ce24e326"/>
          <w:sz w:val="22" pt14:Unid="3253a96218b1456a8b26cf8bfe1d0d4e"/>
          <w:szCs w:val="22" pt14:Unid="2aff244c7dd64b918002f9bac250e7ec"/>
        </w:rPr>
        <w:t>autonomía</w:t>
      </w:r>
      <w:r>
        <w:rPr pt14:Unid="e1f7aa6b25f144ffbef362845ed67ec4">
          <w:rFonts w:ascii="Arial" w:hAnsi="Arial" w:eastAsia="Arial" w:cs="Arial" pt14:Unid="ebb51986821040969cd4cc3a00167973"/>
          <w:color w:val="auto" pt14:Unid="9d720a614d2441568fb63eae83d34c26"/>
          <w:sz w:val="22" pt14:Unid="fd4ad4a6471143e89211040004a02c24"/>
          <w:szCs w:val="22" pt14:Unid="4c42ebadcb434045be6b82019e1b6a5e"/>
        </w:rPr>
        <w:t xml:space="preserve"> de cada uno. Cada microservicio es una entidad separada: cambian de forma in-dependiente al resto y al hacerlo sus consumidores no necesiten ser modificados, a menos que se modifique el contrato entre ambas partes. Para lograrlo, lo más habi-tual es que cada servicio exponga una interfaz (API) y todas las comunicaciones se realicen mediante llamadas a través de la red.</w:t>
      </w:r>
    </w:p>
    <w:p pt14:Unid="e85e3132bd474e95b6f8d4ce2bad28d1">
      <w:pPr pt14:Unid="f2704321fca74f0f85166fb179f904e0">
        <w:spacing w:after="0" w:line="20" w:lineRule="exact" pt14:Unid="cdcbd483386a46929678fe5e3a5e8d42"/>
        <w:rPr pt14:Unid="655ee9ea81fe44ce9f3931addac34895">
          <w:color w:val="auto" pt14:Unid="092dd00c1e2b482fa517b62a21d68f1d"/>
          <w:sz w:val="20" pt14:Unid="f1ce95746f1541bfb2d4f7acde74d739"/>
          <w:szCs w:val="20" pt14:Unid="4632a3650da8492ab8fa2ed75eb7bc5e"/>
        </w:rPr>
      </w:pPr>
    </w:p>
    <w:p pt14:Unid="b3a1c78b01b34c9aba15c389e2a7e44c">
      <w:pPr pt14:Unid="279f2c88885941c5b955f18984a3c739">
        <w:spacing w:after="0" w:line="377" w:lineRule="exact" pt14:Unid="be56c318ca8d42e7882f0a0fccae236e"/>
        <w:rPr pt14:Unid="f9fb5831e3ff48dcbcdc71ff6a1f23bb">
          <w:color w:val="auto" pt14:Unid="57a199cbcd03451c856a538f3adfd9c9"/>
          <w:sz w:val="20" pt14:Unid="8a15841286744b3c84ac5b1daacddcc7"/>
          <w:szCs w:val="20" pt14:Unid="c3fa905981d74f56b85c8916a95d5955"/>
        </w:rPr>
      </w:pPr>
    </w:p>
    <w:p pt14:Unid="0ec1050f146449849c7aab79bf2a4da6">
      <w:pPr pt14:Unid="3df177b1ed994e5ca7da559125dc2a23">
        <w:spacing w:after="0" w:line="276" w:lineRule="auto" pt14:Unid="5b14dafe1a3a4e91b49dbecfbb949411"/>
        <w:ind w:left="260" w:right="266" w:firstLine="339" pt14:Unid="0521d942bcd04ddfbfb791b736687162"/>
        <w:jc w:val="both" pt14:Unid="a2e87bc3c9f34d69bdda0a3cf1dca59c"/>
        <w:rPr pt14:Unid="b69af6cc2d19454796d82181e31caf1e">
          <w:color w:val="auto" pt14:Unid="d6f78e1d55de4cf2a8e5c2bfd6e02a98"/>
          <w:sz w:val="20" pt14:Unid="ce2d035ec26c4ee6aaf10e09244f2829"/>
          <w:szCs w:val="20" pt14:Unid="cd569448f8534d5b8b3a74ce76302b43"/>
        </w:rPr>
      </w:pPr>
      <w:r>
        <w:rPr pt14:Unid="790040e3b0eb4cc39276d0c94ea33f8f">
          <w:rFonts w:ascii="Arial" w:hAnsi="Arial" w:eastAsia="Arial" w:cs="Arial" pt14:Unid="3275fcda6eb141a294f39a32a8295af0"/>
          <w:color w:val="auto" pt14:Unid="19a91475da0d45638f97564e3016d368"/>
          <w:sz w:val="21" pt14:Unid="dc0d9163d8934b83abc5db6f79dba998"/>
          <w:szCs w:val="21" pt14:Unid="db088acd2a1b464eaa8cf6b9f9401d27"/>
        </w:rPr>
        <w:t>Otra definición interesante es la que aportan Lewis y Fowler. Según ellos, los micro-servicios son una aproximación para desarrollar una aplicación compuesta por pequeños servicios, cada uno ejecutándose en su propio proceso y comunicando a través de meca-nismos ligeros. Estos servicios se construyen alrededor de las capacidades de negocio y</w:t>
      </w:r>
    </w:p>
    <w:p pt14:Unid="83871505a7544e47a3a2773019bf4496">
      <w:pPr pt14:Unid="70c1c030b9a3481f85ebad6721f6fc32"/>
    </w:p>
    <w:p pt14:Unid="f3a1d816cc924886bd8ba37fbbd350f6">
      <w:pPr pt14:Unid="702e69489c6749ecaa48b5342df38921">
        <w:spacing w:after="0" w:line="249" w:lineRule="exact" pt14:Unid="609e8ef32012497ca4b9b8324d89f6dc"/>
        <w:rPr pt14:Unid="df909ab848e540e69036120b6406e36c">
          <w:color w:val="auto" pt14:Unid="f3453cfefc3641738ce6184f97cd1969"/>
          <w:sz w:val="20" pt14:Unid="c2519987a1564ba3b94b7740c6aed3b3"/>
          <w:szCs w:val="20" pt14:Unid="03dda9c1aeb14c239a0e8c39e5c73a30"/>
        </w:rPr>
      </w:pPr>
    </w:p>
    <w:p pt14:Unid="1bc860118bed44e0a101cafd67b16a34">
      <w:pPr pt14:Unid="c106c31b20a24a81b733e82a9699beaa">
        <w:spacing w:after="0" pt14:Unid="7ddde84e436947388e0ddad58cb2c7b6"/>
        <w:ind w:right="6" pt14:Unid="dfc0ca2703d8422ea6acd1f5bee8d79f"/>
        <w:jc w:val="center" pt14:Unid="04a59655f30e4111a3b811d4bf1a23c2"/>
        <w:rPr pt14:Unid="cbeb776bc2c44ba9a8e9e4cac9b07b13">
          <w:color w:val="auto" pt14:Unid="94aba323ef2e4fd5a74f4308eecf3254"/>
          <w:sz w:val="20" pt14:Unid="30cfca48beb24afb998afb8d52249628"/>
          <w:szCs w:val="20" pt14:Unid="d43f18565a25426db0e1b21e5f100a9d"/>
        </w:rPr>
      </w:pPr>
      <w:r>
        <w:rPr pt14:Unid="d2de9b6a229446c589fe895709b64dd6">
          <w:rFonts w:ascii="Arial" w:hAnsi="Arial" w:eastAsia="Arial" w:cs="Arial" pt14:Unid="da5a44cd5724461db83027f70731bac3"/>
          <w:color w:val="auto" pt14:Unid="f8c736b8d0ab43c99527a473ef47275b"/>
          <w:sz w:val="17" pt14:Unid="9224069881cb4fea8fc56222c4d461f9"/>
          <w:szCs w:val="17" pt14:Unid="537e12b3e98f479e881cd739744bf852"/>
        </w:rPr>
        <w:t>3</w:t>
      </w:r>
    </w:p>
    <w:p pt14:Unid="beba368fd5eb4bdeb2b27530a07c566c">
      <w:pPr pt14:Unid="63d3df9b9ef744ba9fe6a03da283d113"/>
    </w:p>
    <w:p pt14:Unid="1be2698721a9490f886bf910eacdc5ba">
      <w:pPr pt14:Unid="354391423d9d49b3b71dcfe193b3082a">
        <w:tabs pt14:Unid="a23760280b9f4dac8a20e847162f25a0">
          <w:tab w:val="left" w:leader="none" w:pos="4660" pt14:Unid="34538ec79bec41e8bc04f6fbddad5de8"/>
        </w:tabs>
        <w:spacing w:after="0" pt14:Unid="2f6e409819c449aca59d7e7944b51a0e"/>
        <w:ind w:left="260" pt14:Unid="539983ad6fe4428ba5f7232b8551fd44"/>
        <w:rPr pt14:Unid="f574d8e855e74040a3853fdb203e3271">
          <w:color w:val="auto" pt14:Unid="8f9d5557622a4f9c9e553fa91c974fd2"/>
          <w:sz w:val="20" pt14:Unid="721b7b12fcd84f37ab831da5ed8ac157"/>
          <w:szCs w:val="20" pt14:Unid="90026cb1343f4a55869f0770343acd22"/>
        </w:rPr>
      </w:pPr>
      <w:r>
        <w:rPr pt14:Unid="0c8a1d35abb3401b90f695609b94902b">
          <w:rFonts w:ascii="Arial" w:hAnsi="Arial" w:eastAsia="Arial" w:cs="Arial" pt14:Unid="8d054c7b71c949d9b93c74eb2f5be1c0"/>
          <w:b w:val="1" pt14:Unid="7b5e6c88b1224012b360e8b3b017f240"/>
          <w:bCs w:val="1" pt14:Unid="abe23421dfe94ed990b48e75ee845a76"/>
          <w:color w:val="auto" pt14:Unid="b0853c08303d4310815fa67e06ff982b"/>
          <w:sz w:val="18" pt14:Unid="ea35851e5f804c93a89b7afde3b709ce"/>
          <w:szCs w:val="18" pt14:Unid="45ba6ddf294f4571b809455de36e0c2a"/>
        </w:rPr>
        <w:t>4</w:t>
      </w:r>
      <w:r>
        <w:rPr pt14:Unid="cc9124602dcf4023885b19deb4e9c389">
          <w:color w:val="auto" pt14:Unid="fb4dae7a123c4114bbbfa600cbcd4c4d"/>
          <w:sz w:val="20" pt14:Unid="1a9f4129a43c415a859104c68ce045c5"/>
          <w:szCs w:val="20" pt14:Unid="28d2999815ff4988b4b14e64e67ca8c1"/>
        </w:rPr>
        <w:tab pt14:Unid="6b37f915507c47a9bb9f80ceb0aabcb7"/>
      </w:r>
      <w:r>
        <w:rPr pt14:Unid="5e2ca92598dd43da81bf12a0b7fe8985">
          <w:rFonts w:ascii="Arial" w:hAnsi="Arial" w:eastAsia="Arial" w:cs="Arial" pt14:Unid="0949342e8c484581b40ccbad7f6c232e"/>
          <w:color w:val="auto" pt14:Unid="0e85445d419f4a3c94859b40aae01e8d"/>
          <w:sz w:val="19" pt14:Unid="593af2aa839b4629abf04f43e68aaa06"/>
          <w:szCs w:val="19" pt14:Unid="9fa3e8dc40c6401ba201364daf48b4ec"/>
        </w:rPr>
        <w:t>Los microservicios en el proceso de desarrollo</w:t>
      </w:r>
    </w:p>
    <w:p pt14:Unid="f7c02e15931f48c18d37c3b23e17fa41">
      <w:pPr pt14:Unid="c7ae7427a0684381b5244ac085415736">
        <w:spacing w:after="0" w:line="20" w:lineRule="exact" pt14:Unid="e28d314b495243cab88f0d3c33cb64ee"/>
        <w:rPr pt14:Unid="c48f25b7a2064e459f9d561bbb8d68b5">
          <w:color w:val="auto" pt14:Unid="cb30a063af4840afb013a9227f3c21ab"/>
          <w:sz w:val="20" pt14:Unid="628b28759add499988f9502dbe0cc102"/>
          <w:szCs w:val="20" pt14:Unid="df5f00de33374a95910e780c9faa98ea"/>
        </w:rPr>
      </w:pPr>
    </w:p>
    <w:p pt14:Unid="269ae87e42e7465584cd5a3bd9f86c9b">
      <w:pPr pt14:Unid="61c9ed2aae574673ad32a2ffe28386c8">
        <w:spacing w:after="0" w:line="200" w:lineRule="exact" pt14:Unid="750a1b3f1d1547048dddb34abe2728c9"/>
        <w:rPr pt14:Unid="cfe8872cab4a42da88fcc5daf02ed633">
          <w:color w:val="auto" pt14:Unid="65e223e593e54ef595ad0ba7e99345f7"/>
          <w:sz w:val="20" pt14:Unid="786538d73a134f5ab6c22e2b3e095bb7"/>
          <w:szCs w:val="20" pt14:Unid="283d7af63f864ecc824dad3408bc064c"/>
        </w:rPr>
      </w:pPr>
    </w:p>
    <w:p pt14:Unid="87e2c732772e4f89ad6da28dad21c611">
      <w:pPr pt14:Unid="a34590d0432648eab126ecc0062b5c00">
        <w:spacing w:after="0" w:line="320" w:lineRule="exact" pt14:Unid="609f4b363ad64747835746a0580020e2"/>
        <w:rPr pt14:Unid="4aa24e19829943d487a8b2937d78e0ce">
          <w:color w:val="auto" pt14:Unid="62b5a8f1d93e40328660a5f510d986ef"/>
          <w:sz w:val="20" pt14:Unid="bdbc780b26a342c584aeadd61f92da85"/>
          <w:szCs w:val="20" pt14:Unid="abe79cb06f884fd399cd472cd7149e96"/>
        </w:rPr>
      </w:pPr>
    </w:p>
    <w:p pt14:Unid="a4e9054803de49299999e987aed35a92">
      <w:pPr pt14:Unid="09db2d5e3bd24e319fdd1876ed1c2ba3">
        <w:spacing w:after="0" w:line="280" w:lineRule="auto" pt14:Unid="c8560a18e3654f0384ec00cebaa25a1f"/>
        <w:ind w:left="260" w:right="266" pt14:Unid="65be75f3b3a24a1884e646768d6964ba"/>
        <w:jc w:val="both" pt14:Unid="2fd321a59d4d488487d4da1e378f3d2f"/>
        <w:rPr pt14:Unid="925898a4400e4436aa9277ef1739f900">
          <w:rFonts w:ascii="Arial" w:hAnsi="Arial" w:eastAsia="Arial" w:cs="Arial" pt14:Unid="ca0c1c6cc50c4e7fba28072d6322b44e"/>
          <w:color w:val="auto" pt14:Unid="16c6effa82444d7996e19588ee8eb5d6"/>
          <w:sz w:val="21" pt14:Unid="5163dee9796d4a599dfeb5a9761e9507"/>
          <w:szCs w:val="21" pt14:Unid="207f37aeac3344ab833e9bbd59d38e89"/>
        </w:rPr>
      </w:pPr>
      <w:r>
        <w:rPr pt14:Unid="cb0ed135a6964396a00cfb816848397d">
          <w:rFonts w:ascii="Arial" w:hAnsi="Arial" w:eastAsia="Arial" w:cs="Arial" pt14:Unid="de3ba2339d9543d7abdd29e73fb38756"/>
          <w:color w:val="auto" pt14:Unid="c0a101eaa68a4880b7b81612f62f0ae3"/>
          <w:sz w:val="21" pt14:Unid="c94316c80b3d4900a25616d78267f363"/>
          <w:szCs w:val="21" pt14:Unid="d8a57e2fd7d4456db3cd9fe52fc6fc21"/>
        </w:rPr>
        <w:t>se despliegan de forma independiente</w:t>
      </w:r>
      <w:del w:author="Open-Xml-PowerTools" w:id="52" w:date="2018-08-17T03:01:57.7201102+02:00">
        <w:r>
          <w:rPr pt14:Unid="8e4e75ac775c40cdb7af2f3ddb7a8357">
            <w:rFonts w:ascii="Arial" w:hAnsi="Arial" w:eastAsia="Arial" w:cs="Arial" pt14:Unid="972091a68d664b40816cc01ed70ffd82"/>
            <w:color w:val="auto" pt14:Unid="c8e9629a719e4dd780cac077c7d6f1dd"/>
            <w:sz w:val="21" pt14:Unid="68032d6de65d4887bf1a9e1f45812690"/>
            <w:szCs w:val="21" pt14:Unid="e8ac72d5dd3c468eafdb6920d4a4f373"/>
          </w:rPr>
          <w:delText>.</w:delText>
        </w:r>
      </w:del>
      <w:r>
        <w:rPr pt14:Unid="cb0ed135a6964396a00cfb816848397d">
          <w:rFonts w:ascii="Arial" w:hAnsi="Arial" w:eastAsia="Arial" w:cs="Arial" pt14:Unid="de3ba2339d9543d7abdd29e73fb38756"/>
          <w:color w:val="auto" pt14:Unid="c0a101eaa68a4880b7b81612f62f0ae3"/>
          <w:sz w:val="21" pt14:Unid="c94316c80b3d4900a25616d78267f363"/>
          <w:szCs w:val="21" pt14:Unid="d8a57e2fd7d4456db3cd9fe52fc6fc21"/>
        </w:rPr>
        <w:t xml:space="preserve"> [17]</w:t>
      </w:r>
      <w:ins w:author="Open-Xml-PowerTools" w:id="53" w:date="2018-08-17T03:01:57.7201102+02:00">
        <w:r>
          <w:rPr pt14:Unid="cb0ed135a6964396a00cfb816848397d">
            <w:rFonts w:ascii="Arial" w:hAnsi="Arial" w:eastAsia="Arial" w:cs="Arial" pt14:Unid="de3ba2339d9543d7abdd29e73fb38756"/>
            <w:color w:val="auto" pt14:Unid="c0a101eaa68a4880b7b81612f62f0ae3"/>
            <w:sz w:val="21" pt14:Unid="c94316c80b3d4900a25616d78267f363"/>
            <w:szCs w:val="21" pt14:Unid="d8a57e2fd7d4456db3cd9fe52fc6fc21"/>
          </w:rPr>
          <w:t>.</w:t>
        </w:r>
      </w:ins>
      <w:r>
        <w:rPr pt14:Unid="cb0ed135a6964396a00cfb816848397d">
          <w:rFonts w:ascii="Arial" w:hAnsi="Arial" w:eastAsia="Arial" w:cs="Arial" pt14:Unid="de3ba2339d9543d7abdd29e73fb38756"/>
          <w:color w:val="auto" pt14:Unid="c0a101eaa68a4880b7b81612f62f0ae3"/>
          <w:sz w:val="21" pt14:Unid="c94316c80b3d4900a25616d78267f363"/>
          <w:szCs w:val="21" pt14:Unid="d8a57e2fd7d4456db3cd9fe52fc6fc21"/>
        </w:rPr>
        <w:t xml:space="preserve"> Cada funcionalidad se encapsula en un ser-vicio que puede escalar de forma diferente de acuerdo a sus necesidades, a diferencia de las aplicaciones monolíticas donde se debe replicar el monolito al completo.</w:t>
      </w:r>
    </w:p>
    <w:p pt14:Unid="4c8ff38f91dd40408925319d44ac9271">
      <w:pPr pt14:Unid="c8d204293bd0487e96460b2b060c7658">
        <w:spacing w:after="0" w:line="20" w:lineRule="exact" pt14:Unid="1250392e20fb48d58ceb50448d0135e0"/>
        <w:rPr pt14:Unid="01c55b7c965a4db99735b901949c8f9b">
          <w:color w:val="auto" pt14:Unid="338bfb35039942ba82189fd68dcc5807"/>
          <w:sz w:val="20" pt14:Unid="8c75715c401f4326994c3686ac5a0ef4"/>
          <w:szCs w:val="20" pt14:Unid="e87d2745d56c43319fc22e2dd42ca4c6"/>
        </w:rPr>
      </w:pPr>
      <w:r>
        <w:rPr pt14:Unid="e81c6417d5154063bb9cb1ea176d09c0">
          <w:color w:val="auto" pt14:Unid="e43bce3e4495486ea5e441beb050306e"/>
          <w:sz w:val="20" pt14:Unid="f43635b659e54b9eb2e23238d65abcdb"/>
          <w:szCs w:val="20" pt14:Unid="1a7b3c7c7f2640399a5c79d6157cf087"/>
        </w:rPr>
        <w:drawing pt14:Unid="f5fd02f0d9624d5fadaf74c657f5aa2f" pt14:SHA1Hash="f3d95d56fae2f62727336ae75366d5397885df53">
          <wp:anchor simplePos="0" relativeHeight="251657728" behindDoc="1" locked="0" layoutInCell="0" allowOverlap="1" pt14:Unid="63e5038458bf43d9bc9544441b500757">
            <wp:simplePos x="0" y="0" pt14:Unid="33f5e13fa33a415fa74f4da9ace7a77d"/>
            <wp:positionH relativeFrom="column" pt14:Unid="a2dada47f8fb4683b53388df33469cb0">
              <wp:posOffset pt14:Unid="7ddec2c8bbb0432c8d4f74db304cc1ff">706755</wp:posOffset>
            </wp:positionH>
            <wp:positionV relativeFrom="paragraph" pt14:Unid="a43d059492f144acaed23797aa619a2b">
              <wp:posOffset pt14:Unid="3d5458de3fc54560aef6693ad6008aff">136525</wp:posOffset>
            </wp:positionV>
            <wp:extent cx="4318000" cy="2641600" pt14:Unid="51c6eeb34cc6483cb1068e6b0d033f20"/>
            <wp:wrapNone pt14:Unid="b7d89d6f15154b2293c502be652274fe"/>
            <wp:docPr id="5" name="Picture 29" pt14:Unid="7d883b76d6584aef926b00dd5e1637b6"/>
            <wp:cNvGraphicFramePr pt14:Unid="21b7b51c29a342c5860ec7378bf54463">
              <a:graphicFrameLocks xmlns:a="http://schemas.openxmlformats.org/drawingml/2006/main" noChangeAspect="1" pt14:Unid="0c86ec29ff684ad0b87e1f8c310bb40a"/>
            </wp:cNvGraphicFramePr>
            <a:graphic xmlns:a="http://schemas.openxmlformats.org/drawingml/2006/main" pt14:Unid="cf3deac8a7994a32b944473a06d32692">
              <a:graphicData uri="http://schemas.openxmlformats.org/drawingml/2006/picture" pt14:Unid="b3a77b36b9d04b52b4d6cba8befc0d2c">
                <pic:pic xmlns:pic="http://schemas.openxmlformats.org/drawingml/2006/picture" pt14:Unid="e6d5eb19c78e465c98e5a5267827f257">
                  <pic:nvPicPr pt14:Unid="9c52b30772bc4d75aa7c2257d4bb5e4a">
                    <pic:cNvPr id="0" name="Picture 29" pt14:Unid="0d0fba66b2db44eaa4e2ebcecdb061d6"/>
                    <pic:cNvPicPr pt14:Unid="6f086b6bdf024e89af9d17cd44411374">
                      <a:picLocks noChangeAspect="1" noChangeArrowheads="1" pt14:Unid="30a041013a58439a94360fbf9704bb14"/>
                    </pic:cNvPicPr>
                  </pic:nvPicPr>
                  <pic:blipFill pt14:Unid="4aa2140a479c46ee98fb1f95e3a52e41">
                    <a:blip r:embed="rId12" pt14:Unid="091acce538294be7bdd881d51adf6e80">
                      <a:extLst pt14:Unid="b95800072dd5464d89e4b4208b5295ca">
                        <a:ext uri="{28A0092B-C50C-407E-A947-70E740481C1C}" pt14:Unid="9485868dab38409797e950f82d41dbb6"/>
                      </a:extLst>
                    </a:blip>
                    <a:srcRect pt14:Unid="0dd34b5e9688478091af8fa9a1db79a0"/>
                    <a:stretch pt14:Unid="c77f3c9b493644aeb2919ebc7339970e">
                      <a:fillRect pt14:Unid="b1de852bbb924ca09434533b246e2bcb"/>
                    </a:stretch>
                  </pic:blipFill>
                  <pic:spPr bwMode="auto" pt14:Unid="db7215ff46a8429b91b969f78cd6c497">
                    <a:xfrm pt14:Unid="6a821ab4952b456c899a7fd15206023a">
                      <a:off x="0" y="0" pt14:Unid="64e374cc703d4ea6949164f95b37208f"/>
                      <a:ext cx="4318000" cy="2641600" pt14:Unid="f278786b60d344e4af61775fcdf5f098"/>
                    </a:xfrm>
                    <a:prstGeom prst="rect" pt14:Unid="febb78835afd4362aa339926db47ab84">
                      <a:avLst pt14:Unid="8ef1ad02722041b4ab013b89a3b25219"/>
                    </a:prstGeom>
                    <a:noFill pt14:Unid="3a419164d7fa4570b247f84fb92de3b9"/>
                  </pic:spPr>
                </pic:pic>
              </a:graphicData>
            </a:graphic>
          </wp:anchor>
        </w:drawing>
      </w:r>
    </w:p>
    <w:p pt14:Unid="7825a4ef038e4ffc828b7ba795704191">
      <w:pPr pt14:Unid="39c870b43fd54baca8f9b2a7a97d262c">
        <w:spacing w:after="0" w:line="200" w:lineRule="exact" pt14:Unid="802831add2c141bc98a74b11b16c5eb2"/>
        <w:rPr pt14:Unid="18d6231728dd4fa4afd7cad16b5d2be0">
          <w:color w:val="auto" pt14:Unid="6dd707622f3b4eca8f1a533c57e2202e"/>
          <w:sz w:val="20" pt14:Unid="8a158816498545c0a25e00d2a71fc604"/>
          <w:szCs w:val="20" pt14:Unid="b8b38a32102a4ee4bba11de792618d0c"/>
        </w:rPr>
      </w:pPr>
    </w:p>
    <w:p pt14:Unid="28a3531103f2480db5833a93acbc5711">
      <w:pPr pt14:Unid="df94d212841442388d24593bb6f6547a">
        <w:spacing w:after="0" w:line="200" w:lineRule="exact" pt14:Unid="5da69fb685ad44ceadec2ee3d054a612"/>
        <w:rPr pt14:Unid="1fc73834750e44c89259c765b19d5084">
          <w:color w:val="auto" pt14:Unid="6392230f42144897a81f35e40c7bd2e2"/>
          <w:sz w:val="20" pt14:Unid="a420af2fd0fe4bd8a8b8d4b2098719ba"/>
          <w:szCs w:val="20" pt14:Unid="7c99bb722e82427ab27115f231197e86"/>
        </w:rPr>
      </w:pPr>
    </w:p>
    <w:p pt14:Unid="06656a1588154da8ae2fd6a8d51d17fb">
      <w:pPr pt14:Unid="3947086a017049a3a623d85cb5a7d74f">
        <w:spacing w:after="0" w:line="200" w:lineRule="exact" pt14:Unid="317a0830f65d41f28201b8ba97199417"/>
        <w:rPr pt14:Unid="4d5468a1d795488899e9c1d6a28dcb1d">
          <w:color w:val="auto" pt14:Unid="5d84ef0edc794edbb4ea47913f695c58"/>
          <w:sz w:val="20" pt14:Unid="94fa8ca57a4143bb959e3a8755d0f6a4"/>
          <w:szCs w:val="20" pt14:Unid="b4c6888d6ca046d8a3d6ea88af0c7acd"/>
        </w:rPr>
      </w:pPr>
    </w:p>
    <w:p pt14:Unid="971d306c82964eea86e1e34087a5057d">
      <w:pPr pt14:Unid="7e5ad905c69c4290adfedc3ff9bdff85">
        <w:spacing w:after="0" w:line="200" w:lineRule="exact" pt14:Unid="00915f89cdfc4c4a8e0934c1b028ba1d"/>
        <w:rPr pt14:Unid="a7198d7bfad4426e96ea5eae8777f150">
          <w:color w:val="auto" pt14:Unid="20166d50b7ec4682a9b0e8a3710e5d2f"/>
          <w:sz w:val="20" pt14:Unid="4216ffdd0a4c47d0983a469b8537c5d2"/>
          <w:szCs w:val="20" pt14:Unid="2976fe62db0740979c6d7e6c54c71780"/>
        </w:rPr>
      </w:pPr>
    </w:p>
    <w:p pt14:Unid="f7c49eb26b17465aad2b21ef3c5753e6">
      <w:pPr pt14:Unid="7b9a0315a97f4cbf961a7448c2ab57ff">
        <w:spacing w:after="0" w:line="200" w:lineRule="exact" pt14:Unid="0c303e8b9ffa4396833eacf2bd29299f"/>
        <w:rPr pt14:Unid="f9f5a8f689474c3c9e428da20dfa6324">
          <w:color w:val="auto" pt14:Unid="b8503af4121f42b8842ccc9eb488e16d"/>
          <w:sz w:val="20" pt14:Unid="f8d896613289426b9e8ce489121ce4c3"/>
          <w:szCs w:val="20" pt14:Unid="024d0dc9f5444ece922e79b89a75ea3a"/>
        </w:rPr>
      </w:pPr>
    </w:p>
    <w:p pt14:Unid="cf8755e4849e4f9f969df0af54319748">
      <w:pPr pt14:Unid="ed4b97003f0f4c54aeaf0825bc998e4b">
        <w:spacing w:after="0" w:line="200" w:lineRule="exact" pt14:Unid="7745c75bfbb04d489dd173f1d2e01eb9"/>
        <w:rPr pt14:Unid="2120cfb5259c44eabe57abce5cb6b99e">
          <w:color w:val="auto" pt14:Unid="02d70f9a121247e49793600e6205d56d"/>
          <w:sz w:val="20" pt14:Unid="bc335645ec364fb78d62df6e508d3644"/>
          <w:szCs w:val="20" pt14:Unid="97795a612d524811b2678821c86c0dd7"/>
        </w:rPr>
      </w:pPr>
    </w:p>
    <w:p pt14:Unid="abc400c88e754df79d0ab0f25de34afe">
      <w:pPr pt14:Unid="78349ee98ee74d58a2de70d4b5b106f7">
        <w:spacing w:after="0" w:line="200" w:lineRule="exact" pt14:Unid="572dd95f91154d1980c34889d20c4a00"/>
        <w:rPr pt14:Unid="88e87b3f721641a5b049db16237b6c21">
          <w:color w:val="auto" pt14:Unid="8ba5d95030f74257b6f9cc26f93990b9"/>
          <w:sz w:val="20" pt14:Unid="ddcf03d7eaa542b891a4150acb6e6678"/>
          <w:szCs w:val="20" pt14:Unid="3498b6264f1d4954b9578e2cde2b4885"/>
        </w:rPr>
      </w:pPr>
    </w:p>
    <w:p pt14:Unid="3d74f068d3ec427cac200f28524d2d50">
      <w:pPr pt14:Unid="932cc89108474f9a8d07940d65e8365d">
        <w:spacing w:after="0" w:line="200" w:lineRule="exact" pt14:Unid="7d07d966b2a5426294561eb1da58fbb7"/>
        <w:rPr pt14:Unid="45aaec8249254780bbfa151a0474fcb0">
          <w:color w:val="auto" pt14:Unid="56796c5dbcb043588a92c9b0b040e900"/>
          <w:sz w:val="20" pt14:Unid="a13363458d67444091d316ecb84db884"/>
          <w:szCs w:val="20" pt14:Unid="02c2e2ac85b94a42911ce2e61139de60"/>
        </w:rPr>
      </w:pPr>
    </w:p>
    <w:p pt14:Unid="fb481933328a46f385a6bc64193cd4b3">
      <w:pPr pt14:Unid="91103afb899c49dcbf7ddad962760eae">
        <w:spacing w:after="0" w:line="200" w:lineRule="exact" pt14:Unid="4014c6c6e8df42a49c6949ec9d64cbbc"/>
        <w:rPr pt14:Unid="35e9f7888f8344d089b8807a3ea5dc2d">
          <w:color w:val="auto" pt14:Unid="c0a020fb502b420484e06361210d703e"/>
          <w:sz w:val="20" pt14:Unid="47d6ec4bb1484588a52fabd0c9f2aa2b"/>
          <w:szCs w:val="20" pt14:Unid="576ff3e5ff024a1dbdf4a929e96e1f5f"/>
        </w:rPr>
      </w:pPr>
    </w:p>
    <w:p pt14:Unid="f4896184ff78444098cafd709ffdd99c">
      <w:pPr pt14:Unid="0435748917c9425399a10a0459aaed1c">
        <w:spacing w:after="0" w:line="200" w:lineRule="exact" pt14:Unid="3728eddde3974f5dbb802570c7b9b3d4"/>
        <w:rPr pt14:Unid="7f4a8990a98f44479a0468e1b5efc341">
          <w:color w:val="auto" pt14:Unid="3353d2189f174ba492144cc0bc66a42f"/>
          <w:sz w:val="20" pt14:Unid="75f1abc2ed6c4f22a7cbfc74015e1b3f"/>
          <w:szCs w:val="20" pt14:Unid="5aaf2529566e43cfb071b1ec16049f10"/>
        </w:rPr>
      </w:pPr>
    </w:p>
    <w:p pt14:Unid="a81fcd0cc19e456d8c8771610324ee21">
      <w:pPr pt14:Unid="10938053945d4cbcbeb70d25b660e467">
        <w:spacing w:after="0" w:line="200" w:lineRule="exact" pt14:Unid="300a0a21b6de4c74ad38de2a45727441"/>
        <w:rPr pt14:Unid="05b7f12aa7cd4959b78415084efc528d">
          <w:color w:val="auto" pt14:Unid="f8c65c649ba84251893c8fd10bf01e50"/>
          <w:sz w:val="20" pt14:Unid="af15a5f2f0804c81834c824bd71bb4c6"/>
          <w:szCs w:val="20" pt14:Unid="e53f5982c29f4bf4a63d4d90388d9a38"/>
        </w:rPr>
      </w:pPr>
    </w:p>
    <w:p pt14:Unid="8d51b233a1484696b994ac41d4ff8de7">
      <w:pPr pt14:Unid="728c7bcdf2364047a2f6e4828d27b712">
        <w:spacing w:after="0" w:line="200" w:lineRule="exact" pt14:Unid="b2dac2c2b3ef4ce3896b01d2ca40b737"/>
        <w:rPr pt14:Unid="c324f22978d74e00b40d23fb439e2225">
          <w:color w:val="auto" pt14:Unid="f419192c84444ee995a4b8493b13ea9d"/>
          <w:sz w:val="20" pt14:Unid="ea0e6f0c60ee4fe5b303ffdcddb117c9"/>
          <w:szCs w:val="20" pt14:Unid="89d2754ea1b14dc1ad6a84cbb75a014b"/>
        </w:rPr>
      </w:pPr>
    </w:p>
    <w:p pt14:Unid="e40ae82f1e1e4d898cb410d13aef2e47">
      <w:pPr pt14:Unid="bffff08444e149c8b3e030322d70cf7b">
        <w:spacing w:after="0" w:line="200" w:lineRule="exact" pt14:Unid="d809f5b768224df7bcd60e51addf5e10"/>
        <w:rPr pt14:Unid="4c2e8999872545ea81881106b1f1843a">
          <w:color w:val="auto" pt14:Unid="804602b032bb4ea29e4507b200f8c4ac"/>
          <w:sz w:val="20" pt14:Unid="3543e31df5cf41c4be0e91013f55e750"/>
          <w:szCs w:val="20" pt14:Unid="b02d5a8e4e1a46668a349ba88463a684"/>
        </w:rPr>
      </w:pPr>
    </w:p>
    <w:p pt14:Unid="7b085bcbe8254ece92bc1b8c10fb0cac">
      <w:pPr pt14:Unid="c3b6ef680c594b16862b608658b05a79">
        <w:spacing w:after="0" w:line="200" w:lineRule="exact" pt14:Unid="ee0ab227339649b39a5453d8a38f2bdc"/>
        <w:rPr pt14:Unid="df9a3a2d3db541abb81b5ccf31322571">
          <w:color w:val="auto" pt14:Unid="e7ec378b3ef146598ccf5db5a55f1d74"/>
          <w:sz w:val="20" pt14:Unid="721e4dd5d33c4a94aa6eef4a697c6a8c"/>
          <w:szCs w:val="20" pt14:Unid="98663fa520094ff58055e7bf192f604f"/>
        </w:rPr>
      </w:pPr>
    </w:p>
    <w:p pt14:Unid="16a08407c40d4055b0303e2c8fcda788">
      <w:pPr pt14:Unid="09be05a5481548c1b78e156367733b15">
        <w:spacing w:after="0" w:line="200" w:lineRule="exact" pt14:Unid="d621b4a55df5476b8aa85301c5e6f698"/>
        <w:rPr pt14:Unid="6f79f94120024c3c92265c2e9238cd17">
          <w:color w:val="auto" pt14:Unid="cd6cb3ae5fcd4ebeb9ba2d97717b6a0e"/>
          <w:sz w:val="20" pt14:Unid="71b5edb8b1354fde84f52a36b6734ef0"/>
          <w:szCs w:val="20" pt14:Unid="26c822fbf12f449d81df9e72f4c42543"/>
        </w:rPr>
      </w:pPr>
    </w:p>
    <w:p pt14:Unid="2e6a3fc290be4f3aa7ba5487141da205">
      <w:pPr pt14:Unid="9a6c38212db949b6af59c1d02658ca31">
        <w:spacing w:after="0" w:line="200" w:lineRule="exact" pt14:Unid="8bf838b5ad364b8c945f50ac308ba55e"/>
        <w:rPr pt14:Unid="71fcd2529221432285ae9d6db694bf3c">
          <w:color w:val="auto" pt14:Unid="ff42a6e1e7e2412882f04ab1a4d8b98c"/>
          <w:sz w:val="20" pt14:Unid="1e3a6e5428a648e0be05f36878a4b6f9"/>
          <w:szCs w:val="20" pt14:Unid="5b192879ee794bad93abd24965a8f2df"/>
        </w:rPr>
      </w:pPr>
    </w:p>
    <w:p pt14:Unid="3d23f51e76b947c599b4424853cf72cb">
      <w:pPr pt14:Unid="b7445532888e43f985bc740edd238143">
        <w:spacing w:after="0" w:line="200" w:lineRule="exact" pt14:Unid="4742d16d51db484b8744e871f7a464df"/>
        <w:rPr pt14:Unid="414371adc35e4f819494e345b612e2da">
          <w:color w:val="auto" pt14:Unid="90f55e489573429bb5564df95c7a0147"/>
          <w:sz w:val="20" pt14:Unid="2d83320df3774bc79fb32f59cf382575"/>
          <w:szCs w:val="20" pt14:Unid="e5f99ad9c437489bb0180ac3c4f2e99a"/>
        </w:rPr>
      </w:pPr>
    </w:p>
    <w:p pt14:Unid="b6abb14559ad4f6eb4f367415a4e0805">
      <w:pPr pt14:Unid="ae944d732c00468a9cac03fbc22db825">
        <w:spacing w:after="0" w:line="200" w:lineRule="exact" pt14:Unid="d079d26b866a4382a3b340b09d4ceef4"/>
        <w:rPr pt14:Unid="41b624c2e2234055952911d73c564ec6">
          <w:color w:val="auto" pt14:Unid="d1ce9dfe7f324268813d9f80f6785586"/>
          <w:sz w:val="20" pt14:Unid="8bafef88e9cd403a95b12483639fdef4"/>
          <w:szCs w:val="20" pt14:Unid="af6813287041447599b40088a79c73ca"/>
        </w:rPr>
      </w:pPr>
    </w:p>
    <w:p pt14:Unid="8f3dec4adc0546da8b8a2c3afd61b172">
      <w:pPr pt14:Unid="be35e9dae2384cc89244501c11064d07">
        <w:spacing w:after="0" w:line="200" w:lineRule="exact" pt14:Unid="849e755b54da4a908df8848028093ef3"/>
        <w:rPr pt14:Unid="a29738005e794b0f9cab80e68202cd15">
          <w:color w:val="auto" pt14:Unid="bac2cd5ae2444098b4f5ab9b38e0a20d"/>
          <w:sz w:val="20" pt14:Unid="466c927b67a04d49886029f68e126b9f"/>
          <w:szCs w:val="20" pt14:Unid="327e12405d20462f8cb122cc5c3ff4dc"/>
        </w:rPr>
      </w:pPr>
    </w:p>
    <w:p pt14:Unid="db2a6745888f4e3d93129c15da482f3b">
      <w:pPr pt14:Unid="91b42eef8cff4057b4206e55e96250ba">
        <w:spacing w:after="0" w:line="200" w:lineRule="exact" pt14:Unid="771c7a888c8b47c0b54b515024411df0"/>
        <w:rPr pt14:Unid="3bc897077dcb46d4a2668523d893844d">
          <w:color w:val="auto" pt14:Unid="e258884fa16e4d62a14e636f278f8b85"/>
          <w:sz w:val="20" pt14:Unid="17d3dcde13784cf19b5bc8e7814d7d16"/>
          <w:szCs w:val="20" pt14:Unid="8b9779cc78cc4766bdc9aa2b81516adf"/>
        </w:rPr>
      </w:pPr>
    </w:p>
    <w:p pt14:Unid="c7667a0c68294863a0d4fc715008e5fc">
      <w:pPr pt14:Unid="13df0ff002d2456b959e8c50fd72e613">
        <w:spacing w:after="0" w:line="200" w:lineRule="exact" pt14:Unid="9b9116638bab4946ad7f975953035856"/>
        <w:rPr pt14:Unid="e4b5acf4521c44a7b5d0c72cd2db2297">
          <w:color w:val="auto" pt14:Unid="f0819a8a52d54b14b90b480a6d5dc705"/>
          <w:sz w:val="20" pt14:Unid="9c3b395183b0416880d901c81b0e9de4"/>
          <w:szCs w:val="20" pt14:Unid="a76f0e1abbdc425191964f34802a273a"/>
        </w:rPr>
      </w:pPr>
    </w:p>
    <w:p pt14:Unid="03c1e7d1d2124933b360f26465cc2a2b">
      <w:pPr pt14:Unid="7de9d31aa3d24289bafe43d0796783a5">
        <w:spacing w:after="0" w:line="335" w:lineRule="exact" pt14:Unid="6607c05761d942dcb4bcde6c369df440"/>
        <w:rPr pt14:Unid="73cce2080d00466f81bbf3dc3be01532">
          <w:color w:val="auto" pt14:Unid="fb34941552084618b930dea1282db41d"/>
          <w:sz w:val="20" pt14:Unid="ab30c7762b2b405cb1dd3e05bcd72d35"/>
          <w:szCs w:val="20" pt14:Unid="0b99e3fa15d1478da2346ea3d179c8ee"/>
        </w:rPr>
      </w:pPr>
    </w:p>
    <w:p pt14:Unid="2f4d25198c794d518976e75b2ae936e1">
      <w:pPr pt14:Unid="06a3f165f5284916a941c10a28c1e339">
        <w:spacing w:after="0" w:line="262" w:lineRule="auto" pt14:Unid="ac41c299a7d7400cadf725aa9bd10506"/>
        <w:ind w:left="260" w:right="266" pt14:Unid="3bf2db21b18943c89e38a190e054056c"/>
        <w:jc w:val="center" pt14:Unid="4240a78d0ef842fe856c05ab8c76f235"/>
        <w:rPr pt14:Unid="ab3be99fe838455b8f721129f9f414f3">
          <w:rFonts w:ascii="Arial" w:hAnsi="Arial" w:eastAsia="Arial" w:cs="Arial" pt14:Unid="eaac3dcad8da41088e23b9b81872f2d3"/>
          <w:color w:val="auto" pt14:Unid="3289d4c374d94f4ca7805d147f293157"/>
          <w:sz w:val="20" pt14:Unid="4cfa4f38102b40b3ba3a401d969dbf6e"/>
          <w:szCs w:val="20" pt14:Unid="62b8e143e3474731a8e98c9ec068d7bb"/>
        </w:rPr>
      </w:pPr>
      <w:r>
        <w:rPr pt14:Unid="4380df28a83148a186e9c8d225ab4e63">
          <w:rFonts w:ascii="Arial" w:hAnsi="Arial" w:eastAsia="Arial" w:cs="Arial" pt14:Unid="bf1377b4e432428dbda0d1b8fee3911a"/>
          <w:b w:val="1" pt14:Unid="fd8a246aec2642faafdb3f10d344e1d3"/>
          <w:bCs w:val="1" pt14:Unid="adfb124b75684e70987254c431fe93c2"/>
          <w:color w:val="auto" pt14:Unid="6b3eb0a7e13a4cd881b8c4406ccfdac1"/>
          <w:sz w:val="20" pt14:Unid="e7e8816fa7fd4be9ad9dd962bc6cf334"/>
          <w:szCs w:val="20" pt14:Unid="fa32a2ba5abf4b0583842de2f705d664"/>
        </w:rPr>
        <w:t xml:space="preserve">Figura 2.1: </w:t>
      </w:r>
      <w:r>
        <w:rPr pt14:Unid="c9ca9a96f4394eca8452d9db8acd9152">
          <w:rFonts w:ascii="Arial" w:hAnsi="Arial" w:eastAsia="Arial" w:cs="Arial" pt14:Unid="a5361f6cb2fb4a3cb5e3a9759e667112"/>
          <w:color w:val="auto" pt14:Unid="206166a382904b1fad2e880ef2b53dd2"/>
          <w:sz w:val="20" pt14:Unid="d7d1db391f2243d6a1d0f170b4a6d256"/>
          <w:szCs w:val="20" pt14:Unid="e98484bc260e4aa887748d6d4da96d6f"/>
        </w:rPr>
        <w:t>Los microservicios escalan de acuerdo a su carga de trabajo para asegurar la disponi-bilidad de la funcionalidad que ofrecen</w:t>
      </w:r>
      <w:del w:author="Open-Xml-PowerTools" w:id="54" w:date="2018-08-17T03:01:57.7201102+02:00">
        <w:r>
          <w:rPr pt14:Unid="914cc3830351484bb1e28ce862657e98">
            <w:rFonts w:ascii="Arial" w:hAnsi="Arial" w:eastAsia="Arial" w:cs="Arial" pt14:Unid="af21ce861678459b98bbd87aede8d66d"/>
            <w:color w:val="auto" pt14:Unid="3aad5865289e48759b1ae7a42eb454b1"/>
            <w:sz w:val="20" pt14:Unid="779763f32a1e468ba4c8b82dfd573012"/>
            <w:szCs w:val="20" pt14:Unid="2e28216b86304b37862dee3c7b5e86e5"/>
          </w:rPr>
          <w:delText>.</w:delText>
        </w:r>
      </w:del>
      <w:r>
        <w:rPr pt14:Unid="c9ca9a96f4394eca8452d9db8acd9152">
          <w:rFonts w:ascii="Arial" w:hAnsi="Arial" w:eastAsia="Arial" w:cs="Arial" pt14:Unid="a5361f6cb2fb4a3cb5e3a9759e667112"/>
          <w:color w:val="auto" pt14:Unid="206166a382904b1fad2e880ef2b53dd2"/>
          <w:sz w:val="20" pt14:Unid="d7d1db391f2243d6a1d0f170b4a6d256"/>
          <w:szCs w:val="20" pt14:Unid="e98484bc260e4aa887748d6d4da96d6f"/>
        </w:rPr>
        <w:t xml:space="preserve"> [17]</w:t>
      </w:r>
      <w:ins w:author="Open-Xml-PowerTools" w:id="55" w:date="2018-08-17T03:01:57.7201102+02:00">
        <w:r>
          <w:rPr pt14:Unid="c9ca9a96f4394eca8452d9db8acd9152">
            <w:rFonts w:ascii="Arial" w:hAnsi="Arial" w:eastAsia="Arial" w:cs="Arial" pt14:Unid="a5361f6cb2fb4a3cb5e3a9759e667112"/>
            <w:color w:val="auto" pt14:Unid="206166a382904b1fad2e880ef2b53dd2"/>
            <w:sz w:val="20" pt14:Unid="d7d1db391f2243d6a1d0f170b4a6d256"/>
            <w:szCs w:val="20" pt14:Unid="e98484bc260e4aa887748d6d4da96d6f"/>
          </w:rPr>
          <w:t>.</w:t>
        </w:r>
      </w:ins>
    </w:p>
    <w:p pt14:Unid="d062319cd0ee4d598367cf946b5b1529">
      <w:pPr pt14:Unid="557197e6069247a7a6c92a7eb40292b4">
        <w:spacing w:after="0" w:line="200" w:lineRule="exact" pt14:Unid="b8441c90fed843c39f8aab0107d4e199"/>
        <w:rPr pt14:Unid="fba82c4deae04f9893248077bb372c5c">
          <w:color w:val="auto" pt14:Unid="10b941cb500c4027a316d596f842b4ad"/>
          <w:sz w:val="20" pt14:Unid="940bcd0db0fe4128b30294bc865185c7"/>
          <w:szCs w:val="20" pt14:Unid="dfe5398ecf304d9885223ba10aa49927"/>
        </w:rPr>
      </w:pPr>
    </w:p>
    <w:p pt14:Unid="83278120f4ed4b65a1add71b7fa4400d">
      <w:pPr pt14:Unid="e228ff02832546f4903cdc414d61c3a2">
        <w:spacing w:after="0" w:line="200" w:lineRule="exact" pt14:Unid="cfd30bba9b4b4ad8bcdfb0740e906ffa"/>
        <w:rPr pt14:Unid="39c5572ef076489a821bf6060be2870f">
          <w:color w:val="auto" pt14:Unid="31634aa969d94d1a96d559f2953fe83e"/>
          <w:sz w:val="20" pt14:Unid="1eafab0097b74c509177485cd60e2d0c"/>
          <w:szCs w:val="20" pt14:Unid="e316d0ea42cc45088294ac760ece41cb"/>
        </w:rPr>
      </w:pPr>
    </w:p>
    <w:p pt14:Unid="2b96e9cdfdd7471a9fc57c7a14c77e48">
      <w:pPr pt14:Unid="29045149080b4bbbb5073f82698c5784">
        <w:spacing w:after="0" w:line="250" w:lineRule="exact" pt14:Unid="0faf55ad59b347d4bb296d4f01bc1557"/>
        <w:rPr pt14:Unid="84db79fa4f844a2286bd211dc905f9f6">
          <w:color w:val="auto" pt14:Unid="c0640c9198aa4c93b28a2311d77b71ce"/>
          <w:sz w:val="20" pt14:Unid="3402d79d34434259a379564f22ed4851"/>
          <w:szCs w:val="20" pt14:Unid="aab0e5d8138342babb7725303de10d12"/>
        </w:rPr>
      </w:pPr>
    </w:p>
    <w:p pt14:Unid="b872bd93a6f446ffac7bf47796dc603b">
      <w:pPr pt14:Unid="e72eb1cd889449a48c51bab739a55d37">
        <w:spacing w:after="0" pt14:Unid="10762a7b7c22429db998eee0ef238862"/>
        <w:ind w:left="260" pt14:Unid="e4b963b0c74b4a1ea9985fb8bb85fdaa"/>
        <w:rPr pt14:Unid="e2f5bcad6bc54079b1dfaaf8f6fa53eb">
          <w:color w:val="auto" pt14:Unid="b26efc113f2b41c9bf224c3326ad2252"/>
          <w:sz w:val="20" pt14:Unid="2d9e769664b54d57bc2d92c5ad5ccb3f"/>
          <w:szCs w:val="20" pt14:Unid="c5dbe2ef38404ea5b3830af63e80cdd6"/>
        </w:rPr>
      </w:pPr>
      <w:r>
        <w:rPr pt14:Unid="e6cfab301c9b4fe1a0ab60e81cb57c1c">
          <w:rFonts w:ascii="Arial" w:hAnsi="Arial" w:eastAsia="Arial" w:cs="Arial" pt14:Unid="00f3ca2a6e48469a81ed52f218e9cf9a"/>
          <w:color w:val="auto" pt14:Unid="c7cb6b0f31d44ab2a63d574cce9c9701"/>
          <w:sz w:val="29" pt14:Unid="a7d55ca943f74509a7eb6093df8a5a09"/>
          <w:szCs w:val="29" pt14:Unid="d50e8d884ffa475caa03942e5d25fdb8"/>
        </w:rPr>
        <w:t>2.2 Los microservicios en la fase de requisitos</w:t>
      </w:r>
    </w:p>
    <w:p pt14:Unid="160a76aca7e74a1c9ba7f83628a35e9e">
      <w:pPr pt14:Unid="a9bb31e5644d489ab19e278f35178d69">
        <w:spacing w:after="0" w:line="20" w:lineRule="exact" pt14:Unid="e28f49b8563a4a06989989d875737cb4"/>
        <w:rPr pt14:Unid="fc96901b91754aefb0b50f84711a3316">
          <w:color w:val="auto" pt14:Unid="261d865c61f04be3b66f11e2ad82f16d"/>
          <w:sz w:val="20" pt14:Unid="45721052b51e4ed5a70e443192f3fde0"/>
          <w:szCs w:val="20" pt14:Unid="56880510752a4584bb55887c6e57ac30"/>
        </w:rPr>
      </w:pPr>
    </w:p>
    <w:p pt14:Unid="2d93df07179d4f65bc8f8798f18c48e9">
      <w:pPr pt14:Unid="bc76b4ceb67b4e85895b3511978554d7">
        <w:spacing w:after="0" w:line="311" w:lineRule="exact" pt14:Unid="8e3baa32a9cc42c1a9568af58f51fb5e"/>
        <w:rPr pt14:Unid="4f886d5f4ad5462391a1c2e1d6e6b2b2">
          <w:color w:val="auto" pt14:Unid="8ce53f07b8bf4f6caf2201c6154875fd"/>
          <w:sz w:val="20" pt14:Unid="0a6458d7ca0b4bb091692939b41b95e2"/>
          <w:szCs w:val="20" pt14:Unid="21a8a42f1ab14794bf6f563078d1dfcc"/>
        </w:rPr>
      </w:pPr>
    </w:p>
    <w:p pt14:Unid="e945e36fa6234b90b13278cbeea5ec81">
      <w:pPr pt14:Unid="b603bcbdfcb64b129997f30bfd2a8a4f">
        <w:spacing w:after="0" w:line="273" w:lineRule="auto" pt14:Unid="b841dc8bbbe04c5985e9195f5a1f8fb8"/>
        <w:ind w:left="260" w:right="266" w:firstLine="339" pt14:Unid="0ae44b7b932149eabc5587c28d536e98"/>
        <w:jc w:val="both" pt14:Unid="0cc976972d6749caa056427cca15fe35"/>
        <w:rPr pt14:Unid="e4f1d55f7b234ad4a98769325a97744e">
          <w:rFonts w:ascii="Arial" w:hAnsi="Arial" w:eastAsia="Arial" w:cs="Arial" pt14:Unid="0c8586feaf1648a3b4c300e170e1943a"/>
          <w:color w:val="auto" pt14:Unid="1fcbc7cf16e2408184bdb1266671eb13"/>
          <w:sz w:val="21" pt14:Unid="11de0c040bd94c89b53db890053ccd13"/>
          <w:szCs w:val="21" pt14:Unid="ec109450613e4072afd20187a739b34b"/>
        </w:rPr>
      </w:pPr>
      <w:r>
        <w:rPr pt14:Unid="f4e89061a7b44770a32458243008a097">
          <w:rFonts w:ascii="Arial" w:hAnsi="Arial" w:eastAsia="Arial" w:cs="Arial" pt14:Unid="fa798c8316b145c5b8ba0d0d4f4cc1dc"/>
          <w:color w:val="auto" pt14:Unid="e7175fd66bf24d999637fc53219a540b"/>
          <w:sz w:val="21" pt14:Unid="b44fbca76bd94522982ea23f92489844"/>
          <w:szCs w:val="21" pt14:Unid="8df180402c844f0e91f211413938796d"/>
        </w:rPr>
        <w:t>La fase de requisitos del software es aquella en la que se elicitan, analizan, documen-tan, validan y mantienen los requisitos del sistema. Los requisitos del software expresan las necesidades y restricciones asociadas a un sistema</w:t>
      </w:r>
      <w:del w:author="Open-Xml-PowerTools" w:id="56" w:date="2018-08-17T03:01:57.7201102+02:00">
        <w:r>
          <w:rPr pt14:Unid="68c0c078f04d467082e0fced8e50fc98">
            <w:rFonts w:ascii="Arial" w:hAnsi="Arial" w:eastAsia="Arial" w:cs="Arial" pt14:Unid="edb14d66be2843b9a292337753e1ccd8"/>
            <w:color w:val="auto" pt14:Unid="918c610804a04955adfefacb689b7bd7"/>
            <w:sz w:val="21" pt14:Unid="11d1a63471e240d7b731f8b0b0163628"/>
            <w:szCs w:val="21" pt14:Unid="77dfd0a40d8b4458af158a0a7d0b13a2"/>
          </w:rPr>
          <w:delText>.</w:delText>
        </w:r>
      </w:del>
      <w:r>
        <w:rPr pt14:Unid="f4e89061a7b44770a32458243008a097">
          <w:rFonts w:ascii="Arial" w:hAnsi="Arial" w:eastAsia="Arial" w:cs="Arial" pt14:Unid="fa798c8316b145c5b8ba0d0d4f4cc1dc"/>
          <w:color w:val="auto" pt14:Unid="e7175fd66bf24d999637fc53219a540b"/>
          <w:sz w:val="21" pt14:Unid="b44fbca76bd94522982ea23f92489844"/>
          <w:szCs w:val="21" pt14:Unid="8df180402c844f0e91f211413938796d"/>
        </w:rPr>
        <w:t xml:space="preserve"> [10]</w:t>
      </w:r>
      <w:ins w:author="Open-Xml-PowerTools" w:id="57" w:date="2018-08-17T03:01:57.7201102+02:00">
        <w:r>
          <w:rPr pt14:Unid="f4e89061a7b44770a32458243008a097">
            <w:rFonts w:ascii="Arial" w:hAnsi="Arial" w:eastAsia="Arial" w:cs="Arial" pt14:Unid="fa798c8316b145c5b8ba0d0d4f4cc1dc"/>
            <w:color w:val="auto" pt14:Unid="e7175fd66bf24d999637fc53219a540b"/>
            <w:sz w:val="21" pt14:Unid="b44fbca76bd94522982ea23f92489844"/>
            <w:szCs w:val="21" pt14:Unid="8df180402c844f0e91f211413938796d"/>
          </w:rPr>
          <w:t>.</w:t>
        </w:r>
      </w:ins>
      <w:r>
        <w:rPr pt14:Unid="f4e89061a7b44770a32458243008a097">
          <w:rFonts w:ascii="Arial" w:hAnsi="Arial" w:eastAsia="Arial" w:cs="Arial" pt14:Unid="fa798c8316b145c5b8ba0d0d4f4cc1dc"/>
          <w:color w:val="auto" pt14:Unid="e7175fd66bf24d999637fc53219a540b"/>
          <w:sz w:val="21" pt14:Unid="b44fbca76bd94522982ea23f92489844"/>
          <w:szCs w:val="21" pt14:Unid="8df180402c844f0e91f211413938796d"/>
        </w:rPr>
        <w:t xml:space="preserve"> El artefacto principal que se produce en esta fase es el documento con la especificación de requisitos software (ERS). Una vez validado dicho documento por los stakeholders se puede iniciar la fase de diseño la solución. Esto no significa el final de esta fase del proceso: la gestión de los requisitos continúa durante el resto del desarrollo del producto.</w:t>
      </w:r>
    </w:p>
    <w:p pt14:Unid="f1efafae7ac848b788f077dedfb430c7">
      <w:pPr pt14:Unid="45565c859f614d54b802bb3a24825c1c">
        <w:spacing w:after="0" w:line="395" w:lineRule="exact" pt14:Unid="ac0b36c405e0421884972eb1d07e48f4"/>
        <w:rPr pt14:Unid="0058871bef724ab991744439dc670ebe">
          <w:color w:val="auto" pt14:Unid="8f458e11366940bfa2f31a4d1d4804ed"/>
          <w:sz w:val="20" pt14:Unid="5efd40c901f5422c9b242a7a7f86a57c"/>
          <w:szCs w:val="20" pt14:Unid="2662f900b5784f6aa0bf728456f40dd4"/>
        </w:rPr>
      </w:pPr>
    </w:p>
    <w:p pt14:Unid="20c5839c48644ba580a9881e428482c2">
      <w:pPr pt14:Unid="d3448ebbba214411bb05352d54aeb762">
        <w:tabs pt14:Unid="14a9cb6f1e46439baedd42f3d9c2c2c9">
          <w:tab w:val="left" w:leader="none" w:pos="1020" pt14:Unid="615dec55e5c34eba82367915094d1704"/>
        </w:tabs>
        <w:spacing w:after="0" pt14:Unid="1fe03156e3fd40fabe0013b7f04949c8"/>
        <w:ind w:left="260" pt14:Unid="86917f2cf33942d29e9544c5aa1d13c2"/>
        <w:rPr pt14:Unid="7cdff164630f4a05993b41281567b059">
          <w:color w:val="auto" pt14:Unid="d09c33f6535840b0a56298598b3adda8"/>
          <w:sz w:val="20" pt14:Unid="fe5e3d2ec80648a9baf9252e2ccebd07"/>
          <w:szCs w:val="20" pt14:Unid="f43fd28da2384771a47466c65ca03131"/>
        </w:rPr>
      </w:pPr>
      <w:r>
        <w:rPr pt14:Unid="612c1aa855a44ae489648ba72e8386e5">
          <w:rFonts w:ascii="Arial" w:hAnsi="Arial" w:eastAsia="Arial" w:cs="Arial" pt14:Unid="080b1045561342b3a10408491de392da"/>
          <w:b w:val="1" pt14:Unid="04368353da324461b9bf3748795163d5"/>
          <w:bCs w:val="1" pt14:Unid="857185838e2c47439a4212cf0b1f3327"/>
          <w:color w:val="auto" pt14:Unid="9b45c45889504b51a316924b1b57f42f"/>
          <w:sz w:val="24" pt14:Unid="401123305ef4429b9cc5e5c75d7f686a"/>
          <w:szCs w:val="24" pt14:Unid="71ddb69314634960a4fffdb4a4f5d878"/>
        </w:rPr>
        <w:t>2.2.1.</w:t>
      </w:r>
      <w:r>
        <w:rPr pt14:Unid="d41508ae373e4b628f00dbe566ac593c">
          <w:color w:val="auto" pt14:Unid="d3402e17e1924b059e90cf261d7a4b22"/>
          <w:sz w:val="20" pt14:Unid="54be6a2b783944809d7aaffde75ff6f1"/>
          <w:szCs w:val="20" pt14:Unid="099e0f4989374a66b85bff96a38098e6"/>
        </w:rPr>
        <w:tab pt14:Unid="fd23b7e9f2984949bb777b5fb9389a65"/>
      </w:r>
      <w:r>
        <w:rPr pt14:Unid="0783153f5a864d19afa5fba33f6e86dd">
          <w:rFonts w:ascii="Arial" w:hAnsi="Arial" w:eastAsia="Arial" w:cs="Arial" pt14:Unid="9133022043fb451a80589990cba65755"/>
          <w:b w:val="1" pt14:Unid="82d4fd00905f4eacbe218a5f602aee00"/>
          <w:bCs w:val="1" pt14:Unid="b1718638d64040348441bd56b1ee3ada"/>
          <w:color w:val="auto" pt14:Unid="b06d6cefa56749b98c17cb21289ba136"/>
          <w:sz w:val="22" pt14:Unid="99ac2e8a19874c94893b3da5fc2a4976"/>
          <w:szCs w:val="22" pt14:Unid="3b539bfcaebc4d7188412880715f7a75"/>
        </w:rPr>
        <w:t>Requisitos funcionales y no funcionales</w:t>
      </w:r>
    </w:p>
    <w:p pt14:Unid="e8fbad34a85649529616737a561c329b">
      <w:pPr pt14:Unid="d3795cf465564164bd16ddbc8d092066">
        <w:spacing w:after="0" w:line="256" w:lineRule="exact" pt14:Unid="9bdc2e5066a24e6f9f44bd5c86545664"/>
        <w:rPr pt14:Unid="b6df1459c33847fda398ad6b53ded8e3">
          <w:color w:val="auto" pt14:Unid="c60aee58682d4bb2a4cdc61b26ef97a5"/>
          <w:sz w:val="20" pt14:Unid="49a4ec66794d48f5904277ed19b7b3c5"/>
          <w:szCs w:val="20" pt14:Unid="80825aa076534b698cad24989d22c518"/>
        </w:rPr>
      </w:pPr>
    </w:p>
    <w:p pt14:Unid="5af552c665704a3c96baee98b5f70243">
      <w:pPr pt14:Unid="f45e0fc807f34e01ad45be13474266b2">
        <w:spacing w:after="0" w:line="258" w:lineRule="auto" pt14:Unid="fda17e6aea4344f08266467a927175e8"/>
        <w:ind w:left="260" w:right="266" w:firstLine="339" pt14:Unid="b6c54569ee014f3695f3ef18ea73cdfc"/>
        <w:jc w:val="both" pt14:Unid="809c22f14ef8498cb0b511a7196a31ea"/>
        <w:rPr pt14:Unid="5abf0f747f7b45e2ac48a6f0db6584f6">
          <w:color w:val="auto" pt14:Unid="3f3a5f436730484ab004b2f75d6386c6"/>
          <w:sz w:val="20" pt14:Unid="0b6b1d5a48b2468eb1e55d4af00533f8"/>
          <w:szCs w:val="20" pt14:Unid="88a86318a8e74c8d810400bb41a74aff"/>
        </w:rPr>
      </w:pPr>
      <w:r>
        <w:rPr pt14:Unid="d0a129ebae4f4bdfbd74503151c96e52">
          <w:rFonts w:ascii="Arial" w:hAnsi="Arial" w:eastAsia="Arial" w:cs="Arial" pt14:Unid="ee6815fc8bb6435da6fd2727394a3be2"/>
          <w:color w:val="auto" pt14:Unid="9f757f21b02148848e1e83f51cde69f8"/>
          <w:sz w:val="22" pt14:Unid="7c49e82cf0bb4e99805d41a7d82606ed"/>
          <w:szCs w:val="22" pt14:Unid="c89ace10feb041a39afd59baab175b5d"/>
        </w:rPr>
        <w:t xml:space="preserve">Los requisitos se pueden clasificar en funcionales y no funcionales. Los </w:t>
      </w:r>
      <w:r>
        <w:rPr pt14:Unid="ae492c44a7fb40768a29b193240f2936">
          <w:rFonts w:ascii="Arial" w:hAnsi="Arial" w:eastAsia="Arial" w:cs="Arial" pt14:Unid="06e784f3a5da4487a1e5fb0dd74afe2a"/>
          <w:b w:val="1" pt14:Unid="dc3bf6d887b34f4aa4f68755459f2d74"/>
          <w:bCs w:val="1" pt14:Unid="6241e235581d4a3faabc034bee939a91"/>
          <w:color w:val="auto" pt14:Unid="6f6d37a09f294cbca99e2297dd10c60a"/>
          <w:sz w:val="22" pt14:Unid="10b07c03ff384f619a79b324a723b64e"/>
          <w:szCs w:val="22" pt14:Unid="6f9d003f38a6406db54ceec44a539390"/>
        </w:rPr>
        <w:t>requisitos</w:t>
      </w:r>
      <w:r>
        <w:rPr pt14:Unid="93f3b8f364f94d66a5f9c46955d8b713">
          <w:rFonts w:ascii="Arial" w:hAnsi="Arial" w:eastAsia="Arial" w:cs="Arial" pt14:Unid="79af09ef85fa4d91951bef478087336f"/>
          <w:color w:val="auto" pt14:Unid="0eb066876c5c4cf6930b058f3ba351e8"/>
          <w:sz w:val="22" pt14:Unid="5cf5891c2f32475b89f98c2d97eaee13"/>
          <w:szCs w:val="22" pt14:Unid="e4fd1295fb2b430e9f20aba6b8ec1aa7"/>
        </w:rPr>
        <w:t xml:space="preserve"> </w:t>
      </w:r>
      <w:r>
        <w:rPr pt14:Unid="6389be27e6a5471baafce41cb27ab990">
          <w:rFonts w:ascii="Arial" w:hAnsi="Arial" w:eastAsia="Arial" w:cs="Arial" pt14:Unid="bf0d4051d7864ce0853d1bfa181c96b7"/>
          <w:b w:val="1" pt14:Unid="4c4e529cf90046ecbaa3e1d49c83b6bd"/>
          <w:bCs w:val="1" pt14:Unid="929605517758499caa199f81ace969de"/>
          <w:color w:val="auto" pt14:Unid="974d93b569474a5eb1b5f0edbe80e671"/>
          <w:sz w:val="22" pt14:Unid="34c699d5beec4c23b805a3f0a34f8072"/>
          <w:szCs w:val="22" pt14:Unid="b19fa8772b184685acea52acf4da6069"/>
        </w:rPr>
        <w:t xml:space="preserve">funcionales </w:t>
      </w:r>
      <w:r>
        <w:rPr pt14:Unid="25e79a474b854fa7b9d85202dc0bde62">
          <w:rFonts w:ascii="Arial" w:hAnsi="Arial" w:eastAsia="Arial" w:cs="Arial" pt14:Unid="30d7bd3069664e2a8f1fd5e56d77c6af"/>
          <w:color w:val="auto" pt14:Unid="c43d34634ae64eb795d9de28b2c32037"/>
          <w:sz w:val="22" pt14:Unid="fe1829ddf96d47e880764e61ef2b7aab"/>
          <w:szCs w:val="22" pt14:Unid="4a8e13975528404aafde00698f7071f1"/>
        </w:rPr>
        <w:t>(RF) describen la funcionalidad que los usuarios esperan del sistema. Los</w:t>
      </w:r>
      <w:r>
        <w:rPr pt14:Unid="09d462dd7d9b49a48f0f358b20ca66ee">
          <w:rFonts w:ascii="Arial" w:hAnsi="Arial" w:eastAsia="Arial" w:cs="Arial" pt14:Unid="cad76dc97e614d96a5fd7f6889502e2d"/>
          <w:b w:val="1" pt14:Unid="25c3d61f253442e6b476931d2a7fc040"/>
          <w:bCs w:val="1" pt14:Unid="13514dc73caa420581026f72c6e98b09"/>
          <w:color w:val="auto" pt14:Unid="6e54bd925c884e4891f6c20661e64c84"/>
          <w:sz w:val="22" pt14:Unid="de0fded689a843d1a5fa8416fca2b727"/>
          <w:szCs w:val="22" pt14:Unid="a3301a27d62f441c889299e89161237a"/>
        </w:rPr>
        <w:t xml:space="preserve"> requisitos no funcionales </w:t>
      </w:r>
      <w:r>
        <w:rPr pt14:Unid="bb599d94afb64464bfdb9b81fe613fe0">
          <w:rFonts w:ascii="Arial" w:hAnsi="Arial" w:eastAsia="Arial" w:cs="Arial" pt14:Unid="d7f76b78afbb4ea08766932501a72cc1"/>
          <w:color w:val="auto" pt14:Unid="7c965873d1ef4584841690c69b2574fc"/>
          <w:sz w:val="22" pt14:Unid="f4d7287527bd4f40b76e92c668824aba"/>
          <w:szCs w:val="22" pt14:Unid="6faf08ab53dd4de8932b580cb63f1289"/>
        </w:rPr>
        <w:t>(RNF) son restricciones impuestas sobre el sistema a desarro-llar, estableciendo por ejemplo como de rápido o fiable ha de ser. Mientras que los prime-ros no incluyen ninguna mención relacionada con la tecnología que emplea el sistema, los segundos sí pueden establecer restricciones de este tipo. Por ejemplo, un requisito no funcional puede consistir en desarrollar una aplicación en un lenguaje de programación específico o hacer que esté disponible para diferentes sistemas operativos móviles. Por este motivo, los requisitos deben ser tenidos en cuenta a lo largo de todo el desarrollo del sistema.</w:t>
      </w:r>
    </w:p>
    <w:p pt14:Unid="70bee0eb3d804dd2afb61f3c3b2837be">
      <w:pPr pt14:Unid="30975ed9efed48c1868e482e5f6c7498">
        <w:spacing w:after="0" w:line="84" w:lineRule="exact" pt14:Unid="555ae51fce9341d8b4f1bb5fc18fc60e"/>
        <w:rPr pt14:Unid="6201d9ab255643eab6977c8501ba465b">
          <w:color w:val="auto" pt14:Unid="8aa59306ab8e470ba04dcd7a88812285"/>
          <w:sz w:val="20" pt14:Unid="9834b690639e43fb8e02e19a5c5ffcfa"/>
          <w:szCs w:val="20" pt14:Unid="4a06e961a537418b8647ebb67d99801e"/>
        </w:rPr>
      </w:pPr>
    </w:p>
    <w:p pt14:Unid="ae3c8afbe9a84203aff9e2f3efaa3f2e">
      <w:pPr pt14:Unid="387f0a802a6b446a9f30b48ba198dcfe">
        <w:spacing w:after="0" w:line="274" w:lineRule="auto" pt14:Unid="77e19c83fd074bafacc4d97b4a7a22bf"/>
        <w:ind w:left="260" w:right="266" w:firstLine="339" pt14:Unid="01fe7217524b461e9fc033feba5c3c78"/>
        <w:jc w:val="both" pt14:Unid="0bb3aacdde594989a4da144133ba57ab"/>
        <w:rPr pt14:Unid="eaaac74119514509bef7d8b3efa09e1e">
          <w:color w:val="auto" pt14:Unid="ebc5fd5205284b3eb777dc648575924f"/>
          <w:sz w:val="20" pt14:Unid="266ba9b985874912b3b3e85c765211e7"/>
          <w:szCs w:val="20" pt14:Unid="58797d799ea34bbc854f3c30b06e7dd0"/>
        </w:rPr>
      </w:pPr>
      <w:r>
        <w:rPr pt14:Unid="907a937da20b492ebe79ff846e75a19b">
          <w:rFonts w:ascii="Arial" w:hAnsi="Arial" w:eastAsia="Arial" w:cs="Arial" pt14:Unid="50a5e44aec1c47088ffc6ed9db4976c4"/>
          <w:color w:val="auto" pt14:Unid="ac05a73dc47442f0a7cb3995a0623295"/>
          <w:sz w:val="21" pt14:Unid="f3e68645141d45ab8c4aa2a2f5a1ac14"/>
          <w:szCs w:val="21" pt14:Unid="540e754efa49435c853af6f7bf502b75"/>
        </w:rPr>
        <w:t>Los requisitos funcionales y no funcionales son ortogonales en el sentido de que dife-rentes diseños de software pueden ofrecer la misma funcionalidad (RF) pero con distintos atributos de calidad (RNF). Los arquitectos software están más centrados en los requisi-tos no funcionales porque estos son los que conducen hacia la elección de una u otra arquitectura. Los requisitos no funcionales pueden influir en los patrones arquitectóni-</w:t>
      </w:r>
    </w:p>
    <w:p pt14:Unid="fb126d7c03d648169d748f2384f5dec6">
      <w:pPr pt14:Unid="09673406de7e4a88bc13916cff95e8a1"/>
    </w:p>
    <w:tbl pt14:Unid="3bbcd78a98714721ace89a972fa232cf" pt14:CorrelatedSHA1Hash="aab9ce4bb749f515e4d028007023ce877ddb1cd4" pt14:SHA1Hash="aab9ce4bb749f515e4d028007023ce877ddb1cd4" pt14:StructureSHA1Hash="083c39f071e2f67adc0ffdb8cc687ed0eb21b73c">
      <w:tblPr pt14:Unid="547f9491ce0f471ea05ccaa77c46abfb">
        <w:tblInd w:w="260" w:type="dxa" pt14:Unid="a86815df60d344a3b79bd97e5d9a3d49"/>
        <w:tblLayout w:type="fixed" pt14:Unid="5f888a867227456ba9899932b81bf36f"/>
        <w:tblCellMar pt14:Unid="d173d1205c47498bb2f767ab21d295b3">
          <w:top w:w="0" w:type="dxa" pt14:Unid="e77d363c93bd4be188b4be652d1811bc"/>
          <w:left w:w="0" w:type="dxa" pt14:Unid="01ed2a88cfc746be95200f52944afbac"/>
          <w:bottom w:w="0" w:type="dxa" pt14:Unid="2f21ef196c904825be988bd8628548c1"/>
          <w:right w:w="0" w:type="dxa" pt14:Unid="48111452ccc54eada7c5591173a459d0"/>
        </w:tblCellMar>
      </w:tblPr>
      <w:tr pt14:Unid="185c0259d71b49c38cf21dd4ef2a2e1c" pt14:CorrelatedSHA1Hash="9fd847d9cbcb2436af49dbfb2eac6657cf1c499b" pt14:SHA1Hash="9fd847d9cbcb2436af49dbfb2eac6657cf1c499b" pt14:StructureSHA1Hash="79a0eea29f620d22c292795db0fa42012a6019db">
        <w:trPr pt14:Unid="906b76d0589d48d38117f022823971be">
          <w:trHeight w:val="361" pt14:Unid="95984120299d47368b6de3d680d9d4f8"/>
        </w:trPr>
        <w:tc pt14:Unid="862139d257f54b4995eadafb320ccc27" pt14:SHA1Hash="1ee8eb14ec82e8e03906e0068750d43866be9195">
          <w:tcPr pt14:Unid="68ca2de5e5a54937b47f76bf8d3b0b99">
            <w:tcW w:w="6280" w:type="dxa" pt14:Unid="31279ef4ca494d249724784a64154a4d"/>
            <w:tcBorders pt14:Unid="84162454f2774488995d7a6c0d206765">
              <w:bottom w:val="single" w:color="auto" w:sz="8" pt14:Unid="19a4b3a18f9f4eaa83a2a01e3cca981a"/>
            </w:tcBorders>
            <w:vAlign w:val="bottom" pt14:Unid="b8e1fb33fc1c44eaba8b9f9766860492"/>
          </w:tcPr>
          <w:p pt14:Unid="70bd826e36244b45be6f5d1f5d194018">
            <w:pPr pt14:Unid="3a72d1c992fe4341bfe2f27e8894a1b1">
              <w:spacing w:after="0" pt14:Unid="fc91fdce2f174ec4b4cb3a7cd8308c91"/>
              <w:rPr pt14:Unid="bba37493d958465993c8d3122fcc26ae">
                <w:color w:val="auto" pt14:Unid="af90d54b81b44a469ca59d87823728ad"/>
                <w:sz w:val="20" pt14:Unid="5ef62293ff424e78bcfbdc6811863445"/>
                <w:szCs w:val="20" pt14:Unid="9762088ba91848099952a8bcbad71be3"/>
              </w:rPr>
            </w:pPr>
            <w:r>
              <w:rPr pt14:Unid="8e0f3b533ad448b5b90a05334b235589">
                <w:rFonts w:ascii="Arial" w:hAnsi="Arial" w:eastAsia="Arial" w:cs="Arial" pt14:Unid="a373883edc3240a98b32ea6ae918734b"/>
                <w:color w:val="auto" pt14:Unid="55efae8b96c94a00aadaa66ce9374cc3"/>
                <w:sz w:val="24" pt14:Unid="f8f38b16107f48f8bfd828d1543f5f24"/>
                <w:szCs w:val="24" pt14:Unid="fb3f399a313440f9bd8790986095822d"/>
              </w:rPr>
              <w:t>2.2  Los microservicios en la fase de requisitos</w:t>
            </w:r>
          </w:p>
        </w:tc>
        <w:tc pt14:Unid="76fefeb4dd814e04bd4c40ca6d0cda95" pt14:SHA1Hash="0d64ff4bf18250455b70b1cf7a2b3e86dc14ee13">
          <w:tcPr pt14:Unid="b6282d19d9bd42bfbc27b0c1c4f4cf39">
            <w:tcW w:w="2220" w:type="dxa" pt14:Unid="4c20d0a51df24edbba6c118b04012f7b"/>
            <w:tcBorders pt14:Unid="25712b46745b4bdb83ce42b84d891106">
              <w:bottom w:val="single" w:color="auto" w:sz="8" pt14:Unid="4fbb6b35fe8240958b24cc2e7d2e33d8"/>
            </w:tcBorders>
            <w:vAlign w:val="bottom" pt14:Unid="169bb95feaf04c44bb9c90a73a4a6d21"/>
          </w:tcPr>
          <w:p pt14:Unid="8c2a385a265141e8be7575b0f84c6ed7">
            <w:pPr pt14:Unid="230a3e374d0546f28ab4bb50fbd243fe">
              <w:spacing w:after="0" pt14:Unid="a4e666185aa14bdc9633fbcbfdcff7b3"/>
              <w:jc w:val="right" pt14:Unid="893c0a9cfba448368cbb2c6e484b135b"/>
              <w:rPr pt14:Unid="8241e57bdd20455aa8edc720ec94abcd">
                <w:color w:val="auto" pt14:Unid="6bc1db8fe5ae475da309d51d91c2c276"/>
                <w:sz w:val="20" pt14:Unid="5aa73f9ee30d4992b4706a54f3ae3dce"/>
                <w:szCs w:val="20" pt14:Unid="fcc056210db447f5b994bcd839c505e9"/>
              </w:rPr>
            </w:pPr>
            <w:r>
              <w:rPr pt14:Unid="b2cad008387741ccb06347e9435437f7">
                <w:rFonts w:ascii="Arial" w:hAnsi="Arial" w:eastAsia="Arial" w:cs="Arial" pt14:Unid="be9736e9f2df4501b730b096a52efdb4"/>
                <w:b w:val="1" pt14:Unid="2e75787f95a74b0eb584d823df84c083"/>
                <w:bCs w:val="1" pt14:Unid="0bb8f5196d2a4fd09a2bd4ec8055a0a5"/>
                <w:color w:val="auto" pt14:Unid="c0eeaa683c2a41cfbab88bfc08ecf4b3"/>
                <w:sz w:val="22" pt14:Unid="3eb5ce0f53e048c3939bcb95b45ffe63"/>
                <w:szCs w:val="22" pt14:Unid="373f24d3ff434b76b28abe9b630b6281"/>
              </w:rPr>
              <w:t>5</w:t>
            </w:r>
          </w:p>
        </w:tc>
      </w:tr>
    </w:tbl>
    <w:p pt14:Unid="d8bb4ebcec56447d9cab31db62d94eb7">
      <w:pPr pt14:Unid="ed872bf5a7c0403fb52510e9486ace34">
        <w:spacing w:after="0" w:line="387" w:lineRule="exact" pt14:Unid="2af0ffeb7ed64407b95b5115d0b872fd"/>
        <w:rPr pt14:Unid="25468212ab9042c1a5d983ebec9cc37b">
          <w:color w:val="auto" pt14:Unid="62f386d1a3f3472287628311d2dc5b40"/>
          <w:sz w:val="20" pt14:Unid="282b85ead28f4109aa4053a683809aa8"/>
          <w:szCs w:val="20" pt14:Unid="b6d2feffe68640c0a6102a3bf012e293"/>
        </w:rPr>
      </w:pPr>
    </w:p>
    <w:p pt14:Unid="93f48c7f03a848a9bb5da0bd2dafb582">
      <w:pPr pt14:Unid="95114095681c43d6a5b8838e23ab28e6">
        <w:spacing w:after="0" w:line="267" w:lineRule="auto" pt14:Unid="731058d3f3a5414aba527cfc2cddceaa"/>
        <w:ind w:left="260" w:right="266" pt14:Unid="cc6f9303efc0472fbc1cecc65ca407b3"/>
        <w:jc w:val="both" pt14:Unid="416fcce65f304b4d9fa771309736ee2a"/>
        <w:rPr pt14:Unid="9e0d4bbc89b34b0f90219eab15416827">
          <w:rFonts w:ascii="Arial" w:hAnsi="Arial" w:eastAsia="Arial" w:cs="Arial" pt14:Unid="ead744a4601344ef8a52044a470ea071"/>
          <w:color w:val="auto" pt14:Unid="a9d9ff70360943e3bd4232c2d91ec1f5"/>
          <w:sz w:val="22" pt14:Unid="6fdd60b273474ad1918ec89b785d03b0"/>
          <w:szCs w:val="22" pt14:Unid="1a79358eb47f433095a337a59478471f"/>
        </w:rPr>
      </w:pPr>
      <w:r>
        <w:rPr pt14:Unid="973da870a9454d93a47bd1788fce45aa">
          <w:rFonts w:ascii="Arial" w:hAnsi="Arial" w:eastAsia="Arial" w:cs="Arial" pt14:Unid="81b0f351abf144bc97abbe94aec4a1b9"/>
          <w:color w:val="auto" pt14:Unid="99578040880e40d99692198c1608f2f9"/>
          <w:sz w:val="22" pt14:Unid="3b285b0ead5e4169999768f0c3019681"/>
          <w:szCs w:val="22" pt14:Unid="7f995f331e7a49a9a49eda846990f773"/>
        </w:rPr>
        <w:t>cos a seguir, las futuras estrategias de implementación del sistema o la plataforma sobre la que se desplegará el sistema</w:t>
      </w:r>
      <w:del w:author="Open-Xml-PowerTools" w:id="58" w:date="2018-08-17T03:01:57.7201102+02:00">
        <w:r>
          <w:rPr pt14:Unid="7d418db8cd6b4c719c9e8976a322d067">
            <w:rFonts w:ascii="Arial" w:hAnsi="Arial" w:eastAsia="Arial" w:cs="Arial" pt14:Unid="58b65f11b42640008b1c54fa35238d5c"/>
            <w:color w:val="auto" pt14:Unid="3c9b24fa3185483583ce8ebb1c9b78fb"/>
            <w:sz w:val="22" pt14:Unid="8d9388995bc242e88a2b64a3b565ced3"/>
            <w:szCs w:val="22" pt14:Unid="ac00f0f00cd0419784d0e4e416c38bec"/>
          </w:rPr>
          <w:delText>.</w:delText>
        </w:r>
      </w:del>
      <w:r>
        <w:rPr pt14:Unid="973da870a9454d93a47bd1788fce45aa">
          <w:rFonts w:ascii="Arial" w:hAnsi="Arial" w:eastAsia="Arial" w:cs="Arial" pt14:Unid="81b0f351abf144bc97abbe94aec4a1b9"/>
          <w:color w:val="auto" pt14:Unid="99578040880e40d99692198c1608f2f9"/>
          <w:sz w:val="22" pt14:Unid="3b285b0ead5e4169999768f0c3019681"/>
          <w:szCs w:val="22" pt14:Unid="7f995f331e7a49a9a49eda846990f773"/>
        </w:rPr>
        <w:t xml:space="preserve"> [2]</w:t>
      </w:r>
      <w:ins w:author="Open-Xml-PowerTools" w:id="59" w:date="2018-08-17T03:01:57.7201102+02:00">
        <w:r>
          <w:rPr pt14:Unid="973da870a9454d93a47bd1788fce45aa">
            <w:rFonts w:ascii="Arial" w:hAnsi="Arial" w:eastAsia="Arial" w:cs="Arial" pt14:Unid="81b0f351abf144bc97abbe94aec4a1b9"/>
            <w:color w:val="auto" pt14:Unid="99578040880e40d99692198c1608f2f9"/>
            <w:sz w:val="22" pt14:Unid="3b285b0ead5e4169999768f0c3019681"/>
            <w:szCs w:val="22" pt14:Unid="7f995f331e7a49a9a49eda846990f773"/>
          </w:rPr>
          <w:t>.</w:t>
        </w:r>
      </w:ins>
    </w:p>
    <w:p pt14:Unid="c2588dba887f499ebb4eb6f32dfd590c">
      <w:pPr pt14:Unid="a79ccfff3d85401694bb8a28c5aa01e2">
        <w:spacing w:after="0" w:line="20" w:lineRule="exact" pt14:Unid="370a463d55894260ac9145ca94f832e3"/>
        <w:rPr pt14:Unid="56959ad370c7452e8db1f9f3c2b537e7">
          <w:color w:val="auto" pt14:Unid="d26532dabb474a43b6417fab0276fc11"/>
          <w:sz w:val="20" pt14:Unid="8d351bc49fc7463db90635a9db6b5264"/>
          <w:szCs w:val="20" pt14:Unid="45ee69584e8e44839712cf6351c7f9a2"/>
        </w:rPr>
      </w:pPr>
      <w:r>
        <w:rPr pt14:Unid="d53a39685b1f4f768f0a1bd8593090ad">
          <w:color w:val="auto" pt14:Unid="0395a243edcf4897b05ff7fdc9c157ae"/>
          <w:sz w:val="20" pt14:Unid="8882e4952ece4e70a69b7c9209c5a9e6"/>
          <w:szCs w:val="20" pt14:Unid="c8df48522dc34cd49ab1684032e14e08"/>
        </w:rPr>
        <w:drawing pt14:Unid="d39ac607abad43fcadd8f956dbcd08ee" pt14:SHA1Hash="672db6941816e3e0356890eda8af2ef6c8ea906b">
          <wp:anchor simplePos="0" relativeHeight="251657728" behindDoc="1" locked="0" layoutInCell="0" allowOverlap="1" pt14:Unid="506af75606334aeaa8d25b93100c054e">
            <wp:simplePos x="0" y="0" pt14:Unid="e20104afaad4435b9bd42402d0066b8d"/>
            <wp:positionH relativeFrom="column" pt14:Unid="89dbfacc4a6d4c50b6c08ca082da55d6">
              <wp:posOffset pt14:Unid="c566d36a39aa4a71981c76e2fff9ecd3">165735</wp:posOffset>
            </wp:positionH>
            <wp:positionV relativeFrom="paragraph" pt14:Unid="db18395d698d41b0a669c8ce4b99af01">
              <wp:posOffset pt14:Unid="0e458e5b5926419f9e340f3c662bff57">141605</wp:posOffset>
            </wp:positionV>
            <wp:extent cx="5795010" cy="1485900" pt14:Unid="15002963be80450ea63119555ff93f98"/>
            <wp:wrapNone pt14:Unid="e4cc7a1c66114a31a0b078867941ac6a"/>
            <wp:docPr id="6" name="Picture 31" pt14:Unid="00ad6f1962764202afbb79637465d2af"/>
            <wp:cNvGraphicFramePr pt14:Unid="a49149e39ec342b695c43d465e225a96">
              <a:graphicFrameLocks xmlns:a="http://schemas.openxmlformats.org/drawingml/2006/main" noChangeAspect="1" pt14:Unid="18c8ecf1dd634fe99d3934253618a0d4"/>
            </wp:cNvGraphicFramePr>
            <a:graphic xmlns:a="http://schemas.openxmlformats.org/drawingml/2006/main" pt14:Unid="951ec00360fa4046b54a7bc3d48d57a2">
              <a:graphicData uri="http://schemas.openxmlformats.org/drawingml/2006/picture" pt14:Unid="58056f6040db409c9b702326cc6e8715">
                <pic:pic xmlns:pic="http://schemas.openxmlformats.org/drawingml/2006/picture" pt14:Unid="fc2d356ed6c24b4db76a770a0512041b">
                  <pic:nvPicPr pt14:Unid="3849e00fe5b04135be55a83ccb36dab7">
                    <pic:cNvPr id="0" name="Picture 31" pt14:Unid="8d157d00e94647298f828aab4ef45bd6"/>
                    <pic:cNvPicPr pt14:Unid="1f7b1088b3e44676beaf4038f361c6dc">
                      <a:picLocks noChangeAspect="1" noChangeArrowheads="1" pt14:Unid="fc82b75a00014c708b0be1eca1d5027d"/>
                    </pic:cNvPicPr>
                  </pic:nvPicPr>
                  <pic:blipFill pt14:Unid="a45ad43be4e64aaa9b101f10cdf92051">
                    <a:blip r:embed="rId13" pt14:Unid="d0d6ccf5d9834531a93d45c47ae25f5b">
                      <a:extLst pt14:Unid="7428250183804c03945cfdeaa9cf7607">
                        <a:ext uri="{28A0092B-C50C-407E-A947-70E740481C1C}" pt14:Unid="d7c70b85713741f183c8402d6f859c7f"/>
                      </a:extLst>
                    </a:blip>
                    <a:srcRect pt14:Unid="3a39d4776f0b4e0497d9aa9daad8a502"/>
                    <a:stretch pt14:Unid="4e3293b833b14181b01b28200afc6cbd">
                      <a:fillRect pt14:Unid="65c98ac6918d4f7a86a9910684214651"/>
                    </a:stretch>
                  </pic:blipFill>
                  <pic:spPr bwMode="auto" pt14:Unid="f78de667f53b4a1da6ebaef78c3f9400">
                    <a:xfrm pt14:Unid="61d495f5573b404eb5f2ca0d440db722">
                      <a:off x="0" y="0" pt14:Unid="1ca368d0fee4415d9a692dabbc3e897f"/>
                      <a:ext cx="5795010" cy="1485900" pt14:Unid="8e04c723d39e44c3a5e6a19202f1a23b"/>
                    </a:xfrm>
                    <a:prstGeom prst="rect" pt14:Unid="969901b3bda5494d81720d62a025046c">
                      <a:avLst pt14:Unid="3699c1ed99284426a9a1f82e4f507637"/>
                    </a:prstGeom>
                    <a:noFill pt14:Unid="03b8e6873c5a4c9ea670bbe9ace48d75"/>
                  </pic:spPr>
                </pic:pic>
              </a:graphicData>
            </a:graphic>
          </wp:anchor>
        </w:drawing>
      </w:r>
    </w:p>
    <w:p pt14:Unid="20f2d06921944122ad3abbee129e1306">
      <w:pPr pt14:Unid="78c28548fa644f4a85f74d75f991992c">
        <w:spacing w:after="0" w:line="200" w:lineRule="exact" pt14:Unid="71a4f9f4a1254a6193428b2ef86a7c5e"/>
        <w:rPr pt14:Unid="d0e0c2d453f140a589ed3e9528e86781">
          <w:color w:val="auto" pt14:Unid="ff28b3d758fc47f6b6c71cf8b49fa1d5"/>
          <w:sz w:val="20" pt14:Unid="c266a24333fb480794a27c346d2b21f6"/>
          <w:szCs w:val="20" pt14:Unid="572db66603f64660807dd850dd94400a"/>
        </w:rPr>
      </w:pPr>
    </w:p>
    <w:p pt14:Unid="b585b4ef11614e17b124d3917d9030e1">
      <w:pPr pt14:Unid="6ee816362070437fbc819dfad580669a">
        <w:spacing w:after="0" w:line="200" w:lineRule="exact" pt14:Unid="63aab57576f34d7c86c0d65c8a6d760d"/>
        <w:rPr pt14:Unid="e604aa29668546e7b7a3843734bf2fbd">
          <w:color w:val="auto" pt14:Unid="70e50a14e6c14143a0a470bb03285d00"/>
          <w:sz w:val="20" pt14:Unid="75fec85dab024cf8b9f266dca24c857b"/>
          <w:szCs w:val="20" pt14:Unid="93627a34b9324367b2367e112b6e2915"/>
        </w:rPr>
      </w:pPr>
    </w:p>
    <w:p pt14:Unid="a78b47f46d0a4272a40c5b506bc10026">
      <w:pPr pt14:Unid="a8e292b8de02484eadc7d60844cddad8">
        <w:spacing w:after="0" w:line="200" w:lineRule="exact" pt14:Unid="737db5a6f48546dc89831863f3da3dcd"/>
        <w:rPr pt14:Unid="853e59618a8a4e3482ed828fcc53ceed">
          <w:color w:val="auto" pt14:Unid="0db3f0bf3b5544fda0e1261417a568a8"/>
          <w:sz w:val="20" pt14:Unid="bdc8b3a768394f84b014e64d54e52561"/>
          <w:szCs w:val="20" pt14:Unid="b22e3e604e8a46a592ad95f6c0745f8f"/>
        </w:rPr>
      </w:pPr>
    </w:p>
    <w:p pt14:Unid="86ddcb64ba32409f8f804a943c6bd53d">
      <w:pPr pt14:Unid="086c66f0491d445f9a09c64feecbaaae">
        <w:spacing w:after="0" w:line="200" w:lineRule="exact" pt14:Unid="0043d4b07ee74274b6bf17f0fc15d234"/>
        <w:rPr pt14:Unid="0ca6f33b94c44faf8095e85ce45416f5">
          <w:color w:val="auto" pt14:Unid="e76f510ba0c74da896b835aa5867b7c7"/>
          <w:sz w:val="20" pt14:Unid="09697a7ca977443f9c155250fa3dd5e4"/>
          <w:szCs w:val="20" pt14:Unid="21cd1f43da8c49a1889f31dadf6c0260"/>
        </w:rPr>
      </w:pPr>
    </w:p>
    <w:p pt14:Unid="f3d5ab1fffb3486e9768b0ce5d8496f9">
      <w:pPr pt14:Unid="0aa8f1eb859b4869baa0f1dd53fadf69">
        <w:spacing w:after="0" w:line="200" w:lineRule="exact" pt14:Unid="6573b42ebc4a4c48a5532e2aa79df8bd"/>
        <w:rPr pt14:Unid="ffd808f91c9d4a75a34330e460a177a5">
          <w:color w:val="auto" pt14:Unid="6ddcd41ecde647e8a7fa0417a22fb2d5"/>
          <w:sz w:val="20" pt14:Unid="7d48d7652a774cd7a5d9b8246d7a214f"/>
          <w:szCs w:val="20" pt14:Unid="74eae6c6dc704680913437c4f5062aaf"/>
        </w:rPr>
      </w:pPr>
    </w:p>
    <w:p pt14:Unid="3daa1d1a3536434f951f34b810446668">
      <w:pPr pt14:Unid="6783079ac65c4f279ba0a85ea02f28e1">
        <w:spacing w:after="0" w:line="200" w:lineRule="exact" pt14:Unid="28ba2b46b695471aa699ce3c7c115161"/>
        <w:rPr pt14:Unid="c77bf448a8da40c8a1d97791d7a6a7a5">
          <w:color w:val="auto" pt14:Unid="4dfae1f4c5e141f993ace516841f6aea"/>
          <w:sz w:val="20" pt14:Unid="509b125a188746178266c04485d21e34"/>
          <w:szCs w:val="20" pt14:Unid="c2df429bd1f244459d0b21a37a803493"/>
        </w:rPr>
      </w:pPr>
    </w:p>
    <w:p pt14:Unid="e55682472a524517a5f95107b73467e5">
      <w:pPr pt14:Unid="96000fcebdda4c9696effa5cbc2c90d4">
        <w:spacing w:after="0" w:line="200" w:lineRule="exact" pt14:Unid="a5fa1ee8a0134193866a46c37bc25fe1"/>
        <w:rPr pt14:Unid="6d5cd61669fc426aa703e0ee03c0fdb9">
          <w:color w:val="auto" pt14:Unid="37b9043048df4c2da98c61dff4fa116c"/>
          <w:sz w:val="20" pt14:Unid="5db1b88a934541b0b06bbbd4bf1967b8"/>
          <w:szCs w:val="20" pt14:Unid="0927a4b331f84a249f15084358160dfc"/>
        </w:rPr>
      </w:pPr>
    </w:p>
    <w:p pt14:Unid="120fc3e7791144959d7c133d2a6bb4b5">
      <w:pPr pt14:Unid="2068221daf0841719b45a540628188b7">
        <w:spacing w:after="0" w:line="200" w:lineRule="exact" pt14:Unid="e7f4719adceb44e689e94d9022c4470d"/>
        <w:rPr pt14:Unid="bb3e270e40a64ac1a3f353ce07b16254">
          <w:color w:val="auto" pt14:Unid="074804ac2f0a4ea0a8c10680ee35a6cf"/>
          <w:sz w:val="20" pt14:Unid="6033bedc6c5743dabf95451a2af9ffdd"/>
          <w:szCs w:val="20" pt14:Unid="b4fcae3f30f6482cb94c55eeb15399a0"/>
        </w:rPr>
      </w:pPr>
    </w:p>
    <w:p pt14:Unid="ac9e472419ca4e93b29c24a989e29d5b">
      <w:pPr pt14:Unid="5237499da20f42b8bbccb00c385bcff9">
        <w:spacing w:after="0" w:line="200" w:lineRule="exact" pt14:Unid="58b08dc0894a4ccd883d15ceb14dfde2"/>
        <w:rPr pt14:Unid="1767e2fde6b147be958c43efa9dcb85a">
          <w:color w:val="auto" pt14:Unid="638b2a3397f24784a69fc45a5e118a74"/>
          <w:sz w:val="20" pt14:Unid="ce6170dfeba84c3b9d720a34e39a8c34"/>
          <w:szCs w:val="20" pt14:Unid="34d109124f4e4e2d9ff94f1d6d8dccd7"/>
        </w:rPr>
      </w:pPr>
    </w:p>
    <w:p pt14:Unid="07b86c81a8be4178a1b800e0de09e402">
      <w:pPr pt14:Unid="5d322bc4ecba409e977874115b90231c">
        <w:spacing w:after="0" w:line="200" w:lineRule="exact" pt14:Unid="2eb80ab58d7340678ab088741b8d4370"/>
        <w:rPr pt14:Unid="2b4bc7cef2f04273b191d7b0359857e4">
          <w:color w:val="auto" pt14:Unid="71203c1e1e734dc8a03dee14b49887ec"/>
          <w:sz w:val="20" pt14:Unid="e554d6a9da4446429fe5e09f3f9c1621"/>
          <w:szCs w:val="20" pt14:Unid="7191c2abb7034d1da2a1def8d4ca8ca6"/>
        </w:rPr>
      </w:pPr>
    </w:p>
    <w:p pt14:Unid="e9eba8fc1bb74755b83174d70e0976fa">
      <w:pPr pt14:Unid="e3b602098b9b4ca3bd72ac24aafeeb63">
        <w:spacing w:after="0" w:line="200" w:lineRule="exact" pt14:Unid="838dbde34cfa411fb898b80a0717c8b1"/>
        <w:rPr pt14:Unid="4bb22093fd054b7bb81070e6aadcb813">
          <w:color w:val="auto" pt14:Unid="3fb776e4209d4123b40d42776f150d1f"/>
          <w:sz w:val="20" pt14:Unid="d25cc126c5644ef7bf20462764395eed"/>
          <w:szCs w:val="20" pt14:Unid="2e04c179d3a442e9b5119ffa0459a1f0"/>
        </w:rPr>
      </w:pPr>
    </w:p>
    <w:p pt14:Unid="44df531b610240abbfc3cbc69c629a7c">
      <w:pPr pt14:Unid="2fc47ae037c94d7db2b62c9b8a91c9f9">
        <w:spacing w:after="0" w:line="200" w:lineRule="exact" pt14:Unid="44e1394453e2484495265a1a5d14ebed"/>
        <w:rPr pt14:Unid="30f707ad355c44feae739e93e38f7311">
          <w:color w:val="auto" pt14:Unid="98a1afa4653044048ffdcc045916b4f7"/>
          <w:sz w:val="20" pt14:Unid="0712afcca73d470881656629bcdd0904"/>
          <w:szCs w:val="20" pt14:Unid="07e15532ec9d424ca39b06415f829394"/>
        </w:rPr>
      </w:pPr>
    </w:p>
    <w:p pt14:Unid="412438bbf5df45988aaf7d69cbf621f8">
      <w:pPr pt14:Unid="4acdf2807aad480ebc1b1e1ef7cb2660">
        <w:spacing w:after="0" w:line="323" w:lineRule="exact" pt14:Unid="41224a43df2947f58dd877d6d72d600e"/>
        <w:rPr pt14:Unid="73e4feab4666499580aa100d70c70ca9">
          <w:color w:val="auto" pt14:Unid="35c924b40c664af995820cb731baf868"/>
          <w:sz w:val="20" pt14:Unid="3f18472b1f7846df80ae7c98360bc893"/>
          <w:szCs w:val="20" pt14:Unid="43d0b632cfa142c5aee24cb4c5f3d53c"/>
        </w:rPr>
      </w:pPr>
    </w:p>
    <w:p pt14:Unid="6a231ee4b60b4d50b1543f00ed16d166">
      <w:pPr pt14:Unid="31ad9b6ccd41439c81a630da90e4dd73">
        <w:spacing w:after="0" w:line="262" w:lineRule="auto" pt14:Unid="a888c2374c8f4f6f9f0c90ff41b3bc35"/>
        <w:ind w:left="260" w:right="266" pt14:Unid="fd227255cd024f459729823ef629bfe8"/>
        <w:jc w:val="center" pt14:Unid="54999ac534194d6fa9b5df2bb8cd08a6"/>
        <w:rPr pt14:Unid="9e57d86bd52b4d62ab8568fec268bcf8">
          <w:rFonts w:ascii="Arial" w:hAnsi="Arial" w:eastAsia="Arial" w:cs="Arial" pt14:Unid="e70d07d2614b4902b2349249b62e32e7"/>
          <w:color w:val="auto" pt14:Unid="0c4491e79a95482daadd886a4c70b56a"/>
          <w:sz w:val="20" pt14:Unid="892f1edcc448478c9d4ef76961a5bb1b"/>
          <w:szCs w:val="20" pt14:Unid="a2b0284dc9394390bfb7dd9c4c318b1c"/>
        </w:rPr>
      </w:pPr>
      <w:r>
        <w:rPr pt14:Unid="adacaa22a51a42cbb4ffdc14b09bba30">
          <w:rFonts w:ascii="Arial" w:hAnsi="Arial" w:eastAsia="Arial" w:cs="Arial" pt14:Unid="c9ed7e72acc442578fde0a05ca78c1f4"/>
          <w:b w:val="1" pt14:Unid="d57ed8a78f64457191f3511fbc6d100c"/>
          <w:bCs w:val="1" pt14:Unid="956b740f36084609a7932c1e48d8eced"/>
          <w:color w:val="auto" pt14:Unid="5a94bfa193da4fdda76a2ff337d2d34e"/>
          <w:sz w:val="20" pt14:Unid="667781275d5049b3b9996d9e11305900"/>
          <w:szCs w:val="20" pt14:Unid="316c3c11680c42238f37b219d3fe10b5"/>
        </w:rPr>
        <w:t xml:space="preserve">Figura 2.2: </w:t>
      </w:r>
      <w:r>
        <w:rPr pt14:Unid="a92cda6bf8e941439a3d695605fc85f6">
          <w:rFonts w:ascii="Arial" w:hAnsi="Arial" w:eastAsia="Arial" w:cs="Arial" pt14:Unid="42c338dd9bed4bc8b2a4f9f3af780255"/>
          <w:color w:val="auto" pt14:Unid="9bd5f74c178041548c9477ee19a58457"/>
          <w:sz w:val="20" pt14:Unid="c0f7628ecb46482cb436f7b2c3141215"/>
          <w:szCs w:val="20" pt14:Unid="fdb6121fdb1e426a913737b8187b431e"/>
        </w:rPr>
        <w:t>Características y subcaracterísticas definidas en el modelo de calidad del producto de</w:t>
      </w:r>
      <w:r>
        <w:rPr pt14:Unid="b71a39d721d441a39775f9fa0270fa1b">
          <w:rFonts w:ascii="Arial" w:hAnsi="Arial" w:eastAsia="Arial" w:cs="Arial" pt14:Unid="23333d38f2854a14a7104f5a435a5521"/>
          <w:b w:val="1" pt14:Unid="5213a0151df8429b8f7dc5897e1b17e9"/>
          <w:bCs w:val="1" pt14:Unid="3ed77d36eca8434a831d690a25b312e0"/>
          <w:color w:val="auto" pt14:Unid="12aaaab80b1e49b794418944b6c54fb9"/>
          <w:sz w:val="20" pt14:Unid="c71899914e2041eeae31184dde3751c5"/>
          <w:szCs w:val="20" pt14:Unid="d0f0ae597a514d8b97f26a5f32294aff"/>
        </w:rPr>
        <w:t xml:space="preserve"> </w:t>
      </w:r>
      <w:r>
        <w:rPr pt14:Unid="9bd7f28835674464bf6a6e452b09d127">
          <w:rFonts w:ascii="Arial" w:hAnsi="Arial" w:eastAsia="Arial" w:cs="Arial" pt14:Unid="7b35c3df722f48cab4b6dcde488c8f55"/>
          <w:color w:val="auto" pt14:Unid="cfe98642f9b2413f804b189d4afd8bfc"/>
          <w:sz w:val="20" pt14:Unid="0bbbf78ae9904a06a73e02cb70781882"/>
          <w:szCs w:val="20" pt14:Unid="8c836c2678e848b7811167d9ad27964e"/>
        </w:rPr>
        <w:t xml:space="preserve">la ISO/IEC </w:t>
      </w:r>
      <w:del w:author="Open-Xml-PowerTools" w:id="60" w:date="2018-08-17T03:01:57.7201102+02:00">
        <w:r>
          <w:rPr pt14:Unid="2509ececddc64577a45408f5f981dc2a">
            <w:rFonts w:ascii="Arial" w:hAnsi="Arial" w:eastAsia="Arial" w:cs="Arial" pt14:Unid="931beb5899e54590a4a28b4f62fe1718"/>
            <w:color w:val="auto" pt14:Unid="14b772cc7f0043b2864b920b99f2ec8a"/>
            <w:sz w:val="20" pt14:Unid="b79756655c844a8d82a13a2ff24bfb4b"/>
            <w:szCs w:val="20" pt14:Unid="c1023e1140514d19a6ec4de838a2af80"/>
          </w:rPr>
          <w:delText>25010.</w:delText>
        </w:r>
      </w:del>
      <w:ins w:author="Open-Xml-PowerTools" w:id="61" w:date="2018-08-17T03:01:57.7201102+02:00">
        <w:r>
          <w:rPr pt14:Unid="9bd7f28835674464bf6a6e452b09d127">
            <w:rFonts w:ascii="Arial" w:hAnsi="Arial" w:eastAsia="Arial" w:cs="Arial" pt14:Unid="7b35c3df722f48cab4b6dcde488c8f55"/>
            <w:color w:val="auto" pt14:Unid="cfe98642f9b2413f804b189d4afd8bfc"/>
            <w:sz w:val="20" pt14:Unid="0bbbf78ae9904a06a73e02cb70781882"/>
            <w:szCs w:val="20" pt14:Unid="8c836c2678e848b7811167d9ad27964e"/>
          </w:rPr>
          <w:t>25010</w:t>
        </w:r>
      </w:ins>
      <w:r>
        <w:rPr pt14:Unid="9bd7f28835674464bf6a6e452b09d127">
          <w:rFonts w:ascii="Arial" w:hAnsi="Arial" w:eastAsia="Arial" w:cs="Arial" pt14:Unid="7b35c3df722f48cab4b6dcde488c8f55"/>
          <w:color w:val="auto" pt14:Unid="cfe98642f9b2413f804b189d4afd8bfc"/>
          <w:sz w:val="20" pt14:Unid="0bbbf78ae9904a06a73e02cb70781882"/>
          <w:szCs w:val="20" pt14:Unid="8c836c2678e848b7811167d9ad27964e"/>
        </w:rPr>
        <w:t xml:space="preserve"> [29]</w:t>
      </w:r>
      <w:ins w:author="Open-Xml-PowerTools" w:id="62" w:date="2018-08-17T03:01:57.7201102+02:00">
        <w:r>
          <w:rPr pt14:Unid="9bd7f28835674464bf6a6e452b09d127">
            <w:rFonts w:ascii="Arial" w:hAnsi="Arial" w:eastAsia="Arial" w:cs="Arial" pt14:Unid="7b35c3df722f48cab4b6dcde488c8f55"/>
            <w:color w:val="auto" pt14:Unid="cfe98642f9b2413f804b189d4afd8bfc"/>
            <w:sz w:val="20" pt14:Unid="0bbbf78ae9904a06a73e02cb70781882"/>
            <w:szCs w:val="20" pt14:Unid="8c836c2678e848b7811167d9ad27964e"/>
          </w:rPr>
          <w:t>.</w:t>
        </w:r>
      </w:ins>
    </w:p>
    <w:p pt14:Unid="2c466143f64947d69291b95c77d1dddf">
      <w:pPr pt14:Unid="b46bb5e48e4e499eae252284a2be34e0">
        <w:spacing w:after="0" w:line="250" w:lineRule="exact" pt14:Unid="b1da861307f142c2990d810f4b85d5c6"/>
        <w:rPr pt14:Unid="ad9fdeb1e82842c9a17a57ebddaa45e2">
          <w:color w:val="auto" pt14:Unid="b8eec316a9574da4897eddf25b2929a6"/>
          <w:sz w:val="20" pt14:Unid="f72b0017e5034756a7b9327443f1538f"/>
          <w:szCs w:val="20" pt14:Unid="1243519154d74291aba20d9a0329ed26"/>
        </w:rPr>
      </w:pPr>
    </w:p>
    <w:p pt14:Unid="115efabedae64c5793f4ac08a912fa2b">
      <w:pPr pt14:Unid="df600f56678e4a68a16cfc8abb73fa2f">
        <w:spacing w:after="0" w:line="280" w:lineRule="auto" pt14:Unid="90d22d3ef11347fc8f026f14cf6f8cad"/>
        <w:ind w:left="260" w:right="266" w:firstLine="339" pt14:Unid="06bea57fcf1e4010991abae5b103625f"/>
        <w:jc w:val="both" pt14:Unid="f3ed9b41a4294c11ae8b2c11573ce4e5"/>
        <w:rPr pt14:Unid="6ef40e70ed86485d8c7d007896e7fd62">
          <w:color w:val="auto" pt14:Unid="c4c2165580f34415a45d3aad91c0b0d3"/>
          <w:sz w:val="20" pt14:Unid="099a0258d12b478c85a6879b83227599"/>
          <w:szCs w:val="20" pt14:Unid="ba0fa11e266340b6a96cf42d71b306e6"/>
        </w:rPr>
      </w:pPr>
      <w:r>
        <w:rPr pt14:Unid="7cd4670fad6348b6ae4157841bcc70e7">
          <w:rFonts w:ascii="Arial" w:hAnsi="Arial" w:eastAsia="Arial" w:cs="Arial" pt14:Unid="a0640dedb29c42959c764e0a7849ed96"/>
          <w:color w:val="auto" pt14:Unid="c0c7f1ca1a024839b8007da41c10a539"/>
          <w:sz w:val="21" pt14:Unid="4f249bc726ed43ed9092c3c01c30ad3e"/>
          <w:szCs w:val="21" pt14:Unid="d7782dd22bc64f5faefde461471e3d42"/>
        </w:rPr>
        <w:t>Requisitos no funcionales asociados a atributos de calidad como la disponibilidad, la tolerancia a fallos, la utilización de recursos o la capacidad de ser reemplazado pueden conducir al arquitecto hacia la elección de una arquitectura basada en microservicios:</w:t>
      </w:r>
    </w:p>
    <w:p pt14:Unid="8e76c4069b004fd4b2a5113aec340e1c">
      <w:pPr pt14:Unid="5a76d169531d4b2693ce94b832ca0f4d">
        <w:spacing w:after="0" w:line="321" w:lineRule="exact" pt14:Unid="0b4ba887f6b84c22b3f03979f60ef19c"/>
        <w:rPr pt14:Unid="8a8548a536c24edc800eb1179286fa67">
          <w:color w:val="auto" pt14:Unid="db1a49ab3e104a61a124ce51d8164a6a"/>
          <w:sz w:val="20" pt14:Unid="4388f5bd0c2b4be1ae5abc15b31ccb9a"/>
          <w:szCs w:val="20" pt14:Unid="90eaa71acbd044d1a0b73717d8ed80c0"/>
        </w:rPr>
      </w:pPr>
    </w:p>
    <w:p pt14:Unid="3d4d8e1e89ee4284a366253f8cd62255">
      <w:pPr pt14:Unid="b1db091d2418491d81f0832888824e1c">
        <w:spacing w:after="0" w:line="271" w:lineRule="auto" pt14:Unid="91f7dbcd73834c95b9b1696eb5f8d695"/>
        <w:ind w:left="800" w:right="266" pt14:Unid="4849ac8903e947eda39d50bb7f341c62"/>
        <w:jc w:val="both" pt14:Unid="3d63663b27934676a1ecd46fb72db8b6"/>
        <w:rPr pt14:Unid="7f6fce33f2374121b9b807ce16a23b91">
          <w:rFonts w:ascii="Arial" w:hAnsi="Arial" w:eastAsia="Arial" w:cs="Arial" pt14:Unid="32985b78666845faa664dac80cea41fc"/>
          <w:color w:val="auto" pt14:Unid="9abc5f841e7a41fc91e4308566ab6e88"/>
          <w:sz w:val="21" pt14:Unid="5dc73817436f41f89982dc3df4cb7ce8"/>
          <w:szCs w:val="21" pt14:Unid="eca9843dbd4d45e4b7e87efccc51841e"/>
        </w:rPr>
      </w:pPr>
      <w:r>
        <w:rPr pt14:Unid="0ad4a135fc234ca88c09022611ef03df">
          <w:rFonts w:ascii="Arial" w:hAnsi="Arial" w:eastAsia="Arial" w:cs="Arial" pt14:Unid="95ce8be2e1f04371b226faa00535bb43"/>
          <w:color w:val="auto" pt14:Unid="5ac29eb9cc69480b8b1007a5f2acf2d5"/>
          <w:sz w:val="21" pt14:Unid="f0d689b7faf840c0847a9fc54e08146c"/>
          <w:szCs w:val="21" pt14:Unid="80234a5c6a194abfb62303d676692965"/>
        </w:rPr>
        <w:t xml:space="preserve">La </w:t>
      </w:r>
      <w:r>
        <w:rPr pt14:Unid="d2d9e0662cdc4f8f96749cf0909131dc">
          <w:rFonts w:ascii="Arial" w:hAnsi="Arial" w:eastAsia="Arial" w:cs="Arial" pt14:Unid="605799414c5640de88775211660a745c"/>
          <w:b w:val="1" pt14:Unid="2cc27127c88c4f0aa7c870f1131e701e"/>
          <w:bCs w:val="1" pt14:Unid="08f1dfd67c494bd491f6ed99a11ed1e7"/>
          <w:color w:val="auto" pt14:Unid="2f8c3b3f357c41afb39cf67bccc0aef5"/>
          <w:sz w:val="21" pt14:Unid="3489b87d048c4310a8e6878ccde1a677"/>
          <w:szCs w:val="21" pt14:Unid="771511efd5a64b918e440c91554638c8"/>
        </w:rPr>
        <w:t>disponibilidad</w:t>
      </w:r>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se define como la capacidad del sistema de estar operativo y ac-cesible para su uso cuando se requiere</w:t>
      </w:r>
      <w:del w:author="Open-Xml-PowerTools" w:id="63" w:date="2018-08-17T03:01:57.7201102+02:00">
        <w:r>
          <w:rPr pt14:Unid="cc4f7ea39dd7461a8aaa39b3b1c66c60">
            <w:rFonts w:ascii="Arial" w:hAnsi="Arial" w:eastAsia="Arial" w:cs="Arial" pt14:Unid="e0eef8fcc95949ca85e7f73352c047f1"/>
            <w:color w:val="auto" pt14:Unid="9badc55928a84880b6a62d96098306ec"/>
            <w:sz w:val="21" pt14:Unid="a0afb2be60794f03b56369fd17eb8a69"/>
            <w:szCs w:val="21" pt14:Unid="6fd4e25ab5194dae8b34bfb98f7a9d2d"/>
          </w:rPr>
          <w:delText>.</w:delText>
        </w:r>
      </w:del>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[29]</w:t>
      </w:r>
      <w:ins w:author="Open-Xml-PowerTools" w:id="64" w:date="2018-08-17T03:01:57.7201102+02:00">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w:t>
        </w:r>
      </w:ins>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En los sistemas distribuidos existen 3 características sobre las que se debe hacer balance: la consistencia, que establece que vamos a obtener una respuesta correcta de cualquier nodo de un servicio de acuer-do a su especificación, la disponibilidad, que ya hemos definido, y la tolerancia a particiones, que es la habilidad de gestionar situaciones en las que la comunicación entre las partes de un sistema se interrumpe. El teorema de CAP (debe sus siglas a las características en inglés Consistency, Availability y Partition Tolerance) </w:t>
      </w:r>
      <w:del w:author="Open-Xml-PowerTools" w:id="65" w:date="2018-08-17T03:01:57.7201102+02:00">
        <w:r>
          <w:rPr pt14:Unid="80856dfc475d4e5f843b525c04e78b6b">
            <w:rFonts w:ascii="Arial" w:hAnsi="Arial" w:eastAsia="Arial" w:cs="Arial" pt14:Unid="5e456791007f43cb95b9d9e49c590560"/>
            <w:color w:val="auto" pt14:Unid="08c2675b904b4f3e8f308ddaee6382c3"/>
            <w:sz w:val="21" pt14:Unid="41748c0ec1b048669b83b908f7c81615"/>
            <w:szCs w:val="21" pt14:Unid="aecb177a53cf427a978a43eedad09071"/>
          </w:rPr>
          <w:delText>estable-ce</w:delText>
        </w:r>
      </w:del>
      <w:ins w:author="Open-Xml-PowerTools" w:id="66" w:date="2018-08-17T03:01:57.7201102+02:00">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establece</w:t>
        </w:r>
      </w:ins>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que en caso de fallo, solo dos de las tres características pueden prevalecer</w:t>
      </w:r>
      <w:del w:author="Open-Xml-PowerTools" w:id="67" w:date="2018-08-17T03:01:57.7201102+02:00">
        <w:r>
          <w:rPr pt14:Unid="80856dfc475d4e5f843b525c04e78b6b">
            <w:rFonts w:ascii="Arial" w:hAnsi="Arial" w:eastAsia="Arial" w:cs="Arial" pt14:Unid="5e456791007f43cb95b9d9e49c590560"/>
            <w:color w:val="auto" pt14:Unid="08c2675b904b4f3e8f308ddaee6382c3"/>
            <w:sz w:val="21" pt14:Unid="41748c0ec1b048669b83b908f7c81615"/>
            <w:szCs w:val="21" pt14:Unid="aecb177a53cf427a978a43eedad09071"/>
          </w:rPr>
          <w:delText>.</w:delText>
        </w:r>
      </w:del>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[16]</w:t>
      </w:r>
      <w:ins w:author="Open-Xml-PowerTools" w:id="68" w:date="2018-08-17T03:01:57.7201102+02:00">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w:t>
        </w:r>
      </w:ins>
      <w:r>
        <w:rPr pt14:Unid="5251dc10d36d424fb98abab1a77d8901">
          <w:rFonts w:ascii="Arial" w:hAnsi="Arial" w:eastAsia="Arial" w:cs="Arial" pt14:Unid="ddb30253d0bf4daa9d5884ba7efce5cb"/>
          <w:color w:val="auto" pt14:Unid="8ad7bed1951d49d295a0281df49f8968"/>
          <w:sz w:val="21" pt14:Unid="faaaf5376a0047eda9beecb3354df2aa"/>
          <w:szCs w:val="21" pt14:Unid="79c471d15d6b4083bd509d659c13a400"/>
        </w:rPr>
        <w:t xml:space="preserve"> En la siguiente sección entraremos en más detalle sobre el balance que se debe realizar para elegir que propiedad se debe sacrificar.</w:t>
      </w:r>
    </w:p>
    <w:p pt14:Unid="152f2c8f90614dc29d0e5b4faf0e9e45">
      <w:pPr pt14:Unid="c19537eacba44141a853b29e6162e094">
        <w:spacing w:after="0" w:line="20" w:lineRule="exact" pt14:Unid="5d851fc1795b45cfadaeb1d770511c51"/>
        <w:rPr pt14:Unid="1c736815d3614e20b8e99dc3c5a58289">
          <w:color w:val="auto" pt14:Unid="3ef28794bd694b02bc201be2f235fede"/>
          <w:sz w:val="20" pt14:Unid="b89a069bd635419f9b15d19ea5d9661b"/>
          <w:szCs w:val="20" pt14:Unid="f6ae994d9c9d4904b3ee46b38a73f135"/>
        </w:rPr>
      </w:pPr>
    </w:p>
    <w:p pt14:Unid="2c597887abed4304b63bd14c69f457f2">
      <w:pPr pt14:Unid="1305552eb2394fab93d48162908a3901">
        <w:spacing w:after="0" w:line="161" w:lineRule="exact" pt14:Unid="153a7a756b75480a8b030cb7ae69632b"/>
        <w:rPr pt14:Unid="7d27b0e003344ed99460f93a75f37922">
          <w:color w:val="auto" pt14:Unid="9de1d3d0c35446868e3f042e4b2c4c43"/>
          <w:sz w:val="20" pt14:Unid="53df8f17235642219b4db1dcff69d3bf"/>
          <w:szCs w:val="20" pt14:Unid="87aefe80bd1f4010a65c31b4a4f99c0d"/>
        </w:rPr>
      </w:pPr>
    </w:p>
    <w:p pt14:Unid="a296fe2dadae4c3b84ecc24f58981959">
      <w:pPr pt14:Unid="8f17c798a25b44fea8d7bbfcacac42f9">
        <w:spacing w:after="0" w:line="273" w:lineRule="auto" pt14:Unid="e0ede19818c744c3bd1e01680780c78e"/>
        <w:ind w:left="800" w:right="266" pt14:Unid="7c7b1fa4b23249a0aa347e38c26c2175"/>
        <w:jc w:val="both" pt14:Unid="9454136aaf04400599a85151fa02e76c"/>
        <w:rPr pt14:Unid="f13eee64416e4a318a8f37737647c963">
          <w:rFonts w:ascii="Arial" w:hAnsi="Arial" w:eastAsia="Arial" w:cs="Arial" pt14:Unid="3e3a97571c494b4b8bc35abffc066da9"/>
          <w:color w:val="auto" pt14:Unid="83a5652c237c428abdac1d1535dbddbe"/>
          <w:sz w:val="21" pt14:Unid="3256aea7c64e4f6798c2555dae1fb3c3"/>
          <w:szCs w:val="21" pt14:Unid="1e99058e73de4cd18697b6b05f1ae9f3"/>
        </w:rPr>
      </w:pPr>
      <w:r>
        <w:rPr pt14:Unid="3a422375289946d291faffd4293ee466">
          <w:rFonts w:ascii="Arial" w:hAnsi="Arial" w:eastAsia="Arial" w:cs="Arial" pt14:Unid="5011d80a01bd441e8eef927473b30c1d"/>
          <w:color w:val="auto" pt14:Unid="60cf2533e199442c82d7b2a89259ddc4"/>
          <w:sz w:val="21" pt14:Unid="15d43e5431354d0d9c6c436e9d170065"/>
          <w:szCs w:val="21" pt14:Unid="a8904bd0f9e041fdb88e407750de4cb8"/>
        </w:rPr>
        <w:t xml:space="preserve">La </w:t>
      </w:r>
      <w:r>
        <w:rPr pt14:Unid="3ea98b2fdc9e42e1ae6093c21232904d">
          <w:rFonts w:ascii="Arial" w:hAnsi="Arial" w:eastAsia="Arial" w:cs="Arial" pt14:Unid="d48373eea021467d9d4b492ece3cceb0"/>
          <w:b w:val="1" pt14:Unid="3c8c0272782c4e0bab788677021a8a53"/>
          <w:bCs w:val="1" pt14:Unid="d96ce7bb50354cf994f759a4ad3e10dd"/>
          <w:color w:val="auto" pt14:Unid="46cfc96ee4e9468fbff93a1387451568"/>
          <w:sz w:val="21" pt14:Unid="0c16bb8529694e7db769d1e531164226"/>
          <w:szCs w:val="21" pt14:Unid="5666cae1dfc44582b1c7f66546b6b2d8"/>
        </w:rPr>
        <w:t>tolerancia a fallos</w:t>
      </w:r>
      <w:r>
        <w:rPr pt14:Unid="c352afefd31d419986ef82e84916e9dd">
          <w:rFonts w:ascii="Arial" w:hAnsi="Arial" w:eastAsia="Arial" w:cs="Arial" pt14:Unid="40b90287a5f54c1fa98c56d9f7e077fa"/>
          <w:color w:val="auto" pt14:Unid="f3a3e3faf3db4e29a1a8840dbb1ef165"/>
          <w:sz w:val="21" pt14:Unid="0fbd1be389a041b9bc36d96102600c7b"/>
          <w:szCs w:val="21" pt14:Unid="131b8294e9304286bf2ba6c370160ee4"/>
        </w:rPr>
        <w:t xml:space="preserve"> se define en la ISO/IEC 25010 como la capacidad del siste-ma para operar según lo previsto en presencia de fallos hardware o software</w:t>
      </w:r>
      <w:del w:author="Open-Xml-PowerTools" w:id="69" w:date="2018-08-17T03:01:57.7201102+02:00">
        <w:r>
          <w:rPr pt14:Unid="7330d0fc10cd455a866d1caebbe0e918">
            <w:rFonts w:ascii="Arial" w:hAnsi="Arial" w:eastAsia="Arial" w:cs="Arial" pt14:Unid="689ad03ff3ce499b87dfd7a1d3f3a555"/>
            <w:color w:val="auto" pt14:Unid="4a5aee5074884a6abdc328f3d9955a1f"/>
            <w:sz w:val="21" pt14:Unid="ecf7b6aa7ae447a7949c2e730cdbb5bc"/>
            <w:szCs w:val="21" pt14:Unid="fd0e74a4bc6b47c8bddcf67731abcf4c"/>
          </w:rPr>
          <w:delText>.</w:delText>
        </w:r>
      </w:del>
      <w:r>
        <w:rPr pt14:Unid="c352afefd31d419986ef82e84916e9dd">
          <w:rFonts w:ascii="Arial" w:hAnsi="Arial" w:eastAsia="Arial" w:cs="Arial" pt14:Unid="40b90287a5f54c1fa98c56d9f7e077fa"/>
          <w:color w:val="auto" pt14:Unid="f3a3e3faf3db4e29a1a8840dbb1ef165"/>
          <w:sz w:val="21" pt14:Unid="0fbd1be389a041b9bc36d96102600c7b"/>
          <w:szCs w:val="21" pt14:Unid="131b8294e9304286bf2ba6c370160ee4"/>
        </w:rPr>
        <w:t xml:space="preserve"> [29]</w:t>
      </w:r>
      <w:ins w:author="Open-Xml-PowerTools" w:id="70" w:date="2018-08-17T03:01:57.7201102+02:00">
        <w:r>
          <w:rPr pt14:Unid="c352afefd31d419986ef82e84916e9dd">
            <w:rFonts w:ascii="Arial" w:hAnsi="Arial" w:eastAsia="Arial" w:cs="Arial" pt14:Unid="40b90287a5f54c1fa98c56d9f7e077fa"/>
            <w:color w:val="auto" pt14:Unid="f3a3e3faf3db4e29a1a8840dbb1ef165"/>
            <w:sz w:val="21" pt14:Unid="0fbd1be389a041b9bc36d96102600c7b"/>
            <w:szCs w:val="21" pt14:Unid="131b8294e9304286bf2ba6c370160ee4"/>
          </w:rPr>
          <w:t>.</w:t>
        </w:r>
      </w:ins>
      <w:r>
        <w:rPr pt14:Unid="c352afefd31d419986ef82e84916e9dd">
          <w:rFonts w:ascii="Arial" w:hAnsi="Arial" w:eastAsia="Arial" w:cs="Arial" pt14:Unid="40b90287a5f54c1fa98c56d9f7e077fa"/>
          <w:color w:val="auto" pt14:Unid="f3a3e3faf3db4e29a1a8840dbb1ef165"/>
          <w:sz w:val="21" pt14:Unid="0fbd1be389a041b9bc36d96102600c7b"/>
          <w:szCs w:val="21" pt14:Unid="131b8294e9304286bf2ba6c370160ee4"/>
        </w:rPr>
        <w:t xml:space="preserve"> Cuando se escala un sistema, la probabilidad de fallo es inevitable. Muchas orga-nizaciones invierten mucho esfuerzo en evitar que un fallo se produzca, pero muy poco en mecanismos para recuperar el sistema una vez se ha producido. Un siste-ma que por culpa de un servicio caído deja de funcionar es menos resilente que un sistema que puede continuar ofreciendo el resto de sus funcionalidades.</w:t>
      </w:r>
    </w:p>
    <w:p pt14:Unid="28e037ae6518467da69cd689dffd83dc">
      <w:pPr pt14:Unid="ba7c569ab8dd4cc69c9536509a6b9683">
        <w:spacing w:after="0" w:line="20" w:lineRule="exact" pt14:Unid="0f014a6339324232b8c96e3c3d53b89f"/>
        <w:rPr pt14:Unid="543a898173c046f3b7c5a71f27b227b6">
          <w:color w:val="auto" pt14:Unid="6738aa8f58b549eabb028f233abd2346"/>
          <w:sz w:val="20" pt14:Unid="dafac3a395904886a88b32b18773da94"/>
          <w:szCs w:val="20" pt14:Unid="10638a3086744bb1acffc65f36c57057"/>
        </w:rPr>
      </w:pPr>
    </w:p>
    <w:p pt14:Unid="f3ff5fffe06f48c4bbf47e3b8432f15d">
      <w:pPr pt14:Unid="93980f465952454daf4e4a196e4a0e04">
        <w:spacing w:after="0" w:line="154" w:lineRule="exact" pt14:Unid="21aa5608acb9482bbb4340525db4d8b3"/>
        <w:rPr pt14:Unid="1975ec5099414c43b1a628c9b2733eb7">
          <w:color w:val="auto" pt14:Unid="6ce4e84882894c019b022ef1bf32db30"/>
          <w:sz w:val="20" pt14:Unid="e9d9890efa134e09a506e7d697be7a20"/>
          <w:szCs w:val="20" pt14:Unid="8b817c2fc343462e994c074d40c1ae0e"/>
        </w:rPr>
      </w:pPr>
    </w:p>
    <w:p pt14:Unid="13b26d8b1b6d4baf974be42986b42702">
      <w:pPr pt14:Unid="5b9895a8b47c4d848d5bcd6e66175028">
        <w:spacing w:after="0" w:line="272" w:lineRule="auto" pt14:Unid="5a21d88fe5c142169addcfb959f6a42b"/>
        <w:ind w:left="800" w:right="266" pt14:Unid="5232247d95a24b92a05895ab13c6dca9"/>
        <w:jc w:val="both" pt14:Unid="43c657226f3841bfb23fe6d5647553d5"/>
        <w:rPr pt14:Unid="97718b5cd1284b5c804a7c004f28c54a">
          <w:rFonts w:ascii="Arial" w:hAnsi="Arial" w:eastAsia="Arial" w:cs="Arial" pt14:Unid="aeb67e4bd75c4e06a37dd3ba38ad2513"/>
          <w:color w:val="auto" pt14:Unid="de8f07b024de4fc5b67ac244d7061238"/>
          <w:sz w:val="21" pt14:Unid="8f748fb6cf9443c792bf2896f46b8def"/>
          <w:szCs w:val="21" pt14:Unid="8dbc5e6bc8614e6e9ce73438c6db93bb"/>
        </w:rPr>
      </w:pPr>
      <w:r>
        <w:rPr pt14:Unid="00bd7c160d3c46df9047d8469db377d2">
          <w:rFonts w:ascii="Arial" w:hAnsi="Arial" w:eastAsia="Arial" w:cs="Arial" pt14:Unid="31a352e923fb45d3b03d081c766c4bf1"/>
          <w:color w:val="auto" pt14:Unid="fb7e111e742d4ed6aea4156e55655c09"/>
          <w:sz w:val="21" pt14:Unid="d70e576c160a4058a34d4e7f15e71ba9"/>
          <w:szCs w:val="21" pt14:Unid="683aabe371934c81ba2b595cb82e4806"/>
        </w:rPr>
        <w:t xml:space="preserve">La </w:t>
      </w:r>
      <w:r>
        <w:rPr pt14:Unid="594384d523d34c7ca589ee30a8b59536">
          <w:rFonts w:ascii="Arial" w:hAnsi="Arial" w:eastAsia="Arial" w:cs="Arial" pt14:Unid="d06767efa472406eaf60d386efb23b31"/>
          <w:b w:val="1" pt14:Unid="6f8b88865bf6466a8dc938948cfde7a4"/>
          <w:bCs w:val="1" pt14:Unid="aa3f69de77004452afb9f3ff35168482"/>
          <w:color w:val="auto" pt14:Unid="3a249d059f8648ed81f9d57b03c41dd0"/>
          <w:sz w:val="21" pt14:Unid="9376f702bc164bb0b63c1a20ac9542b4"/>
          <w:szCs w:val="21" pt14:Unid="1843a39f44154301bfd6281dac7bc868"/>
        </w:rPr>
        <w:t>utilización de recursos</w:t>
      </w:r>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se define en la ISO como la cantidad y tipos de recursos empleados durante el funcionamiento del software bajo unas condiciones determi-nadas</w:t>
      </w:r>
      <w:del w:author="Open-Xml-PowerTools" w:id="71" w:date="2018-08-17T03:01:57.7201102+02:00">
        <w:r>
          <w:rPr pt14:Unid="cc31f2dd105b4ffc8efb37e1da7b34be">
            <w:rFonts w:ascii="Arial" w:hAnsi="Arial" w:eastAsia="Arial" w:cs="Arial" pt14:Unid="cfc02a4e4db74e7fa2d9dde23305ba43"/>
            <w:color w:val="auto" pt14:Unid="0e18ec38d7314973a0bb40809a68bffb"/>
            <w:sz w:val="21" pt14:Unid="6bf1c3f1dfb84aaebf9aefdd369f8527"/>
            <w:szCs w:val="21" pt14:Unid="87a60c273e664ec68d10dc89dae654d5"/>
          </w:rPr>
          <w:delText>.</w:delText>
        </w:r>
      </w:del>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[29]</w:t>
      </w:r>
      <w:ins w:author="Open-Xml-PowerTools" w:id="72" w:date="2018-08-17T03:01:57.7201102+02:00">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w:t>
        </w:r>
      </w:ins>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Por un lado, los arquitecturas basadas en microservicos ofrecen benefi-cios ya que permiten que cada servicio se despliegue en un hardware diferente con unas prestaciones acordes a sus necesidades. También permiten que se escale cada servicio de acuerdo a su demanda de forma independiente, en lugar de tener que escalar el sistema monolítico al completo</w:t>
      </w:r>
      <w:del w:author="Open-Xml-PowerTools" w:id="73" w:date="2018-08-17T03:01:57.7201102+02:00">
        <w:r>
          <w:rPr pt14:Unid="28369ed0a5fc4524ad7ea4d39c2e4f82">
            <w:rFonts w:ascii="Arial" w:hAnsi="Arial" w:eastAsia="Arial" w:cs="Arial" pt14:Unid="536ff842bdc74f77b1655a6e3b504a81"/>
            <w:color w:val="auto" pt14:Unid="c2b9d8034c1b4738a51712163d4dc48d"/>
            <w:sz w:val="21" pt14:Unid="81aaf7a067304ffea1596befcf86bc91"/>
            <w:szCs w:val="21" pt14:Unid="8d2ea31af8a04ffdaf0c5b29b3cce776"/>
          </w:rPr>
          <w:delText>.</w:delText>
        </w:r>
      </w:del>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[7]</w:t>
      </w:r>
      <w:ins w:author="Open-Xml-PowerTools" w:id="74" w:date="2018-08-17T03:01:57.7201102+02:00">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w:t>
        </w:r>
      </w:ins>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Por otro lado, los servicios se ejecutan en diferentes procesos y las llamadas interprocedurales a través de la red pueden suponer un mayor consumo de recursos</w:t>
      </w:r>
      <w:del w:author="Open-Xml-PowerTools" w:id="75" w:date="2018-08-17T03:01:57.7201102+02:00">
        <w:r>
          <w:rPr pt14:Unid="4e162422296c455f85d1b08ff550c3a0">
            <w:rFonts w:ascii="Arial" w:hAnsi="Arial" w:eastAsia="Arial" w:cs="Arial" pt14:Unid="8c19568bd4fe401fa6a6de49a750943e"/>
            <w:color w:val="auto" pt14:Unid="da7e480e289e40dbaf028d97697beb0a"/>
            <w:sz w:val="21" pt14:Unid="82ef5d6be5714ef28eb9776756693021"/>
            <w:szCs w:val="21" pt14:Unid="355781e7af9f41c4b149ed075ad6dde1"/>
          </w:rPr>
          <w:delText>.</w:delText>
        </w:r>
      </w:del>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 xml:space="preserve"> [15]</w:t>
      </w:r>
      <w:ins w:author="Open-Xml-PowerTools" w:id="76" w:date="2018-08-17T03:01:57.7201102+02:00">
        <w:r>
          <w:rPr pt14:Unid="f612f9155f81437e97dd71b86c0baafe">
            <w:rFonts w:ascii="Arial" w:hAnsi="Arial" w:eastAsia="Arial" w:cs="Arial" pt14:Unid="a1d392434a404e04a9169e3ae35101be"/>
            <w:color w:val="auto" pt14:Unid="e3dd431e06754521b40797f00de5a336"/>
            <w:sz w:val="21" pt14:Unid="b67c729a5864410e907146c431899000"/>
            <w:szCs w:val="21" pt14:Unid="09b37cae823043d6b726a0ae4a89053e"/>
          </w:rPr>
          <w:t>.</w:t>
        </w:r>
      </w:ins>
    </w:p>
    <w:p pt14:Unid="a31c4363c3fc468b8c25f707d8e6d89f">
      <w:pPr pt14:Unid="ffc607e8927540749bd923a3c3b1c18b">
        <w:spacing w:after="0" w:line="20" w:lineRule="exact" pt14:Unid="75f62a918f5044028e35ccfea04a9bd9"/>
        <w:rPr pt14:Unid="d9ac5586a82244d9b918179613349a6f">
          <w:rFonts w:ascii="Arial" w:hAnsi="Arial" w:eastAsia="Arial" w:cs="Arial" pt14:Unid="b71c61bcd014407e99b7325d730ed501"/>
          <w:color w:val="auto" pt14:Unid="5adc02e56a00496dbbb631333b28f6e4"/>
          <w:sz w:val="21" pt14:Unid="09d8b7169d7f4a929d2365527e611e43"/>
          <w:szCs w:val="21" pt14:Unid="9fc335e9bd694a81abaeaeef0c59d1c7"/>
        </w:rPr>
      </w:pPr>
    </w:p>
    <w:p pt14:Unid="f1a99c6c7ac847d696843f5f99440269">
      <w:pPr pt14:Unid="c53db5b908414824aadedeb6fc19de08">
        <w:spacing w:after="0" w:line="156" w:lineRule="exact" pt14:Unid="4e6ddb17d2014d13bdabd24ced78eb0f"/>
        <w:rPr pt14:Unid="7bd131ef8cf34bed9f906ff7860da53f">
          <w:rFonts w:ascii="Arial" w:hAnsi="Arial" w:eastAsia="Arial" w:cs="Arial" pt14:Unid="c2266099916a4435b6468ef15157f9f5"/>
          <w:color w:val="auto" pt14:Unid="8baf314724d94a22991312e13067445f"/>
          <w:sz w:val="21" pt14:Unid="3d3bf78174924d2998a57e032ba5c0d2"/>
          <w:szCs w:val="21" pt14:Unid="84708ff38a894ae8a67f6a9499bb565b"/>
        </w:rPr>
      </w:pPr>
    </w:p>
    <w:p pt14:Unid="140560e48a0a4a1785ae2c67bdc123cf">
      <w:pPr pt14:Unid="9f923f7e93814d22ad265a7c0192fb6f">
        <w:spacing w:after="0" w:line="276" w:lineRule="auto" pt14:Unid="45e9743dd8004c76bd6d2cdad4902e27"/>
        <w:ind w:left="800" w:right="266" pt14:Unid="330ec3a46bd744e0b153b7f150506560"/>
        <w:jc w:val="both" pt14:Unid="32fe99ffba2447d2aaeaa1d3691c39cc"/>
        <w:rPr pt14:Unid="8b4dc52255e848b59a3fd2f057d0a41b">
          <w:color w:val="auto" pt14:Unid="15667e9aad8741cfa6a32f1e95aa9fae"/>
          <w:sz w:val="20" pt14:Unid="282e21dd17624bb88a322122f9fce057"/>
          <w:szCs w:val="20" pt14:Unid="a16b6aa7f7f94672862206020076ca76"/>
        </w:rPr>
      </w:pPr>
      <w:r>
        <w:rPr pt14:Unid="de3db45850924696b7cd30d22a259ace">
          <w:rFonts w:ascii="Arial" w:hAnsi="Arial" w:eastAsia="Arial" w:cs="Arial" pt14:Unid="bb599088f0c144d8b37822a9aa0bb76d"/>
          <w:color w:val="auto" pt14:Unid="ac979193f537486889788fdb8adfdce4"/>
          <w:sz w:val="21" pt14:Unid="7b6ca1be13674dd9875fe837cfae4e1b"/>
          <w:szCs w:val="21" pt14:Unid="8ed03c5ec0cb4b5eb91887c7006fc240"/>
        </w:rPr>
        <w:t xml:space="preserve">La </w:t>
      </w:r>
      <w:r>
        <w:rPr pt14:Unid="eb1cb62342c3499cb1bed9f5cc4db42e">
          <w:rFonts w:ascii="Arial" w:hAnsi="Arial" w:eastAsia="Arial" w:cs="Arial" pt14:Unid="f5e7608fa47d4f20b0d8d94ed68b5fa9"/>
          <w:b w:val="1" pt14:Unid="936baedce6964b8bb427019354373bc8"/>
          <w:bCs w:val="1" pt14:Unid="f2e8094d21db4128be79c4a4b325a08a"/>
          <w:color w:val="auto" pt14:Unid="9e666c845e294801bf1f3d17e763fb6b"/>
          <w:sz w:val="21" pt14:Unid="4990eadcd63b49bbb351c5460b85bb33"/>
          <w:szCs w:val="21" pt14:Unid="b294ff5bcd524754975053936e0fe70e"/>
        </w:rPr>
        <w:t>capacidad para ser reemplazado</w:t>
      </w:r>
      <w:r>
        <w:rPr pt14:Unid="c0a0411098af47d4adf2201b5e39b7d0">
          <w:rFonts w:ascii="Arial" w:hAnsi="Arial" w:eastAsia="Arial" w:cs="Arial" pt14:Unid="f0d3b70b52f74aa883e926763853f9ff"/>
          <w:color w:val="auto" pt14:Unid="d624c6843f224b84b83821d200596210"/>
          <w:sz w:val="21" pt14:Unid="cfe7118c99b74f26b9a1d07557087c1c"/>
          <w:szCs w:val="21" pt14:Unid="6c79f16dae354f3da197cf34f4eec0a7"/>
        </w:rPr>
        <w:t xml:space="preserve"> es la capacidad de un producto software para ser reemplazado por otro en el mismo entorno y con el mismo propósito. La ventaja de los microservicios es que, gracias a su diseño modular, las piezas de software se pueden reemplazar fácilmente. Cada microservicio es un componente de software</w:t>
      </w:r>
    </w:p>
    <w:p pt14:Unid="6633dcd2dcb343d4a02772bdd4ac926d">
      <w:pPr pt14:Unid="75e59de0af7a43afae558aa41f617d20">
        <w:spacing w:after="0" w:line="20" w:lineRule="exact" pt14:Unid="c449169c5239437c8c976ad6e72f0e67"/>
        <w:rPr pt14:Unid="ba361a8db4f640a7ba44e3b317230ec1">
          <w:rFonts w:ascii="Arial" w:hAnsi="Arial" w:eastAsia="Arial" w:cs="Arial" pt14:Unid="850d3772f2b3439da89f27e0dba063ef"/>
          <w:color w:val="auto" pt14:Unid="48419da73562425bb0c31a13a87c0e63"/>
          <w:sz w:val="21" pt14:Unid="fc61ac3968ab40998dcc35c193bfd4ce"/>
          <w:szCs w:val="21" pt14:Unid="211dd0ae38ec4abb84737c3aca5cc82e"/>
        </w:rPr>
      </w:pPr>
    </w:p>
    <w:p pt14:Unid="e66d0bab6f934868a8d032809b0965bf">
      <w:pPr pt14:Unid="b9f3b0949e324b5f86a6e32eafb8f9fb"/>
    </w:p>
    <w:p pt14:Unid="c68d932a21cf4a7e85f9081ba6a72397">
      <w:pPr pt14:Unid="22f9905507ca423fb00d365569e413a7">
        <w:tabs pt14:Unid="987e313dd46c4294bd3fda1fed34ee50">
          <w:tab w:val="left" w:leader="none" w:pos="4660" pt14:Unid="ad21a5ddc92b4d2e9521b3074e6a3c7c"/>
        </w:tabs>
        <w:spacing w:after="0" pt14:Unid="c4a305c0cbae488aa9c65898a5ba27cf"/>
        <w:ind w:left="260" pt14:Unid="3172bed4876542b6a4b5622baf6f5ac4"/>
        <w:rPr pt14:Unid="13a0d446a0b444e8bf87ebb13da4d183">
          <w:color w:val="auto" pt14:Unid="bf9dacc8c72049adaedec17b479fa3eb"/>
          <w:sz w:val="20" pt14:Unid="ba50ab4cc4854d02b55d5057d7c98a18"/>
          <w:szCs w:val="20" pt14:Unid="eac4a4e858e84c3d9abb2a65fa637656"/>
        </w:rPr>
      </w:pPr>
      <w:r>
        <w:rPr pt14:Unid="c45ff9fc2bab41adba7cc4ddaccf3f45">
          <w:rFonts w:ascii="Arial" w:hAnsi="Arial" w:eastAsia="Arial" w:cs="Arial" pt14:Unid="8b8437561b1b43559d156521b8bbe4a9"/>
          <w:b w:val="1" pt14:Unid="dffbb49cb47548c1bc2b4ae320ad2c9e"/>
          <w:bCs w:val="1" pt14:Unid="f4893084641f483bada4ba2726412f27"/>
          <w:color w:val="auto" pt14:Unid="6608d3913a37470ea5fd94957a4776ad"/>
          <w:sz w:val="18" pt14:Unid="978ab18062c74ca489e6f45579c5a807"/>
          <w:szCs w:val="18" pt14:Unid="a118e5cdd36946d194cda1cb26c4adbd"/>
        </w:rPr>
        <w:t>6</w:t>
      </w:r>
      <w:r>
        <w:rPr pt14:Unid="30db9b709824496aaf9b8fe322bf4211">
          <w:color w:val="auto" pt14:Unid="e1f9a819987a4bb3b60754edb2fd85fd"/>
          <w:sz w:val="20" pt14:Unid="f91feb4899694375b68e4504801feeb6"/>
          <w:szCs w:val="20" pt14:Unid="86c4ecfea91c403584395484d86e85ef"/>
        </w:rPr>
        <w:tab pt14:Unid="60393c2ca6434ca99c28a9c20ac736f5"/>
      </w:r>
      <w:r>
        <w:rPr pt14:Unid="4d932e8a14f849d29e54f48e6a5d5761">
          <w:rFonts w:ascii="Arial" w:hAnsi="Arial" w:eastAsia="Arial" w:cs="Arial" pt14:Unid="648d8108a2454c2686c3ef696d05b2d8"/>
          <w:color w:val="auto" pt14:Unid="804f1e93cc9d4f008c852dd50aac4d94"/>
          <w:sz w:val="19" pt14:Unid="4e4b2e1eb1814f24a221bdd0420036dc"/>
          <w:szCs w:val="19" pt14:Unid="ee411120d7d74e518e4786dcdf4a7803"/>
        </w:rPr>
        <w:t>Los microservicios en el proceso de desarrollo</w:t>
      </w:r>
    </w:p>
    <w:p pt14:Unid="c165d6c1a2ed4204afb2fc9c4ed884af">
      <w:pPr pt14:Unid="d2be08f045284b89ae181464fe326971">
        <w:spacing w:after="0" w:line="20" w:lineRule="exact" pt14:Unid="7e42b07ea9a540d19edb84e8c4f041e5"/>
        <w:rPr pt14:Unid="f8d8ae4b1fcf45d8bdf168ff771f2bff">
          <w:color w:val="auto" pt14:Unid="237fa254710e40d0a3a4b7788fb7617c"/>
          <w:sz w:val="20" pt14:Unid="1a712c18d0a44b9fbf6ab367ca1b41c8"/>
          <w:szCs w:val="20" pt14:Unid="70602de77aaa45e7aca4036ccde42464"/>
        </w:rPr>
      </w:pPr>
    </w:p>
    <w:p pt14:Unid="1a54936b8ed846dbad541f17a98b2dbd">
      <w:pPr pt14:Unid="a748883d3e1942d7b4039b837b403583">
        <w:spacing w:after="0" w:line="200" w:lineRule="exact" pt14:Unid="418b0db1da304e7e959473280741c8d7"/>
        <w:rPr pt14:Unid="32dcbecf321e47b18b7b4cdffdf21320">
          <w:color w:val="auto" pt14:Unid="9f6236d13afa418aad456c88263081de"/>
          <w:sz w:val="20" pt14:Unid="2dd70c5e90964ae1b6f7e50d58bddd28"/>
          <w:szCs w:val="20" pt14:Unid="b097a379fb9d46ec90c2e6d5c619555e"/>
        </w:rPr>
      </w:pPr>
    </w:p>
    <w:p pt14:Unid="5942e2b3561947069c862c0c5f7aeb36">
      <w:pPr pt14:Unid="7505e4ba29c04fa49b45e4a47d329612">
        <w:spacing w:after="0" w:line="320" w:lineRule="exact" pt14:Unid="203cb389d0e14e7e805ba7170184742e"/>
        <w:rPr pt14:Unid="e1bcfd5800ca4b0b8a1d392239c509af">
          <w:color w:val="auto" pt14:Unid="467724bfd5fc40bd8fa7315793397667"/>
          <w:sz w:val="20" pt14:Unid="f6b419bbaa0c4cf49c60c2b1291d7de2"/>
          <w:szCs w:val="20" pt14:Unid="f3c27708f0a74cc6a47d6ba692e0152d"/>
        </w:rPr>
      </w:pPr>
    </w:p>
    <w:p pt14:Unid="3436b75e31404c6697658d5d5d7897f6">
      <w:pPr pt14:Unid="ab6f7b67e3a941e3be92135be63dc1a9">
        <w:spacing w:after="0" w:line="258" w:lineRule="auto" pt14:Unid="dd091837647f437ab8bdd5731eb2b212"/>
        <w:ind w:left="800" w:right="266" pt14:Unid="9833bb18cd574043a39844c56667fe28"/>
        <w:jc w:val="both" pt14:Unid="997b9c485925442aa40b519c4b20113d"/>
        <w:rPr pt14:Unid="9e7ab60f318e48bbb415c2334b0a181f">
          <w:rFonts w:ascii="Arial" w:hAnsi="Arial" w:eastAsia="Arial" w:cs="Arial" pt14:Unid="0e6308d72ccb4893b864100df26843c4"/>
          <w:color w:val="auto" pt14:Unid="3ebe6fde88854100a8ed5bd7536104d0"/>
          <w:sz w:val="22" pt14:Unid="516e300f200e43f5a34e39567aa15bcb"/>
          <w:szCs w:val="22" pt14:Unid="3d5268c6359f4dccaec758f449ec9972"/>
        </w:rPr>
      </w:pPr>
      <w:r>
        <w:rPr pt14:Unid="845fb706fe724a8d9a45859ce14d0b56">
          <w:rFonts w:ascii="Arial" w:hAnsi="Arial" w:eastAsia="Arial" w:cs="Arial" pt14:Unid="82e0ccdfbdea4c718710fce1a09a73b2"/>
          <w:color w:val="auto" pt14:Unid="f0b6bbaab26e4554bbbd7b51b316232a"/>
          <w:sz w:val="22" pt14:Unid="a86ad0742f124fd493b63f01ab6fd6a5"/>
          <w:szCs w:val="22" pt14:Unid="4e0090e1f71d41afa35fa5662aa535d3"/>
        </w:rPr>
        <w:t>que puede ser completamente reescrito en poco tiempo. Autores como Jon Eaves</w:t>
      </w:r>
      <w:ins w:author="Open-Xml-PowerTools" w:id="77" w:date="2018-08-17T03:01:57.7201102+02:00">
        <w:r>
          <w:rPr pt14:Unid="845fb706fe724a8d9a45859ce14d0b56">
            <w:rFonts w:ascii="Arial" w:hAnsi="Arial" w:eastAsia="Arial" w:cs="Arial" pt14:Unid="82e0ccdfbdea4c718710fce1a09a73b2"/>
            <w:color w:val="auto" pt14:Unid="f0b6bbaab26e4554bbbd7b51b316232a"/>
            <w:sz w:val="22" pt14:Unid="a86ad0742f124fd493b63f01ab6fd6a5"/>
            <w:szCs w:val="22" pt14:Unid="4e0090e1f71d41afa35fa5662aa535d3"/>
          </w:rPr>
          <w:t xml:space="preserve"> [9]</w:t>
        </w:r>
      </w:ins>
      <w:r>
        <w:rPr pt14:Unid="845fb706fe724a8d9a45859ce14d0b56">
          <w:rFonts w:ascii="Arial" w:hAnsi="Arial" w:eastAsia="Arial" w:cs="Arial" pt14:Unid="82e0ccdfbdea4c718710fce1a09a73b2"/>
          <w:color w:val="auto" pt14:Unid="f0b6bbaab26e4554bbbd7b51b316232a"/>
          <w:sz w:val="22" pt14:Unid="a86ad0742f124fd493b63f01ab6fd6a5"/>
          <w:szCs w:val="22" pt14:Unid="4e0090e1f71d41afa35fa5662aa535d3"/>
        </w:rPr>
        <w:t xml:space="preserve"> estiman que el tiempo para hacerlo no debería superar las dos semanas. Esto hace que se pueda reaccionar a situaciones imprevistas más fácilmente. Por ejemplo, pa-ra que un sistema pueda operar en un entorno determinado puede ocurrir que se tenga que reescribir un servicio por otra persona a la que inicialmente lo desarrolló. Al reescribirlo se puede emplear otro lenguaje de programación; basta con mante-ner la misma interfaz del servicio para que otros puedan continuar operando con él.</w:t>
      </w:r>
      <w:del w:author="Open-Xml-PowerTools" w:id="78" w:date="2018-08-17T03:01:57.7201102+02:00">
        <w:r>
          <w:rPr pt14:Unid="64b0dc6c5d87473a9d05fdf96c96c176">
            <w:rFonts w:ascii="Arial" w:hAnsi="Arial" w:eastAsia="Arial" w:cs="Arial" pt14:Unid="8f346b956737454fa74c76d7ff5111b4"/>
            <w:color w:val="auto" pt14:Unid="040ec69ea1924887936130a6ea8bf5ba"/>
            <w:sz w:val="22" pt14:Unid="48a09ec38c8a46ed895cfe0d79f6daad"/>
            <w:szCs w:val="22" pt14:Unid="db9b973ca6a34306b839a75827c59808"/>
          </w:rPr>
          <w:delText xml:space="preserve"> [</w:delText>
        </w:r>
      </w:del>
      <w:del w:author="Open-Xml-PowerTools" w:id="79" w:date="2018-08-17T03:01:57.7201102+02:00">
        <w:r>
          <w:rPr pt14:Unid="e16d280575154ff9bb8c4d54f22b03d7">
            <w:rFonts w:ascii="Arial" w:hAnsi="Arial" w:eastAsia="Arial" w:cs="Arial" pt14:Unid="2c034528c9eb404f99e90922f1841aef"/>
            <w:color w:val="00FF00" pt14:Unid="d905c9fb7f084e2dbeb1d0c28c24df38"/>
            <w:sz w:val="22" pt14:Unid="98ae1d44453b499c823fb94c78e05827"/>
            <w:szCs w:val="22" pt14:Unid="ed1df60e85084ec1a1b6d2b64265a625"/>
          </w:rPr>
          <w:delText>9</w:delText>
        </w:r>
      </w:del>
      <w:del w:author="Open-Xml-PowerTools" w:id="80" w:date="2018-08-17T03:01:57.7201102+02:00">
        <w:r>
          <w:rPr pt14:Unid="3f4f8efe7df94af681396f4a5fed8868">
            <w:rFonts w:ascii="Arial" w:hAnsi="Arial" w:eastAsia="Arial" w:cs="Arial" pt14:Unid="8db32dc2bd5f4d24b640e77f27c1fea3"/>
            <w:color w:val="auto" pt14:Unid="9ac2091020e84192a07313e461950cdc"/>
            <w:sz w:val="22" pt14:Unid="bb7670af425b4f2da29c81295ce0b6ad"/>
            <w:szCs w:val="22" pt14:Unid="bf6552ff96e844799f8e49240229df81"/>
          </w:rPr>
          <w:delText>]</w:delText>
        </w:r>
      </w:del>
      <w:r>
        <w:rPr pt14:Unid="845fb706fe724a8d9a45859ce14d0b56">
          <w:rFonts w:ascii="Arial" w:hAnsi="Arial" w:eastAsia="Arial" w:cs="Arial" pt14:Unid="82e0ccdfbdea4c718710fce1a09a73b2"/>
          <w:color w:val="auto" pt14:Unid="f0b6bbaab26e4554bbbd7b51b316232a"/>
          <w:sz w:val="22" pt14:Unid="a86ad0742f124fd493b63f01ab6fd6a5"/>
          <w:szCs w:val="22" pt14:Unid="4e0090e1f71d41afa35fa5662aa535d3"/>
        </w:rPr>
        <w:t xml:space="preserve"> Si en lugar de reescribir un servicio se tuviera que reescribir toda la aplicación, el proceso de hacerlo no se podría abordar de forma incremental si la aplicación fuera un monolito.</w:t>
      </w:r>
    </w:p>
    <w:p pt14:Unid="86fa0c89db554e7c9843a146b0a80ded">
      <w:pPr pt14:Unid="f5a3ec23b1344d36a5bc8e5d102518ab">
        <w:spacing w:after="0" w:line="200" w:lineRule="exact" pt14:Unid="bc0f201b723e41e09e1ed2cc3c9d361c"/>
        <w:rPr pt14:Unid="5e265c40a4e74c9f890e6d2befc5e122">
          <w:color w:val="auto" pt14:Unid="37f2890954b548da97c260a81517bdf6"/>
          <w:sz w:val="20" pt14:Unid="523609b8765e4927906d2c566f096256"/>
          <w:szCs w:val="20" pt14:Unid="435b8e40fc1c438eb2434d355e7d7b2b"/>
        </w:rPr>
      </w:pPr>
    </w:p>
    <w:p pt14:Unid="25683e706ebd44aba3a045c234b87428">
      <w:pPr pt14:Unid="6d567d9fb1914a71bf0e0a391a55c0e7">
        <w:spacing w:after="0" w:line="250" w:lineRule="exact" pt14:Unid="324186f1e2c44a53a1c3858651aeb417"/>
        <w:rPr pt14:Unid="759166bbe3b745af822b0507974c1971">
          <w:color w:val="auto" pt14:Unid="ba4a8489edaa4da0a829dbfc121b9175"/>
          <w:sz w:val="20" pt14:Unid="35bbb13ec6bf4b7aa88b79c671d16df1"/>
          <w:szCs w:val="20" pt14:Unid="5f22f7c315e8481db58e8f1b728bd541"/>
        </w:rPr>
      </w:pPr>
    </w:p>
    <w:p pt14:Unid="1a5a2f475ae548058512073f6dee3da8">
      <w:pPr pt14:Unid="b0a99e9436f44e728a8d0df6691b0582">
        <w:tabs pt14:Unid="c75aa61945724254b368ac7d0e2b4aca">
          <w:tab w:val="left" w:leader="none" w:pos="1020" pt14:Unid="ddd05c39e4454ea38d5bb6d087cf8474"/>
        </w:tabs>
        <w:spacing w:after="0" pt14:Unid="df0ab12abed14b82a124f08b1be904be"/>
        <w:ind w:left="260" pt14:Unid="326d08b87fb141298dc130bdd4766778"/>
        <w:rPr pt14:Unid="58769badaced43fbbc71040277677cb8">
          <w:color w:val="auto" pt14:Unid="2ba2eeae9ef6427bb65a424e4a19973c"/>
          <w:sz w:val="20" pt14:Unid="5f5629ebfc19426bb5b9baf280bf92ea"/>
          <w:szCs w:val="20" pt14:Unid="9e783dfc0ee24871bed49e5406194899"/>
        </w:rPr>
      </w:pPr>
      <w:r>
        <w:rPr pt14:Unid="44573b3488d94ffa9e1f6d7022fe1a0e">
          <w:rFonts w:ascii="Arial" w:hAnsi="Arial" w:eastAsia="Arial" w:cs="Arial" pt14:Unid="04b12d4177c64f4ebefa0390dd163bee"/>
          <w:b w:val="1" pt14:Unid="aa51401a8a03446b9f09243deb85d1a5"/>
          <w:bCs w:val="1" pt14:Unid="568f5d40d1f140cea4c9b513ab3e8a2e"/>
          <w:color w:val="auto" pt14:Unid="e152c45a0a5b42dfb23366a0b2269a10"/>
          <w:sz w:val="24" pt14:Unid="08fdbc0ec06949559369170817b529b4"/>
          <w:szCs w:val="24" pt14:Unid="c7c19c03ca1341c582c00d313486c438"/>
        </w:rPr>
        <w:t>2.2.2.</w:t>
      </w:r>
      <w:r>
        <w:rPr pt14:Unid="9cf4d14839214047a9ac538d4d1e897c">
          <w:color w:val="auto" pt14:Unid="375486e38962436d9a85b5bb4f7eefaa"/>
          <w:sz w:val="20" pt14:Unid="6b90a9af58a644b7a5831c9105a3d85c"/>
          <w:szCs w:val="20" pt14:Unid="cf97316ee37942008aa7de596306daba"/>
        </w:rPr>
        <w:tab pt14:Unid="8f06690354164680a131133021fabb42"/>
      </w:r>
      <w:r>
        <w:rPr pt14:Unid="7a9b6a979a074472bf4a7db990c703eb">
          <w:rFonts w:ascii="Arial" w:hAnsi="Arial" w:eastAsia="Arial" w:cs="Arial" pt14:Unid="eed6a20608784db68e9ee63a933c1879"/>
          <w:b w:val="1" pt14:Unid="5155241254fe4e65953c76f3ad139c26"/>
          <w:bCs w:val="1" pt14:Unid="5ba7cd8780814e1ba97e6abb3df9a50a"/>
          <w:color w:val="auto" pt14:Unid="4497f86eab664f538573cfca39709e69"/>
          <w:sz w:val="23" pt14:Unid="b0b230fae5b54e2bb345e85e63bc5710"/>
          <w:szCs w:val="23" pt14:Unid="e952d09f15f744b59428a6679261ae7f"/>
        </w:rPr>
        <w:t>El teorema de CAP</w:t>
      </w:r>
    </w:p>
    <w:p pt14:Unid="8265104b98f8491d8e3a3dfe426ad5c0">
      <w:pPr pt14:Unid="e7c2a428012f4bef80880167104c0cea">
        <w:spacing w:after="0" w:line="263" w:lineRule="exact" pt14:Unid="66944c7e531e4f3580207364f73a4bfe"/>
        <w:rPr pt14:Unid="53b3f6b294de4a5e94771cff508b0ef1">
          <w:color w:val="auto" pt14:Unid="da446cd9bd1744ad90a8641cd9158206"/>
          <w:sz w:val="20" pt14:Unid="3c03ea37d7ae45c4b17fb05c44f34f4c"/>
          <w:szCs w:val="20" pt14:Unid="b162c5cc16934f6998f635598deb3002"/>
        </w:rPr>
      </w:pPr>
    </w:p>
    <w:p pt14:Unid="ddc74b743cb3466a8da6e551ba01b1b5">
      <w:pPr pt14:Unid="ed5ba3586e8a4a76afb703fd741fe73c">
        <w:spacing w:after="0" w:line="259" w:lineRule="auto" pt14:Unid="388cf34607ea4703b2e9a3963167c352"/>
        <w:ind w:left="260" w:right="266" w:firstLine="339" pt14:Unid="811f345441724780a2291a0d027a6460"/>
        <w:jc w:val="both" pt14:Unid="0b1a0d27fe5e4a0ab8fabe3c06206798"/>
        <w:rPr pt14:Unid="7390d734d4cc4e9dbc7124b8fe722362">
          <w:color w:val="auto" pt14:Unid="efea482350fc4d799fdc47b40bfcf588"/>
          <w:sz w:val="20" pt14:Unid="f5153f6454d44c1db6c31eb8f19f210b"/>
          <w:szCs w:val="20" pt14:Unid="87b1d9ec43ba4164816f9571c02b299a"/>
        </w:rPr>
      </w:pPr>
      <w:r>
        <w:rPr pt14:Unid="6543f57320e9475daaf0c6364cf169f2">
          <w:rFonts w:ascii="Arial" w:hAnsi="Arial" w:eastAsia="Arial" w:cs="Arial" pt14:Unid="d71c628fe7ff49afb7aa2c6d72d4ff7e"/>
          <w:color w:val="auto" pt14:Unid="f2a2bf3338e94a15a76100a48cfd7564"/>
          <w:sz w:val="22" pt14:Unid="97ec92b241d14a14976866be0d24b7ff"/>
          <w:szCs w:val="22" pt14:Unid="5a1dbb9151b84b468286f5661438435e"/>
        </w:rPr>
        <w:t xml:space="preserve">Pongamos un ejemplo en el que un microservicio está replicado y se produce un fallo por el cual la comunicación entre las replicas se interrumpe y los cambios en una replica no se pueden propagar al resto. Los </w:t>
      </w:r>
      <w:r>
        <w:rPr pt14:Unid="8c24ebc84e364b1c879e890721e5c469">
          <w:rFonts w:ascii="Arial" w:hAnsi="Arial" w:eastAsia="Arial" w:cs="Arial" pt14:Unid="f840e214837542e78fd28ca0073492a1"/>
          <w:b w:val="1" pt14:Unid="ead687de3eb74e99a734743c6adee3cc"/>
          <w:bCs w:val="1" pt14:Unid="f8927b990c5647368c23a5d46044b580"/>
          <w:color w:val="auto" pt14:Unid="20dd9cc766184ee788bab4f36705f1da"/>
          <w:sz w:val="22" pt14:Unid="49784dd8887546dbbb740fda06a801c8"/>
          <w:szCs w:val="22" pt14:Unid="2accbeef66874e6a9a5e562ea28a2c60"/>
        </w:rPr>
        <w:t>sistemas AP</w:t>
      </w:r>
      <w:r>
        <w:rPr pt14:Unid="2dd8c1822766422ea5101df31c2e7673">
          <w:rFonts w:ascii="Arial" w:hAnsi="Arial" w:eastAsia="Arial" w:cs="Arial" pt14:Unid="3a273a0c866d467f953bf69a0cfdf21e"/>
          <w:color w:val="auto" pt14:Unid="12ef9fb2b993414799ff9d9684777ac2"/>
          <w:sz w:val="22" pt14:Unid="14ede4a8a5b444cd85a0e7d1f3b25a3f"/>
          <w:szCs w:val="22" pt14:Unid="8640feec23cd42d583fc13000234cc30"/>
        </w:rPr>
        <w:t xml:space="preserve"> son los sistemas que surgen fruto de sacrificar la consistencia cuando un fallo se produce, mientras que en los </w:t>
      </w:r>
      <w:r>
        <w:rPr pt14:Unid="d0950a78beb348feb82874439f4fc3ba">
          <w:rFonts w:ascii="Arial" w:hAnsi="Arial" w:eastAsia="Arial" w:cs="Arial" pt14:Unid="c048a415ab764435900e5c7aef8b92f4"/>
          <w:b w:val="1" pt14:Unid="c866fc65edc24446b7db6666052ff54c"/>
          <w:bCs w:val="1" pt14:Unid="ed266450470c44c6852b6712e8766826"/>
          <w:color w:val="auto" pt14:Unid="8bd32f4b497a43d2a854af89177ece2a"/>
          <w:sz w:val="22" pt14:Unid="a06618126988416a8f28cc75b4401eea"/>
          <w:szCs w:val="22" pt14:Unid="4f561e27791f4f4ab2f56d402483672b"/>
        </w:rPr>
        <w:t>sistemas CP</w:t>
      </w:r>
      <w:r>
        <w:rPr pt14:Unid="08c3eb4b477e4f8e864a38f967f5be0e">
          <w:rFonts w:ascii="Arial" w:hAnsi="Arial" w:eastAsia="Arial" w:cs="Arial" pt14:Unid="be54cb67a2484e08a7d544c9f3605b64"/>
          <w:color w:val="auto" pt14:Unid="e5ca515fc7c64ba5934b6f80408e287a"/>
          <w:sz w:val="22" pt14:Unid="b40d1303c36049439b2c81c3f1fb2fd3"/>
          <w:szCs w:val="22" pt14:Unid="5586b7c59f4e4414ada95c8f19bb947a"/>
        </w:rPr>
        <w:t xml:space="preserve"> se pierde la disponibilidad.</w:t>
      </w:r>
    </w:p>
    <w:p pt14:Unid="9473f883c9ec4365b462c8d1c3d740fb">
      <w:pPr pt14:Unid="69d5c497f44d4f44af40bd970b23d5db">
        <w:spacing w:after="0" w:line="84" w:lineRule="exact" pt14:Unid="2dc7b5ea18644ab49027d33561f9a958"/>
        <w:rPr pt14:Unid="c3893c54af204902ad4f9a5214399e63">
          <w:color w:val="auto" pt14:Unid="c015cdd6f4db4e889184c985708674f0"/>
          <w:sz w:val="20" pt14:Unid="c5c78badbc9d4e769a65f15de425a27e"/>
          <w:szCs w:val="20" pt14:Unid="1acd0aa2187245459de8222b2f1f3090"/>
        </w:rPr>
      </w:pPr>
    </w:p>
    <w:p pt14:Unid="02e58df0c38043a586fbbb397d41e69e">
      <w:pPr pt14:Unid="8c8238aedb7f4dd5bb3614b14aa3c96c">
        <w:spacing w:after="0" w:line="259" w:lineRule="auto" pt14:Unid="1dc2040dcbd34fcda8efb937797ca9b5"/>
        <w:ind w:left="260" w:right="266" w:firstLine="339" pt14:Unid="223b5a85e9f545b29377333aaebf29e3"/>
        <w:jc w:val="both" pt14:Unid="3591bdd972864aa2b439b03325a864be"/>
        <w:rPr pt14:Unid="51df10c5635c42968cb5b504d36daa77">
          <w:color w:val="auto" pt14:Unid="b9609158de6348318f1851535857fd44"/>
          <w:sz w:val="20" pt14:Unid="1042dcd230594ad1b7b3e07c78fe4467"/>
          <w:szCs w:val="20" pt14:Unid="c51298c8c1514a68af533a3a2af6f87b"/>
        </w:rPr>
      </w:pPr>
      <w:r>
        <w:rPr pt14:Unid="dd4a64ac9a2a40a39ed0ab33260b6e06">
          <w:rFonts w:ascii="Arial" w:hAnsi="Arial" w:eastAsia="Arial" w:cs="Arial" pt14:Unid="7db6a736c5de4f899e3c314a3a87772c"/>
          <w:color w:val="auto" pt14:Unid="4f63f656b4a9491abc1fa68a5ddd155a"/>
          <w:sz w:val="22" pt14:Unid="8d6fa458a1844648971fc7fee9eaffb0"/>
          <w:szCs w:val="22" pt14:Unid="1a55ae228557437caf7cd417a8225f42"/>
        </w:rPr>
        <w:t>En el primer tipo, las replicas continuarían operativas, pero como los datos entre las replicas no se sincronizan se pueden obtener datos incorrectos al hacer una consulta. Cuando la comunicación se restablece, los cambios entre las replicas se sincronizarán. En los sistemas CP, para mantener la consistencia entre las replicas se tiene que rechazar cualquier petición, con lo que el servicio deja de estar disponible.</w:t>
      </w:r>
    </w:p>
    <w:p pt14:Unid="13e76c91bbcc40a0b150d7b98debaf06">
      <w:pPr pt14:Unid="891babd84f394848996f198151609835">
        <w:spacing w:after="0" w:line="84" w:lineRule="exact" pt14:Unid="bb040bd49dca47bd839d5195fa99c157"/>
        <w:rPr pt14:Unid="8321cb7066264a57bb278a8c6dd20a8d">
          <w:color w:val="auto" pt14:Unid="5923db8e85e545e3a158256b683e7c91"/>
          <w:sz w:val="20" pt14:Unid="0e284280459d49e391a25d5f56e122cb"/>
          <w:szCs w:val="20" pt14:Unid="0bef7b40c2d04a55b4165395faf085b1"/>
        </w:rPr>
      </w:pPr>
    </w:p>
    <w:p pt14:Unid="031d66427a954949b05c224c69187b46">
      <w:pPr pt14:Unid="b660a0d4157a4431ba9f08725a8933f5">
        <w:spacing w:after="0" w:line="258" w:lineRule="auto" pt14:Unid="802b88cc0892408fbe9476c30dd59de6"/>
        <w:ind w:left="260" w:right="266" w:firstLine="339" pt14:Unid="afebf446dd4f4fc5b83f011b372f0e32"/>
        <w:jc w:val="both" pt14:Unid="ed4d686c909141f7b74df0fe4ca572e4"/>
        <w:rPr pt14:Unid="aa6be1cfafcf4751b0ee3c36673e7ab3">
          <w:rFonts w:ascii="Arial" w:hAnsi="Arial" w:eastAsia="Arial" w:cs="Arial" pt14:Unid="583f8bab96a945b196ea1a4d2d874244"/>
          <w:color w:val="auto" pt14:Unid="fdd3bd4c58404655907bbdcabf623b9b"/>
          <w:sz w:val="22" pt14:Unid="8c4e7c18dcfd4c93abd835fcce406a6e"/>
          <w:szCs w:val="22" pt14:Unid="aa2d7f71b6384e0996340c38e5b3382d"/>
        </w:rPr>
      </w:pPr>
      <w:r>
        <w:rPr pt14:Unid="d47aef5caba2421981de60dff5a89ef0">
          <w:rFonts w:ascii="Arial" w:hAnsi="Arial" w:eastAsia="Arial" w:cs="Arial" pt14:Unid="525f1d71e0aa483295ccb0271a2dc1cf"/>
          <w:color w:val="auto" pt14:Unid="13dc9eb7d33e4860a46f390f7c42544e"/>
          <w:sz w:val="22" pt14:Unid="930b46a310c249c3939c45881c6154a4"/>
          <w:szCs w:val="22" pt14:Unid="74b5493a784543c2ba6ef146c931c5a4"/>
        </w:rPr>
        <w:t>Los sistemas AP escalan más fácilmente y son más sencillos de construir, pero nos obligan a una consistencia eventual de los datos. Los segundos son los únicos que nos aseguran una consistencia fuerte, pero son más difíciles de construir. A la hora de optar por una solución u otra se debe tener en cuenta la especificación de requisitos, donde se debe detallar de forma específica y cuantitativa cuánto tiempo puede nuestro servicio estar inoperativo o con un dato obsoleto. Si en las fases siguientes se opta por una ar-quitectura basada en microservicios, no será necesario implementar el sistema completo de una u otra forma. Cada microservicio tendrá necesidades diferentes y podrá seguir la aproximación que mejor le convenga</w:t>
      </w:r>
      <w:del w:author="Open-Xml-PowerTools" w:id="81" w:date="2018-08-17T03:01:57.7201102+02:00">
        <w:r>
          <w:rPr pt14:Unid="b44dd5b6767a415d81fa13f79c01fa46">
            <w:rFonts w:ascii="Arial" w:hAnsi="Arial" w:eastAsia="Arial" w:cs="Arial" pt14:Unid="2eb2044cbf4a4315b636a86855553508"/>
            <w:color w:val="auto" pt14:Unid="0ba06c31f491449a830f2ea902182b27"/>
            <w:sz w:val="22" pt14:Unid="633fc78332f34cacb85c2a79c236af60"/>
            <w:szCs w:val="22" pt14:Unid="8ca655f74b2b40c2962b78d6a7f4a442"/>
          </w:rPr>
          <w:delText>.</w:delText>
        </w:r>
      </w:del>
      <w:r>
        <w:rPr pt14:Unid="d47aef5caba2421981de60dff5a89ef0">
          <w:rFonts w:ascii="Arial" w:hAnsi="Arial" w:eastAsia="Arial" w:cs="Arial" pt14:Unid="525f1d71e0aa483295ccb0271a2dc1cf"/>
          <w:color w:val="auto" pt14:Unid="13dc9eb7d33e4860a46f390f7c42544e"/>
          <w:sz w:val="22" pt14:Unid="930b46a310c249c3939c45881c6154a4"/>
          <w:szCs w:val="22" pt14:Unid="74b5493a784543c2ba6ef146c931c5a4"/>
        </w:rPr>
        <w:t xml:space="preserve"> [21]</w:t>
      </w:r>
      <w:ins w:author="Open-Xml-PowerTools" w:id="82" w:date="2018-08-17T03:01:57.7201102+02:00">
        <w:r>
          <w:rPr pt14:Unid="d47aef5caba2421981de60dff5a89ef0">
            <w:rFonts w:ascii="Arial" w:hAnsi="Arial" w:eastAsia="Arial" w:cs="Arial" pt14:Unid="525f1d71e0aa483295ccb0271a2dc1cf"/>
            <w:color w:val="auto" pt14:Unid="13dc9eb7d33e4860a46f390f7c42544e"/>
            <w:sz w:val="22" pt14:Unid="930b46a310c249c3939c45881c6154a4"/>
            <w:szCs w:val="22" pt14:Unid="74b5493a784543c2ba6ef146c931c5a4"/>
          </w:rPr>
          <w:t>.</w:t>
        </w:r>
      </w:ins>
    </w:p>
    <w:p pt14:Unid="548cffe4f3ac4cd2b3913543ad2ace08">
      <w:pPr pt14:Unid="608b7d74627a46bf976b004f32c92603">
        <w:spacing w:after="0" w:line="200" w:lineRule="exact" pt14:Unid="9fdd6109e4f942b3bc158da6899bca91"/>
        <w:rPr pt14:Unid="f85230775256494fb8e6b042baea4555">
          <w:color w:val="auto" pt14:Unid="741512264e9943a091774da966694a1f"/>
          <w:sz w:val="20" pt14:Unid="c5714b0614fe437a83b53c730f6249eb"/>
          <w:szCs w:val="20" pt14:Unid="9be5d34cd45b4337a6fcda91e05dfa88"/>
        </w:rPr>
      </w:pPr>
    </w:p>
    <w:p pt14:Unid="4747ef31e06c427894ca0bbb71079acc">
      <w:pPr pt14:Unid="65e99fe19cbd4012917ec474ed4fe29e">
        <w:spacing w:after="0" w:line="320" w:lineRule="exact" pt14:Unid="d2a2a1851ecc43e88a68c7623ae0182d"/>
        <w:rPr pt14:Unid="a1f36137478b48899abeb59859dfd640">
          <w:color w:val="auto" pt14:Unid="b4a9b974d5e5469f835a8cb08621ac93"/>
          <w:sz w:val="20" pt14:Unid="cb969e20e05c4e989e77e7021e01c82a"/>
          <w:szCs w:val="20" pt14:Unid="a1bd4dfaddf94f71b510c3c8966f71c8"/>
        </w:rPr>
      </w:pPr>
    </w:p>
    <w:p pt14:Unid="98397b23e5664709a6773a07bf24afe6">
      <w:pPr pt14:Unid="d855dc4c850744629f2617955c143ed3">
        <w:spacing w:after="0" pt14:Unid="bfb78930f1d348f4a27329d6735a2538"/>
        <w:ind w:left="260" pt14:Unid="bcd7a6bb3b1a4afdb5da4fc93f313102"/>
        <w:rPr pt14:Unid="d5fc7a5365274181b67f85c4126d9ff8">
          <w:color w:val="auto" pt14:Unid="c389ee1e6e1e44458cbe0e558a590e8b"/>
          <w:sz w:val="20" pt14:Unid="22cdc3e4352f4b22b1da0c3cd03be37d"/>
          <w:szCs w:val="20" pt14:Unid="ab34b17bdc6f4d458cfbef55659ceef3"/>
        </w:rPr>
      </w:pPr>
      <w:r>
        <w:rPr pt14:Unid="ec950dd4e95b48bbb8ea19c08352c07d">
          <w:rFonts w:ascii="Arial" w:hAnsi="Arial" w:eastAsia="Arial" w:cs="Arial" pt14:Unid="7ea6ef6498774a12b6995d2961583381"/>
          <w:color w:val="auto" pt14:Unid="9b37ad592f5245d3b7dce80f266db74f"/>
          <w:sz w:val="29" pt14:Unid="57aa736ff01549c69d5eec25ff1d03f5"/>
          <w:szCs w:val="29" pt14:Unid="c87bf9fae4554d11801aecd678fb19f5"/>
        </w:rPr>
        <w:t>2.3 Los microservicios en la fase de diseño</w:t>
      </w:r>
    </w:p>
    <w:p pt14:Unid="2c545fe3d9374e3fa092c2a77d5102a4">
      <w:pPr pt14:Unid="a8f86287bfc440f29567d605e634c03d">
        <w:spacing w:after="0" w:line="20" w:lineRule="exact" pt14:Unid="6e92a1cbaa1f45a4b34ebc7575ee6c9a"/>
        <w:rPr pt14:Unid="f4cab6460188413c8f7620c815022230">
          <w:color w:val="auto" pt14:Unid="ce4d0be6e49d43078d0b67fd6f2d4d66"/>
          <w:sz w:val="20" pt14:Unid="2a574549f7a948f488cd95d0b310bfc1"/>
          <w:szCs w:val="20" pt14:Unid="159dce0aa87b48b8b6612034a1d7bb71"/>
        </w:rPr>
      </w:pPr>
    </w:p>
    <w:p pt14:Unid="e7a6bdf544454268ac51ffab5903a99e">
      <w:pPr pt14:Unid="cf3cfcabe74d4200a6c7fa0bc08c5707">
        <w:spacing w:after="0" w:line="319" w:lineRule="exact" pt14:Unid="5d72cf8737b24f7581d71f179846f299"/>
        <w:rPr pt14:Unid="6aba6415e15749d5bcb95f2da0cbc3a9">
          <w:color w:val="auto" pt14:Unid="a55237286863483f8910d866a5c8a16f"/>
          <w:sz w:val="20" pt14:Unid="3b74dd0899664913abaa1a63e561e1ee"/>
          <w:szCs w:val="20" pt14:Unid="4dd38ac3c697492c9dcef8482ad96cd0"/>
        </w:rPr>
      </w:pPr>
    </w:p>
    <w:p pt14:Unid="faf2d8720c0b4cabbe6d87ef1a6a6b18">
      <w:pPr pt14:Unid="4884b41d792e48a4800ea90d282578e1">
        <w:spacing w:after="0" w:line="273" w:lineRule="auto" pt14:Unid="45162d2955d84c26a7653caa589f6d44"/>
        <w:ind w:left="260" w:right="266" w:firstLine="339" pt14:Unid="410b746b8a844bf6b6082fed26e823cd"/>
        <w:jc w:val="both" pt14:Unid="a26d2b9a998e4359b5a069d71f6c8bf4"/>
        <w:rPr pt14:Unid="ab370c5fda9b442694a5361b1e471d1c">
          <w:rFonts w:ascii="Arial" w:hAnsi="Arial" w:eastAsia="Arial" w:cs="Arial" pt14:Unid="9beeceaf798243e69388e47ace07bad5"/>
          <w:color w:val="auto" pt14:Unid="01212023534c46369a7e7c009a592c94"/>
          <w:sz w:val="21" pt14:Unid="6ba003c02b6845cfb79d170fdd3e6fbd"/>
          <w:szCs w:val="21" pt14:Unid="52362b2b317a4d72be22e73b4d58f583"/>
        </w:rPr>
      </w:pPr>
      <w:r>
        <w:rPr pt14:Unid="e638c149cc874ab0a80c55e9a16ae254">
          <w:rFonts w:ascii="Arial" w:hAnsi="Arial" w:eastAsia="Arial" w:cs="Arial" pt14:Unid="82f4b71794734a7c8e33f6735a736ce1"/>
          <w:color w:val="auto" pt14:Unid="248c6d7b743945cd96a358ab5ac1839a"/>
          <w:sz w:val="21" pt14:Unid="06e41fc210224d56967e08fb3ecccd55"/>
          <w:szCs w:val="21" pt14:Unid="9cbbd9e9b8fe42b9b728076ba6daf2b1"/>
        </w:rPr>
        <w:t>En la fase de diseño se definen la arquitectura, componentes e interfaces del sistema. La especificación de requisitos es analizada para producir una descripción de la estruc-tura interna del sistema, con el suficiente nivel de detalle para que sirva como base en su construcción. En esta fase se plantean diferentes diseños como alternativas de las que se debe hacer balance. Los modelos que se generan se emplearán para validar que se cumplen los requisitos establecidos y para planificar la fase de implementación</w:t>
      </w:r>
      <w:del w:author="Open-Xml-PowerTools" w:id="83" w:date="2018-08-17T03:01:57.7201102+02:00">
        <w:r>
          <w:rPr pt14:Unid="a7517f6e98a44ad5ad9dc5e6c4b4c172">
            <w:rFonts w:ascii="Arial" w:hAnsi="Arial" w:eastAsia="Arial" w:cs="Arial" pt14:Unid="ecd012973ba348f8be62c2c896cc903d"/>
            <w:color w:val="auto" pt14:Unid="88d6b24b28834cc289a6aa8475125c46"/>
            <w:sz w:val="21" pt14:Unid="0d54b41b507d4cf5ace2d09ef364a15b"/>
            <w:szCs w:val="21" pt14:Unid="0c42d75ad16243a984f4b83a965e99ed"/>
          </w:rPr>
          <w:delText>.</w:delText>
        </w:r>
      </w:del>
      <w:r>
        <w:rPr pt14:Unid="e638c149cc874ab0a80c55e9a16ae254">
          <w:rFonts w:ascii="Arial" w:hAnsi="Arial" w:eastAsia="Arial" w:cs="Arial" pt14:Unid="82f4b71794734a7c8e33f6735a736ce1"/>
          <w:color w:val="auto" pt14:Unid="248c6d7b743945cd96a358ab5ac1839a"/>
          <w:sz w:val="21" pt14:Unid="06e41fc210224d56967e08fb3ecccd55"/>
          <w:szCs w:val="21" pt14:Unid="9cbbd9e9b8fe42b9b728076ba6daf2b1"/>
        </w:rPr>
        <w:t xml:space="preserve"> [27]</w:t>
      </w:r>
      <w:ins w:author="Open-Xml-PowerTools" w:id="84" w:date="2018-08-17T03:01:57.7201102+02:00">
        <w:r>
          <w:rPr pt14:Unid="e638c149cc874ab0a80c55e9a16ae254">
            <w:rFonts w:ascii="Arial" w:hAnsi="Arial" w:eastAsia="Arial" w:cs="Arial" pt14:Unid="82f4b71794734a7c8e33f6735a736ce1"/>
            <w:color w:val="auto" pt14:Unid="248c6d7b743945cd96a358ab5ac1839a"/>
            <w:sz w:val="21" pt14:Unid="06e41fc210224d56967e08fb3ecccd55"/>
            <w:szCs w:val="21" pt14:Unid="9cbbd9e9b8fe42b9b728076ba6daf2b1"/>
          </w:rPr>
          <w:t>.</w:t>
        </w:r>
      </w:ins>
    </w:p>
    <w:p pt14:Unid="1cfa512ffda14e6cb263534729085e5b">
      <w:pPr pt14:Unid="185d96fc72784a46a53f63e0122a720b">
        <w:spacing w:after="0" w:line="200" w:lineRule="exact" pt14:Unid="325d68146cf54d92a1ac0bbf23c6e539"/>
        <w:rPr pt14:Unid="ccb55bbf24fe4fa5bae951b439642f91">
          <w:color w:val="auto" pt14:Unid="9f7d1f959c874d5683b0cf62e544a21a"/>
          <w:sz w:val="20" pt14:Unid="748aa25a95e44767b750028fbe77d8fc"/>
          <w:szCs w:val="20" pt14:Unid="a6a5727fc8784d28bc4d51dc9eb6d8e5"/>
        </w:rPr>
      </w:pPr>
    </w:p>
    <w:p pt14:Unid="39de60a527894497806ceb32764732e7">
      <w:pPr pt14:Unid="ed8071c3f4644f5fb8677ea79166b90a">
        <w:spacing w:after="0" w:line="237" w:lineRule="exact" pt14:Unid="daa93763f0bf456790956a4afe5d2dd7"/>
        <w:rPr pt14:Unid="1473f08e41b540e6bb60b893410bb2ce">
          <w:color w:val="auto" pt14:Unid="cbebd09ebe6f465ab2c806a481045347"/>
          <w:sz w:val="20" pt14:Unid="df98486b980141a8b8a327bb8266ba2d"/>
          <w:szCs w:val="20" pt14:Unid="7d7e18b742f64e2aa10eb073ccedc9b9"/>
        </w:rPr>
      </w:pPr>
    </w:p>
    <w:p pt14:Unid="10c3386e0f8c4be3aa873aa25e2fbef3">
      <w:pPr pt14:Unid="0d1a6543834f456da5123b480c2f0817">
        <w:tabs pt14:Unid="b571f9c565fc4d97a27d846b51b620e5">
          <w:tab w:val="left" w:leader="none" w:pos="1020" pt14:Unid="18752705948b454c82093097d253ad0a"/>
        </w:tabs>
        <w:spacing w:after="0" pt14:Unid="c88418349c5f4846bc2ac427d8e77e45"/>
        <w:ind w:left="260" pt14:Unid="62dc82f377ed494b9398efd66d506a7e"/>
        <w:rPr pt14:Unid="c8884c69be9d4fc4af17f54156cd5abb">
          <w:color w:val="auto" pt14:Unid="2908cf3cfcb641518cb37fc652e8acb3"/>
          <w:sz w:val="20" pt14:Unid="52adb54a9ed6416fab2bf1e33ae8b719"/>
          <w:szCs w:val="20" pt14:Unid="16695774ebfe403f99b159e38a07a93b"/>
        </w:rPr>
      </w:pPr>
      <w:r>
        <w:rPr pt14:Unid="14bbc4ac27764a248c7723046d59bd0c">
          <w:rFonts w:ascii="Arial" w:hAnsi="Arial" w:eastAsia="Arial" w:cs="Arial" pt14:Unid="6732dcfffcdb4531aaa4c872e32a4e62"/>
          <w:b w:val="1" pt14:Unid="2ecb3e2939d744a0b46a0e8b720f8752"/>
          <w:bCs w:val="1" pt14:Unid="14289ae429b04620b186ecc35eea2839"/>
          <w:color w:val="auto" pt14:Unid="074e64ec251d431bb3b7b88cdbd70c02"/>
          <w:sz w:val="24" pt14:Unid="ca4d13b9f9c14cb4be0b9c6cc268eca4"/>
          <w:szCs w:val="24" pt14:Unid="654fa9ae2b1a42a384c24be5fec186dd"/>
        </w:rPr>
        <w:t>2.3.1.</w:t>
      </w:r>
      <w:r>
        <w:rPr pt14:Unid="7516440cce1e4644a67d62cc2abadc38">
          <w:color w:val="auto" pt14:Unid="dbfa8f0ee381437ca5b229df3d8b4ee2"/>
          <w:sz w:val="20" pt14:Unid="d66ea7276a3f4a6280ef959008b31c37"/>
          <w:szCs w:val="20" pt14:Unid="a722627d03a24c889dd476b2bbf41e7c"/>
        </w:rPr>
        <w:tab pt14:Unid="a1a6dd1b57234a1e832dc9350410acd2"/>
      </w:r>
      <w:r>
        <w:rPr pt14:Unid="17d356dcaa2048438d57c91999078e65">
          <w:rFonts w:ascii="Arial" w:hAnsi="Arial" w:eastAsia="Arial" w:cs="Arial" pt14:Unid="c67412c137734f92ac8c3ee3c31f4c7a"/>
          <w:b w:val="1" pt14:Unid="90d40560add243a882a1b42398b410b4"/>
          <w:bCs w:val="1" pt14:Unid="f3fdc165e92c42c48a54d35ac27707ed"/>
          <w:color w:val="auto" pt14:Unid="cab4bb0273094edeb6cb3f1f57ff5e8c"/>
          <w:sz w:val="22" pt14:Unid="3f204f606e58431eb59df79ee1d0d52c"/>
          <w:szCs w:val="22" pt14:Unid="59f5356e5ca74590a08ac3fe64bc65dc"/>
        </w:rPr>
        <w:t>Librerías versus servicios</w:t>
      </w:r>
    </w:p>
    <w:p pt14:Unid="bf3243b5e908486d87553325d248cc1d">
      <w:pPr pt14:Unid="a6aebe192a0a464a980f4c75838dedb1">
        <w:spacing w:after="0" w:line="263" w:lineRule="exact" pt14:Unid="875af3e0a7eb43f8b946fc01005c5979"/>
        <w:rPr pt14:Unid="e7ff2313322944f3bc9fe4dcb974c395">
          <w:color w:val="auto" pt14:Unid="70ab2a13f2984eadbc046ec52e2f76dd"/>
          <w:sz w:val="20" pt14:Unid="a05fd8582d044d95b2c0c48c242b8d49"/>
          <w:szCs w:val="20" pt14:Unid="00f03a21e6aa430e80731cce75935805"/>
        </w:rPr>
      </w:pPr>
    </w:p>
    <w:p pt14:Unid="12e1a7800362457b99b2bcf22493add4">
      <w:pPr pt14:Unid="64e3f1d0d689443cb043aedb2da3d22c">
        <w:spacing w:after="0" w:line="274" w:lineRule="auto" pt14:Unid="a2e5c19100684bf196b85c31a62a307b"/>
        <w:ind w:left="260" w:right="266" w:firstLine="339" pt14:Unid="42903e353b754de3aa0f725858366d37"/>
        <w:jc w:val="both" pt14:Unid="2eee76c362c143e685b9707aba3d4175"/>
        <w:rPr pt14:Unid="6f54d513a96a4e0a8ff34b648a13eae4">
          <w:rFonts w:ascii="Arial" w:hAnsi="Arial" w:eastAsia="Arial" w:cs="Arial" pt14:Unid="27fc0b41f5a2448ea57dd951b1b14618"/>
          <w:color w:val="auto" pt14:Unid="fce5f1a1967649e89c511dac6faba2e8"/>
          <w:sz w:val="21" pt14:Unid="984bc7014e5b47fcb939163a35648617"/>
          <w:szCs w:val="21" pt14:Unid="20dadeb95bf3475bafe8b81e8a093893"/>
        </w:rPr>
      </w:pPr>
      <w:r>
        <w:rPr pt14:Unid="d7fe23f9ad2d49be8ba38268b6aa45c4">
          <w:rFonts w:ascii="Arial" w:hAnsi="Arial" w:eastAsia="Arial" w:cs="Arial" pt14:Unid="4d0cd14bca7e4ac19a8988f39eec50df"/>
          <w:color w:val="auto" pt14:Unid="5bbda424a46a49ec8d17db5046e7ebc2"/>
          <w:sz w:val="21" pt14:Unid="d13adbba309b49a0925f46b9527a7da7"/>
          <w:szCs w:val="21" pt14:Unid="07866dd32be94d84aa69caa07382a940"/>
        </w:rPr>
        <w:t xml:space="preserve">Un componente es una unidad de software que se puede reemplazar y actualizar de forma independiente. Las </w:t>
      </w:r>
      <w:r>
        <w:rPr pt14:Unid="d0dc203fdd9c464aa0e752ece62e069a">
          <w:rFonts w:ascii="Arial" w:hAnsi="Arial" w:eastAsia="Arial" w:cs="Arial" pt14:Unid="9b37341732644239a321914bc5310b72"/>
          <w:b w:val="1" pt14:Unid="9c40d12c71304e69adb8ebbef009b93e"/>
          <w:bCs w:val="1" pt14:Unid="401c636484c4433db163a302a132cca7"/>
          <w:color w:val="auto" pt14:Unid="a2e1bbc8d9254660bc6a6d39dd3416b3"/>
          <w:sz w:val="21" pt14:Unid="7f52a233319640e5b0b2af26ded99dbf"/>
          <w:szCs w:val="21" pt14:Unid="12dabe696e9948f5b425501017fbb2f6"/>
        </w:rPr>
        <w:t>librerías</w:t>
      </w:r>
      <w:r>
        <w:rPr pt14:Unid="090a6ccdb9544197bc65e4bc486e99c3">
          <w:rFonts w:ascii="Arial" w:hAnsi="Arial" w:eastAsia="Arial" w:cs="Arial" pt14:Unid="53bf8adfd7aa4c91abd007e4c2c1ab07"/>
          <w:color w:val="auto" pt14:Unid="e7d7b55f85884549aaf3e7013d3a3d7d"/>
          <w:sz w:val="21" pt14:Unid="f34e387156d148e1bcc9c67a3830689a"/>
          <w:szCs w:val="21" pt14:Unid="808ade7115854b5face0daa15eec8a31"/>
        </w:rPr>
        <w:t xml:space="preserve"> son componentes que están ligados a un programa y son invocadas a través de llamadas a funciones. En cambio, los </w:t>
      </w:r>
      <w:r>
        <w:rPr pt14:Unid="c43fad8bf3c54847ae87bc36aedf1d9a">
          <w:rFonts w:ascii="Arial" w:hAnsi="Arial" w:eastAsia="Arial" w:cs="Arial" pt14:Unid="b8f365c977ce4de39d1b261b76ce045a"/>
          <w:b w:val="1" pt14:Unid="b1ce171646ea441ea62e687049b7d51d"/>
          <w:bCs w:val="1" pt14:Unid="0baf8c05446a4a8d92cebb9288104984"/>
          <w:color w:val="auto" pt14:Unid="fe5e809c6e814670ab9b416c5ad776a9"/>
          <w:sz w:val="21" pt14:Unid="1fb97204105f42599a495da2d5b7c102"/>
          <w:szCs w:val="21" pt14:Unid="bbdb573e7945427ca05ba225f791141d"/>
        </w:rPr>
        <w:t>servicios</w:t>
      </w:r>
      <w:r>
        <w:rPr pt14:Unid="0e98fae4e4f04973bc417e3b95f62818">
          <w:rFonts w:ascii="Arial" w:hAnsi="Arial" w:eastAsia="Arial" w:cs="Arial" pt14:Unid="8ad7e44a382449b78e3fb1799c88d56a"/>
          <w:color w:val="auto" pt14:Unid="076d2b36ac674c4ea9c81e99f175ea80"/>
          <w:sz w:val="21" pt14:Unid="c3e43140572c41fa9f17c2a7e007d7b6"/>
          <w:szCs w:val="21" pt14:Unid="1b8f52ae475b435a81adb84398b28e22"/>
        </w:rPr>
        <w:t xml:space="preserve"> son componen-tes que se ejecutan como procesos externos y con los que se puede comunicar a través de mecanismos como llamadas a procedimientos remotos (RPC) o peticiones HTTP</w:t>
      </w:r>
      <w:del w:author="Open-Xml-PowerTools" w:id="85" w:date="2018-08-17T03:01:57.7201102+02:00">
        <w:r>
          <w:rPr pt14:Unid="851f0989b32b49aabeb665dd50835a22">
            <w:rFonts w:ascii="Arial" w:hAnsi="Arial" w:eastAsia="Arial" w:cs="Arial" pt14:Unid="08dfe50075e64740980b87f1fa9b9248"/>
            <w:color w:val="auto" pt14:Unid="e2ef8a7d13924764a5bc52778f9d6dc6"/>
            <w:sz w:val="21" pt14:Unid="22380dc394d9406eb42f96dbdd664532"/>
            <w:szCs w:val="21" pt14:Unid="f996dab721bf462dbc295e43b8fda307"/>
          </w:rPr>
          <w:delText>.</w:delText>
        </w:r>
      </w:del>
      <w:r>
        <w:rPr pt14:Unid="0e98fae4e4f04973bc417e3b95f62818">
          <w:rFonts w:ascii="Arial" w:hAnsi="Arial" w:eastAsia="Arial" w:cs="Arial" pt14:Unid="8ad7e44a382449b78e3fb1799c88d56a"/>
          <w:color w:val="auto" pt14:Unid="076d2b36ac674c4ea9c81e99f175ea80"/>
          <w:sz w:val="21" pt14:Unid="c3e43140572c41fa9f17c2a7e007d7b6"/>
          <w:szCs w:val="21" pt14:Unid="1b8f52ae475b435a81adb84398b28e22"/>
        </w:rPr>
        <w:t xml:space="preserve"> [17]</w:t>
      </w:r>
      <w:ins w:author="Open-Xml-PowerTools" w:id="86" w:date="2018-08-17T03:01:57.7201102+02:00">
        <w:r>
          <w:rPr pt14:Unid="0e98fae4e4f04973bc417e3b95f62818">
            <w:rFonts w:ascii="Arial" w:hAnsi="Arial" w:eastAsia="Arial" w:cs="Arial" pt14:Unid="8ad7e44a382449b78e3fb1799c88d56a"/>
            <w:color w:val="auto" pt14:Unid="076d2b36ac674c4ea9c81e99f175ea80"/>
            <w:sz w:val="21" pt14:Unid="c3e43140572c41fa9f17c2a7e007d7b6"/>
            <w:szCs w:val="21" pt14:Unid="1b8f52ae475b435a81adb84398b28e22"/>
          </w:rPr>
          <w:t>.</w:t>
        </w:r>
      </w:ins>
    </w:p>
    <w:p pt14:Unid="47ab980758f14fd2a29fe058979b83fb">
      <w:pPr pt14:Unid="e300f5f7777842669b62d1620a023c10"/>
    </w:p>
    <w:tbl pt14:Unid="fcc7510291024d879daa3e9b2523eb3f" pt14:CorrelatedSHA1Hash="c55279e3c95013e7a98e3cd8b813e0cdb3027afa" pt14:SHA1Hash="c55279e3c95013e7a98e3cd8b813e0cdb3027afa" pt14:StructureSHA1Hash="083c39f071e2f67adc0ffdb8cc687ed0eb21b73c">
      <w:tblPr pt14:Unid="fa3b8ba586cb45b2853e470e02770871">
        <w:tblInd w:w="260" w:type="dxa" pt14:Unid="50b1fb6ee86a4c9a81a77b15abb70c5d"/>
        <w:tblLayout w:type="fixed" pt14:Unid="7edfaa44ae1345b9b4aaaef906ed9b6f"/>
        <w:tblCellMar pt14:Unid="2a043e5d8df3438d8e1bb2ee6a19f99b">
          <w:top w:w="0" w:type="dxa" pt14:Unid="b2c37cc086d64ff9ba1d575410827000"/>
          <w:left w:w="0" w:type="dxa" pt14:Unid="0011d599089e464aa2bbd258a799f2e4"/>
          <w:bottom w:w="0" w:type="dxa" pt14:Unid="9e1fc06f75a64ebf9d938f68adc7bb0e"/>
          <w:right w:w="0" w:type="dxa" pt14:Unid="dfa53b047d1f494aacc9d55bb6270d58"/>
        </w:tblCellMar>
      </w:tblPr>
      <w:tr pt14:Unid="b31db510000e40138362a44180898f57" pt14:CorrelatedSHA1Hash="4aeaf2471d689455dd76f640bd01b2e39955dbd8" pt14:SHA1Hash="4aeaf2471d689455dd76f640bd01b2e39955dbd8" pt14:StructureSHA1Hash="79a0eea29f620d22c292795db0fa42012a6019db">
        <w:trPr pt14:Unid="47b60bdb1b034fe5bf8b07fe30f9fd07">
          <w:trHeight w:val="361" pt14:Unid="e23ea7246da84d8497689de33f7f83e8"/>
        </w:trPr>
        <w:tc pt14:Unid="0dea9c9a78884f628c8f3487e4b5e589" pt14:SHA1Hash="1e6f65d041e0d3839b4e98eba54143227b7aa606">
          <w:tcPr pt14:Unid="0c3072e21674448bb7b031dbbec7650b">
            <w:tcW w:w="6140" w:type="dxa" pt14:Unid="6555d6592a114cc5ad00b957425419a3"/>
            <w:tcBorders pt14:Unid="018bfda1c1734fc59fd0426fe2362c5e">
              <w:bottom w:val="single" w:color="auto" w:sz="8" pt14:Unid="1524220b1b7b4700a83f79924630c785"/>
            </w:tcBorders>
            <w:vAlign w:val="bottom" pt14:Unid="503b30127dfd46f480a1b3e69e8e8e65"/>
          </w:tcPr>
          <w:p pt14:Unid="7afbd4a9b6a843f9be93483086f3dcfe">
            <w:pPr pt14:Unid="bf7424f27bee4feabc05be9799f604e3">
              <w:spacing w:after="0" pt14:Unid="3dc8cbcf9691415ab0e7654fe7350110"/>
              <w:rPr pt14:Unid="586ceb3bb6114417be0673dc91b2756e">
                <w:color w:val="auto" pt14:Unid="2e6e54c65b5d407d9e3766b4df4170ea"/>
                <w:sz w:val="20" pt14:Unid="45a159807a8d4d8e835cff2a9746c84c"/>
                <w:szCs w:val="20" pt14:Unid="0c43cbabd8974aec92003ee267519bd9"/>
              </w:rPr>
            </w:pPr>
            <w:r>
              <w:rPr pt14:Unid="e7ca219548d34ea68b1b60f3320dbf80">
                <w:rFonts w:ascii="Arial" w:hAnsi="Arial" w:eastAsia="Arial" w:cs="Arial" pt14:Unid="4ce6e46bc52b4a05ba462e41abe26393"/>
                <w:color w:val="auto" pt14:Unid="b86785bdcd1044c4a5e1044aedcd9169"/>
                <w:sz w:val="24" pt14:Unid="8ba779ff2ad9447997cf5d02d3b73d57"/>
                <w:szCs w:val="24" pt14:Unid="55189bd7bed1479090c49ffc516f7769"/>
              </w:rPr>
              <w:t>2.3  Los microservicios en la fase de diseño</w:t>
            </w:r>
          </w:p>
        </w:tc>
        <w:tc pt14:Unid="721a722c7c784c2aa236095d665cea07" pt14:SHA1Hash="d184e6250724e756381196073c2a5cdf34d78f24">
          <w:tcPr pt14:Unid="d3da713f42094e0da19d461dd3816b1a">
            <w:tcW w:w="2360" w:type="dxa" pt14:Unid="61f814275b6940818cc335c9bc309e57"/>
            <w:tcBorders pt14:Unid="d14f4a99213c4a7080ae3c625e437449">
              <w:bottom w:val="single" w:color="auto" w:sz="8" pt14:Unid="5432198eaf5b433285690292aa2e6a6b"/>
            </w:tcBorders>
            <w:vAlign w:val="bottom" pt14:Unid="21403e92cd3e466aba5b2e5142ccc2da"/>
          </w:tcPr>
          <w:p pt14:Unid="f920d6596b0140969a5e18e425ca1cea">
            <w:pPr pt14:Unid="dd67398f3b1347228d1c75db422f1dd6">
              <w:spacing w:after="0" pt14:Unid="4c6089a5e3914efc9f10e0f28596d506"/>
              <w:jc w:val="right" pt14:Unid="bed5eb955c2e46a08ca88a0d3653d1ce"/>
              <w:rPr pt14:Unid="f6ff8ddbb60643bdbb4cf111b8660570">
                <w:color w:val="auto" pt14:Unid="4f66834705274ff8b8d29e8d6f08abbe"/>
                <w:sz w:val="20" pt14:Unid="a65ec118905a4a25ad583939f3ef2f83"/>
                <w:szCs w:val="20" pt14:Unid="571014aa99b24635a8d822e36550b5e8"/>
              </w:rPr>
            </w:pPr>
            <w:r>
              <w:rPr pt14:Unid="5e44b1daa1b946539514ab1d2f4a4bd7">
                <w:rFonts w:ascii="Arial" w:hAnsi="Arial" w:eastAsia="Arial" w:cs="Arial" pt14:Unid="e7fbdea15f2947de81b2de8615c620de"/>
                <w:b w:val="1" pt14:Unid="9bc50562297544538198e433f254a498"/>
                <w:bCs w:val="1" pt14:Unid="80fc09d3abd44de0ae137f33708c814e"/>
                <w:color w:val="auto" pt14:Unid="eee0ed16640940808adc8130a788e053"/>
                <w:sz w:val="22" pt14:Unid="fef7a8fd926b4537b52acdf6b42e09b2"/>
                <w:szCs w:val="22" pt14:Unid="3e35726313e74afdb13f9210ef79d81a"/>
              </w:rPr>
              <w:t>7</w:t>
            </w:r>
          </w:p>
        </w:tc>
      </w:tr>
    </w:tbl>
    <w:p pt14:Unid="ad7604fa5eb84c4f851ee15830eb670b">
      <w:pPr pt14:Unid="324cdc7dfd7345acbbb46192b21a096a">
        <w:spacing w:after="0" w:line="387" w:lineRule="exact" pt14:Unid="09286adb6c79434092ff4723a6caa596"/>
        <w:rPr pt14:Unid="1c268863fe3f4a5cb8e54c4bc3442003">
          <w:color w:val="auto" pt14:Unid="26c01869d2934b5680e7ef56d509daf8"/>
          <w:sz w:val="20" pt14:Unid="f71a166e33d34d0eaa0b5a1d1be64250"/>
          <w:szCs w:val="20" pt14:Unid="8b5d5d7b65b34b5c9353bccdcf41250e"/>
        </w:rPr>
      </w:pPr>
    </w:p>
    <w:p pt14:Unid="d80da8a8baeb4963bd5c547a2636daff">
      <w:pPr pt14:Unid="5f6f3b18e55944cd9ba3aae56d023baa">
        <w:spacing w:after="0" w:line="258" w:lineRule="auto" pt14:Unid="6770ee5f482143eb9ff015f653268d22"/>
        <w:ind w:left="260" w:right="266" w:firstLine="339" pt14:Unid="60d970fcb85a49e3b06d9c705a51dbc3"/>
        <w:jc w:val="both" pt14:Unid="b7d79eba12bf4a56b69ba6a0316ff397"/>
        <w:rPr pt14:Unid="4cea75c90669458091b16dabda4437fe">
          <w:color w:val="auto" pt14:Unid="8c98791777f6495295b9aab5e62ba535"/>
          <w:sz w:val="20" pt14:Unid="b8a7011086d74686924da7e1ea6d874e"/>
          <w:szCs w:val="20" pt14:Unid="008fbd49c23b4d6ebca78dd97a14823f"/>
        </w:rPr>
      </w:pPr>
      <w:r>
        <w:rPr pt14:Unid="9e9f403b18eb41499c3356b69d60ef4c">
          <w:rFonts w:ascii="Arial" w:hAnsi="Arial" w:eastAsia="Arial" w:cs="Arial" pt14:Unid="34ad616c94c84c58860cec40acd9fdb9"/>
          <w:color w:val="auto" pt14:Unid="ceb5d0230ba64afe8fbcadb1c256f865"/>
          <w:sz w:val="22" pt14:Unid="28b94f5784b14bebb965e49d05a01196"/>
          <w:szCs w:val="22" pt14:Unid="11865da6dfe940fa85398a04beeef520"/>
        </w:rPr>
        <w:t>Uno de los motivos por los que se recomienda emplear servicios frente a librerías es que los servicios se pueden desplegar de forma independiente. Solo algunos cambios en la interfaz o contrato del servicio requerirán un cambio en sus consumidores. Además, algunas librerías obligan al uso específico de una tecnología. Sin embargo, las llamadas remotas son más costosas que las invocaciones dentro del mismo proceso, por lo que la interfaz del servicio debe definirse de tal forma que sus consumidores no tengan que comunicarse con él continuamente.</w:t>
      </w:r>
    </w:p>
    <w:p pt14:Unid="26e604b2e057445d8449a6712e77c90d">
      <w:pPr pt14:Unid="600986ff549b477191bc6c158daa573f">
        <w:spacing w:after="0" w:line="387" w:lineRule="exact" pt14:Unid="b0122363efb04a81b8b61c74cc3b25bb"/>
        <w:rPr pt14:Unid="7e88fe1515074c86a5784b634ebf5a59">
          <w:color w:val="auto" pt14:Unid="b6d05668f27f49729eff38ebf3183905"/>
          <w:sz w:val="20" pt14:Unid="f31829565dde4411b1db0f96c5be6a8b"/>
          <w:szCs w:val="20" pt14:Unid="a0d801b930484ef9a426cc6a5eb8bfb0"/>
        </w:rPr>
      </w:pPr>
    </w:p>
    <w:p pt14:Unid="18039932461346a68e88e88d44440951">
      <w:pPr pt14:Unid="fb11988a3c024832b8c315115c123b71">
        <w:tabs pt14:Unid="c21d08f4e9274eeaad9042bcfd0e7379">
          <w:tab w:val="left" w:leader="none" w:pos="1020" pt14:Unid="4717e0e367634ae5aa24e3b0ad336256"/>
        </w:tabs>
        <w:spacing w:after="0" pt14:Unid="167c8c381a3d4018a7da595ddcbf068c"/>
        <w:ind w:left="260" pt14:Unid="f42af57392ab4463b2a83f283a8c70b7"/>
        <w:rPr pt14:Unid="61c2d620611a4c598703747f2d46563a">
          <w:color w:val="auto" pt14:Unid="ead0ab16dc044332a0c6c1f1c69e1217"/>
          <w:sz w:val="20" pt14:Unid="e55aedfb9bc64cdfbb1e063b94d85e61"/>
          <w:szCs w:val="20" pt14:Unid="9fe27867e0ef4a8c9d1a5a81971c4da0"/>
        </w:rPr>
      </w:pPr>
      <w:r>
        <w:rPr pt14:Unid="9eae0f6e04a74cd6b42049c3020265fe">
          <w:rFonts w:ascii="Arial" w:hAnsi="Arial" w:eastAsia="Arial" w:cs="Arial" pt14:Unid="fd51e664164249458d0bbd0d07147518"/>
          <w:b w:val="1" pt14:Unid="d6bb3a4f777b40cfbe157c082ce078a4"/>
          <w:bCs w:val="1" pt14:Unid="ce21aadd3cc949ffb6baea0d03aeac3f"/>
          <w:color w:val="auto" pt14:Unid="0728047a2ad54168be4aaf4d8c73a257"/>
          <w:sz w:val="24" pt14:Unid="c05c7575eb8b48399eb0e26809904add"/>
          <w:szCs w:val="24" pt14:Unid="d35d129abe1348289f58eec16a3b9504"/>
        </w:rPr>
        <w:t>2.3.2.</w:t>
      </w:r>
      <w:r>
        <w:rPr pt14:Unid="06add11634a64e8c862bfc83ad6bcefe">
          <w:color w:val="auto" pt14:Unid="9cf53e8541f846c097a9239204f7cac2"/>
          <w:sz w:val="20" pt14:Unid="949f9f2fc35345fbaddda433c8cfce40"/>
          <w:szCs w:val="20" pt14:Unid="4acb3b4462b0412a91832a7c6dcc7b0e"/>
        </w:rPr>
        <w:tab pt14:Unid="c548174ab0b44e46b1ebb39b3e2b6194"/>
      </w:r>
      <w:r>
        <w:rPr pt14:Unid="9c4f71d298174a2f90f048998e308502">
          <w:rFonts w:ascii="Arial" w:hAnsi="Arial" w:eastAsia="Arial" w:cs="Arial" pt14:Unid="17d98d1ca36648c5ae7ce7df4c6ec843"/>
          <w:b w:val="1" pt14:Unid="bcc01dfd6f4e41e98d2c50f1bf7ee666"/>
          <w:bCs w:val="1" pt14:Unid="203db7a61bba414eb64e9c0f1d637b07"/>
          <w:color w:val="auto" pt14:Unid="73a00e24ce33417e8eca5b381f341910"/>
          <w:sz w:val="23" pt14:Unid="a0a8538188f440289dd461a3eb6210d6"/>
          <w:szCs w:val="23" pt14:Unid="21fb4b59cc6b42d3b790dc139376bc5a"/>
        </w:rPr>
        <w:t>Diseño guiado por el dominio (DDD)</w:t>
      </w:r>
    </w:p>
    <w:p pt14:Unid="86ebb9ffa1ed41d2a5cb46a27808e870">
      <w:pPr pt14:Unid="8732d910d1ec404ebda23216e07d6330">
        <w:spacing w:after="0" w:line="250" w:lineRule="exact" pt14:Unid="043b3c72320f4a1792bb189b9182516c"/>
        <w:rPr pt14:Unid="0c113dc0f44d469a9c2b00bbe2b732b7">
          <w:color w:val="auto" pt14:Unid="a65186d124eb4e9c870ad778236d61a7"/>
          <w:sz w:val="20" pt14:Unid="c10695cd3f4344c093ed0c84654805de"/>
          <w:szCs w:val="20" pt14:Unid="512274e11e5145709cc71b5d17ae5f8e"/>
        </w:rPr>
      </w:pPr>
    </w:p>
    <w:p pt14:Unid="90c523e1f1e64a30a9abad6be5f96ce7">
      <w:pPr pt14:Unid="2d9283e21dc54561af94a6dc12adf95e">
        <w:spacing w:after="0" w:line="280" w:lineRule="auto" pt14:Unid="0c1ed829f359470e9c5dcd541d5c60ce"/>
        <w:ind w:left="260" w:right="266" w:firstLine="339" pt14:Unid="33d58775252d4f09bcf982e964823b80"/>
        <w:jc w:val="both" pt14:Unid="6eee6b36b896476c8b91b9c85e0af695"/>
        <w:rPr pt14:Unid="776bbfb9c5cb4ea8976587c72352f409">
          <w:color w:val="auto" pt14:Unid="ca215c7f091c449ba73d119b087598bc"/>
          <w:sz w:val="20" pt14:Unid="88059c53fd414f85a74c297bb65d8dd1"/>
          <w:szCs w:val="20" pt14:Unid="6214e3f3f49d436d8ca23eef969bb7de"/>
        </w:rPr>
      </w:pPr>
      <w:r>
        <w:rPr pt14:Unid="46250ebb5c6e41359a2341c4f114747a">
          <w:rFonts w:ascii="Arial" w:hAnsi="Arial" w:eastAsia="Arial" w:cs="Arial" pt14:Unid="1c72589bac8d4694bce978b71a887326"/>
          <w:color w:val="auto" pt14:Unid="2af6433157f14882b4a5cc6ca484d171"/>
          <w:sz w:val="21" pt14:Unid="1649b68134634813928db9d54d5e44d6"/>
          <w:szCs w:val="21" pt14:Unid="92aee4ba60d249d9b19e9b10390b2d13"/>
        </w:rPr>
        <w:t xml:space="preserve">El </w:t>
      </w:r>
      <w:r>
        <w:rPr pt14:Unid="35a0c481427343fdb00d584689326448">
          <w:rFonts w:ascii="Arial" w:hAnsi="Arial" w:eastAsia="Arial" w:cs="Arial" pt14:Unid="6e95e480e20e4a14bf3acafcba84a817"/>
          <w:b w:val="1" pt14:Unid="d51df6ac7b94487caf618ba35444964a"/>
          <w:bCs w:val="1" pt14:Unid="41488a96a5df4efa8508879e09c61baa"/>
          <w:color w:val="auto" pt14:Unid="d4a91bcdc3bd438ab9c38308a5da062c"/>
          <w:sz w:val="21" pt14:Unid="701af99964bf4657accab5182a1f9300"/>
          <w:szCs w:val="21" pt14:Unid="2e76e4bbc2084228ba39531c4b5fc0e0"/>
        </w:rPr>
        <w:t>diseño guiado por el dominio</w:t>
      </w:r>
      <w:r>
        <w:rPr pt14:Unid="4df711f2f74445a1be8f5694d70ea56d">
          <w:rFonts w:ascii="Arial" w:hAnsi="Arial" w:eastAsia="Arial" w:cs="Arial" pt14:Unid="c0cbbc6354e54ad8901e0897db984d71"/>
          <w:color w:val="auto" pt14:Unid="9db393ac3ec04118996c4b64801325a2"/>
          <w:sz w:val="21" pt14:Unid="5ef882a10ea143b8bf8d8c02fcb6ff15"/>
          <w:szCs w:val="21" pt14:Unid="26205852e7ba44a884221479764b1ce9"/>
        </w:rPr>
        <w:t xml:space="preserve"> (DDD) es un enfoque para el desarrollo de software que propone un modelado rico, expresivo y evolutivo basado en la realidad del negocio. El dominio representa lo que hace una organización y la forma en qué lo hace.</w:t>
      </w:r>
    </w:p>
    <w:p pt14:Unid="562c28f60b544cae87424ce8f8214e8f">
      <w:pPr pt14:Unid="e1602dd7a9854d35abab5f75d6925b59">
        <w:spacing w:after="0" w:line="62" w:lineRule="exact" pt14:Unid="4b03e327777c4646b6576c33be46cb68"/>
        <w:rPr pt14:Unid="435b263de5ed4d6b8c3f74a8db889081">
          <w:color w:val="auto" pt14:Unid="1363f9a8dfe240049e1d50b7d1f16daf"/>
          <w:sz w:val="20" pt14:Unid="e17b0c584a2b4dc9b06b45dfcf68602b"/>
          <w:szCs w:val="20" pt14:Unid="303570fda6f54f098e69ce7e3bc9a085"/>
        </w:rPr>
      </w:pPr>
    </w:p>
    <w:p pt14:Unid="6e1b2d21b471413981e1b99f3b3253f0">
      <w:pPr pt14:Unid="bfe582a062e94c2f8f2a0a178fbb12fa">
        <w:spacing w:after="0" w:line="274" w:lineRule="auto" pt14:Unid="1d96f71caa134033bb0d6f04a97a5a2d"/>
        <w:ind w:left="260" w:right="266" w:firstLine="339" pt14:Unid="418d29bba3e547bf98fdab6f7706cad5"/>
        <w:jc w:val="both" pt14:Unid="627298b93c8d4d458479dbc2166a5589"/>
        <w:rPr pt14:Unid="dca20f837c454c0eadc1e8a83bb8b58b">
          <w:rFonts w:ascii="Arial" w:hAnsi="Arial" w:eastAsia="Arial" w:cs="Arial" pt14:Unid="e7483a9e18c5432897f3506ca1fac921"/>
          <w:color w:val="auto" pt14:Unid="7cea0ce4bc7b40b8bcaf0e0df9da0025"/>
          <w:sz w:val="21" pt14:Unid="10d329188e4b4e3b8362980bf03a3d10"/>
          <w:szCs w:val="21" pt14:Unid="2efbc373b4c24d35aedfbf4b1cd4d970"/>
        </w:rPr>
      </w:pPr>
      <w:r>
        <w:rPr pt14:Unid="7c7a1d52303248cfad1d01863225460c">
          <w:rFonts w:ascii="Arial" w:hAnsi="Arial" w:eastAsia="Arial" w:cs="Arial" pt14:Unid="b0aa2192b85f475e9bf06f95b921eb20"/>
          <w:color w:val="auto" pt14:Unid="8d37f2a2dc6d4b15a062785c202a9f1c"/>
          <w:sz w:val="21" pt14:Unid="45561b1dd4894d4c93034529c8e88cd6"/>
          <w:szCs w:val="21" pt14:Unid="126d1904c3d445499608e742b627b2de"/>
        </w:rPr>
        <w:t>Con esta aproximación los expertos del dominio y los desarrolladores se sitúan en el mismo nivel empleando un lenguaje ubicuo. No hace falta ninguna traducción de térmi-nos entre ellos porque todos hablan un lenguaje común, que se plasma hasta en el código de programación. El lenguaje no tiene porque seguir los estándares de la industria que representa: emplea los términos y acciones que en el negocio se dan</w:t>
      </w:r>
      <w:del w:author="Open-Xml-PowerTools" w:id="87" w:date="2018-08-17T03:01:57.7201102+02:00">
        <w:r>
          <w:rPr pt14:Unid="6e18d18598fa4c54b36cb78d321d002d">
            <w:rFonts w:ascii="Arial" w:hAnsi="Arial" w:eastAsia="Arial" w:cs="Arial" pt14:Unid="9f52939027444aa2af4a67428648509d"/>
            <w:color w:val="auto" pt14:Unid="e32382c5bc2a4d5b9ae4c74c83b81a66"/>
            <w:sz w:val="21" pt14:Unid="e255ebd47a2f49dc897862cc74c76c64"/>
            <w:szCs w:val="21" pt14:Unid="b51cddfd59294a09a99874ff1a8a3b0a"/>
          </w:rPr>
          <w:delText>.</w:delText>
        </w:r>
      </w:del>
      <w:r>
        <w:rPr pt14:Unid="7c7a1d52303248cfad1d01863225460c">
          <w:rFonts w:ascii="Arial" w:hAnsi="Arial" w:eastAsia="Arial" w:cs="Arial" pt14:Unid="b0aa2192b85f475e9bf06f95b921eb20"/>
          <w:color w:val="auto" pt14:Unid="8d37f2a2dc6d4b15a062785c202a9f1c"/>
          <w:sz w:val="21" pt14:Unid="45561b1dd4894d4c93034529c8e88cd6"/>
          <w:szCs w:val="21" pt14:Unid="126d1904c3d445499608e742b627b2de"/>
        </w:rPr>
        <w:t xml:space="preserve"> [31]</w:t>
      </w:r>
      <w:ins w:author="Open-Xml-PowerTools" w:id="88" w:date="2018-08-17T03:01:57.7201102+02:00">
        <w:r>
          <w:rPr pt14:Unid="7c7a1d52303248cfad1d01863225460c">
            <w:rFonts w:ascii="Arial" w:hAnsi="Arial" w:eastAsia="Arial" w:cs="Arial" pt14:Unid="b0aa2192b85f475e9bf06f95b921eb20"/>
            <w:color w:val="auto" pt14:Unid="8d37f2a2dc6d4b15a062785c202a9f1c"/>
            <w:sz w:val="21" pt14:Unid="45561b1dd4894d4c93034529c8e88cd6"/>
            <w:szCs w:val="21" pt14:Unid="126d1904c3d445499608e742b627b2de"/>
          </w:rPr>
          <w:t>.</w:t>
        </w:r>
      </w:ins>
    </w:p>
    <w:p pt14:Unid="bf23704175d3411ba9dfdbcfd68afc28">
      <w:pPr pt14:Unid="3e5c46fc77044db997ed03b63e048752">
        <w:spacing w:after="0" w:line="70" w:lineRule="exact" pt14:Unid="a3628163953e4c26b962f375eef8c265"/>
        <w:rPr pt14:Unid="15a68556db4240f8bb7975941008f7b8">
          <w:color w:val="auto" pt14:Unid="d778bea72d724561baa9c168d3ac6c33"/>
          <w:sz w:val="20" pt14:Unid="d15f2d25cdc440c4bc672a76e34ff24e"/>
          <w:szCs w:val="20" pt14:Unid="8c02740d1ac54acaa84b477cff7b2632"/>
        </w:rPr>
      </w:pPr>
    </w:p>
    <w:p pt14:Unid="7a28880ef5894dbdbb80ba3c1c651b6f">
      <w:pPr pt14:Unid="8cf4e8878a7b467f87971e54c6bce9fe">
        <w:spacing w:after="0" w:line="259" w:lineRule="auto" pt14:Unid="f468d7eac52c456cb341c8f4f93329af"/>
        <w:ind w:left="260" w:right="266" w:firstLine="339" pt14:Unid="0d1a10fc05234c63807b401249566a52"/>
        <w:jc w:val="both" pt14:Unid="0273442c1cf047159e986a30b122f409"/>
        <w:rPr pt14:Unid="90db18569d7149b2814886cf17fee326">
          <w:color w:val="auto" pt14:Unid="d801de1ec9f5412282458a4ba18b63fe"/>
          <w:sz w:val="20" pt14:Unid="4e289fdf07a74af19ec005b085dcbc16"/>
          <w:szCs w:val="20" pt14:Unid="53592b461b804c74a45c3ad7ac761e85"/>
        </w:rPr>
      </w:pPr>
      <w:r>
        <w:rPr pt14:Unid="4e51f8520a8147e2a6be5e0b13b33bc9">
          <w:rFonts w:ascii="Arial" w:hAnsi="Arial" w:eastAsia="Arial" w:cs="Arial" pt14:Unid="72e6cf8ab6f24a35b9e2d72e8ffaea42"/>
          <w:color w:val="auto" pt14:Unid="94a8ccb9e0954e8780f46db93076773a"/>
          <w:sz w:val="22" pt14:Unid="87e18b4141f5450e9ec5f5c9ace02272"/>
          <w:szCs w:val="22" pt14:Unid="70bd38fc15684b08852f04bd00ffba7e"/>
        </w:rPr>
        <w:t>El lenguaje ubicuo que se emplea crece y cambia con el paso del tiempo. Nadie es capaz de conocer el dominio de un negocio completo porque este forma parte de un proceso de descubrimiento continuo. Si la organización sigue una estrategia de desarrollo ágil, en cada iteración se refina el modelo de forma incremental y este plasma en todo momento el software en funcionamiento.</w:t>
      </w:r>
    </w:p>
    <w:p pt14:Unid="a8c48b5f791f4d839b217e24f50f2560">
      <w:pPr pt14:Unid="7465c94ff0f34841b75c9808071eeb34">
        <w:spacing w:after="0" w:line="84" w:lineRule="exact" pt14:Unid="256b2999f55d4c4993aa8a41913a9a33"/>
        <w:rPr pt14:Unid="4e4d61d4c0584e81a2132c133eece883">
          <w:color w:val="auto" pt14:Unid="b87ec7c06bc74e2f9826c090f70983f9"/>
          <w:sz w:val="20" pt14:Unid="5c9b56eb414447d1b14c004f670639c7"/>
          <w:szCs w:val="20" pt14:Unid="67b6250a6a9b4f18bc043a4c76adef00"/>
        </w:rPr>
      </w:pPr>
    </w:p>
    <w:p pt14:Unid="c1ed446959db4ad0bd38aacfd0e7809c">
      <w:pPr pt14:Unid="dda4cc5da18b4520a65c6df1ee5b0369">
        <w:spacing w:after="0" w:line="258" w:lineRule="auto" pt14:Unid="941cdf7858484c96acf143e08169ba0b"/>
        <w:ind w:left="260" w:right="266" w:firstLine="339" pt14:Unid="b299b368f96b43009ea257a1975d8965"/>
        <w:jc w:val="both" pt14:Unid="3c46721042d044f78f759d1d60e066f8"/>
        <w:rPr pt14:Unid="69eb5d48b8d64466a8ab58cecbf53251">
          <w:color w:val="auto" pt14:Unid="04610ac850e947c68249b1f1213be21b"/>
          <w:sz w:val="20" pt14:Unid="f6f177d8e00f477cbf2966030c168a3e"/>
          <w:szCs w:val="20" pt14:Unid="5ab654a7de0e4adcb4f95d29b06adb62"/>
        </w:rPr>
      </w:pPr>
      <w:r>
        <w:rPr pt14:Unid="0f1e1ecdde41493b823e5f2dc95dce79">
          <w:rFonts w:ascii="Arial" w:hAnsi="Arial" w:eastAsia="Arial" w:cs="Arial" pt14:Unid="0bf09350fd174b9ea44c303ff4287794"/>
          <w:color w:val="auto" pt14:Unid="07ee77ea638646a9bf5c10ea98689bae"/>
          <w:sz w:val="22" pt14:Unid="ec546e1bcfae4b358e7b4422a50fce07"/>
          <w:szCs w:val="22" pt14:Unid="36706d02610745c0914b4be083650aa4"/>
        </w:rPr>
        <w:t>Para su tratamiento, las áreas independientes del dominio se transforman en con-textos delimitados. Cada contexto delimitado es un límite explícito que tiene su propio lenguaje ubicuo. Un concepto tiene un significado dentro de un contexto delimitado, pero fuera de él puede tener un significado totalmente distinto. No se puede tratar de incluir todos los conceptos en un único contexto: se deben separar los conceptos en diferentes contextos y entender las diferencias que existen para un concepto llamado igual en uno y otro contexto.</w:t>
      </w:r>
    </w:p>
    <w:p pt14:Unid="433b832fed0040e8a3960ed8f71e2916">
      <w:pPr pt14:Unid="443f5f1c0f0741329f52eda17ce0992f">
        <w:spacing w:after="0" w:line="20" w:lineRule="exact" pt14:Unid="c3eff79a5e2e49319204623cdd8a7439"/>
        <w:rPr pt14:Unid="d3d0256f3fce4fe7890d2195258355bb">
          <w:color w:val="auto" pt14:Unid="5387add235ab4d199ac0b5915558abd5"/>
          <w:sz w:val="20" pt14:Unid="158f6b4a0d8a4193a8622a3c8c94b7c2"/>
          <w:szCs w:val="20" pt14:Unid="6ed4e1cfa52b455eadcdf66088787dd3"/>
        </w:rPr>
      </w:pPr>
      <w:r>
        <w:rPr pt14:Unid="9716b15aa21b482a9bb9cfc0f7c7457a">
          <w:color w:val="auto" pt14:Unid="06301852f6fb40c29f9440f0f05e0ee8"/>
          <w:sz w:val="20" pt14:Unid="754fe6b6d5624a98b84c257456bdfc0b"/>
          <w:szCs w:val="20" pt14:Unid="74791088682e4fc0bec03d658d2ca940"/>
        </w:rPr>
        <w:drawing pt14:Unid="88979a0f93724d80a5a07472b39eaa04" pt14:SHA1Hash="7ebd7fb9633f60e7b3d1626899f5984f206304d7">
          <wp:anchor simplePos="0" relativeHeight="251657728" behindDoc="1" locked="0" layoutInCell="0" allowOverlap="1" pt14:Unid="1bc8ff39cc8d40588bae847c6585bfb5">
            <wp:simplePos x="0" y="0" pt14:Unid="f7f3aea4a0cd46e8affe6a3d56d73e84"/>
            <wp:positionH relativeFrom="column" pt14:Unid="719249d5d7f745ef89c59af9f42dce68">
              <wp:posOffset pt14:Unid="1f11cd4c63614e45a9d98cb9a62b7dd7">817245</wp:posOffset>
            </wp:positionH>
            <wp:positionV relativeFrom="paragraph" pt14:Unid="a873eb29eb7e47c4b77458b946fac2b3">
              <wp:posOffset pt14:Unid="9034f3bc424c4233b9a7afe86e043db2">146050</wp:posOffset>
            </wp:positionV>
            <wp:extent cx="4096385" cy="2541905" pt14:Unid="c2a21545da2844c88b6a83c53bf74cb1"/>
            <wp:wrapNone pt14:Unid="1960f3a1c62941f998e2c7df133c4ad6"/>
            <wp:docPr id="7" name="Picture 38" pt14:Unid="e7c646e9fff24a239f0a634d4a53739d"/>
            <wp:cNvGraphicFramePr pt14:Unid="6c589f51c1d54503b1a55300d026112e">
              <a:graphicFrameLocks xmlns:a="http://schemas.openxmlformats.org/drawingml/2006/main" noChangeAspect="1" pt14:Unid="d30c5d6a78794c7aa3f55c4a83ea07a6"/>
            </wp:cNvGraphicFramePr>
            <a:graphic xmlns:a="http://schemas.openxmlformats.org/drawingml/2006/main" pt14:Unid="35526917486046a88b5002bbd20a27bf">
              <a:graphicData uri="http://schemas.openxmlformats.org/drawingml/2006/picture" pt14:Unid="91906bbbac2240249b253da6a37900dc">
                <pic:pic xmlns:pic="http://schemas.openxmlformats.org/drawingml/2006/picture" pt14:Unid="f97369f1890043ddb90ac20581b90b50">
                  <pic:nvPicPr pt14:Unid="6cc843285e564765bc8038827ba774d2">
                    <pic:cNvPr id="0" name="Picture 38" pt14:Unid="aa34d081e3bb4fcfa7e5bd3258a59495"/>
                    <pic:cNvPicPr pt14:Unid="e0e57fb571644691adb6b94a6aeaf676">
                      <a:picLocks noChangeAspect="1" noChangeArrowheads="1" pt14:Unid="a88c55c000da48789498bf487e3c5c7b"/>
                    </pic:cNvPicPr>
                  </pic:nvPicPr>
                  <pic:blipFill pt14:Unid="4d9740a753204789887a74cb771b4610">
                    <a:blip r:embed="rId14" pt14:Unid="063ec2f326bc43bba0ec6c2dd0cd6664">
                      <a:extLst pt14:Unid="5a28a073e61447b19b7a3aa86b2d1758">
                        <a:ext uri="{28A0092B-C50C-407E-A947-70E740481C1C}" pt14:Unid="c37192c1f08b4ca09d1573c66c5b20e7"/>
                      </a:extLst>
                    </a:blip>
                    <a:srcRect pt14:Unid="d22466d8c62842f7aa914b8e6d439d95"/>
                    <a:stretch pt14:Unid="b27ba56963d848a0b40865f6ae4a00ed">
                      <a:fillRect pt14:Unid="ff8c0cc401834c8d93c73d89816093e1"/>
                    </a:stretch>
                  </pic:blipFill>
                  <pic:spPr bwMode="auto" pt14:Unid="e4d296ff13c244a2b645e2a750de81a1">
                    <a:xfrm pt14:Unid="851121d7fd8140599b8a978223dd69c4">
                      <a:off x="0" y="0" pt14:Unid="a16bfd247d3648558ff2ee54dd5280aa"/>
                      <a:ext cx="4096385" cy="2541905" pt14:Unid="39a662afcb5546e19bcaf0c03c403ed6"/>
                    </a:xfrm>
                    <a:prstGeom prst="rect" pt14:Unid="0c8ffe7310014b30b8be9c445b78150d">
                      <a:avLst pt14:Unid="fbb5a31b0af842fb899a7ecfa03771f1"/>
                    </a:prstGeom>
                    <a:noFill pt14:Unid="a777537d788b4e4d8c1db2b2cb78e903"/>
                  </pic:spPr>
                </pic:pic>
              </a:graphicData>
            </a:graphic>
          </wp:anchor>
        </w:drawing>
      </w:r>
    </w:p>
    <w:p pt14:Unid="88540fe1a38a40ef9259079b5340a2ea">
      <w:pPr pt14:Unid="7e88e03b3a16467cbd856a762ad8bb7d">
        <w:spacing w:after="0" w:line="200" w:lineRule="exact" pt14:Unid="3127ce8c9fbf4227af0fb8af0744803e"/>
        <w:rPr pt14:Unid="3bd4a30da7a04dac9c1e744e2a94466b">
          <w:color w:val="auto" pt14:Unid="49de3776510d4af49fee97a6365885b9"/>
          <w:sz w:val="20" pt14:Unid="2b28ee2c6330415bb316ad485d7be65f"/>
          <w:szCs w:val="20" pt14:Unid="c1756169d4774b309d6cd750ab0d896d"/>
        </w:rPr>
      </w:pPr>
    </w:p>
    <w:p pt14:Unid="59c8c26f2851490081462ed1b8b987a0">
      <w:pPr pt14:Unid="92aafbce310944d18593029889d9f64c">
        <w:spacing w:after="0" w:line="200" w:lineRule="exact" pt14:Unid="3037410fbf9f4d23907949b656afcd71"/>
        <w:rPr pt14:Unid="52107b72a0e64a63aa66129112d143de">
          <w:color w:val="auto" pt14:Unid="3163f35f9213470c8bdeab8c72c5bc44"/>
          <w:sz w:val="20" pt14:Unid="4a6c9ceafd8243549f62c03482d19673"/>
          <w:szCs w:val="20" pt14:Unid="8b3a45c8adff475caaa08a6b22f5ad4f"/>
        </w:rPr>
      </w:pPr>
    </w:p>
    <w:p pt14:Unid="787c2cc8694e44b4847601c6d7685fe4">
      <w:pPr pt14:Unid="da9e166c8f4e49809e37be0d5c3248b4">
        <w:spacing w:after="0" w:line="200" w:lineRule="exact" pt14:Unid="e8a61e6473454f42aaac1a24db627e71"/>
        <w:rPr pt14:Unid="24ae34c05e83488b89d851ce5ee91cab">
          <w:color w:val="auto" pt14:Unid="b2cda32ef78449afb83d2325b577d17c"/>
          <w:sz w:val="20" pt14:Unid="1f84b1f5c3aa4770a1b681e6d08b4e5c"/>
          <w:szCs w:val="20" pt14:Unid="4bdae34c472448f783eb9e12ef4ef64a"/>
        </w:rPr>
      </w:pPr>
    </w:p>
    <w:p pt14:Unid="d374e891eef7414788f58c91e53d4aae">
      <w:pPr pt14:Unid="e32fe85dfe4d4cca9c13fa99da12fbd3">
        <w:spacing w:after="0" w:line="200" w:lineRule="exact" pt14:Unid="34896e4fe36d4d20b46aedfcd0cea57a"/>
        <w:rPr pt14:Unid="5e8cd7ebe579421484dbff737f3cdf0d">
          <w:color w:val="auto" pt14:Unid="055e6b30c240404789d70e6011719f4b"/>
          <w:sz w:val="20" pt14:Unid="a07fd9bf575c4e979d0f1131bab1e96b"/>
          <w:szCs w:val="20" pt14:Unid="aa4f61ffa60a42d0a023f54e23a57fe9"/>
        </w:rPr>
      </w:pPr>
    </w:p>
    <w:p pt14:Unid="3e2ab52c6a564c9b833d35cd9eaf7bf7">
      <w:pPr pt14:Unid="af3dc447992049b881cbe204cb24fe7f">
        <w:spacing w:after="0" w:line="200" w:lineRule="exact" pt14:Unid="691ad9c0eaea428d86a0c6aa91d13900"/>
        <w:rPr pt14:Unid="366ec13fbc3f4fae8cc337e4c7f2f320">
          <w:color w:val="auto" pt14:Unid="32cf7ca087fd4e6690de1d52e7ba573b"/>
          <w:sz w:val="20" pt14:Unid="657ddfeacda54fb6abafb51cd96dcef8"/>
          <w:szCs w:val="20" pt14:Unid="44d5711edc16429f91ffecee14921055"/>
        </w:rPr>
      </w:pPr>
    </w:p>
    <w:p pt14:Unid="91e06f4641df40a49d80ff4839b31c01">
      <w:pPr pt14:Unid="5286aa01c37d413e990319ced680afe2">
        <w:spacing w:after="0" w:line="200" w:lineRule="exact" pt14:Unid="e3d329a51da44b10b60940aa253c2e4d"/>
        <w:rPr pt14:Unid="7d047d69c92046858046b375d013aae3">
          <w:color w:val="auto" pt14:Unid="44b60edecc3642f0aefea2ca4da0427b"/>
          <w:sz w:val="20" pt14:Unid="2e9bacfa4af347c0bdb68c81232a2917"/>
          <w:szCs w:val="20" pt14:Unid="1d9ca9e9e21949f885f72998f470bd98"/>
        </w:rPr>
      </w:pPr>
    </w:p>
    <w:p pt14:Unid="fbd3d3c90b8349b79396cabc8b362669">
      <w:pPr pt14:Unid="891a3de70b9a4d49b9f424dde6af88d4">
        <w:spacing w:after="0" w:line="200" w:lineRule="exact" pt14:Unid="d84779f92ea04226b9cbad8bc9c74021"/>
        <w:rPr pt14:Unid="5756aca26f3b4d1f89d11916883cfa30">
          <w:color w:val="auto" pt14:Unid="7dac037475b6448890074044891aef53"/>
          <w:sz w:val="20" pt14:Unid="6edeeb3372d84a2bbd36de6f0ba2b504"/>
          <w:szCs w:val="20" pt14:Unid="1e91b807a72547a1a14fe0257597a86f"/>
        </w:rPr>
      </w:pPr>
    </w:p>
    <w:p pt14:Unid="c36740313b4a4cb4b972d195b50205aa">
      <w:pPr pt14:Unid="60618c9108244ef8afe30dd2f2c965a5">
        <w:spacing w:after="0" w:line="200" w:lineRule="exact" pt14:Unid="5dadf31d804b4356871ca5c35d1e8e92"/>
        <w:rPr pt14:Unid="fb4c5b0ea64447449e2ac9dda4731ee8">
          <w:color w:val="auto" pt14:Unid="d1f87763cdfc4a73a8cdb92b165ad31e"/>
          <w:sz w:val="20" pt14:Unid="3737b9c561784f60821f2b8b26b51451"/>
          <w:szCs w:val="20" pt14:Unid="a4bfbefd1a2042a5994535edcde94c10"/>
        </w:rPr>
      </w:pPr>
    </w:p>
    <w:p pt14:Unid="891c37cb27b040cbac96745db8cc4d3e">
      <w:pPr pt14:Unid="8896937a25c2428094458aa690df38f1">
        <w:spacing w:after="0" w:line="200" w:lineRule="exact" pt14:Unid="93a05f6ca67c4bb3813aae3efb1b32aa"/>
        <w:rPr pt14:Unid="b07c2bb063ad4ab08c72505081016899">
          <w:color w:val="auto" pt14:Unid="f4c39371617b41d3b078f8bd855d7c3b"/>
          <w:sz w:val="20" pt14:Unid="56a4ac356d0f45d5bfd29b51dadec027"/>
          <w:szCs w:val="20" pt14:Unid="d23c86ee18f148f8a0a5b4542299abb3"/>
        </w:rPr>
      </w:pPr>
    </w:p>
    <w:p pt14:Unid="45111b2e33194d16bcc9fe53d7dbfb2c">
      <w:pPr pt14:Unid="236af8e8b9dc4a16a7bc2ee791209514">
        <w:spacing w:after="0" w:line="200" w:lineRule="exact" pt14:Unid="a57869e4b889446bbe0887c821c3497b"/>
        <w:rPr pt14:Unid="dc780acfd08a4ffa87538b14d12e7f30">
          <w:color w:val="auto" pt14:Unid="470f823f732442ffae9628ed26ed4322"/>
          <w:sz w:val="20" pt14:Unid="6469ac7047314c9da77d2b5c6d439c53"/>
          <w:szCs w:val="20" pt14:Unid="9d583e1f91424a928c84d97019888193"/>
        </w:rPr>
      </w:pPr>
    </w:p>
    <w:p pt14:Unid="726e17ef60ba45f787f0c60fbfafa8d7">
      <w:pPr pt14:Unid="6d237aa2dbb142b3ae88fe6be69623d0">
        <w:spacing w:after="0" w:line="200" w:lineRule="exact" pt14:Unid="fe56d513a117448bb58a1ce4f2ff83b5"/>
        <w:rPr pt14:Unid="e480e325f4b74fdd83148782cf410bf4">
          <w:color w:val="auto" pt14:Unid="8bb7d5c212bc46d6b0ef9c36b9d02a5b"/>
          <w:sz w:val="20" pt14:Unid="66262b39977a4cc8a49de6e3c50cf54f"/>
          <w:szCs w:val="20" pt14:Unid="4e17f025ffeb4e7388198ef90313132c"/>
        </w:rPr>
      </w:pPr>
    </w:p>
    <w:p pt14:Unid="3db53bb6cfd84e6392658482caebcaac">
      <w:pPr pt14:Unid="7a38252cdb2d48438703da5228b0ce96">
        <w:spacing w:after="0" w:line="200" w:lineRule="exact" pt14:Unid="5a46d1207d4142c2bdbde366cd44e327"/>
        <w:rPr pt14:Unid="e01c3e16ca0b4de08859d40e8881443f">
          <w:color w:val="auto" pt14:Unid="30cda52f6c2345a19929718e3d344959"/>
          <w:sz w:val="20" pt14:Unid="f77a52a7b1d7451fa18a51420dc0e32f"/>
          <w:szCs w:val="20" pt14:Unid="b11c9bd42f4c4f178cfacb54f22aa001"/>
        </w:rPr>
      </w:pPr>
    </w:p>
    <w:p pt14:Unid="0bf8364a83e44efea4255718a8650d0d">
      <w:pPr pt14:Unid="3e59733e8e654028a44e70e9573dfa13">
        <w:spacing w:after="0" w:line="200" w:lineRule="exact" pt14:Unid="0ad4df7a2e694019a1fd89e40bd21c37"/>
        <w:rPr pt14:Unid="c48d31012f5248e1affe533a5e727353">
          <w:color w:val="auto" pt14:Unid="2619c94d8786499ba93e2bc9a27ff973"/>
          <w:sz w:val="20" pt14:Unid="8cd6b71c48c645a6b5df4091f06ddda5"/>
          <w:szCs w:val="20" pt14:Unid="bed1eda2861f4d6ca9de31b05026d90b"/>
        </w:rPr>
      </w:pPr>
    </w:p>
    <w:p pt14:Unid="52df6d5e2c5a4484b0d2ee9d9dffb9ef">
      <w:pPr pt14:Unid="d44201a0f5994fa8affbea23c548039b">
        <w:spacing w:after="0" w:line="200" w:lineRule="exact" pt14:Unid="94545650b5ff461fbb973170568893d6"/>
        <w:rPr pt14:Unid="e5e4552dcfde44d88f67a276882bddeb">
          <w:color w:val="auto" pt14:Unid="e7094617f8b74e77b13d3c5d1dd28de7"/>
          <w:sz w:val="20" pt14:Unid="5ed4fb587a4d432aadce2ed617699f7a"/>
          <w:szCs w:val="20" pt14:Unid="07498bf5acb045feb2615aacecac45b8"/>
        </w:rPr>
      </w:pPr>
    </w:p>
    <w:p pt14:Unid="3d1ff08886094c3a82c9727ac502822f">
      <w:pPr pt14:Unid="d0044c100e1949e391dc98a62297424a">
        <w:spacing w:after="0" w:line="200" w:lineRule="exact" pt14:Unid="9dc24495b4cd4b9a9e8e8ecf840a3fb3"/>
        <w:rPr pt14:Unid="fbda95e573b3475ca04ded85708a292a">
          <w:color w:val="auto" pt14:Unid="d556ae5115414002b0d900df7170c3c9"/>
          <w:sz w:val="20" pt14:Unid="2bd22c79c4c34cf0a1c91fe9dd12e78f"/>
          <w:szCs w:val="20" pt14:Unid="2f9216b24fde48ecbd2e7915bf544554"/>
        </w:rPr>
      </w:pPr>
    </w:p>
    <w:p pt14:Unid="16f1713b109b4307a9a385fb99083bca">
      <w:pPr pt14:Unid="2efcf1bc80074825bd1f3594660cc24f">
        <w:spacing w:after="0" w:line="200" w:lineRule="exact" pt14:Unid="127dc21f378d41789b54344e6605d913"/>
        <w:rPr pt14:Unid="006546e181014bc989b1d9751b01ad20">
          <w:color w:val="auto" pt14:Unid="0f9edb39270a4000a8fe0dc7a966f7e7"/>
          <w:sz w:val="20" pt14:Unid="047490dcfbde4e00971a0c0349408d37"/>
          <w:szCs w:val="20" pt14:Unid="7f542ad9b26f498c8b6d205ad154056d"/>
        </w:rPr>
      </w:pPr>
    </w:p>
    <w:p pt14:Unid="0ffc4eb3abe84a6298c9f4a6baa15673">
      <w:pPr pt14:Unid="3cee23c22ac449758b9c27a7c6fc7a31">
        <w:spacing w:after="0" w:line="200" w:lineRule="exact" pt14:Unid="d6ada42339284946af9d96ff033657ce"/>
        <w:rPr pt14:Unid="7ffed12c42624b27aa935ad583c60d31">
          <w:color w:val="auto" pt14:Unid="97555c5de45b4b3c8461b34f8f8057d1"/>
          <w:sz w:val="20" pt14:Unid="ec7314eff3394eb28d244b8d0f7234f5"/>
          <w:szCs w:val="20" pt14:Unid="690f6557dec44b1c88f556a958bfade2"/>
        </w:rPr>
      </w:pPr>
    </w:p>
    <w:p pt14:Unid="83c0391454c449b79d7db8e7183f5633">
      <w:pPr pt14:Unid="87341d19914248cd9aced549e7d9feb1">
        <w:spacing w:after="0" w:line="200" w:lineRule="exact" pt14:Unid="b69e582b74e4438f855fc55daae8972f"/>
        <w:rPr pt14:Unid="5e842e4d21584325a4535ca3350a21a5">
          <w:color w:val="auto" pt14:Unid="73b2a002123949f8a8ca947ffe4c590d"/>
          <w:sz w:val="20" pt14:Unid="2d807248e8634ab3894282bd713ca212"/>
          <w:szCs w:val="20" pt14:Unid="6eb017fd5bf74313a10de4213f660946"/>
        </w:rPr>
      </w:pPr>
    </w:p>
    <w:p pt14:Unid="a803433218ab4d379b6efe12bb88cc38">
      <w:pPr pt14:Unid="343b059d38c049f7a56968341d039da9">
        <w:spacing w:after="0" w:line="200" w:lineRule="exact" pt14:Unid="35f4489da4944c71b994b39a073b8c61"/>
        <w:rPr pt14:Unid="3d77a93b8bb946518c004941a07658da">
          <w:color w:val="auto" pt14:Unid="9b07021fffb4420296f2b791f6b66403"/>
          <w:sz w:val="20" pt14:Unid="505149c387bb4b069acb8947d8faff86"/>
          <w:szCs w:val="20" pt14:Unid="a1415b3183654f4596d15a1c05fd624d"/>
        </w:rPr>
      </w:pPr>
    </w:p>
    <w:p pt14:Unid="214f19ee24474f889c2bd8b4f65dedf0">
      <w:pPr pt14:Unid="33f1450870ea4cc7b4ddeffac1296835">
        <w:spacing w:after="0" w:line="200" w:lineRule="exact" pt14:Unid="e180345e0ef1459583d0ac3bb8aa2d55"/>
        <w:rPr pt14:Unid="4ce1c060d8294f94a97b25c2b132c6ab">
          <w:color w:val="auto" pt14:Unid="c2614d0cda8e4c77a2e839e79d947133"/>
          <w:sz w:val="20" pt14:Unid="0ece3203a4804f168226c84388d9572f"/>
          <w:szCs w:val="20" pt14:Unid="156d49f53c5e4dc4839ce86067caca50"/>
        </w:rPr>
      </w:pPr>
    </w:p>
    <w:p pt14:Unid="7a3777a6c8b5440ca901638313f9be79">
      <w:pPr pt14:Unid="7759c55312a84525972372941910d508">
        <w:spacing w:after="0" w:line="393" w:lineRule="exact" pt14:Unid="59915917000547a295ffa92adf439f32"/>
        <w:rPr pt14:Unid="a99368f9a56f48c8861d00d471383513">
          <w:color w:val="auto" pt14:Unid="23b44e160f654534a448633df2a50e35"/>
          <w:sz w:val="20" pt14:Unid="a8bdf050c7704d3c8c3fe52187647a89"/>
          <w:szCs w:val="20" pt14:Unid="b375aa0359cf4d598dfaf59d0c5802ff"/>
        </w:rPr>
      </w:pPr>
    </w:p>
    <w:p pt14:Unid="b7841a61395d412f95a59731df553253">
      <w:pPr pt14:Unid="6916b48dd9fb4e90a1d3a7283a808ba9">
        <w:spacing w:after="0" w:line="262" w:lineRule="auto" pt14:Unid="867152c726e34a50a4dc90f0928c2fd6"/>
        <w:ind w:left="260" w:right="266" pt14:Unid="a34f672836af4c1596ef11f50ca42946"/>
        <w:jc w:val="center" pt14:Unid="6b95c39f03fa4b62935702cb9dfea431"/>
        <w:rPr pt14:Unid="05558fed05f147958209c67089c4213e">
          <w:rFonts w:ascii="Arial" w:hAnsi="Arial" w:eastAsia="Arial" w:cs="Arial" pt14:Unid="9e009e4c8ae44106bd9a60e7fefc73bc"/>
          <w:color w:val="auto" pt14:Unid="b378e9be0d9c4cbaaad8791a3c26b4bd"/>
          <w:sz w:val="20" pt14:Unid="4a5887b661224ddc8a85bd38a906802e"/>
          <w:szCs w:val="20" pt14:Unid="3172d4860de54e37a60d09cece8b9b8e"/>
        </w:rPr>
      </w:pPr>
      <w:r>
        <w:rPr pt14:Unid="45547fd1754a4271a89d2b855d224bc4">
          <w:rFonts w:ascii="Arial" w:hAnsi="Arial" w:eastAsia="Arial" w:cs="Arial" pt14:Unid="d42857a458f041ecafe2a43123305228"/>
          <w:b w:val="1" pt14:Unid="85800e233eb74ffd91473b2f17af4920"/>
          <w:bCs w:val="1" pt14:Unid="82136b3aa7354b668c9a5a7ae06f34ab"/>
          <w:color w:val="auto" pt14:Unid="ce445e533b6a4f6d8608a51275ecf06b"/>
          <w:sz w:val="20" pt14:Unid="18856fa5edc6478caab165e2328ff38d"/>
          <w:szCs w:val="20" pt14:Unid="438e684aa9744a3bad532d964703e51c"/>
        </w:rPr>
        <w:t xml:space="preserve">Figura 2.3: </w:t>
      </w:r>
      <w:r>
        <w:rPr pt14:Unid="2401099902714e67bb3dcfc573a6bdf5">
          <w:rFonts w:ascii="Arial" w:hAnsi="Arial" w:eastAsia="Arial" w:cs="Arial" pt14:Unid="3fca197f6c6d456484c2b3b2587bf64b"/>
          <w:color w:val="auto" pt14:Unid="e5537495cde5429ca0774d85a53ecfdb"/>
          <w:sz w:val="20" pt14:Unid="9ef9c6b9441f4ec49e83bd063c6341a4"/>
          <w:szCs w:val="20" pt14:Unid="79690ec1e12044b3bcfc5934538b784c"/>
        </w:rPr>
        <w:t>Ejemplo de dos contextos delimitados dentro del mismo dominio que emplean el</w:t>
      </w:r>
      <w:r>
        <w:rPr pt14:Unid="81f74fe03d5c488e8acb6e424b295a8c">
          <w:rFonts w:ascii="Arial" w:hAnsi="Arial" w:eastAsia="Arial" w:cs="Arial" pt14:Unid="2e8ead6fc94f4e9c9e2fa3a3666cba40"/>
          <w:b w:val="1" pt14:Unid="cdc766ef0a8e402a83721b9651ac20f3"/>
          <w:bCs w:val="1" pt14:Unid="7d395c247e774a8a81e0837d15559e3d"/>
          <w:color w:val="auto" pt14:Unid="a0a4c1c0e6e841b08d2cb7f1f01f6770"/>
          <w:sz w:val="20" pt14:Unid="843d63b0ac334056af1874a2af8ccfcc"/>
          <w:szCs w:val="20" pt14:Unid="040748c306704e5b81c5e858f1ab956b"/>
        </w:rPr>
        <w:t xml:space="preserve"> </w:t>
      </w:r>
      <w:r>
        <w:rPr pt14:Unid="882582a4c6fa4b6c862e2edb0da726ef">
          <w:rFonts w:ascii="Arial" w:hAnsi="Arial" w:eastAsia="Arial" w:cs="Arial" pt14:Unid="b6bb20e024a343a9abd22e26a89996dd"/>
          <w:color w:val="auto" pt14:Unid="24d8cea2ab5345f6a633deaee1804e01"/>
          <w:sz w:val="20" pt14:Unid="2780f1d1408747ff95b79f8af0df6d44"/>
          <w:szCs w:val="20" pt14:Unid="efea9a820793490abb74ba14bf4eb1a9"/>
        </w:rPr>
        <w:t>mismo nombre para un concepto, pero con significados diferentes</w:t>
      </w:r>
      <w:del w:author="Open-Xml-PowerTools" w:id="89" w:date="2018-08-17T03:01:57.7201102+02:00">
        <w:r>
          <w:rPr pt14:Unid="3616b5250582497f9309211931ef0d02">
            <w:rFonts w:ascii="Arial" w:hAnsi="Arial" w:eastAsia="Arial" w:cs="Arial" pt14:Unid="d143d12856c6458b90d6dec76c3a4242"/>
            <w:color w:val="auto" pt14:Unid="0650fc53ee9c4572a733fc903e715889"/>
            <w:sz w:val="20" pt14:Unid="f09027e246254bb89a77f8e5ca754769"/>
            <w:szCs w:val="20" pt14:Unid="9bf33243ea4b4f778327cb43d5285b31"/>
          </w:rPr>
          <w:delText>.</w:delText>
        </w:r>
      </w:del>
      <w:r>
        <w:rPr pt14:Unid="882582a4c6fa4b6c862e2edb0da726ef">
          <w:rFonts w:ascii="Arial" w:hAnsi="Arial" w:eastAsia="Arial" w:cs="Arial" pt14:Unid="b6bb20e024a343a9abd22e26a89996dd"/>
          <w:color w:val="auto" pt14:Unid="24d8cea2ab5345f6a633deaee1804e01"/>
          <w:sz w:val="20" pt14:Unid="2780f1d1408747ff95b79f8af0df6d44"/>
          <w:szCs w:val="20" pt14:Unid="efea9a820793490abb74ba14bf4eb1a9"/>
        </w:rPr>
        <w:t xml:space="preserve"> [14]</w:t>
      </w:r>
      <w:ins w:author="Open-Xml-PowerTools" w:id="90" w:date="2018-08-17T03:01:57.7201102+02:00">
        <w:r>
          <w:rPr pt14:Unid="882582a4c6fa4b6c862e2edb0da726ef">
            <w:rFonts w:ascii="Arial" w:hAnsi="Arial" w:eastAsia="Arial" w:cs="Arial" pt14:Unid="b6bb20e024a343a9abd22e26a89996dd"/>
            <w:color w:val="auto" pt14:Unid="24d8cea2ab5345f6a633deaee1804e01"/>
            <w:sz w:val="20" pt14:Unid="2780f1d1408747ff95b79f8af0df6d44"/>
            <w:szCs w:val="20" pt14:Unid="efea9a820793490abb74ba14bf4eb1a9"/>
          </w:rPr>
          <w:t>.</w:t>
        </w:r>
      </w:ins>
    </w:p>
    <w:p pt14:Unid="e87b2e20adf9437faf561a9049cf01c6">
      <w:pPr pt14:Unid="836d08a2fe824be0abef71f035cf4907"/>
    </w:p>
    <w:p pt14:Unid="e934cab8150446f5b50d66183f9251d1">
      <w:pPr pt14:Unid="6ed717a46f1f40c49866ad5d2a981c88">
        <w:spacing w:after="0" w:line="242" w:lineRule="exact" pt14:Unid="16fe8686d9a04e6d9cec08886e3b2a61"/>
        <w:rPr pt14:Unid="ba2f16f3847648ba9cee12689c6273b6">
          <w:color w:val="auto" pt14:Unid="8801797d162b4eae9240212e6506c004"/>
          <w:sz w:val="20" pt14:Unid="fb2bf08d1fde496398d265693af0fd3f"/>
          <w:szCs w:val="20" pt14:Unid="cd2b6014142d4b6f8d60a6c99a931ec4"/>
        </w:rPr>
      </w:pPr>
    </w:p>
    <w:p pt14:Unid="878f56ef526b4063b486fa9232eb0cf7">
      <w:pPr pt14:Unid="1aa3035ab7b340768c7a02498d4a197e">
        <w:spacing w:after="0" w:line="291" w:lineRule="auto" pt14:Unid="4a64a3755403402591b695d3f4282491"/>
        <w:ind w:left="260" w:right="266" w:firstLine="339" pt14:Unid="67c2d89fae484865b48fa382c92bbfe3"/>
        <w:rPr pt14:Unid="0f9a91b4d11a46bb8bfcc5799655bed2">
          <w:color w:val="auto" pt14:Unid="44c892be08174ed39c57ce5228553308"/>
          <w:sz w:val="20" pt14:Unid="fcc83d8e296e4a4099dd40f8d6310ae5"/>
          <w:szCs w:val="20" pt14:Unid="abb1bfa002d941a995452305329b6243"/>
        </w:rPr>
      </w:pPr>
      <w:r>
        <w:rPr pt14:Unid="663c1263ac004a81940d03af1bfa846f">
          <w:rFonts w:ascii="Arial" w:hAnsi="Arial" w:eastAsia="Arial" w:cs="Arial" pt14:Unid="7b5b2abec4a74ef783532042d30019bc"/>
          <w:color w:val="auto" pt14:Unid="0e60613c49ae40c6bed178b1beb687ac"/>
          <w:sz w:val="21" pt14:Unid="3ab499b343f84b798c84e562f34a477a"/>
          <w:szCs w:val="21" pt14:Unid="6762bf3d0cb048e4a88f2274207ba871"/>
        </w:rPr>
        <w:t>Cada contexto está formado por modelos que no necesitan ser compartidos con otros a menos que se defina explícitamente una interfaz que los empleen. La interfaz es el</w:t>
      </w:r>
    </w:p>
    <w:p pt14:Unid="f7c3c0cedacc482b950603faad262e50">
      <w:pPr pt14:Unid="1023fae8104b466f8aaa4dbebc2a4c0c"/>
    </w:p>
    <w:p pt14:Unid="b393ff2182744a77841cd4eca2ff1968">
      <w:pPr pt14:Unid="d963975f18fd418bad8905d328b6e299">
        <w:tabs pt14:Unid="e804dbd5c7de49acaae743052b9de52e">
          <w:tab w:val="left" w:leader="none" w:pos="4660" pt14:Unid="9a59368b1c8c44baa1e038ecec0d12d4"/>
        </w:tabs>
        <w:spacing w:after="0" pt14:Unid="1d727c0a614d4e8aad13062d2eb8e90d"/>
        <w:ind w:left="260" pt14:Unid="cebafdd44ec24a69a93361195ca32e36"/>
        <w:rPr pt14:Unid="3fa9625745d947968821f6d38b9e6ffa">
          <w:color w:val="auto" pt14:Unid="0ddbd08401cb442992a95fcc461740c2"/>
          <w:sz w:val="20" pt14:Unid="e0236693609b4ba5831f375b7171089e"/>
          <w:szCs w:val="20" pt14:Unid="6c5be1bea188489e8014bbff08abd81d"/>
        </w:rPr>
      </w:pPr>
      <w:r>
        <w:rPr pt14:Unid="a14a673309d441aab7389f6e94663f79">
          <w:rFonts w:ascii="Arial" w:hAnsi="Arial" w:eastAsia="Arial" w:cs="Arial" pt14:Unid="a5630b28fa2c45b0af17f52ee5008e3c"/>
          <w:b w:val="1" pt14:Unid="a7464e258f0348878c8b77fcfe4c8c9f"/>
          <w:bCs w:val="1" pt14:Unid="5a0e68377f8c428e8fe87dfa1793bde2"/>
          <w:color w:val="auto" pt14:Unid="b9f592cd43114aaba6018c9750a9273f"/>
          <w:sz w:val="18" pt14:Unid="d45d6cee97164fda904168e6fd2b4bd2"/>
          <w:szCs w:val="18" pt14:Unid="17cc937167fe42cd80da6de76b32ff82"/>
        </w:rPr>
        <w:t>8</w:t>
      </w:r>
      <w:r>
        <w:rPr pt14:Unid="9ef3834e99964bbca69ea6531e6aeefd">
          <w:color w:val="auto" pt14:Unid="d17175c8c9284df4b6d945f8b3de1a93"/>
          <w:sz w:val="20" pt14:Unid="18ec6f1f071d4db9b77ce32c03ff58fb"/>
          <w:szCs w:val="20" pt14:Unid="1025db5e39694a9d9e67f7caa76baa8c"/>
        </w:rPr>
        <w:tab pt14:Unid="8cf4102884e14ad7a9a25d6f9681ddea"/>
      </w:r>
      <w:r>
        <w:rPr pt14:Unid="184f715ca10b4306b896abf649dab08e">
          <w:rFonts w:ascii="Arial" w:hAnsi="Arial" w:eastAsia="Arial" w:cs="Arial" pt14:Unid="1cec1b11ac294170b1c112cdbbc71e20"/>
          <w:color w:val="auto" pt14:Unid="f501d4a1b9544935a62a18c435f14393"/>
          <w:sz w:val="19" pt14:Unid="2b6b8b41d8e84961b3cb0b37324f28ad"/>
          <w:szCs w:val="19" pt14:Unid="99bb6855f9984fa3a2ffe30741ef333d"/>
        </w:rPr>
        <w:t>Los microservicios en el proceso de desarrollo</w:t>
      </w:r>
    </w:p>
    <w:p pt14:Unid="1a7d10252e3c4286a6fdd0eefc8c2da7">
      <w:pPr pt14:Unid="643dc8e83e6d49fd8c5d644f6f9a872d">
        <w:spacing w:after="0" w:line="20" w:lineRule="exact" pt14:Unid="1290383830344d6fb706f4b45389f531"/>
        <w:rPr pt14:Unid="7cbb1f8a897e469d9acfe9c70b8b407e">
          <w:color w:val="auto" pt14:Unid="9137a5322e534cf4921d2e39de2f36b2"/>
          <w:sz w:val="20" pt14:Unid="b76b0b4899024870b23fdb799253da50"/>
          <w:szCs w:val="20" pt14:Unid="781a6d1f9b3b4fc28207050f4f6938f1"/>
        </w:rPr>
      </w:pPr>
    </w:p>
    <w:p pt14:Unid="6964a32245d54419a5c0c1ccaaeb59e2">
      <w:pPr pt14:Unid="01618ed02ed541889986fe8be11ea8cc">
        <w:spacing w:after="0" w:line="200" w:lineRule="exact" pt14:Unid="45ed5802c8a446939ffc87645a866882"/>
        <w:rPr pt14:Unid="2543379e82234871a0a1fa53ee69bd35">
          <w:color w:val="auto" pt14:Unid="709188c196e349efaeaf7b7437abf14f"/>
          <w:sz w:val="20" pt14:Unid="1acf73a0d7784fc48152073536230e30"/>
          <w:szCs w:val="20" pt14:Unid="d574b941484d41f78c77dbd1d82b29b3"/>
        </w:rPr>
      </w:pPr>
    </w:p>
    <w:p pt14:Unid="1ef8c34a905f43239da640232acd43b4">
      <w:pPr pt14:Unid="1b0c63676e9a4c628a22bbffaf72244a">
        <w:spacing w:after="0" w:line="320" w:lineRule="exact" pt14:Unid="24f2ce457e5c4a83a38b642c7dfabe05"/>
        <w:rPr pt14:Unid="dec1538a225c4f34800bf0710f161dc9">
          <w:color w:val="auto" pt14:Unid="40c7e13600714c628f041f99b3c3b400"/>
          <w:sz w:val="20" pt14:Unid="9b9cdd1fa6d4479294c8a56de1fd8791"/>
          <w:szCs w:val="20" pt14:Unid="3721efc3c923425c848e2642c51e51a7"/>
        </w:rPr>
      </w:pPr>
    </w:p>
    <w:p pt14:Unid="16968e103ee84231b88ab6161bd71ecf">
      <w:pPr pt14:Unid="d73fc5ca8838409ea11ee95517b0e3fa">
        <w:spacing w:after="0" w:line="267" w:lineRule="auto" pt14:Unid="a48eeafff6ac4213a002da15b9c0c0e6"/>
        <w:ind w:left="260" w:right="266" pt14:Unid="570215d16149426abe7e020d97c21e43"/>
        <w:jc w:val="both" pt14:Unid="842369f3296044178cb9969bbc369d5b"/>
        <w:rPr pt14:Unid="99ac4417158a4e34a7f2a5b8cbc61113">
          <w:color w:val="auto" pt14:Unid="3603873685ee47a980867c134ac3d9a4"/>
          <w:sz w:val="20" pt14:Unid="4f4277b80f1a4772b67b3c3c2f4cb396"/>
          <w:szCs w:val="20" pt14:Unid="963534f95b2140cdb27538e34063e994"/>
        </w:rPr>
      </w:pPr>
      <w:r>
        <w:rPr pt14:Unid="71c260fea4b6453b99e7ea30088de8ca">
          <w:rFonts w:ascii="Arial" w:hAnsi="Arial" w:eastAsia="Arial" w:cs="Arial" pt14:Unid="dda8613f17ae44a0a9bb013c6cf37992"/>
          <w:color w:val="auto" pt14:Unid="4ec28b5ee03740b483cc51fde413c754"/>
          <w:sz w:val="22" pt14:Unid="e705c4b58c354dbc81cee4b7cc9e9cf5"/>
          <w:szCs w:val="22" pt14:Unid="aedb0c6c00434f8db3c6b2a5ac3bfcda"/>
        </w:rPr>
        <w:t>punto de entrada para que otros contextos puedan comunicar con el nuestro, empleando los términos y entidades que en nuestros modelos se definan.</w:t>
      </w:r>
    </w:p>
    <w:p pt14:Unid="5951e5dd5cbb4a01aebd08efc9e3067d">
      <w:pPr pt14:Unid="c094a6bce1404348bb034902ecff7469">
        <w:spacing w:after="0" w:line="73" w:lineRule="exact" pt14:Unid="3fc4bb57f73e4dc9b74b6527fb7abfed"/>
        <w:rPr pt14:Unid="275fd88e52164d26bdefc7f1387918a7">
          <w:color w:val="auto" pt14:Unid="0d2ecec23cf74c0f8213b50969cc2edf"/>
          <w:sz w:val="20" pt14:Unid="4c7399325ea147e7b871db2de1f7e2b0"/>
          <w:szCs w:val="20" pt14:Unid="69f18be479b841d6a4031e15317ce2ae"/>
        </w:rPr>
      </w:pPr>
    </w:p>
    <w:p pt14:Unid="0838f87754a04f94aed970cc1a761ecc">
      <w:pPr pt14:Unid="d4d63fde1a4042168fbb335b521ade91">
        <w:spacing w:after="0" w:line="259" w:lineRule="auto" pt14:Unid="e6447173c4bd40089c8b052164e9a080"/>
        <w:ind w:left="260" w:right="266" w:firstLine="339" pt14:Unid="1c9dea1a4a1b46209c75393686c52f71"/>
        <w:jc w:val="both" pt14:Unid="6a86a848c2624cd582cae84e0aed80dc"/>
        <w:rPr pt14:Unid="332105075aa44be5b55eb90c7d94b215">
          <w:rFonts w:ascii="Arial" w:hAnsi="Arial" w:eastAsia="Arial" w:cs="Arial" pt14:Unid="f526f97b8ee0455b828f928a51970bbf"/>
          <w:color w:val="auto" pt14:Unid="52edf7dc95c749599e4993707ab42c59"/>
          <w:sz w:val="22" pt14:Unid="f8e89cd784694f989fe02b6dfd5c1131"/>
          <w:szCs w:val="22" pt14:Unid="da1f953d653d442db9f47d274cccc8fe"/>
        </w:rPr>
      </w:pPr>
      <w:r>
        <w:rPr pt14:Unid="b41cbdff606f4e89b124d58130f68877">
          <w:rFonts w:ascii="Arial" w:hAnsi="Arial" w:eastAsia="Arial" w:cs="Arial" pt14:Unid="3a8af6bd61864a70b5f4ec288ada3c97"/>
          <w:color w:val="auto" pt14:Unid="87775a8dba7943209b91126010b67064"/>
          <w:sz w:val="22" pt14:Unid="519ba759df6044dfa55e7664300b6a7c"/>
          <w:szCs w:val="22" pt14:Unid="3beb6c151f5f4da889de4ad53bfaa515"/>
        </w:rPr>
        <w:t>Esta perspectiva puede trasladarse fácilmente al modelado de microservicios. Los contextos delimitados que analicemos en nuestro sistema son firmes candidatos a trans-formarse en servicios. Así, los límites de un servicio quedan bien limitados porque todas las entidades que pueda requerir se encuentran dentro de sus fronteras, garantizándose su alta cohesión y bajo acoplamiento</w:t>
      </w:r>
      <w:del w:author="Open-Xml-PowerTools" w:id="91" w:date="2018-08-17T03:01:57.7201102+02:00">
        <w:r>
          <w:rPr pt14:Unid="c2d7619e1c2e417e8ce45591cb83ad34">
            <w:rFonts w:ascii="Arial" w:hAnsi="Arial" w:eastAsia="Arial" w:cs="Arial" pt14:Unid="106c130270294f47ac0ac2a995d1c9db"/>
            <w:color w:val="auto" pt14:Unid="a9d25cb74bd44ef295b653a8132f1176"/>
            <w:sz w:val="22" pt14:Unid="a6997d36d5e047b59a7414f6c3749a60"/>
            <w:szCs w:val="22" pt14:Unid="c46658bea62f47c08960916f8731a991"/>
          </w:rPr>
          <w:delText>.</w:delText>
        </w:r>
      </w:del>
      <w:r>
        <w:rPr pt14:Unid="b41cbdff606f4e89b124d58130f68877">
          <w:rFonts w:ascii="Arial" w:hAnsi="Arial" w:eastAsia="Arial" w:cs="Arial" pt14:Unid="3a8af6bd61864a70b5f4ec288ada3c97"/>
          <w:color w:val="auto" pt14:Unid="87775a8dba7943209b91126010b67064"/>
          <w:sz w:val="22" pt14:Unid="519ba759df6044dfa55e7664300b6a7c"/>
          <w:szCs w:val="22" pt14:Unid="3beb6c151f5f4da889de4ad53bfaa515"/>
        </w:rPr>
        <w:t xml:space="preserve"> [21]</w:t>
      </w:r>
      <w:ins w:author="Open-Xml-PowerTools" w:id="92" w:date="2018-08-17T03:01:57.7201102+02:00">
        <w:r>
          <w:rPr pt14:Unid="b41cbdff606f4e89b124d58130f68877">
            <w:rFonts w:ascii="Arial" w:hAnsi="Arial" w:eastAsia="Arial" w:cs="Arial" pt14:Unid="3a8af6bd61864a70b5f4ec288ada3c97"/>
            <w:color w:val="auto" pt14:Unid="87775a8dba7943209b91126010b67064"/>
            <w:sz w:val="22" pt14:Unid="519ba759df6044dfa55e7664300b6a7c"/>
            <w:szCs w:val="22" pt14:Unid="3beb6c151f5f4da889de4ad53bfaa515"/>
          </w:rPr>
          <w:t>.</w:t>
        </w:r>
      </w:ins>
    </w:p>
    <w:p pt14:Unid="c48a05797fd8425cb45674d6e802239f">
      <w:pPr pt14:Unid="0c7478eb08064fada9dd7fc29ebf06ef">
        <w:spacing w:after="0" w:line="200" w:lineRule="exact" pt14:Unid="112670fe122d422fa5b7c85ebac9268b"/>
        <w:rPr pt14:Unid="52735187c6e54d08aec0e76660ef6e2a">
          <w:color w:val="auto" pt14:Unid="88f48c3ec3ff4b248cdbac95985a91c3"/>
          <w:sz w:val="20" pt14:Unid="11dda4454910410f8b071f14437ee767"/>
          <w:szCs w:val="20" pt14:Unid="4a47b3cc1b81417882ce16bfc0439c00"/>
        </w:rPr>
      </w:pPr>
    </w:p>
    <w:p pt14:Unid="18e5e3a4a6af40c4ac454eb48ed52438">
      <w:pPr pt14:Unid="9cd23e9d04ee4135aa5c5d94cfcac1ab">
        <w:spacing w:after="0" w:line="391" w:lineRule="exact" pt14:Unid="2b74d6016b6946729ad183f00ad2720c"/>
        <w:rPr pt14:Unid="5a3132703421411f8ab94ade5973bc73">
          <w:color w:val="auto" pt14:Unid="10cf71f3c96a4063baaf7c8ef08a933a"/>
          <w:sz w:val="20" pt14:Unid="02fd9f0f134641bc852fe58855c8775f"/>
          <w:szCs w:val="20" pt14:Unid="9a0b9d8dbcc04b24b97b1dc98872e9d8"/>
        </w:rPr>
      </w:pPr>
    </w:p>
    <w:p pt14:Unid="4b479db6a5be4751b3980a6d1b81010c">
      <w:pPr pt14:Unid="39ba9ca118a7472ebdc7f07f59e85ac4">
        <w:tabs pt14:Unid="8a806d85840f4b4b80ccb01c4fe375a8">
          <w:tab w:val="left" w:leader="none" w:pos="1020" pt14:Unid="1a17692743c040b48b1420c14f124c14"/>
        </w:tabs>
        <w:spacing w:after="0" pt14:Unid="758d95761e4c4195a2e19de2512ca995"/>
        <w:ind w:left="260" pt14:Unid="ddf36c6a544244e3b646ee37972b22a1"/>
        <w:rPr pt14:Unid="94c3083d7c0a468ebd97e38cdad7e69d">
          <w:color w:val="auto" pt14:Unid="494d565c6b7c458ca758c6803b9e53a9"/>
          <w:sz w:val="20" pt14:Unid="7358635c5e084d2889efb85369ba4cfc"/>
          <w:szCs w:val="20" pt14:Unid="1701346fddfe44819267afa8a241812c"/>
        </w:rPr>
      </w:pPr>
      <w:r>
        <w:rPr pt14:Unid="fa53382780894d53bf59b1ea356e735b">
          <w:rFonts w:ascii="Arial" w:hAnsi="Arial" w:eastAsia="Arial" w:cs="Arial" pt14:Unid="0b91c30d319c4d158fed7dff84717bd8"/>
          <w:b w:val="1" pt14:Unid="c9177ef9056b443a9c4a94fef04bf2e6"/>
          <w:bCs w:val="1" pt14:Unid="12d65d800ad44a0baf0ed5859d88b279"/>
          <w:color w:val="auto" pt14:Unid="b914604097c54e45bf5b98cf2a13a875"/>
          <w:sz w:val="24" pt14:Unid="2e4be30cccb54f6280ad118d897c06da"/>
          <w:szCs w:val="24" pt14:Unid="6ead463c2fee4b578c53a6904f358591"/>
        </w:rPr>
        <w:t>2.3.3.</w:t>
      </w:r>
      <w:r>
        <w:rPr pt14:Unid="970389194cdb48f5b4be46221e0185d6">
          <w:color w:val="auto" pt14:Unid="ee9860abe71946548c18a8965d9a85d1"/>
          <w:sz w:val="20" pt14:Unid="013535ddb3864c7e850ce010d4512dfd"/>
          <w:szCs w:val="20" pt14:Unid="ea96973656b04fb29c62663fb76da3f9"/>
        </w:rPr>
        <w:tab pt14:Unid="75459b74f56946a59a947fe709a3b121"/>
      </w:r>
      <w:r>
        <w:rPr pt14:Unid="6877e92b139e4e35a49eb1baa7d0ceac">
          <w:rFonts w:ascii="Arial" w:hAnsi="Arial" w:eastAsia="Arial" w:cs="Arial" pt14:Unid="d914dbc5696d4f5e9de998d7c52d1acf"/>
          <w:b w:val="1" pt14:Unid="9fd0d75a2f994488a5550fd1d91c1f3e"/>
          <w:bCs w:val="1" pt14:Unid="97f16868beec493eab3edd2798d47fe9"/>
          <w:color w:val="auto" pt14:Unid="bb804d06ade945c6a316586a29b2375e"/>
          <w:sz w:val="22" pt14:Unid="11901d9a4f834bbda6c787c8d9c00916"/>
          <w:szCs w:val="22" pt14:Unid="9dd1a79521394f7e98f625b370ba1542"/>
        </w:rPr>
        <w:t>Descomposición en microservicios</w:t>
      </w:r>
    </w:p>
    <w:p pt14:Unid="9e156fc000a3409abcc41fb7132e8a65">
      <w:pPr pt14:Unid="e3dec784cf6b46258edd1cc7c7d0a409">
        <w:spacing w:after="0" w:line="292" w:lineRule="exact" pt14:Unid="5384124d21904317be045388a1129456"/>
        <w:rPr pt14:Unid="1c92285a1a3c498b8140a726d2fb9586">
          <w:color w:val="auto" pt14:Unid="31b1450731e3436eab65a84b7fbd9c37"/>
          <w:sz w:val="20" pt14:Unid="36f3ecc3a5ea4a4294e3e62955a528a7"/>
          <w:szCs w:val="20" pt14:Unid="d97e6a59a8df431689f8a7dce4e8c302"/>
        </w:rPr>
      </w:pPr>
    </w:p>
    <w:p pt14:Unid="cf3f8083fa484581b110c763729231c7">
      <w:pPr pt14:Unid="ff51a06585c4462db428fd025c305a08">
        <w:spacing w:after="0" w:line="259" w:lineRule="auto" pt14:Unid="1a8c097003eb4fa18cbe8c5b961ce4a8"/>
        <w:ind w:left="260" w:right="266" w:firstLine="339" pt14:Unid="c3391384ddda47818d506118426c05e9"/>
        <w:jc w:val="both" pt14:Unid="7280bb7ad65d48bd9057b34f9111ca32"/>
        <w:rPr pt14:Unid="4ec78eb6fed14daea2979be0fc948585">
          <w:color w:val="auto" pt14:Unid="4aee5ea6fe6d45d79533ffa1c2f83f7d"/>
          <w:sz w:val="20" pt14:Unid="bc3c14ff147c415a9adadb0bfc27927d"/>
          <w:szCs w:val="20" pt14:Unid="4ed17bbce0fc4ebfa831001dc6d3ad26"/>
        </w:rPr>
      </w:pPr>
      <w:r>
        <w:rPr pt14:Unid="7eb8870afdf94a7ca1edb92b09915cc9">
          <w:rFonts w:ascii="Arial" w:hAnsi="Arial" w:eastAsia="Arial" w:cs="Arial" pt14:Unid="6c60ba26a5a64c8eaddce361badf2b67"/>
          <w:color w:val="auto" pt14:Unid="7e470b6f356143b9a55064bfcdf84abc"/>
          <w:sz w:val="22" pt14:Unid="830b1d1b882f44e2a5aac1c1b45f514c"/>
          <w:szCs w:val="22" pt14:Unid="f99dcf19015a4407ab62aeda18fe2d69"/>
        </w:rPr>
        <w:t xml:space="preserve">Cuando se razona sobre los límites de un servicio no se debe pensar en los datos que este almacena sino en las funcionalidades que ofrece. Pensar en los datos que almace-na nos conduce a desarrollar únicamente servicios CRUD (en inglés, aquellos que nos permiten las operaciones de crear, leer, actualizar y eliminar datos), que ofrecen unas operaciones muy limitadas. Un servicio ofrece ciertas funcionalidades o capacidades que aportan </w:t>
      </w:r>
      <w:r>
        <w:rPr pt14:Unid="85053dad1abf48c88c9a5ad4dc136baf">
          <w:rFonts w:ascii="Arial" w:hAnsi="Arial" w:eastAsia="Arial" w:cs="Arial" pt14:Unid="311a0f1f7b8b422b8e516a1a5a0e9f60"/>
          <w:b w:val="1" pt14:Unid="ddafa17997224b719a73bcf42254c89d"/>
          <w:bCs w:val="1" pt14:Unid="592be16bbb7d4cfca31b48fd4d229df9"/>
          <w:color w:val="auto" pt14:Unid="01add4da66a445e5a0c89da2020d7e9b"/>
          <w:sz w:val="22" pt14:Unid="58f64f4118bb4cd097bb0e94f1228b87"/>
          <w:szCs w:val="22" pt14:Unid="e7c7929857774462aa2ee7993a1fc908"/>
        </w:rPr>
        <w:t>valor al negocio</w:t>
      </w:r>
      <w:r>
        <w:rPr pt14:Unid="bf07b018f4f94aea83e485612e733f45">
          <w:rFonts w:ascii="Arial" w:hAnsi="Arial" w:eastAsia="Arial" w:cs="Arial" pt14:Unid="1e9c3d04f88f4d92b063b62c1ab7035b"/>
          <w:color w:val="auto" pt14:Unid="823a94d66d0e4d668e7b91edda0c664e"/>
          <w:sz w:val="22" pt14:Unid="dfc900edc3464408b56f77d2357411d0"/>
          <w:szCs w:val="22" pt14:Unid="d5610862c0cf4f56862f64e8420d2654"/>
        </w:rPr>
        <w:t>.</w:t>
      </w:r>
    </w:p>
    <w:p pt14:Unid="88a56ade254d4b409687d236a0ab3957">
      <w:pPr pt14:Unid="915bc27d20f04a69a97bfcb2a7103403">
        <w:spacing w:after="0" w:line="82" w:lineRule="exact" pt14:Unid="57dd869614fe4fcea98e51e2d8e2d1d1"/>
        <w:rPr pt14:Unid="e4c791c517444fbab2ffdc703e8517cb">
          <w:color w:val="auto" pt14:Unid="d1f721ac899c473f873fb63a3a4d8227"/>
          <w:sz w:val="20" pt14:Unid="46b34f7ff6764146b03f2d617578d9e8"/>
          <w:szCs w:val="20" pt14:Unid="06f4ef8e5c744322b0cb3428631096de"/>
        </w:rPr>
      </w:pPr>
    </w:p>
    <w:p pt14:Unid="fa2475c7a7a54adbbd8c4d618209957b">
      <w:pPr pt14:Unid="397815ba07374904815f5c5107ff5144">
        <w:spacing w:after="0" w:line="274" w:lineRule="auto" pt14:Unid="82d7c387602e4824988297212a790b0a"/>
        <w:ind w:left="260" w:right="266" w:firstLine="339" pt14:Unid="055b6a288d92425b94516f7f2ae5e102"/>
        <w:jc w:val="both" pt14:Unid="2e2b5f2614d2439b983bf289b6c52268"/>
        <w:rPr pt14:Unid="5f60f7cc552d47b1bd957e0b6e7f1ab0">
          <w:color w:val="auto" pt14:Unid="4529a342bd964ac0af11bcdef1771307"/>
          <w:sz w:val="20" pt14:Unid="bae36ce9031541dfad1f07ad5a44121e"/>
          <w:szCs w:val="20" pt14:Unid="4f2ff02fb14f4082b5a67ec9c0fe6e39"/>
        </w:rPr>
      </w:pPr>
      <w:r>
        <w:rPr pt14:Unid="26c2f33a87ff4e7e8540eeea419dd22f">
          <w:rFonts w:ascii="Arial" w:hAnsi="Arial" w:eastAsia="Arial" w:cs="Arial" pt14:Unid="89571f2dd3af4827b7ea4f83947781d9"/>
          <w:color w:val="auto" pt14:Unid="cb7333523df941b89143b08b1cf9a1bb"/>
          <w:sz w:val="21" pt14:Unid="842539c9b2ac480585a3a78d5b81c1ff"/>
          <w:szCs w:val="21" pt14:Unid="294d4398e0ad41f19b81fda8bc99eeaf"/>
        </w:rPr>
        <w:t>Una descomposición temprana de un sistema en microservicios puede conllevar cier-tos riesgos. Si el equipo a cargo del desarrollo tiene pocos conocimientos del dominio del problema a resolver, puede ser buena idea comenzar la implementación como si de un sistema monolítico se tratara. Un mal diseño inicial puede desenvocar en que dos servicios se tengan que combinar porque exista un exceso de interacciones entre ellos.</w:t>
      </w:r>
    </w:p>
    <w:p pt14:Unid="6e1efe70428c4dee9045e457779ba9f7">
      <w:pPr pt14:Unid="e033e1b004d94d02a1e79fd57c4cfd51">
        <w:spacing w:after="0" w:line="70" w:lineRule="exact" pt14:Unid="e4a418d1cbd448e0a4a62ce3fb6a70ff"/>
        <w:rPr pt14:Unid="e4937b8ade3a4adcb0414932bcf82a0b">
          <w:color w:val="auto" pt14:Unid="e0e72910ff5e4e9eb2af35d7f1d9b30c"/>
          <w:sz w:val="20" pt14:Unid="5c1cbfda3827425c8d43454474be6f83"/>
          <w:szCs w:val="20" pt14:Unid="581eb71d78fe4b6cb5c3e73a134cc432"/>
        </w:rPr>
      </w:pPr>
    </w:p>
    <w:p pt14:Unid="5db91ef4ee964a288692ccf890f2b70d">
      <w:pPr pt14:Unid="f98b35bb37904ed2ba1aaccd5c9232a4">
        <w:spacing w:after="0" w:line="258" w:lineRule="auto" pt14:Unid="91a5963e56fe4ba699215fd201547473"/>
        <w:ind w:left="260" w:right="266" w:firstLine="339" pt14:Unid="71c6879b453743dc84ba2e2620957e74"/>
        <w:jc w:val="both" pt14:Unid="df994530c31046fcbc2c739498e39136"/>
        <w:rPr pt14:Unid="a70321a101054fc893a35ee9580b6e34">
          <w:rFonts w:ascii="Arial" w:hAnsi="Arial" w:eastAsia="Arial" w:cs="Arial" pt14:Unid="9af63157e986464697f30db1039b12e2"/>
          <w:color w:val="auto" pt14:Unid="654165824fd943fa920fd3a08573f4ca"/>
          <w:sz w:val="22" pt14:Unid="8236b357b3ae49599e1c5a87d6bf7d7c"/>
          <w:szCs w:val="22" pt14:Unid="a888254b91d94747917f79a8c39f863f"/>
        </w:rPr>
      </w:pPr>
      <w:r>
        <w:rPr pt14:Unid="dba618aeeef746c7be3b8b382cc1b77a">
          <w:rFonts w:ascii="Arial" w:hAnsi="Arial" w:eastAsia="Arial" w:cs="Arial" pt14:Unid="25ad7141078b4e40b6f2e72e145dafa0"/>
          <w:color w:val="auto" pt14:Unid="8dd2e8a83b944056bb505ec20df4eaa3"/>
          <w:sz w:val="22" pt14:Unid="423910d2b74a406f9a2bca4100ad55b1"/>
          <w:szCs w:val="22" pt14:Unid="c20a435153854bf89b221abbb7cc4a42"/>
        </w:rPr>
        <w:t>Es aconsejable dividir la solución en grandes servicios que poco a poco se vayan di-vidiendo en más pequeños conforme se estudien las ventajas de hacer cada nueva ex-tracción. Una vez sean conocidos los límites de cada servicio, se pueden refactorizar el código y los datos hacia una granularidad más fina. Como se puede ver en la figura, se puede migrar primero solo la funcionalidad del servicio sin preocuparse por sus límites en base de datos para no tener que realizar simultáneamente dos migraciones. Una vez nos aseguremos de que el servicio funciona correctamente, podemos migrar sus datos a una base de datos diferentes ya que cada servicio ha de ser dueño de sus propios datos</w:t>
      </w:r>
      <w:del w:author="Open-Xml-PowerTools" w:id="93" w:date="2018-08-17T03:01:57.7201102+02:00">
        <w:r>
          <w:rPr pt14:Unid="f345987625c14a40aba662500989cecf">
            <w:rFonts w:ascii="Arial" w:hAnsi="Arial" w:eastAsia="Arial" w:cs="Arial" pt14:Unid="1b2a3e8f35bd4c16a332f9a2852c4161"/>
            <w:color w:val="auto" pt14:Unid="4263fbe8f5a24990823e3e9a1e26dbac"/>
            <w:sz w:val="22" pt14:Unid="6b34ede4b79042b1b2ebf35a5e4454ba"/>
            <w:szCs w:val="22" pt14:Unid="e216450f12594effabf0de1f40dd3e7e"/>
          </w:rPr>
          <w:delText>.</w:delText>
        </w:r>
      </w:del>
      <w:r>
        <w:rPr pt14:Unid="dba618aeeef746c7be3b8b382cc1b77a">
          <w:rFonts w:ascii="Arial" w:hAnsi="Arial" w:eastAsia="Arial" w:cs="Arial" pt14:Unid="25ad7141078b4e40b6f2e72e145dafa0"/>
          <w:color w:val="auto" pt14:Unid="8dd2e8a83b944056bb505ec20df4eaa3"/>
          <w:sz w:val="22" pt14:Unid="423910d2b74a406f9a2bca4100ad55b1"/>
          <w:szCs w:val="22" pt14:Unid="c20a435153854bf89b221abbb7cc4a42"/>
        </w:rPr>
        <w:t xml:space="preserve"> [26]</w:t>
      </w:r>
      <w:ins w:author="Open-Xml-PowerTools" w:id="94" w:date="2018-08-17T03:01:57.7201102+02:00">
        <w:r>
          <w:rPr pt14:Unid="dba618aeeef746c7be3b8b382cc1b77a">
            <w:rFonts w:ascii="Arial" w:hAnsi="Arial" w:eastAsia="Arial" w:cs="Arial" pt14:Unid="25ad7141078b4e40b6f2e72e145dafa0"/>
            <w:color w:val="auto" pt14:Unid="8dd2e8a83b944056bb505ec20df4eaa3"/>
            <w:sz w:val="22" pt14:Unid="423910d2b74a406f9a2bca4100ad55b1"/>
            <w:szCs w:val="22" pt14:Unid="c20a435153854bf89b221abbb7cc4a42"/>
          </w:rPr>
          <w:t>.</w:t>
        </w:r>
      </w:ins>
    </w:p>
    <w:p pt14:Unid="9832e4df3b5f4d07ae6c30b611cddd98">
      <w:pPr pt14:Unid="a3e5f3da20234ac99670b43537a63ce3">
        <w:spacing w:after="0" w:line="20" w:lineRule="exact" pt14:Unid="bbd24f0e35dc44cd995e0f67d6423ded"/>
        <w:rPr pt14:Unid="3b215c58c894419da1ce871a81d49532">
          <w:color w:val="auto" pt14:Unid="6fb976d2791146e59aec14b4cb8d5eb8"/>
          <w:sz w:val="20" pt14:Unid="c8dbffc2e45c48b19f2702375bf6f2ff"/>
          <w:szCs w:val="20" pt14:Unid="df5a41eb6ba3467f80dbac37fc054e80"/>
        </w:rPr>
      </w:pPr>
      <w:r>
        <w:rPr pt14:Unid="8a97ea1ad429464b8a0454b84307d862">
          <w:color w:val="auto" pt14:Unid="6e4e351123944f0884c2718c47bedf8c"/>
          <w:sz w:val="20" pt14:Unid="456b005c3bad4178bbe04470bbf87bdb"/>
          <w:szCs w:val="20" pt14:Unid="e9ed76c454d64f9e9331ebb98dbfe8f9"/>
        </w:rPr>
        <w:drawing pt14:Unid="2d21953e9fc74138b83498196187a9c9" pt14:SHA1Hash="36a7ffc30b7e5d9340080960cf71589eff184c63">
          <wp:anchor simplePos="0" relativeHeight="251657728" behindDoc="1" locked="0" layoutInCell="0" allowOverlap="1" pt14:Unid="93e7aa0e2fb14fe78493f2f869c6c15d">
            <wp:simplePos x="0" y="0" pt14:Unid="47750182cf3b4fbc894626b35fd854d4"/>
            <wp:positionH relativeFrom="column" pt14:Unid="049e1a54f13a474c91ba84bf4e54a3a8">
              <wp:posOffset pt14:Unid="79f6bf3b17ea474fa8af9ea0b1f87616">332740</wp:posOffset>
            </wp:positionH>
            <wp:positionV relativeFrom="paragraph" pt14:Unid="9e021d1be1f4476da3aa311ec04189ff">
              <wp:posOffset pt14:Unid="8e56d67304a147e19548ee9581baef36">186690</wp:posOffset>
            </wp:positionV>
            <wp:extent cx="5066030" cy="1584960" pt14:Unid="92b6163ed6f040348618693e9c87c70c"/>
            <wp:wrapNone pt14:Unid="3d4baa0056a848f38d0bf904886b1ab5"/>
            <wp:docPr id="8" name="Picture 40" pt14:Unid="b887f32197004f6f9b7a98af024fb0d2"/>
            <wp:cNvGraphicFramePr pt14:Unid="21a3fda471d94407a6d32ddd5b1d3dc6">
              <a:graphicFrameLocks xmlns:a="http://schemas.openxmlformats.org/drawingml/2006/main" noChangeAspect="1" pt14:Unid="462f6ae4de9a476595eeb3012b14717f"/>
            </wp:cNvGraphicFramePr>
            <a:graphic xmlns:a="http://schemas.openxmlformats.org/drawingml/2006/main" pt14:Unid="b9bd60912eb1472d893de1555c211289">
              <a:graphicData uri="http://schemas.openxmlformats.org/drawingml/2006/picture" pt14:Unid="0baac4d45df34a58836f10da97d2b3cc">
                <pic:pic xmlns:pic="http://schemas.openxmlformats.org/drawingml/2006/picture" pt14:Unid="f81c5bcdd4d541128a46e7ae793b0bb4">
                  <pic:nvPicPr pt14:Unid="8c97e8643f3e437cb6444c966b4c6697">
                    <pic:cNvPr id="0" name="Picture 40" pt14:Unid="3d658f8645664d00aff4f2596ff30adb"/>
                    <pic:cNvPicPr pt14:Unid="9e8dffc9059c4d59a3be4c1c4df075b9">
                      <a:picLocks noChangeAspect="1" noChangeArrowheads="1" pt14:Unid="cd29bda8273e46c48b746e3fb0d792ba"/>
                    </pic:cNvPicPr>
                  </pic:nvPicPr>
                  <pic:blipFill pt14:Unid="351d21dcf50d4159a44a903e298ca08c">
                    <a:blip r:embed="rId15" pt14:Unid="977ecfaec0d74551a1ad9c59041a9244">
                      <a:extLst pt14:Unid="114b06a0295d4be7bdb326b95d2088cb">
                        <a:ext uri="{28A0092B-C50C-407E-A947-70E740481C1C}" pt14:Unid="dbf7a77b520d424fa8ef2c8ea30a5f26"/>
                      </a:extLst>
                    </a:blip>
                    <a:srcRect pt14:Unid="47d8eb7bef3d49979f02916d21927ff1"/>
                    <a:stretch pt14:Unid="e2ec06aba8c0427594e6f80b5990b490">
                      <a:fillRect pt14:Unid="deee087bbeaa473aa0d80048d5c54074"/>
                    </a:stretch>
                  </pic:blipFill>
                  <pic:spPr bwMode="auto" pt14:Unid="7aff8afd971b46469e50cd56a555f68e">
                    <a:xfrm pt14:Unid="ef74f7fd6ca44682a6c46a0553b83e51">
                      <a:off x="0" y="0" pt14:Unid="0ff2b90f2aff42f7810840807f36f993"/>
                      <a:ext cx="5066030" cy="1584960" pt14:Unid="8aa41dae92274488b54d538a0dc3ad9f"/>
                    </a:xfrm>
                    <a:prstGeom prst="rect" pt14:Unid="0049727141584c65b1c9d15facfc1e0f">
                      <a:avLst pt14:Unid="e7a8e5a1900f4072ab11aaf2ccaab402"/>
                    </a:prstGeom>
                    <a:noFill pt14:Unid="5f3e8f83b04e463b93f12c2396c1ff14"/>
                  </pic:spPr>
                </pic:pic>
              </a:graphicData>
            </a:graphic>
          </wp:anchor>
        </w:drawing>
      </w:r>
    </w:p>
    <w:p pt14:Unid="8014789ae66744678328a7a9e0260c5c">
      <w:pPr pt14:Unid="c9b3a4eafa834d2a835bd5b477707404">
        <w:spacing w:after="0" w:line="200" w:lineRule="exact" pt14:Unid="a77afe69b690421c9796234dbcfbc330"/>
        <w:rPr pt14:Unid="6938ae23a72d4074822d269d1f4405c8">
          <w:color w:val="auto" pt14:Unid="79ac64d66f91482ab82acd1fe94eb046"/>
          <w:sz w:val="20" pt14:Unid="c7f393ecf89a4f8d8770fa5a68c63f0d"/>
          <w:szCs w:val="20" pt14:Unid="e02a3ab6eb494f1190dc508b95666596"/>
        </w:rPr>
      </w:pPr>
    </w:p>
    <w:p pt14:Unid="ba49836742b84539bf59dafecbb2c580">
      <w:pPr pt14:Unid="8d0d5d194b7041d69d41d748c5dc599e">
        <w:spacing w:after="0" w:line="200" w:lineRule="exact" pt14:Unid="f21d2131e44349ba8b32c24a47cc9031"/>
        <w:rPr pt14:Unid="0c6e0ce8c07c42d6bf3d2e87a84c0aca">
          <w:color w:val="auto" pt14:Unid="8628fd0f1a4240c58105a0bb6f905ad9"/>
          <w:sz w:val="20" pt14:Unid="04841d2b18cb4969a8e00d0ab75cf84e"/>
          <w:szCs w:val="20" pt14:Unid="d992aedd89c74309b72920c4ee36e8e4"/>
        </w:rPr>
      </w:pPr>
    </w:p>
    <w:p pt14:Unid="4a8e105446c94519949eb5958909760a">
      <w:pPr pt14:Unid="80d899a8131946a780479db426250687">
        <w:spacing w:after="0" w:line="200" w:lineRule="exact" pt14:Unid="a15344142ece4faebd333f9922c93946"/>
        <w:rPr pt14:Unid="ab82d132f0e54303bd5fcbe6b18775a9">
          <w:color w:val="auto" pt14:Unid="2a9eaff121ef48b39b34d2f59b860f06"/>
          <w:sz w:val="20" pt14:Unid="9b3f709438df4cf2bbf95030ce2379fc"/>
          <w:szCs w:val="20" pt14:Unid="5c6a9cef51254a309292da16a35615b0"/>
        </w:rPr>
      </w:pPr>
    </w:p>
    <w:p pt14:Unid="dbbb093a88c64e17b82415c389e43317">
      <w:pPr pt14:Unid="8aeeeda0b92a49c28a369845fc4caf2a">
        <w:spacing w:after="0" w:line="200" w:lineRule="exact" pt14:Unid="a77680979e434def83a09c01a8b79bab"/>
        <w:rPr pt14:Unid="b3eee725f431465fbafa5808ea8cafe6">
          <w:color w:val="auto" pt14:Unid="2481f306058441fbae651b34e9d46a73"/>
          <w:sz w:val="20" pt14:Unid="669bce4b8d954e69bbbda7849747b7a7"/>
          <w:szCs w:val="20" pt14:Unid="05e5652125d147128b2aab3240ffb16c"/>
        </w:rPr>
      </w:pPr>
    </w:p>
    <w:p pt14:Unid="cd7d45bc2e8a40baa4d39f7db1f06151">
      <w:pPr pt14:Unid="41d5eeedec6b43e1ad160380e207a106">
        <w:spacing w:after="0" w:line="200" w:lineRule="exact" pt14:Unid="2404eeab382c4e59b980ecd0231628c4"/>
        <w:rPr pt14:Unid="4b8cdff3713d41378dd04d6002217eb9">
          <w:color w:val="auto" pt14:Unid="4215c334a2664b47abe7cb58c6eea70f"/>
          <w:sz w:val="20" pt14:Unid="1b6b5088af5841188aa3bb9cba03bde5"/>
          <w:szCs w:val="20" pt14:Unid="c92cdd796eda4fa0af815d100c2521d1"/>
        </w:rPr>
      </w:pPr>
    </w:p>
    <w:p pt14:Unid="f58ab1f187bc4e52a214be8629838baa">
      <w:pPr pt14:Unid="e25ce058bdab45e89a958a05c18db174">
        <w:spacing w:after="0" w:line="200" w:lineRule="exact" pt14:Unid="0632dd3d81754492842075ed1717c569"/>
        <w:rPr pt14:Unid="59270085e49140d58a928c939784abfc">
          <w:color w:val="auto" pt14:Unid="daedf6e9fa5746fab5e7b3a562e00126"/>
          <w:sz w:val="20" pt14:Unid="1aff72a58f4e4b33a223e8b1e9ac2193"/>
          <w:szCs w:val="20" pt14:Unid="bde6ed7475c14c64aaac19e5631370c1"/>
        </w:rPr>
      </w:pPr>
    </w:p>
    <w:p pt14:Unid="7df49a1e984446b2a29cd5df2ead4c38">
      <w:pPr pt14:Unid="7434521a6d32494385caa047d97d8ab6">
        <w:spacing w:after="0" w:line="200" w:lineRule="exact" pt14:Unid="989bc2d85d994efeae0824b6091b076e"/>
        <w:rPr pt14:Unid="e678777ef7db4180903b1c7c0767200c">
          <w:color w:val="auto" pt14:Unid="d4dd8d7f53384ceaa7790710912289e1"/>
          <w:sz w:val="20" pt14:Unid="80c2379b5cac47bb9a9765491286a8da"/>
          <w:szCs w:val="20" pt14:Unid="9b960412933b4d9d97fdec8bc1b9aea4"/>
        </w:rPr>
      </w:pPr>
    </w:p>
    <w:p pt14:Unid="39bfae7e2a5741fb8763bd048b05b453">
      <w:pPr pt14:Unid="c014b33772804192b2f378fa99acccec">
        <w:spacing w:after="0" w:line="200" w:lineRule="exact" pt14:Unid="a478a558143e41b2b1655997b8e7ae2f"/>
        <w:rPr pt14:Unid="0eae4c3aa79347649fe6ee5038cc3788">
          <w:color w:val="auto" pt14:Unid="49c4996d15684153b6c1d2cc8a6ff75e"/>
          <w:sz w:val="20" pt14:Unid="b512be8405bf4ae1aaa252f5f3be140a"/>
          <w:szCs w:val="20" pt14:Unid="ad280c5820e1409f91583b4ec3e7b28b"/>
        </w:rPr>
      </w:pPr>
    </w:p>
    <w:p pt14:Unid="6a7a28ccd2d34ef59184b25ff0a6e248">
      <w:pPr pt14:Unid="4d88a4e527b542ff91ea09c25c16c4bd">
        <w:spacing w:after="0" w:line="200" w:lineRule="exact" pt14:Unid="572ed58f6ced4b4ca995b986f8a68f0a"/>
        <w:rPr pt14:Unid="5f842e6d88f845d5a5f84ceb2372d724">
          <w:color w:val="auto" pt14:Unid="521063c2a9cc4bb5be592e577cf86ca3"/>
          <w:sz w:val="20" pt14:Unid="1189c4ca470043b18ba4c16d6cefefb5"/>
          <w:szCs w:val="20" pt14:Unid="46b32d8b238b430fb1c6a5862e9fcab9"/>
        </w:rPr>
      </w:pPr>
    </w:p>
    <w:p pt14:Unid="0173129381f54dd9ba01f757308d8460">
      <w:pPr pt14:Unid="67f9a32dada44c6d90d738705b57744f">
        <w:spacing w:after="0" w:line="200" w:lineRule="exact" pt14:Unid="79ac82d1d052460aa38a69bc9b987233"/>
        <w:rPr pt14:Unid="1172ddc3640547fd933c73034bc387aa">
          <w:color w:val="auto" pt14:Unid="dee238f850124aa5922fe7628d7a3eb9"/>
          <w:sz w:val="20" pt14:Unid="7f2b3ab8aeb04728ba725fdf322bb256"/>
          <w:szCs w:val="20" pt14:Unid="c1743a228123425c9d189aff89b67b56"/>
        </w:rPr>
      </w:pPr>
    </w:p>
    <w:p pt14:Unid="edda6dfc1ccf473a88154175d1767e0b">
      <w:pPr pt14:Unid="459a67b4f0be4818aa1faf2f455c68e7">
        <w:spacing w:after="0" w:line="200" w:lineRule="exact" pt14:Unid="b9507d57f71e4c0387110bfd3cab9eb9"/>
        <w:rPr pt14:Unid="7f6e254587d24d4f9f6fe053d5cc2f3a">
          <w:color w:val="auto" pt14:Unid="db1edab59e4542868099007e50ef010a"/>
          <w:sz w:val="20" pt14:Unid="7100c7aff2f248d2925c2a35503b1195"/>
          <w:szCs w:val="20" pt14:Unid="1c8b2dc273dc4592afbd08646f07b93f"/>
        </w:rPr>
      </w:pPr>
    </w:p>
    <w:p pt14:Unid="b099ccf0341f4bf297cca4ae9c233aa7">
      <w:pPr pt14:Unid="2f13203d3df24ed68caa260b87e9be96">
        <w:spacing w:after="0" w:line="200" w:lineRule="exact" pt14:Unid="205a59dea54049a9938fe79694baff96"/>
        <w:rPr pt14:Unid="23b1ba44e02144d5a7fdd946d471e77d">
          <w:color w:val="auto" pt14:Unid="1eea80b781ba4623b7be0cbb8b8f5c2e"/>
          <w:sz w:val="20" pt14:Unid="881668e338384a9d84253a73fd8eb65b"/>
          <w:szCs w:val="20" pt14:Unid="e80bbae9bc3d4c53b6189b209113820c"/>
        </w:rPr>
      </w:pPr>
    </w:p>
    <w:p pt14:Unid="c12369c5a78944029602b6dbbde35694">
      <w:pPr pt14:Unid="69b1b85011394de3bd09a76f21946429">
        <w:spacing w:after="0" w:line="200" w:lineRule="exact" pt14:Unid="584aa59718e84f23aeeba4eaa2508047"/>
        <w:rPr pt14:Unid="c9c2572c9ed34df0bea64a819ed0bffa">
          <w:color w:val="auto" pt14:Unid="19bb2493fde74c6aaf53ff8c354bacde"/>
          <w:sz w:val="20" pt14:Unid="3320c936251f401dbabe4c48fbb59f01"/>
          <w:szCs w:val="20" pt14:Unid="7f096964c2da4e3cbc4e7faf08f15b3b"/>
        </w:rPr>
      </w:pPr>
    </w:p>
    <w:p pt14:Unid="1ea3f60cbc4a470891a7a06564e3ea28">
      <w:pPr pt14:Unid="c759d54f5e3d40e48eba908fcc927864">
        <w:spacing w:after="0" w:line="350" w:lineRule="exact" pt14:Unid="db7f8694f85c44cbac8c27d455f9b806"/>
        <w:rPr pt14:Unid="57a6090b909d45dda4530b94406b949a">
          <w:color w:val="auto" pt14:Unid="b49dc5d0c66148a196cd36c84c66db6d"/>
          <w:sz w:val="20" pt14:Unid="b7116ad7543047cfbb7e160103a0406d"/>
          <w:szCs w:val="20" pt14:Unid="3c38cb4dbba3464d84492a94524355e7"/>
        </w:rPr>
      </w:pPr>
    </w:p>
    <w:p pt14:Unid="b851a0f71a754e02af11b6774bf951f1">
      <w:pPr pt14:Unid="af920a1a0be34fe7b3a9104d53ea4e98">
        <w:spacing w:after="0" w:line="262" w:lineRule="auto" pt14:Unid="6c0acadb21f64df19e792c9d07cce1e6"/>
        <w:ind w:left="260" w:right="266" pt14:Unid="056381cccf20454d864fb7c4cd213724"/>
        <w:jc w:val="center" pt14:Unid="45118fb843484e6f8d6af89243c5777e"/>
        <w:rPr pt14:Unid="72592fdacbe34caab4052a6024aeebac">
          <w:rFonts w:ascii="Arial" w:hAnsi="Arial" w:eastAsia="Arial" w:cs="Arial" pt14:Unid="19542a737b174f3bbda008740cbe2805"/>
          <w:color w:val="auto" pt14:Unid="e7f3536198d04e6e86c2cc1bed97fa24"/>
          <w:sz w:val="20" pt14:Unid="e180da25d08a49c1ae2f156d8ca74601"/>
          <w:szCs w:val="20" pt14:Unid="27af3220d4b648b2bf1232d355ec62b4"/>
        </w:rPr>
      </w:pPr>
      <w:r>
        <w:rPr pt14:Unid="632aca22a23247c38919e2cf83027e64">
          <w:rFonts w:ascii="Arial" w:hAnsi="Arial" w:eastAsia="Arial" w:cs="Arial" pt14:Unid="4ffc299b55a548d2bf14d2abae77aaa1"/>
          <w:b w:val="1" pt14:Unid="d564093172c546ee9f298efa140318b7"/>
          <w:bCs w:val="1" pt14:Unid="ad989d83196d4a9999248c8c5c817f15"/>
          <w:color w:val="auto" pt14:Unid="bf9881fcf9c34e148f1ab34ae6ec95bd"/>
          <w:sz w:val="20" pt14:Unid="544ea758a7dd409ab421efb7ea9f4dbd"/>
          <w:szCs w:val="20" pt14:Unid="3cf1a0f45b414790bb8db31df6e17b39"/>
        </w:rPr>
        <w:t xml:space="preserve">Figura 2.4: </w:t>
      </w:r>
      <w:r>
        <w:rPr pt14:Unid="493301ff80a44ae090bad782585f4d42">
          <w:rFonts w:ascii="Arial" w:hAnsi="Arial" w:eastAsia="Arial" w:cs="Arial" pt14:Unid="d5f467e7997647b7b37dd1357fd3b56d"/>
          <w:color w:val="auto" pt14:Unid="ca7c4902e58648da9fbd45a2779b278d"/>
          <w:sz w:val="20" pt14:Unid="14d04115b20b41ab8c04c237c1ebc919"/>
          <w:szCs w:val="20" pt14:Unid="3f9bd39d3ca7495e8b5fd3f11790952d"/>
        </w:rPr>
        <w:t>Primero, se dividen los grandes servicios en microservicios. Una vez hecho esto, se</w:t>
      </w:r>
      <w:r>
        <w:rPr pt14:Unid="f4921625fc7d49c483aca8366d9bccd5">
          <w:rFonts w:ascii="Arial" w:hAnsi="Arial" w:eastAsia="Arial" w:cs="Arial" pt14:Unid="72f55dbfc5dd465f83c85f1368d662af"/>
          <w:b w:val="1" pt14:Unid="028f03f1911d434db6578b8101b9af44"/>
          <w:bCs w:val="1" pt14:Unid="190a7549458647ed880ea4798b09e4cb"/>
          <w:color w:val="auto" pt14:Unid="8bd8cfb7202b45f085237d82d801cbd8"/>
          <w:sz w:val="20" pt14:Unid="6c4a54afd65f4f5b8e791e871781b016"/>
          <w:szCs w:val="20" pt14:Unid="dd371f90773140db8b1e3495113d9b23"/>
        </w:rPr>
        <w:t xml:space="preserve"> </w:t>
      </w:r>
      <w:r>
        <w:rPr pt14:Unid="749a657449e242bdb0755234f45eaaf4">
          <w:rFonts w:ascii="Arial" w:hAnsi="Arial" w:eastAsia="Arial" w:cs="Arial" pt14:Unid="d4d47dedd3ff44079648279afc874f07"/>
          <w:color w:val="auto" pt14:Unid="c56799cf856b4a4292ea1a048eb67baa"/>
          <w:sz w:val="20" pt14:Unid="33f3a557631942558de3f3c9706de8ee"/>
          <w:szCs w:val="20" pt14:Unid="c2ade300a8bf450bb13fa3f7d7b83786"/>
        </w:rPr>
        <w:t>migran sus datos</w:t>
      </w:r>
      <w:del w:author="Open-Xml-PowerTools" w:id="95" w:date="2018-08-17T03:01:57.7201102+02:00">
        <w:r>
          <w:rPr pt14:Unid="77764ba188004ca6b6c86ad8470ecfe7">
            <w:rFonts w:ascii="Arial" w:hAnsi="Arial" w:eastAsia="Arial" w:cs="Arial" pt14:Unid="3a8bf1edff7a47908ab301a0818410a6"/>
            <w:color w:val="auto" pt14:Unid="de659c6202a04e3db430e5e6361ac852"/>
            <w:sz w:val="20" pt14:Unid="96d3518d8ba84643b81b38d0bc35ceb4"/>
            <w:szCs w:val="20" pt14:Unid="d102367bb44a4385ac27b1a6e90feac6"/>
          </w:rPr>
          <w:delText>.</w:delText>
        </w:r>
      </w:del>
      <w:r>
        <w:rPr pt14:Unid="749a657449e242bdb0755234f45eaaf4">
          <w:rFonts w:ascii="Arial" w:hAnsi="Arial" w:eastAsia="Arial" w:cs="Arial" pt14:Unid="d4d47dedd3ff44079648279afc874f07"/>
          <w:color w:val="auto" pt14:Unid="c56799cf856b4a4292ea1a048eb67baa"/>
          <w:sz w:val="20" pt14:Unid="33f3a557631942558de3f3c9706de8ee"/>
          <w:szCs w:val="20" pt14:Unid="c2ade300a8bf450bb13fa3f7d7b83786"/>
        </w:rPr>
        <w:t xml:space="preserve"> [26]</w:t>
      </w:r>
      <w:ins w:author="Open-Xml-PowerTools" w:id="96" w:date="2018-08-17T03:01:57.7201102+02:00">
        <w:r>
          <w:rPr pt14:Unid="749a657449e242bdb0755234f45eaaf4">
            <w:rFonts w:ascii="Arial" w:hAnsi="Arial" w:eastAsia="Arial" w:cs="Arial" pt14:Unid="d4d47dedd3ff44079648279afc874f07"/>
            <w:color w:val="auto" pt14:Unid="c56799cf856b4a4292ea1a048eb67baa"/>
            <w:sz w:val="20" pt14:Unid="33f3a557631942558de3f3c9706de8ee"/>
            <w:szCs w:val="20" pt14:Unid="c2ade300a8bf450bb13fa3f7d7b83786"/>
          </w:rPr>
          <w:t>.</w:t>
        </w:r>
      </w:ins>
    </w:p>
    <w:p pt14:Unid="9ecc1ccb36d14efea2fdd5e781d571c8">
      <w:pPr pt14:Unid="e0e2826bbc414664b3877525907419de">
        <w:spacing w:after="0" w:line="351" w:lineRule="exact" pt14:Unid="6171bbc778b444d2baf0d03dd8c32711"/>
        <w:rPr pt14:Unid="bd28c43740754a35a63e42c0348c10f9">
          <w:color w:val="auto" pt14:Unid="b1cebea493df4fa58b407c5f7e16e39c"/>
          <w:sz w:val="20" pt14:Unid="55ecc92c27eb48798a621dd9a35767d0"/>
          <w:szCs w:val="20" pt14:Unid="b153a8103f1b470d9cb32478c238c813"/>
        </w:rPr>
      </w:pPr>
    </w:p>
    <w:p pt14:Unid="a4087491ebab42a49d5bba2429251c1b">
      <w:pPr pt14:Unid="b990cdae2a304a23a3e0567eaba05498">
        <w:spacing w:after="0" w:line="259" w:lineRule="auto" pt14:Unid="5008da69c3324fb6bcca6267b897a34b"/>
        <w:ind w:left="260" w:right="266" w:firstLine="339" pt14:Unid="614ed08b414b4e5897c9851341891f69"/>
        <w:jc w:val="both" pt14:Unid="e2d4322cb3a24913817f4b3b252bd176"/>
        <w:rPr pt14:Unid="048b43e95fdf436fba2a2fe65d5bd52d">
          <w:color w:val="auto" pt14:Unid="45840335ba50464d9f1458be9642ec03"/>
          <w:sz w:val="20" pt14:Unid="98133ede58bc45e3bb79856216de861a"/>
          <w:szCs w:val="20" pt14:Unid="725b9ca8c7f940e0b33b91c32bb6da54"/>
        </w:rPr>
      </w:pPr>
      <w:r>
        <w:rPr pt14:Unid="2844868e464d42ad80ee7601fb2c19d4">
          <w:rFonts w:ascii="Arial" w:hAnsi="Arial" w:eastAsia="Arial" w:cs="Arial" pt14:Unid="42692a621dd745ca8ec7e37d3d10f040"/>
          <w:color w:val="auto" pt14:Unid="50a1bf506d1f4386b8618fbfb09caaed"/>
          <w:sz w:val="22" pt14:Unid="f397b762f8dc454da286ce6f9e56ee30"/>
          <w:szCs w:val="22" pt14:Unid="80bea98711854bd6b83d5f06edbe4b89"/>
        </w:rPr>
        <w:t>Cuando sea necesario realizar un cambio por nuevos requisitos del negocio, estos se localizarán en un contexto bien delimitado porque existirá una correspondencia entre la estructura de la organización y los microservicios del sistema. Como consecuencia, el tiempo medio para realizar un cambio se verá reducido porque solo hará falta volver a desplegar una porción del sistema. Además, la comunicación entre microservicios se asemejará a la existente entre las entidades del negocio.</w:t>
      </w:r>
    </w:p>
    <w:p pt14:Unid="513404d005a548d0b57cc384f93a37ac">
      <w:pPr pt14:Unid="5f1b6156e917432ea8824c9306340cbd"/>
    </w:p>
    <w:tbl pt14:Unid="88c8a4796cd64f5681b3a044f6d58cb9" pt14:CorrelatedSHA1Hash="a96b4b0e776959de2b2b2f84eb44e30551a24bc4" pt14:SHA1Hash="a96b4b0e776959de2b2b2f84eb44e30551a24bc4" pt14:StructureSHA1Hash="083c39f071e2f67adc0ffdb8cc687ed0eb21b73c">
      <w:tblPr pt14:Unid="906e16b9f98d4645a33157fb22c87561">
        <w:tblInd w:w="260" w:type="dxa" pt14:Unid="0c2048d1879e43acbe0bd61754f4bec0"/>
        <w:tblLayout w:type="fixed" pt14:Unid="49d8df4ab3c642588acd04aa58d789e2"/>
        <w:tblCellMar pt14:Unid="4253ec9781874cea8263185ee495e4ce">
          <w:top w:w="0" w:type="dxa" pt14:Unid="704e8f99b48144dd9dd492d67e1c7627"/>
          <w:left w:w="0" w:type="dxa" pt14:Unid="6984941604854b14b4bab5093eb2e40e"/>
          <w:bottom w:w="0" w:type="dxa" pt14:Unid="d31de2166c2b4e608ce685edc67f1365"/>
          <w:right w:w="0" w:type="dxa" pt14:Unid="718c5aa038f749f1a6f98cafd8219513"/>
        </w:tblCellMar>
      </w:tblPr>
      <w:tr pt14:Unid="980ff6fa53f34867be337710451b6b0c" pt14:CorrelatedSHA1Hash="875e27f04ac74b7234206f7d3aa632a812fa661d" pt14:SHA1Hash="875e27f04ac74b7234206f7d3aa632a812fa661d" pt14:StructureSHA1Hash="79a0eea29f620d22c292795db0fa42012a6019db">
        <w:trPr pt14:Unid="3750e4c63d174447873050134eaceef7">
          <w:trHeight w:val="361" pt14:Unid="d0395312fac64cd9a1a08e3dd8953c23"/>
        </w:trPr>
        <w:tc pt14:Unid="d08f863047e1442c8a3a02a75c90ef13" pt14:SHA1Hash="58b8da5536d7aea65504bbee8dfc8ceaddf5c610">
          <w:tcPr pt14:Unid="4d7493c74a07409d9854870a0aaebf35">
            <w:tcW w:w="6560" w:type="dxa" pt14:Unid="f87bf001de3844a0bd2040704c9f363a"/>
            <w:tcBorders pt14:Unid="3c56eb32fe484eb19429f74637f66fea">
              <w:bottom w:val="single" w:color="auto" w:sz="8" pt14:Unid="74a71c56a8dc455da03e617fac69d721"/>
            </w:tcBorders>
            <w:vAlign w:val="bottom" pt14:Unid="478699134ff4413b9d4e383bbde874e8"/>
          </w:tcPr>
          <w:p pt14:Unid="b824fef715214eccaa619a89d89f5e86">
            <w:pPr pt14:Unid="0ef399354c2e4e0a823d3d35323d5d44">
              <w:spacing w:after="0" pt14:Unid="a34356906c6b4950b65294685f2e9d29"/>
              <w:rPr pt14:Unid="59ae0c2abe8a4733bf2a03dd6c2a253b">
                <w:color w:val="auto" pt14:Unid="ac6c092e7c144b0390b0bc58a8abd5ce"/>
                <w:sz w:val="20" pt14:Unid="6cb0743eb9cd44418085f804f7092548"/>
                <w:szCs w:val="20" pt14:Unid="bdbfd1eee66c44a98f140779027c6ecc"/>
              </w:rPr>
            </w:pPr>
            <w:r>
              <w:rPr pt14:Unid="b2f8a19de9a24cfeb3b9c3012082750e">
                <w:rFonts w:ascii="Arial" w:hAnsi="Arial" w:eastAsia="Arial" w:cs="Arial" pt14:Unid="70888ca5b35740d8a9e2c9b0c76e3305"/>
                <w:color w:val="auto" pt14:Unid="ecd3dc559087489d8e07cff9977a17cd"/>
                <w:sz w:val="24" pt14:Unid="ae4ab25d9afa4cc7af13a3b8b9360c2f"/>
                <w:szCs w:val="24" pt14:Unid="58b88e3656cb41a8b67fa52f92e62c4a"/>
              </w:rPr>
              <w:t>2.4  Los microservicios en la fase de implementación</w:t>
            </w:r>
          </w:p>
        </w:tc>
        <w:tc pt14:Unid="a73584a60d204e5b9dff4a1150d8badc" pt14:SHA1Hash="479920e437574d0fe73915516fd52a6a1a640439">
          <w:tcPr pt14:Unid="0b4771f320184a4aa8486c72065dc598">
            <w:tcW w:w="1940" w:type="dxa" pt14:Unid="294dbdb9d2d84dccb890368051306196"/>
            <w:tcBorders pt14:Unid="16168deb4c624622ae3d62883ef8628c">
              <w:bottom w:val="single" w:color="auto" w:sz="8" pt14:Unid="b42ed79d0d5b4378af4add9d5ff9768a"/>
            </w:tcBorders>
            <w:vAlign w:val="bottom" pt14:Unid="d5c0150f152f4abaaba64bcad2cff351"/>
          </w:tcPr>
          <w:p pt14:Unid="ba51a1f590df4de1b66cca03b7afce98">
            <w:pPr pt14:Unid="bdf1a42e2af946f2b02d98b2b7ba8bb9">
              <w:spacing w:after="0" pt14:Unid="4003a3a3291f408a80a880adf0a08e67"/>
              <w:jc w:val="right" pt14:Unid="e6deb7769ef04f66ab72e24231d39347"/>
              <w:rPr pt14:Unid="8b7674c8d4994a4fb853b9f05d90a230">
                <w:color w:val="auto" pt14:Unid="eeaf481b6dcf4197b9b4d274e53f7959"/>
                <w:sz w:val="20" pt14:Unid="173b62f4e4604d7a908f05147d6a5cb4"/>
                <w:szCs w:val="20" pt14:Unid="c8e011e0552546aca3cfc9edd43a8f2c"/>
              </w:rPr>
            </w:pPr>
            <w:r>
              <w:rPr pt14:Unid="051dbbb4e52b4f0e8529cc77d90c06a6">
                <w:rFonts w:ascii="Arial" w:hAnsi="Arial" w:eastAsia="Arial" w:cs="Arial" pt14:Unid="d5f58029595c4ca685c52460743a9dc1"/>
                <w:b w:val="1" pt14:Unid="e467d6d8d45c46daa1c1c5dc165a035d"/>
                <w:bCs w:val="1" pt14:Unid="da65846d35304a7287a7f8936cc39c45"/>
                <w:color w:val="auto" pt14:Unid="cf0af2c1a3c94ded8b6d4dbb9c5a369b"/>
                <w:sz w:val="22" pt14:Unid="88f6be0c4e6c4be495045ed6a14dc485"/>
                <w:szCs w:val="22" pt14:Unid="78e08d8cf8ef4d18b4c7dc63db3670f3"/>
              </w:rPr>
              <w:t>9</w:t>
            </w:r>
          </w:p>
        </w:tc>
      </w:tr>
    </w:tbl>
    <w:p pt14:Unid="3e66455e81464a218d4f1f13dbc75116">
      <w:pPr pt14:Unid="0e6e4154f7e4432e80eb7448df5b123d">
        <w:spacing w:after="0" w:line="368" w:lineRule="exact" pt14:Unid="949e4a13431c49169ebbe0f4227fb504"/>
        <w:rPr pt14:Unid="9e1e49d1363a46d39ae2c2494ebf6dec">
          <w:color w:val="auto" pt14:Unid="16b5025ac1a048a0bac545723f244867"/>
          <w:sz w:val="20" pt14:Unid="6a1b5932ce80405a8aec20b55b2529ca"/>
          <w:szCs w:val="20" pt14:Unid="2f35ade8b86d441b951d29b4d97ae513"/>
        </w:rPr>
      </w:pPr>
    </w:p>
    <w:p pt14:Unid="051a6d3cb22b41acacca5afcde250e77">
      <w:pPr pt14:Unid="00a43eacee73431e9112a23e1b3cb19a">
        <w:tabs pt14:Unid="1878c2035f0f4892b066c9fd4df3bec4">
          <w:tab w:val="left" w:leader="none" w:pos="1020" pt14:Unid="58c3cc6631e640eb9a6afca8d2cb8d04"/>
        </w:tabs>
        <w:spacing w:after="0" pt14:Unid="3beb83ef6c51450a86f51f8a3837aa23"/>
        <w:ind w:left="260" pt14:Unid="3310914572074be2b0d19ac08d31a9d6"/>
        <w:rPr pt14:Unid="2c9ea279046a4160b75e49e71143a01f">
          <w:color w:val="auto" pt14:Unid="61a0f2992191437fbb0f9b18d692827a"/>
          <w:sz w:val="20" pt14:Unid="9a21b155c05b4ae4a691fa4c05e42c53"/>
          <w:szCs w:val="20" pt14:Unid="43df62e142c843b6bc16f2b008181f7f"/>
        </w:rPr>
      </w:pPr>
      <w:r>
        <w:rPr pt14:Unid="954f6907e2214f8793a4ecedb72845b9">
          <w:rFonts w:ascii="Arial" w:hAnsi="Arial" w:eastAsia="Arial" w:cs="Arial" pt14:Unid="011901a1dafd4b228e4af6dd18e518ff"/>
          <w:b w:val="1" pt14:Unid="bd71f44cdd61474e9fe51b43c9ac63db"/>
          <w:bCs w:val="1" pt14:Unid="ab6eed723bd847e996b02035907f4749"/>
          <w:color w:val="auto" pt14:Unid="10106788a8704e6b91d55873f9ec5a2b"/>
          <w:sz w:val="24" pt14:Unid="a588825db55a47c19e21864adf60d25f"/>
          <w:szCs w:val="24" pt14:Unid="ec1e31fe48a14768b347eebebab8ae2b"/>
        </w:rPr>
        <w:t>2.3.4.</w:t>
      </w:r>
      <w:r>
        <w:rPr pt14:Unid="49139474fa384f64aab2344c8a7b0d3e">
          <w:color w:val="auto" pt14:Unid="39f9c21c4378427a8621f69125626a70"/>
          <w:sz w:val="20" pt14:Unid="5bed4d52f0b846378575f4b56d77c849"/>
          <w:szCs w:val="20" pt14:Unid="50643247a1ab4136bafe1ceef1611c53"/>
        </w:rPr>
        <w:tab pt14:Unid="589214e03c314afaad2c7f75b7f7ea8a"/>
      </w:r>
      <w:r>
        <w:rPr pt14:Unid="f6b9ae6d51384a8d8b651f2c6bf0da36">
          <w:rFonts w:ascii="Arial" w:hAnsi="Arial" w:eastAsia="Arial" w:cs="Arial" pt14:Unid="2d69d5a3bff5448d9359812fef723a6c"/>
          <w:b w:val="1" pt14:Unid="932dca64f4ca48328648443a9e9a8bf6"/>
          <w:bCs w:val="1" pt14:Unid="d39d30afc1f942b2b628b9088a1d99f5"/>
          <w:color w:val="auto" pt14:Unid="3df97fbe93bd4e408aa479fc4fe5bd68"/>
          <w:sz w:val="22" pt14:Unid="e1dad8bfa48c4b639638665cdb3e6ec7"/>
          <w:szCs w:val="22" pt14:Unid="32aefe1dec1447ad8436d8f658ee499a"/>
        </w:rPr>
        <w:t>La tarea del arquitecto de software</w:t>
      </w:r>
    </w:p>
    <w:p pt14:Unid="2d45346bcdb54a0ca4e1386f3e392047">
      <w:pPr pt14:Unid="c94bab3f16114dbc83d338cd8ccffa77">
        <w:spacing w:after="0" w:line="257" w:lineRule="exact" pt14:Unid="83a8d7d3d1974aa0a78116c85b915b71"/>
        <w:rPr pt14:Unid="6c0447ccc18e47e0a3c1e66b2497b8f2">
          <w:color w:val="auto" pt14:Unid="245a629b57204202a10c535458186791"/>
          <w:sz w:val="20" pt14:Unid="1ff22289195c4fdfbfb97189e3628205"/>
          <w:szCs w:val="20" pt14:Unid="4d7a3b632c2d46669f1fc4304ae2d7bd"/>
        </w:rPr>
      </w:pPr>
    </w:p>
    <w:p pt14:Unid="e2217af7e3a04da7a3d260f73ff38c7e">
      <w:pPr pt14:Unid="d9ef08335ba5468482ede539b38ccd0c">
        <w:spacing w:after="0" w:line="274" w:lineRule="auto" pt14:Unid="2f1c43de5ec64adf8b25f87abed2883b"/>
        <w:ind w:left="260" w:right="266" w:firstLine="339" pt14:Unid="9af57881513c4115b8af5a943ced638a"/>
        <w:jc w:val="both" pt14:Unid="1e6059c6594344c6966b6387885c1c3a"/>
        <w:rPr pt14:Unid="3e279ae770b84a2280538158a1a0068a">
          <w:color w:val="auto" pt14:Unid="1e5b5e7c05bc4e3d880c07172fa2f072"/>
          <w:sz w:val="20" pt14:Unid="2ed0056200e14f5989901e24b469c5ae"/>
          <w:szCs w:val="20" pt14:Unid="7256844bd06e4e1e8777c9287eb47381"/>
        </w:rPr>
      </w:pPr>
      <w:r>
        <w:rPr pt14:Unid="22f893b1407a47f892c681347d670c7d">
          <w:rFonts w:ascii="Arial" w:hAnsi="Arial" w:eastAsia="Arial" w:cs="Arial" pt14:Unid="215799728c8a4ca0ac37bc2861fbe43a"/>
          <w:color w:val="auto" pt14:Unid="83b90adfb3e645dfaddf4c29db00fffb"/>
          <w:sz w:val="21" pt14:Unid="46528f406698487cbdcfa5f6f365789d"/>
          <w:szCs w:val="21" pt14:Unid="e26f6d24be84402495b0bd87811f5e01"/>
        </w:rPr>
        <w:t>El software ha de ser diseñado para ser flexible, adaptarse y evolucionar en función de los requisitos de los usuarios. En lugar de centrarse en diseñar un producto final perfecto, el arquitecto debe crear un entorno donde el sistema correcto pueda emerger creciendo progresivamente a medida que se descubren nuevos requisitos. Gracias a su modulari-dad, los microservicios son el entorno perfecto para que esto ocurra.</w:t>
      </w:r>
    </w:p>
    <w:p pt14:Unid="6089e32e2ea347edb1cd8edacf707d8d">
      <w:pPr pt14:Unid="8fee1bf28ef040dc8a5f9ed8a85cabcf">
        <w:spacing w:after="0" w:line="70" w:lineRule="exact" pt14:Unid="6501996055334be28919f572b0a91833"/>
        <w:rPr pt14:Unid="7c5faebee4f949ccb0ef1c91372a7dd5">
          <w:color w:val="auto" pt14:Unid="53ed2804dde0400d9d9cca0c4d37f2cf"/>
          <w:sz w:val="20" pt14:Unid="1ae8e2fd9f7d4d3dae86924e965d5661"/>
          <w:szCs w:val="20" pt14:Unid="136e3a9133d94f21948604b4fa77c2a9"/>
        </w:rPr>
      </w:pPr>
    </w:p>
    <w:p pt14:Unid="19759d00150f4988a78436dedf0532e5">
      <w:pPr pt14:Unid="e23003e3efee495abfe5ce32c62cc358">
        <w:spacing w:after="0" w:line="260" w:lineRule="auto" pt14:Unid="41f1f077888c4dc7a817cf9f87d4e23b"/>
        <w:ind w:left="260" w:right="266" w:firstLine="339" pt14:Unid="ea6ba229f5aa4b50aa9b4f16e1d6256e"/>
        <w:jc w:val="both" pt14:Unid="b9163d34fd18458591bdbdcfb63fa14b"/>
        <w:rPr pt14:Unid="e60c7a367f974f9aadc461d498b9a8f8">
          <w:rFonts w:ascii="Arial" w:hAnsi="Arial" w:eastAsia="Arial" w:cs="Arial" pt14:Unid="2f92bc8f6fca44a1a707902252c327a6"/>
          <w:color w:val="auto" pt14:Unid="ac85f687e9b84b3e81d4258a111da434"/>
          <w:sz w:val="22" pt14:Unid="d3beb5a40f314f8aa52aab48d63c1374"/>
          <w:szCs w:val="22" pt14:Unid="5af84c4ed7e9497e958df8ad6e85b0cd"/>
        </w:rPr>
      </w:pPr>
      <w:r>
        <w:rPr pt14:Unid="f06149841b1f4406b084b39109231786">
          <w:rFonts w:ascii="Arial" w:hAnsi="Arial" w:eastAsia="Arial" w:cs="Arial" pt14:Unid="9377069193bf495591596332c244fa07"/>
          <w:color w:val="auto" pt14:Unid="ad8056670739474cb5efae7fbac4b2e5"/>
          <w:sz w:val="22" pt14:Unid="bacc69ccff814683ba6db6e5e98b4cfa"/>
          <w:szCs w:val="22" pt14:Unid="9d1a4a63e2d3458d853e151482f57f12"/>
        </w:rPr>
        <w:t>El arquitecto de software debe preocuparse más por como interaccionan los servicios entre ellos y no tanto en lo que ocurre dentro de sus límites. En organizaciones grandes, cada microservicio puede estar desarrollado por un equipo distinto y es el arquitecto quien debe hacer de puente entre ellos</w:t>
      </w:r>
      <w:del w:author="Open-Xml-PowerTools" w:id="97" w:date="2018-08-17T03:01:57.7201102+02:00">
        <w:r>
          <w:rPr pt14:Unid="6a22494b55b44797a8d7668ea3af5b53">
            <w:rFonts w:ascii="Arial" w:hAnsi="Arial" w:eastAsia="Arial" w:cs="Arial" pt14:Unid="8c0615a4be3441078139f692c2647f61"/>
            <w:color w:val="auto" pt14:Unid="3f91599451e041a2b2b721f949f632d0"/>
            <w:sz w:val="22" pt14:Unid="f1118d790ac94a919c68b5dfc1464241"/>
            <w:szCs w:val="22" pt14:Unid="948a61f09f5a496cb9912bd3aa669cc7"/>
          </w:rPr>
          <w:delText>.</w:delText>
        </w:r>
      </w:del>
      <w:r>
        <w:rPr pt14:Unid="f06149841b1f4406b084b39109231786">
          <w:rFonts w:ascii="Arial" w:hAnsi="Arial" w:eastAsia="Arial" w:cs="Arial" pt14:Unid="9377069193bf495591596332c244fa07"/>
          <w:color w:val="auto" pt14:Unid="ad8056670739474cb5efae7fbac4b2e5"/>
          <w:sz w:val="22" pt14:Unid="bacc69ccff814683ba6db6e5e98b4cfa"/>
          <w:szCs w:val="22" pt14:Unid="9d1a4a63e2d3458d853e151482f57f12"/>
        </w:rPr>
        <w:t xml:space="preserve"> [21]</w:t>
      </w:r>
      <w:ins w:author="Open-Xml-PowerTools" w:id="98" w:date="2018-08-17T03:01:57.7201102+02:00">
        <w:r>
          <w:rPr pt14:Unid="f06149841b1f4406b084b39109231786">
            <w:rFonts w:ascii="Arial" w:hAnsi="Arial" w:eastAsia="Arial" w:cs="Arial" pt14:Unid="9377069193bf495591596332c244fa07"/>
            <w:color w:val="auto" pt14:Unid="ad8056670739474cb5efae7fbac4b2e5"/>
            <w:sz w:val="22" pt14:Unid="bacc69ccff814683ba6db6e5e98b4cfa"/>
            <w:szCs w:val="22" pt14:Unid="9d1a4a63e2d3458d853e151482f57f12"/>
          </w:rPr>
          <w:t>.</w:t>
        </w:r>
      </w:ins>
    </w:p>
    <w:p pt14:Unid="d164f3c390b446e88b05671e3d88734a">
      <w:pPr pt14:Unid="355bd4924b0849eeaf802c44959f7497">
        <w:spacing w:after="0" w:line="82" w:lineRule="exact" pt14:Unid="6b2b78a76b5244cc865f590b175f5ba5"/>
        <w:rPr pt14:Unid="42c14950725f4507ad735f15220e8a1e">
          <w:color w:val="auto" pt14:Unid="2e7ae4ccbafd4f9e89f148bdc27a36e0"/>
          <w:sz w:val="20" pt14:Unid="30f02268f49c4f6e8d4b0d087f88f707"/>
          <w:szCs w:val="20" pt14:Unid="981c997c34c64dc9adfbf8243e164718"/>
        </w:rPr>
      </w:pPr>
    </w:p>
    <w:p pt14:Unid="9115c9a86a934cc9aa57b2b2bf1e328c">
      <w:pPr pt14:Unid="bb6dc75b31104c0599b12682e4700b39">
        <w:spacing w:after="0" w:line="258" w:lineRule="auto" pt14:Unid="7359b3947e324a72a5293bdb9fef3698"/>
        <w:ind w:left="260" w:right="266" w:firstLine="339" pt14:Unid="774fbe74998944ea8c88528d7376fc82"/>
        <w:jc w:val="both" pt14:Unid="24dffe3b2b3d43039e661fd9718ea638"/>
        <w:rPr pt14:Unid="19be4bd4d5804565b4761095425f0986">
          <w:color w:val="auto" pt14:Unid="a7dbe349ced74b6b85960d70dc0064e7"/>
          <w:sz w:val="20" pt14:Unid="2f1f4cca9d404b8b974bc261b02e6730"/>
          <w:szCs w:val="20" pt14:Unid="f81e7b86b21e412282801fef6e7f0735"/>
        </w:rPr>
      </w:pPr>
      <w:r>
        <w:rPr pt14:Unid="3fe2928438e24d0e8779aabca4c1f143">
          <w:rFonts w:ascii="Arial" w:hAnsi="Arial" w:eastAsia="Arial" w:cs="Arial" pt14:Unid="81d50e8b4a824b21aed1e54276c0f7f5"/>
          <w:color w:val="auto" pt14:Unid="044ddd9dc6724c7f852b3ab03897339a"/>
          <w:sz w:val="22" pt14:Unid="1c7f1e75a9db4ffd9ccada0ea5b65d30"/>
          <w:szCs w:val="22" pt14:Unid="848e17bdccae4187b435e0a09428d424"/>
        </w:rPr>
        <w:t xml:space="preserve">Una de las ventajas de las arquitecturas basadas en microservicios es la </w:t>
      </w:r>
      <w:r>
        <w:rPr pt14:Unid="104b753a61f24c1399c9345dfdbaaa52">
          <w:rFonts w:ascii="Arial" w:hAnsi="Arial" w:eastAsia="Arial" w:cs="Arial" pt14:Unid="351de3822c6b44999d7c5d5aeb5704af"/>
          <w:b w:val="1" pt14:Unid="080a5c367091447eac16354fba4120dc"/>
          <w:bCs w:val="1" pt14:Unid="196aa7ba4def40bea18750366344118f"/>
          <w:color w:val="auto" pt14:Unid="3b1dcd941330497f8a8bd23be155589b"/>
          <w:sz w:val="22" pt14:Unid="134938981a82439e8d507f4554c5657b"/>
          <w:szCs w:val="22" pt14:Unid="5293cc0916c841448f8e6a06e05b4b6d"/>
        </w:rPr>
        <w:t>heterogenei-dad tecnológica</w:t>
      </w:r>
      <w:r>
        <w:rPr pt14:Unid="4cff3142507d45f7b518dd035ac37bc3">
          <w:rFonts w:ascii="Arial" w:hAnsi="Arial" w:eastAsia="Arial" w:cs="Arial" pt14:Unid="f82f13db673740549ae80d8180cdea49"/>
          <w:color w:val="auto" pt14:Unid="317dfa8ec6384f8da7860bcf2529a26d"/>
          <w:sz w:val="22" pt14:Unid="68ecb0bcbe944d78b00c0b0ac3295ae6"/>
          <w:szCs w:val="22" pt14:Unid="3b8363b902954fecb9cc12e8b3577cd2"/>
        </w:rPr>
        <w:t>: cada servicio puede ser desarrollado empleando una pila tecnológica</w:t>
      </w:r>
      <w:r>
        <w:rPr pt14:Unid="45d478dc6523456d8f0cc03e1be02f8c">
          <w:rFonts w:ascii="Arial" w:hAnsi="Arial" w:eastAsia="Arial" w:cs="Arial" pt14:Unid="b40767044f684fcfa280823b66467c06"/>
          <w:b w:val="1" pt14:Unid="7afe16eff31046829761eae655f1bc88"/>
          <w:bCs w:val="1" pt14:Unid="48bcc8767107472fa69c61d9655a8e8d"/>
          <w:color w:val="auto" pt14:Unid="d4c17b8d51224d9f8da4e796726e8df2"/>
          <w:sz w:val="22" pt14:Unid="1414e46afe1b439aa390fad171d2d9f9"/>
          <w:szCs w:val="22" pt14:Unid="7cbadc03f0c5417486c9754ed16ec223"/>
        </w:rPr>
        <w:t xml:space="preserve"> </w:t>
      </w:r>
      <w:r>
        <w:rPr pt14:Unid="c4fa9b6816ae48a797693944d721cb30">
          <w:rFonts w:ascii="Arial" w:hAnsi="Arial" w:eastAsia="Arial" w:cs="Arial" pt14:Unid="05b92040e44a4f68b9d7775bfab23a8b"/>
          <w:color w:val="auto" pt14:Unid="842e50527f9a449b8375adc7b6aed113"/>
          <w:sz w:val="22" pt14:Unid="7008fe4b3d084b13947161c056b33539"/>
          <w:szCs w:val="22" pt14:Unid="c17566a45eef42cb8b2594c193189e8c"/>
        </w:rPr>
        <w:t>distinta. No obstante, dejar plena libertad a cada equipo para elegir la tecnología del ser-vicio que va a desarrollar puede traer problemas a la hora de integrarlo con el resto del sistema. El uso de contratos o establecer normas en aspectos clave como el protocolo de comunicación entre los servicios facilitará su consumo. Las decisiones de diseño de un servicio en particular pueden recaer en el equipo responsable. En este caso, el arquitecto solo juega un papel de supervisor y asesor para evitar que se pierda la imagen del sistema completo.</w:t>
      </w:r>
    </w:p>
    <w:p pt14:Unid="45857bde3fc44269a6028b5b0c05a4a9">
      <w:pPr pt14:Unid="fa99001e6c1e469eb45b399a117cf7c8">
        <w:spacing w:after="0" w:line="200" w:lineRule="exact" pt14:Unid="5781b459949b4a9a92fc911b710779e6"/>
        <w:rPr pt14:Unid="fd3af5ecaedd4a3f9582ed4cfa34e5f0">
          <w:color w:val="auto" pt14:Unid="289062f8d2f84292af309b551cb2f02f"/>
          <w:sz w:val="20" pt14:Unid="e34962285f2b47018dcf4955d66f9a57"/>
          <w:szCs w:val="20" pt14:Unid="d92c36d136044d9a886c7e00b932d999"/>
        </w:rPr>
      </w:pPr>
    </w:p>
    <w:p pt14:Unid="ed94bfe860144d8fa1aa8d5237912395">
      <w:pPr pt14:Unid="d0d6cc3015184220ba76272a54a30d72">
        <w:spacing w:after="0" w:line="287" w:lineRule="exact" pt14:Unid="3c68fe668bc045f3861d2a9dd246b4df"/>
        <w:rPr pt14:Unid="00769cfdfeec4e93af82dd2739bd66d1">
          <w:color w:val="auto" pt14:Unid="c120479a11a7452eb4b8d8b0f5758229"/>
          <w:sz w:val="20" pt14:Unid="9f82fbeecaf64d248ff2a3f1a7b0c0c3"/>
          <w:szCs w:val="20" pt14:Unid="7cc7848b272441199a5d220466a7f422"/>
        </w:rPr>
      </w:pPr>
    </w:p>
    <w:p pt14:Unid="50750c2b944c4f0092e8d43ae1148bdc">
      <w:pPr pt14:Unid="1853224ee41e4fd8aab8ef689e3d1228">
        <w:spacing w:after="0" pt14:Unid="16004bb8855345779207bc3d39ecedeb"/>
        <w:ind w:left="260" pt14:Unid="bbed06658c0c4b9da9fabc7256d59ef3"/>
        <w:rPr pt14:Unid="901ac3dd87f74c15a4b9c0ac7937f5dc">
          <w:color w:val="auto" pt14:Unid="04b0f71a5658437eb95d25c2333bec18"/>
          <w:sz w:val="20" pt14:Unid="278da67317794fa3a5e50f38d43e8410"/>
          <w:szCs w:val="20" pt14:Unid="8b6b267488b849688c49a93474328f1f"/>
        </w:rPr>
      </w:pPr>
      <w:r>
        <w:rPr pt14:Unid="281e27a216cb46b2be5d63a5302a0fd2">
          <w:rFonts w:ascii="Arial" w:hAnsi="Arial" w:eastAsia="Arial" w:cs="Arial" pt14:Unid="e8fc80bb7c3b411b8b47aaaa721c8741"/>
          <w:color w:val="auto" pt14:Unid="a923baa4fb36425da9d68c46200d1d21"/>
          <w:sz w:val="29" pt14:Unid="2b3d9c40e7af498ab81b9fddcb8927d8"/>
          <w:szCs w:val="29" pt14:Unid="497f16d0bc6544eb8e67b7e3cc0bacba"/>
        </w:rPr>
        <w:t>2.4 Los microservicios en la fase de implementación</w:t>
      </w:r>
    </w:p>
    <w:p pt14:Unid="9fbe63c58fd74dd4900e6e9da7f979da">
      <w:pPr pt14:Unid="7d227afade514bf8b12100436435b2c7">
        <w:spacing w:after="0" w:line="20" w:lineRule="exact" pt14:Unid="da21590f251e4b6d84c87b30c65bdead"/>
        <w:rPr pt14:Unid="77d7c7b0854842e4978055230b9274a1">
          <w:color w:val="auto" pt14:Unid="6107a55eff2c4980bd634ca4e462e86b"/>
          <w:sz w:val="20" pt14:Unid="61be1fc7f8834d1bb6497c3af36e0da7"/>
          <w:szCs w:val="20" pt14:Unid="e788a1697baa43cc8ff29e31352a24b2"/>
        </w:rPr>
      </w:pPr>
    </w:p>
    <w:p pt14:Unid="fc82b4c5de144df0952fb57a82302d08">
      <w:pPr pt14:Unid="af6e505152ea4b5693311f491c8b79cb">
        <w:spacing w:after="0" w:line="312" w:lineRule="exact" pt14:Unid="05bd64f9aebf4e01aa79766a79787cc9"/>
        <w:rPr pt14:Unid="5336beec6221403382c4ad071176f4b7">
          <w:color w:val="auto" pt14:Unid="ed517ee727104a97a9eb79519863efae"/>
          <w:sz w:val="20" pt14:Unid="4f077813c0ae4863aead7146b2093630"/>
          <w:szCs w:val="20" pt14:Unid="55117d73a3a54db6b1a9f6339ac12a5f"/>
        </w:rPr>
      </w:pPr>
    </w:p>
    <w:p pt14:Unid="ab8328daf8cb4525952af2e2cc58999c">
      <w:pPr pt14:Unid="91524ee80c254f5b96d2e241d9729938">
        <w:spacing w:after="0" w:line="260" w:lineRule="auto" pt14:Unid="cf3d0b72212d431f94f03b7f19006efc"/>
        <w:ind w:left="260" w:right="266" w:firstLine="339" pt14:Unid="12232d2aaafb4530aa72ace033f6db64"/>
        <w:jc w:val="both" pt14:Unid="445bab8d92c7472dba816d412696f63a"/>
        <w:rPr pt14:Unid="421df6101fb64d1aa249607f1514ada7">
          <w:rFonts w:ascii="Arial" w:hAnsi="Arial" w:eastAsia="Arial" w:cs="Arial" pt14:Unid="5068115a7b254246bfef5fd9d7d9c505"/>
          <w:color w:val="auto" pt14:Unid="0b658102bbe24d3e90b5c2f201f4cc41"/>
          <w:sz w:val="22" pt14:Unid="542e25874f7041f1a0531c85e0ea3101"/>
          <w:szCs w:val="22" pt14:Unid="40fb6b14301b4ffba145b0b31723d797"/>
        </w:rPr>
      </w:pPr>
      <w:r>
        <w:rPr pt14:Unid="8a40addf301d422f81a08111b18f58ea">
          <w:rFonts w:ascii="Arial" w:hAnsi="Arial" w:eastAsia="Arial" w:cs="Arial" pt14:Unid="2f5d9a0a107d40b983d02e760b00a751"/>
          <w:color w:val="auto" pt14:Unid="9753c5ae5ab34ddaad718e301865654c"/>
          <w:sz w:val="22" pt14:Unid="8140af09fe104617a1f3f4a3d581bd6a"/>
          <w:szCs w:val="22" pt14:Unid="e5762cd6d637404d9ffe5b4a7d540c9c"/>
        </w:rPr>
        <w:t>La fase de implementación consiste en la creación de un sistema o componente soft-ware combinando técnicas de programación, verificación y depuración. Esta fase emplea la salida de la fase de diseño y sirve como entrada para la de pruebas. Los límites entre estas tres fases varían en función del proceso seguido</w:t>
      </w:r>
      <w:del w:author="Open-Xml-PowerTools" w:id="99" w:date="2018-08-17T03:01:57.7201102+02:00">
        <w:r>
          <w:rPr pt14:Unid="b26b7f1ffc094d279648db21d3acfb19">
            <w:rFonts w:ascii="Arial" w:hAnsi="Arial" w:eastAsia="Arial" w:cs="Arial" pt14:Unid="4d3d48f94b9442f0af869811b52f8117"/>
            <w:color w:val="auto" pt14:Unid="545014196b674c54a242b041182255ea"/>
            <w:sz w:val="22" pt14:Unid="a615b3f47b4b4af8949d242af5812da4"/>
            <w:szCs w:val="22" pt14:Unid="9a6afd6958264babb0caa89e1aa973ae"/>
          </w:rPr>
          <w:delText>.</w:delText>
        </w:r>
      </w:del>
      <w:r>
        <w:rPr pt14:Unid="8a40addf301d422f81a08111b18f58ea">
          <w:rFonts w:ascii="Arial" w:hAnsi="Arial" w:eastAsia="Arial" w:cs="Arial" pt14:Unid="2f5d9a0a107d40b983d02e760b00a751"/>
          <w:color w:val="auto" pt14:Unid="9753c5ae5ab34ddaad718e301865654c"/>
          <w:sz w:val="22" pt14:Unid="8140af09fe104617a1f3f4a3d581bd6a"/>
          <w:szCs w:val="22" pt14:Unid="e5762cd6d637404d9ffe5b4a7d540c9c"/>
        </w:rPr>
        <w:t xml:space="preserve"> [27]</w:t>
      </w:r>
      <w:ins w:author="Open-Xml-PowerTools" w:id="100" w:date="2018-08-17T03:01:57.7201102+02:00">
        <w:r>
          <w:rPr pt14:Unid="8a40addf301d422f81a08111b18f58ea">
            <w:rFonts w:ascii="Arial" w:hAnsi="Arial" w:eastAsia="Arial" w:cs="Arial" pt14:Unid="2f5d9a0a107d40b983d02e760b00a751"/>
            <w:color w:val="auto" pt14:Unid="9753c5ae5ab34ddaad718e301865654c"/>
            <w:sz w:val="22" pt14:Unid="8140af09fe104617a1f3f4a3d581bd6a"/>
            <w:szCs w:val="22" pt14:Unid="e5762cd6d637404d9ffe5b4a7d540c9c"/>
          </w:rPr>
          <w:t>.</w:t>
        </w:r>
      </w:ins>
    </w:p>
    <w:p pt14:Unid="466510c8edb049b68caaa159f3ff117d">
      <w:pPr pt14:Unid="202ef728c71c43d99e3dfb85e69510e4">
        <w:spacing w:after="0" w:line="200" w:lineRule="exact" pt14:Unid="55a3b0e3c55c458cb59547bea5e9dd3d"/>
        <w:rPr pt14:Unid="6ac8950669f146ddb159389d2da85bc5">
          <w:color w:val="auto" pt14:Unid="7089a5cd69c34b98b22d308406d88f88"/>
          <w:sz w:val="20" pt14:Unid="714d4480f2b94ce19c9b960e89c59ae3"/>
          <w:szCs w:val="20" pt14:Unid="573d588d28dc4fc0b7cc4103b77f2079"/>
        </w:rPr>
      </w:pPr>
    </w:p>
    <w:p pt14:Unid="5c91f673e1374d64a28c7f8ea6ce913d">
      <w:pPr pt14:Unid="15ee9706263d446d864864bb1779f31f">
        <w:spacing w:after="0" w:line="214" w:lineRule="exact" pt14:Unid="47baa1a5e011412fa3d5b9b0305ae846"/>
        <w:rPr pt14:Unid="c35a76516e2142a6b5fa23f036409984">
          <w:color w:val="auto" pt14:Unid="baa9640686904066ae183667dde10e62"/>
          <w:sz w:val="20" pt14:Unid="dbc757788f56472b9bdba613a810d6cc"/>
          <w:szCs w:val="20" pt14:Unid="99bc9d0effa5499ba38da102487d1a6c"/>
        </w:rPr>
      </w:pPr>
    </w:p>
    <w:p pt14:Unid="1c6c32c3d50848a482c5f2b6050b9cd4">
      <w:pPr pt14:Unid="3df42ce94adc4c1fbdbc05cc18eca4ed">
        <w:tabs pt14:Unid="5470f12b9b8846e29ad5c329f451df4c">
          <w:tab w:val="left" w:leader="none" w:pos="1020" pt14:Unid="c8d65d8d415d49dfb9b574de8de4dbaf"/>
        </w:tabs>
        <w:spacing w:after="0" pt14:Unid="8e989e83f98b4fdc88d1828037bbc2cb"/>
        <w:ind w:left="260" pt14:Unid="55069e18d7704f6d80e28e721bb362ed"/>
        <w:rPr pt14:Unid="24bad260e18e41fdbc04e88531c0aa16">
          <w:color w:val="auto" pt14:Unid="757f1a732ed4456494abb044350d7c68"/>
          <w:sz w:val="20" pt14:Unid="078468f819f3419391c9f1453d7704a2"/>
          <w:szCs w:val="20" pt14:Unid="8c71badd0aae4eff978088a534878712"/>
        </w:rPr>
      </w:pPr>
      <w:r>
        <w:rPr pt14:Unid="e82ce476e559479a959a9daf5d4e6c7c">
          <w:rFonts w:ascii="Arial" w:hAnsi="Arial" w:eastAsia="Arial" w:cs="Arial" pt14:Unid="d19d03d3121e48b3bbc2410c5c038c54"/>
          <w:b w:val="1" pt14:Unid="70eb10a1ef0643418b558c54e317b08b"/>
          <w:bCs w:val="1" pt14:Unid="e4e906c8265a4834bc6cd96ef0d76d76"/>
          <w:color w:val="auto" pt14:Unid="0ebbef68636c4d63a5348e66f9d3eef0"/>
          <w:sz w:val="24" pt14:Unid="1cb3d669510b40d0bf4beed2ea79b142"/>
          <w:szCs w:val="24" pt14:Unid="7636fe83334d4c45ace62cb863e3e580"/>
        </w:rPr>
        <w:t>2.4.1.</w:t>
      </w:r>
      <w:r>
        <w:rPr pt14:Unid="348fb702048c435b9a25738eaa98bb64">
          <w:color w:val="auto" pt14:Unid="24b5cd2806884d53a9cf47e31ba0d587"/>
          <w:sz w:val="20" pt14:Unid="fda63b4ac05c4a649be7462039599d31"/>
          <w:szCs w:val="20" pt14:Unid="6f50f5e539604a25b5fe31271f3b79c1"/>
        </w:rPr>
        <w:tab pt14:Unid="9179e87ff77047118055597fb1ae60e3"/>
      </w:r>
      <w:r>
        <w:rPr pt14:Unid="a08896a5700b48a087f42e92d7fa0507">
          <w:rFonts w:ascii="Arial" w:hAnsi="Arial" w:eastAsia="Arial" w:cs="Arial" pt14:Unid="5bc5a1fea95b44998b48b366c0a494d8"/>
          <w:b w:val="1" pt14:Unid="9e111f0d335f4602bd7b6b76cc91caa2"/>
          <w:bCs w:val="1" pt14:Unid="c984efa57caf47948ffd85ef165548fc"/>
          <w:color w:val="auto" pt14:Unid="32494bceb2e34559938c9beff719eecb"/>
          <w:sz w:val="22" pt14:Unid="d002295ad21e47d09ae388b7ffb99270"/>
          <w:szCs w:val="22" pt14:Unid="71f9421f1a7549c5b7e1e3da75abe2f4"/>
        </w:rPr>
        <w:t>Integración de microservicios</w:t>
      </w:r>
    </w:p>
    <w:p pt14:Unid="13472a00b8dd46b29759567200ce9582">
      <w:pPr pt14:Unid="1b91bfef26f94f029aef0793b9a0a80b">
        <w:spacing w:after="0" w:line="257" w:lineRule="exact" pt14:Unid="a18fca33ce4542b39d2f9ed73ce5aee3"/>
        <w:rPr pt14:Unid="97e4e9d14b9c4d339895795c336d0187">
          <w:color w:val="auto" pt14:Unid="5e5456cabede442eafe2c721fb0c7459"/>
          <w:sz w:val="20" pt14:Unid="1a1e6e8014cb479d9b4fa75a33d37744"/>
          <w:szCs w:val="20" pt14:Unid="23d0bbad25b14c29b03b7fee30cfe49f"/>
        </w:rPr>
      </w:pPr>
    </w:p>
    <w:p pt14:Unid="7b243fba0d5a4be794b264ccd0681210">
      <w:pPr pt14:Unid="17da76f07ad0436ea9e8ce0e849c8a96">
        <w:spacing w:after="0" w:line="262" w:lineRule="auto" pt14:Unid="28b2b78c25be4bd2bd3cac39275c4c65"/>
        <w:ind w:left="260" w:right="266" w:firstLine="339" pt14:Unid="bc277310bb124fa59bf008ff5f941862"/>
        <w:jc w:val="both" pt14:Unid="a88d6ade5920453bb45ef8ca6afb4ead"/>
        <w:rPr pt14:Unid="979ebccdd6034e748b095bec73e8ae62">
          <w:color w:val="auto" pt14:Unid="8976cc693b9a4fb08fc034fa5cd1bb77"/>
          <w:sz w:val="20" pt14:Unid="6a7e26e6207440e197973d2dcd26cf2f"/>
          <w:szCs w:val="20" pt14:Unid="4901b80e85b947948153f90958cf952f"/>
        </w:rPr>
      </w:pPr>
      <w:r>
        <w:rPr pt14:Unid="70640b30e93a40fe941d6a6c4af220b8">
          <w:rFonts w:ascii="Arial" w:hAnsi="Arial" w:eastAsia="Arial" w:cs="Arial" pt14:Unid="b1ce882241e24dfaa444ace84b528b6c"/>
          <w:color w:val="auto" pt14:Unid="7a46fc62df6b4cdc812edc7fc2b610dc"/>
          <w:sz w:val="22" pt14:Unid="cb479e15c0964b759d1b08a9b87d206f"/>
          <w:szCs w:val="22" pt14:Unid="278a491b0e0c4035a3989f8ea2af9400"/>
        </w:rPr>
        <w:t xml:space="preserve">La </w:t>
      </w:r>
      <w:r>
        <w:rPr pt14:Unid="5d65cfd1f45d49c2a9a5d6bb8876ea99">
          <w:rFonts w:ascii="Arial" w:hAnsi="Arial" w:eastAsia="Arial" w:cs="Arial" pt14:Unid="cd084c0779194f40b2754848531e63ce"/>
          <w:b w:val="1" pt14:Unid="19df029348d24bd6baae0c3f1a18e8cf"/>
          <w:bCs w:val="1" pt14:Unid="cebc67f109e84e50922005bf649dcff1"/>
          <w:color w:val="auto" pt14:Unid="628e59d00d4b45819f33a4cfbebe2b5f"/>
          <w:sz w:val="22" pt14:Unid="2027287203904eada2f77397132abf07"/>
          <w:szCs w:val="22" pt14:Unid="755c0aa4f94c4cc59bb152da6986eb65"/>
        </w:rPr>
        <w:t>integración</w:t>
      </w:r>
      <w:r>
        <w:rPr pt14:Unid="7175c27d3368495ea5d628c4fdeeee02">
          <w:rFonts w:ascii="Arial" w:hAnsi="Arial" w:eastAsia="Arial" w:cs="Arial" pt14:Unid="6a06153ddcc74ff0aae2598734b20a17"/>
          <w:color w:val="auto" pt14:Unid="2328529793754d1e94f7689a20aa278c"/>
          <w:sz w:val="22" pt14:Unid="bfd54fd5f32847718788ca0fcb440066"/>
          <w:szCs w:val="22" pt14:Unid="aa35f240488e4f74a97c51a4a8872f7d"/>
        </w:rPr>
        <w:t xml:space="preserve"> es la parte más relevante en los sistemas basados en microservicios. Hacerlo correctamente nos asegurará su autonomía y su despliegue de manera indepen-diente.</w:t>
      </w:r>
    </w:p>
    <w:p pt14:Unid="4bc5d11d5c3d44d8b2f2e970e3ab23ae">
      <w:pPr pt14:Unid="345d0908d6cb42be978da79534f6d4df">
        <w:spacing w:after="0" w:line="78" w:lineRule="exact" pt14:Unid="06433b3ad25e4924aaf5b006c0266c78"/>
        <w:rPr pt14:Unid="73c8f09f45694e2b93c5bd43f5464e46">
          <w:color w:val="auto" pt14:Unid="e1d5607301094f0d87860fde545ef986"/>
          <w:sz w:val="20" pt14:Unid="48fdf1dc73cb4b2c8e42360fa41513e6"/>
          <w:szCs w:val="20" pt14:Unid="941112fbccd949f2a8f36f5ba518515d"/>
        </w:rPr>
      </w:pPr>
    </w:p>
    <w:p pt14:Unid="30c01c1e8c5d4ec18a6777bf4958146a">
      <w:pPr pt14:Unid="6c34f11448f84c8bac78312cdd4578f9">
        <w:spacing w:after="0" w:line="259" w:lineRule="auto" pt14:Unid="48983f460fa34f14ae0c2ac25e6dc795"/>
        <w:ind w:left="260" w:right="266" w:firstLine="339" pt14:Unid="cf24cc703a45483c98a93df7f8fafaec"/>
        <w:jc w:val="both" pt14:Unid="ab0a4b0e40de46e083d46b8d66e26d92"/>
        <w:rPr pt14:Unid="8d843d1e321a443ba3b19c2c750a35df">
          <w:rFonts w:ascii="Arial" w:hAnsi="Arial" w:eastAsia="Arial" w:cs="Arial" pt14:Unid="f7b41adc4eff468fb52aa83de88cc3ff"/>
          <w:color w:val="auto" pt14:Unid="761992351ed94432af6758238b8d9e9f"/>
          <w:sz w:val="22" pt14:Unid="9b91d4687bff4074a2646af5ba66716a"/>
          <w:szCs w:val="22" pt14:Unid="2a45f3320e4b450f9b149b57d1289b92"/>
        </w:rPr>
      </w:pPr>
      <w:r>
        <w:rPr pt14:Unid="6b395f6ca1284f569d7bde18ce12e97a">
          <w:rFonts w:ascii="Arial" w:hAnsi="Arial" w:eastAsia="Arial" w:cs="Arial" pt14:Unid="c2852cfff78d4a5d89cd3b3c23ebe1b1"/>
          <w:color w:val="auto" pt14:Unid="9b1a88c2023f44a8bf1137cedc20ca3f"/>
          <w:sz w:val="22" pt14:Unid="9205a84df8f24490bd88ec32df5e4a06"/>
          <w:szCs w:val="22" pt14:Unid="86dba9e61c6341a8a5798323c8ec1198"/>
        </w:rPr>
        <w:t>Por un lado, la tecnología empleada para la comunicación entre servicios no debe restringir la tecnología empleada en estos. Por otro lado, los consumidores deberían de tener total libertad en la tecnología que emplean y consumir un servicio para ellos no debe ser complejo de implementar. Además, los consumidores no deben conocer detalles internos del servicio que consumen para garantizar que estén desacoplados</w:t>
      </w:r>
      <w:del w:author="Open-Xml-PowerTools" w:id="101" w:date="2018-08-17T03:01:57.7201102+02:00">
        <w:r>
          <w:rPr pt14:Unid="587bdb51ab924f7e8ff62ea16e395486">
            <w:rFonts w:ascii="Arial" w:hAnsi="Arial" w:eastAsia="Arial" w:cs="Arial" pt14:Unid="ff7293fa25b249239f704400857f2ed2"/>
            <w:color w:val="auto" pt14:Unid="ce71bcdace584c228c259fa84e919d27"/>
            <w:sz w:val="22" pt14:Unid="3c0ec1e3912843cf946a456797d6bc9b"/>
            <w:szCs w:val="22" pt14:Unid="c23690c40b17438787b2361e01587f91"/>
          </w:rPr>
          <w:delText>.</w:delText>
        </w:r>
      </w:del>
      <w:r>
        <w:rPr pt14:Unid="6b395f6ca1284f569d7bde18ce12e97a">
          <w:rFonts w:ascii="Arial" w:hAnsi="Arial" w:eastAsia="Arial" w:cs="Arial" pt14:Unid="c2852cfff78d4a5d89cd3b3c23ebe1b1"/>
          <w:color w:val="auto" pt14:Unid="9b1a88c2023f44a8bf1137cedc20ca3f"/>
          <w:sz w:val="22" pt14:Unid="9205a84df8f24490bd88ec32df5e4a06"/>
          <w:szCs w:val="22" pt14:Unid="86dba9e61c6341a8a5798323c8ec1198"/>
        </w:rPr>
        <w:t xml:space="preserve"> [21]</w:t>
      </w:r>
      <w:ins w:author="Open-Xml-PowerTools" w:id="102" w:date="2018-08-17T03:01:57.7201102+02:00">
        <w:r>
          <w:rPr pt14:Unid="6b395f6ca1284f569d7bde18ce12e97a">
            <w:rFonts w:ascii="Arial" w:hAnsi="Arial" w:eastAsia="Arial" w:cs="Arial" pt14:Unid="c2852cfff78d4a5d89cd3b3c23ebe1b1"/>
            <w:color w:val="auto" pt14:Unid="9b1a88c2023f44a8bf1137cedc20ca3f"/>
            <w:sz w:val="22" pt14:Unid="9205a84df8f24490bd88ec32df5e4a06"/>
            <w:szCs w:val="22" pt14:Unid="86dba9e61c6341a8a5798323c8ec1198"/>
          </w:rPr>
          <w:t>.</w:t>
        </w:r>
      </w:ins>
      <w:r>
        <w:rPr pt14:Unid="6b395f6ca1284f569d7bde18ce12e97a">
          <w:rFonts w:ascii="Arial" w:hAnsi="Arial" w:eastAsia="Arial" w:cs="Arial" pt14:Unid="c2852cfff78d4a5d89cd3b3c23ebe1b1"/>
          <w:color w:val="auto" pt14:Unid="9b1a88c2023f44a8bf1137cedc20ca3f"/>
          <w:sz w:val="22" pt14:Unid="9205a84df8f24490bd88ec32df5e4a06"/>
          <w:szCs w:val="22" pt14:Unid="86dba9e61c6341a8a5798323c8ec1198"/>
        </w:rPr>
        <w:t xml:space="preserve"> Existen muchas técnicas para la integración entre las que destacan:</w:t>
      </w:r>
    </w:p>
    <w:p pt14:Unid="bcc19fad77d846e491128dda306cca2d">
      <w:pPr pt14:Unid="68f8d47ff579414ca2c585275a0c68e5">
        <w:spacing w:after="0" w:line="353" w:lineRule="exact" pt14:Unid="807a12987b1f45e8929d18e2dedf4b47"/>
        <w:rPr pt14:Unid="d9f534226c994b588f0f4f256f4e7830">
          <w:color w:val="auto" pt14:Unid="9f50980aa5db40599bfe2e92ff13023f"/>
          <w:sz w:val="20" pt14:Unid="0880630f24014c69beffd94c4bfd02b2"/>
          <w:szCs w:val="20" pt14:Unid="4b7abd2264f64af9a17277c5a8e98876"/>
        </w:rPr>
      </w:pPr>
    </w:p>
    <w:p pt14:Unid="26ef9e384db04052bd83ccef739ca1ae">
      <w:pPr pt14:Unid="c8e7fd8c1a974824b4835f6776c691c8">
        <w:spacing w:after="0" w:line="259" w:lineRule="auto" pt14:Unid="d5b94ca68bfa4626bc9d500bf1ab049d"/>
        <w:ind w:left="800" w:right="266" pt14:Unid="5081f1d1e0b74ef6af2a120b814a63aa"/>
        <w:jc w:val="both" pt14:Unid="6cd4ffde01ad4a49aa41725807d46dd9"/>
        <w:rPr pt14:Unid="687fb329627c442d88865fc60b2487bd">
          <w:color w:val="auto" pt14:Unid="79e6eea01dea4c8c8c37288e2ba1efe9"/>
          <w:sz w:val="20" pt14:Unid="44e82e371dc84ed3a0f20602fd91ef4c"/>
          <w:szCs w:val="20" pt14:Unid="6936d64f202f4fca889a0de62b1679f3"/>
        </w:rPr>
      </w:pPr>
      <w:r>
        <w:rPr pt14:Unid="8343c2e952fb40aead5aa88e090a8b26">
          <w:rFonts w:ascii="Arial" w:hAnsi="Arial" w:eastAsia="Arial" w:cs="Arial" pt14:Unid="e91e7044de7941a2aac93e130a597123"/>
          <w:b w:val="1" pt14:Unid="54510fdebfe943c0bc378139f3630d48"/>
          <w:bCs w:val="1" pt14:Unid="d85d28163708482389f8fe86b13298ab"/>
          <w:color w:val="auto" pt14:Unid="98f08e61c60749f1b7d597f891e38e02"/>
          <w:sz w:val="22" pt14:Unid="2986d05839d24f188881b81bc308a9d1"/>
          <w:szCs w:val="22" pt14:Unid="49d5a7e3a04d4f1ba0d31c34064bc40d"/>
        </w:rPr>
        <w:t xml:space="preserve">RPC </w:t>
      </w:r>
      <w:r>
        <w:rPr pt14:Unid="26471f2a05074014a41b6c58dc674f73">
          <w:rFonts w:ascii="Arial" w:hAnsi="Arial" w:eastAsia="Arial" w:cs="Arial" pt14:Unid="3c0e8eb1e06744e8a84c9b697d336aad"/>
          <w:color w:val="auto" pt14:Unid="b3889e52dbdd4db898c91c7326a97d91"/>
          <w:sz w:val="22" pt14:Unid="97ba3e4f531640bb850242c98decc7df"/>
          <w:szCs w:val="22" pt14:Unid="a13ed9ce7637464a84f7f21a37f04d93"/>
        </w:rPr>
        <w:t>(Remote Procedure Call):la llamada a procedimiento remoto es una técnica</w:t>
      </w:r>
      <w:r>
        <w:rPr pt14:Unid="2509eacc72c140ddb920c8b12573790e">
          <w:rFonts w:ascii="Arial" w:hAnsi="Arial" w:eastAsia="Arial" w:cs="Arial" pt14:Unid="a60aa167062e4180ba71835ce2f25ebc"/>
          <w:b w:val="1" pt14:Unid="51987f0ecf9b44cbb473f9a764dd1dc4"/>
          <w:bCs w:val="1" pt14:Unid="37f4f346629a48ceab710a7f53c7912a"/>
          <w:color w:val="auto" pt14:Unid="3eccb1da5b3c46568b14fff868111524"/>
          <w:sz w:val="22" pt14:Unid="e32d7912a1854d0283b4cbd261243de5"/>
          <w:szCs w:val="22" pt14:Unid="9acdc8b64d8a44a783ddc47ea27bdb3b"/>
        </w:rPr>
        <w:t xml:space="preserve"> </w:t>
      </w:r>
      <w:r>
        <w:rPr pt14:Unid="0b5f562384ea49f289addc10a37643de">
          <w:rFonts w:ascii="Arial" w:hAnsi="Arial" w:eastAsia="Arial" w:cs="Arial" pt14:Unid="91992a7e2b1f453e944495d133ace6af"/>
          <w:color w:val="auto" pt14:Unid="6b4200a0d7874653bd1f335134cf4ff9"/>
          <w:sz w:val="22" pt14:Unid="d926687e91064ad3be83d8e4b6d839c6"/>
          <w:szCs w:val="22" pt14:Unid="e95efefd194148cb998e88a6b9ddddb2"/>
        </w:rPr>
        <w:t>que permite ejecutar una llamada a un servicio como si de una llamada local se tratara. No es necesario que cliente y servidor empleen la misma pila tecnológi-ca, aunque algunas tecnologías como Java RMI (Remote Method Invocation) sí lo requieren.</w:t>
      </w:r>
    </w:p>
    <w:p pt14:Unid="05bdd77f18e342c4a5dab6492b649760">
      <w:pPr pt14:Unid="dea7008a97174b50a4730be0d59f1ed5">
        <w:spacing w:after="0" w:line="20" w:lineRule="exact" pt14:Unid="ffe46b8ddd034fb992265ad495ddf26d"/>
        <w:rPr pt14:Unid="71f436de6503499f8c8f94af069991ce">
          <w:color w:val="auto" pt14:Unid="4f60c3fa89254f5f82fc00a18de8c0dc"/>
          <w:sz w:val="20" pt14:Unid="7ab4a0e3f93b456fb42d5ead3db65ca3"/>
          <w:szCs w:val="20" pt14:Unid="d4ad0c762aec42e4a47d68d8d1fcab81"/>
        </w:rPr>
      </w:pPr>
    </w:p>
    <w:p pt14:Unid="2bebc47109bd449ca29dc60a33563d8a">
      <w:pPr pt14:Unid="831022032c0b4da7b38200caed94a208">
        <w:spacing w:after="0" w:line="76" w:lineRule="exact" pt14:Unid="6cbe87d1a32e4747a6d4cd6aa53fe105"/>
        <w:rPr pt14:Unid="58738405f65e4a9db2270e63b5dc6458">
          <w:color w:val="auto" pt14:Unid="d2d0d3adc154407a8eda4a0f285b5612"/>
          <w:sz w:val="20" pt14:Unid="7d88175fa5ca49bc9f6ed73532f41fb6"/>
          <w:szCs w:val="20" pt14:Unid="3be35ceee4e44eb1b3ff67a0cc3f7e61"/>
        </w:rPr>
      </w:pPr>
    </w:p>
    <w:p pt14:Unid="0b8d8ad0c5de4251ad30cfcca5291316">
      <w:pPr pt14:Unid="7822e6397cbd44f69c9b0ee65125272f">
        <w:spacing w:after="0" w:line="260" w:lineRule="auto" pt14:Unid="3da9330ec00746e1a098180c270206e4"/>
        <w:ind w:left="800" w:right="266" pt14:Unid="f97475ca44744f2da843759da774faa6"/>
        <w:jc w:val="both" pt14:Unid="94df57380d3a4ebf8dd8916a01aa6a9a"/>
        <w:rPr pt14:Unid="faaeef9412d44fcbbdaa1019f899ab01">
          <w:color w:val="auto" pt14:Unid="5df655ee58344644bfe1bb42b989ee0c"/>
          <w:sz w:val="20" pt14:Unid="f414b68ee161454eb7a1430ea3efd499"/>
          <w:szCs w:val="20" pt14:Unid="0034e90706334d73a2ee72e4284ab37e"/>
        </w:rPr>
      </w:pPr>
      <w:r>
        <w:rPr pt14:Unid="3fb32262bf67486eb3d421535c47c707">
          <w:rFonts w:ascii="Arial" w:hAnsi="Arial" w:eastAsia="Arial" w:cs="Arial" pt14:Unid="aa27ca39badf4f5aa9755b4d5927826c"/>
          <w:color w:val="auto" pt14:Unid="43b4aca6db034f72b92e2f338f388539"/>
          <w:sz w:val="22" pt14:Unid="aa5eb2d93776475e946c2f74b3d8884e"/>
          <w:szCs w:val="22" pt14:Unid="18d251d63255483ea24e9c3d4010bdfc"/>
        </w:rPr>
        <w:t>El formato de los mensajes también varía de una tecnología a otra. SOAP (proviene del inglés Simple Object Access Protocol) emplea XML (también del inglés eXten-sible Markup Language) mientras que por ejemplo Java RMI transmite mensajes binarios.</w:t>
      </w:r>
    </w:p>
    <w:p pt14:Unid="272ed51929354005a68d4ef437a07bdc">
      <w:pPr pt14:Unid="bb690a5cad474eb2bf212948f8626358"/>
    </w:p>
    <w:p pt14:Unid="352cb413c64a4d32b2b12da8cdbaac54">
      <w:pPr pt14:Unid="80e6de9e056e4e29a0e07d7d72aaa49c">
        <w:tabs pt14:Unid="990b2423882c4e36a22f33f007447508">
          <w:tab w:val="left" w:leader="none" w:pos="4660" pt14:Unid="e86701f05fff446bb3ef35e963302c90"/>
        </w:tabs>
        <w:spacing w:after="0" pt14:Unid="f7e5beb9f02c46e58ba2b29d3a84fd4b"/>
        <w:ind w:left="260" pt14:Unid="bc95431f59504f6bb31975912a57418a"/>
        <w:rPr pt14:Unid="ebce9c82049b47379d15c9687713ecd9">
          <w:color w:val="auto" pt14:Unid="6310bab831a746c9aadd21476af5c342"/>
          <w:sz w:val="20" pt14:Unid="87ffb619c1224f27915426406b9d0425"/>
          <w:szCs w:val="20" pt14:Unid="86b6ad18483d48b2bdbfed77719abd7a"/>
        </w:rPr>
      </w:pPr>
      <w:r>
        <w:rPr pt14:Unid="643a235270f24ac0a94004bfe5c6d823">
          <w:rFonts w:ascii="Arial" w:hAnsi="Arial" w:eastAsia="Arial" w:cs="Arial" pt14:Unid="6079b1887aa14e4cb54434b72554be32"/>
          <w:b w:val="1" pt14:Unid="318911b93a5f4c319d41213c7d45c277"/>
          <w:bCs w:val="1" pt14:Unid="388fef72e0ec49cb90f709cf03f4e331"/>
          <w:color w:val="auto" pt14:Unid="d17a24af978f49bc833bf01b470d0328"/>
          <w:sz w:val="18" pt14:Unid="5c3bfa6c94b14ce9b096d0416287e06a"/>
          <w:szCs w:val="18" pt14:Unid="e54d064ccc8a460e906d290bb894afd7"/>
        </w:rPr>
        <w:t>10</w:t>
      </w:r>
      <w:r>
        <w:rPr pt14:Unid="db2c54f620b44da3867bcd97715df7e1">
          <w:color w:val="auto" pt14:Unid="115b0674eb4c4e1db627f48253653d41"/>
          <w:sz w:val="20" pt14:Unid="1a33c629a13f4acda7a1fb6ae5e311a3"/>
          <w:szCs w:val="20" pt14:Unid="8835b540e571450b98a9eba77e3b6a7f"/>
        </w:rPr>
        <w:tab pt14:Unid="d2ea525560364864919a27e664d5cff8"/>
      </w:r>
      <w:r>
        <w:rPr pt14:Unid="79393d9d66fb407db73d187df1579d1a">
          <w:rFonts w:ascii="Arial" w:hAnsi="Arial" w:eastAsia="Arial" w:cs="Arial" pt14:Unid="4c13a1f55da9427682182ae82a1faedc"/>
          <w:color w:val="auto" pt14:Unid="a96375060f1545dca844624e9497c5bb"/>
          <w:sz w:val="19" pt14:Unid="da933476d5df4409bdb3452d7bbbbb45"/>
          <w:szCs w:val="19" pt14:Unid="343ac8471ef64fea9bf2027fdcbcef5b"/>
        </w:rPr>
        <w:t>Los microservicios en el proceso de desarrollo</w:t>
      </w:r>
    </w:p>
    <w:p pt14:Unid="2ce1d2e19db54b8b88de7cf10cb3ead9">
      <w:pPr pt14:Unid="eab0840231ec493da68a773df1fbe631">
        <w:spacing w:after="0" w:line="20" w:lineRule="exact" pt14:Unid="d6a99cc66d3b49a5a8c667a1f336c708"/>
        <w:rPr pt14:Unid="898c1f4e9962479abe44b1ee218f72b2">
          <w:color w:val="auto" pt14:Unid="b6aa836758734763b817a4a33e442c96"/>
          <w:sz w:val="20" pt14:Unid="b7c104ae33674dd2be30afd11863651d"/>
          <w:szCs w:val="20" pt14:Unid="2591f200d0ff46a28c15679f76759d0e"/>
        </w:rPr>
      </w:pPr>
    </w:p>
    <w:p pt14:Unid="b8b6f897b8f5498a89c3ca613b032f95">
      <w:pPr pt14:Unid="314d5ce440e8475a9c2b9e34297da350">
        <w:spacing w:after="0" w:line="200" w:lineRule="exact" pt14:Unid="70bf3fce3b1d482d9bb6240757d5205e"/>
        <w:rPr pt14:Unid="9a70f37d73c04201b1b94085c0eda176">
          <w:color w:val="auto" pt14:Unid="3e1bb9f5dea843fc9a64294ed033ecfb"/>
          <w:sz w:val="20" pt14:Unid="201a858547fe4e2a96fabb3e0574de1a"/>
          <w:szCs w:val="20" pt14:Unid="5970de8810a245d9892f71fe7d115cf5"/>
        </w:rPr>
      </w:pPr>
    </w:p>
    <w:p pt14:Unid="25bdcf5497a644eb92da8be3bdd77737">
      <w:pPr pt14:Unid="cc2f52284dee4d97a300ba0c63d53345">
        <w:spacing w:after="0" w:line="320" w:lineRule="exact" pt14:Unid="9c657c88d8554e7c919b0748e7d7f446"/>
        <w:rPr pt14:Unid="6e712d69c5c04658b5d1c2e6c42f6948">
          <w:color w:val="auto" pt14:Unid="c07a50680dca40818bc05e006649158f"/>
          <w:sz w:val="20" pt14:Unid="8019556059ed45929ac128917fc2f120"/>
          <w:szCs w:val="20" pt14:Unid="7b1b3b7223c94fd8acbe912f65f8ea66"/>
        </w:rPr>
      </w:pPr>
    </w:p>
    <w:p pt14:Unid="b3983e2e6cea4a5bb8732f0def9b8ddb">
      <w:pPr pt14:Unid="21c0c5f51aae466b95d09e87c65f1455">
        <w:spacing w:after="0" w:line="259" w:lineRule="auto" pt14:Unid="981aecdfddf245109b7d9ede2ff761dd"/>
        <w:ind w:left="800" w:right="266" pt14:Unid="d087bbe2572f45098908fff79c37b89b"/>
        <w:jc w:val="both" pt14:Unid="3e6566e8bd3b4196ad06d2474f27a055"/>
        <w:rPr pt14:Unid="859f6c7b82804f429db7eed3dc77eda4">
          <w:color w:val="auto" pt14:Unid="93c8404f3955435d9f894c548a8c91d4"/>
          <w:sz w:val="20" pt14:Unid="1ba16e28e8ab49a3a7e7060f3c565083"/>
          <w:szCs w:val="20" pt14:Unid="86006ba14d704ca5a66b429e4a5e695b"/>
        </w:rPr>
      </w:pPr>
      <w:r>
        <w:rPr pt14:Unid="b59451a9e9784140a0edecbc8b08c795">
          <w:rFonts w:ascii="Arial" w:hAnsi="Arial" w:eastAsia="Arial" w:cs="Arial" pt14:Unid="f6d74c5d9489442f98f2e845791fe6e7"/>
          <w:b w:val="1" pt14:Unid="5251ddba8d264003ad2b5b7e7db85fcb"/>
          <w:bCs w:val="1" pt14:Unid="380d66eeeb194e07995b3f0dd708f560"/>
          <w:color w:val="auto" pt14:Unid="88f4b09c8393457696be87146f517cf3"/>
          <w:sz w:val="22" pt14:Unid="988e0cfff5cd4cf1813a9c6a645a3b26"/>
          <w:szCs w:val="22" pt14:Unid="5a7b243c93074e76bc1c43d492815eb3"/>
        </w:rPr>
        <w:t xml:space="preserve">REST </w:t>
      </w:r>
      <w:r>
        <w:rPr pt14:Unid="128bcf0edb5340719bff97dd88bca552">
          <w:rFonts w:ascii="Arial" w:hAnsi="Arial" w:eastAsia="Arial" w:cs="Arial" pt14:Unid="5b2d45f981dd4495b7df245af363e9cb"/>
          <w:color w:val="auto" pt14:Unid="8a7344c8fb124ce2b5ded42a79eecc48"/>
          <w:sz w:val="22" pt14:Unid="c3cf0fb662cf4dcd90f864a3a120bef3"/>
          <w:szCs w:val="22" pt14:Unid="38cad819575144e9b4ce6bb6afecd81a"/>
        </w:rPr>
        <w:t>(Representational State Transfer): la transferencia de estado representacional</w:t>
      </w:r>
      <w:r>
        <w:rPr pt14:Unid="bc0fc957fe9b4bffbd46bdd3f8b1c7b9">
          <w:rFonts w:ascii="Arial" w:hAnsi="Arial" w:eastAsia="Arial" w:cs="Arial" pt14:Unid="323e8d82191b4535912b3d3a5cf87a6b"/>
          <w:b w:val="1" pt14:Unid="ca005af78d254329a6dcd775137652aa"/>
          <w:bCs w:val="1" pt14:Unid="5d2201226ccc420693af5f52ab1d73f5"/>
          <w:color w:val="auto" pt14:Unid="a0d10044288d476aad30d66321655e45"/>
          <w:sz w:val="22" pt14:Unid="64810c82caf247d8b6a6c44eef8dd5b2"/>
          <w:szCs w:val="22" pt14:Unid="445efa6f602e4eb7bbba8f86ab87cb03"/>
        </w:rPr>
        <w:t xml:space="preserve"> </w:t>
      </w:r>
      <w:r>
        <w:rPr pt14:Unid="d70e3c6005b14385a5edf599fa05620a">
          <w:rFonts w:ascii="Arial" w:hAnsi="Arial" w:eastAsia="Arial" w:cs="Arial" pt14:Unid="4cbf9e69ef0a4e1fbac6d76af2fca7ce"/>
          <w:color w:val="auto" pt14:Unid="bf6ef7187bb843148bb0d719f9d0c9b7"/>
          <w:sz w:val="22" pt14:Unid="65842fb6f16d45a5a43140722e21e207"/>
          <w:szCs w:val="22" pt14:Unid="3bc075f7174b4cb2941703322110d215"/>
        </w:rPr>
        <w:t>es un estilo arquitectónico inspirado en la Web. Se basa en el concepto de recurso, un objeto que el servicio conoce y del que puede crear diferentes representaciones bajo demando. La representación del recurso está completamente desacoplada de como se almacena.</w:t>
      </w:r>
    </w:p>
    <w:p pt14:Unid="a91e7ede2f2f478fa756e8f1913773bd">
      <w:pPr pt14:Unid="504f331eb3e54caa890ccd73c263188a">
        <w:spacing w:after="0" w:line="20" w:lineRule="exact" pt14:Unid="2468cc3a857b4ce2a0e5bc9ec4aff032"/>
        <w:rPr pt14:Unid="7d2a96b75ef744c7b44abc2559865e89">
          <w:color w:val="auto" pt14:Unid="8ce3d47bc5cd48b6a2437c57794e416c"/>
          <w:sz w:val="20" pt14:Unid="15bd88b6f4494d35a47a8714ebc5521f"/>
          <w:szCs w:val="20" pt14:Unid="17f320625afa49058003e4ba8ce0b2ce"/>
        </w:rPr>
      </w:pPr>
    </w:p>
    <w:p pt14:Unid="60f994f4e4d645cfa222e16560214af2">
      <w:pPr pt14:Unid="9caa3ae18acb4abdaceff3668f8d6431">
        <w:spacing w:after="0" w:line="102" w:lineRule="exact" pt14:Unid="451188c72be545caa18aa02e7e6ee3f6"/>
        <w:rPr pt14:Unid="b766ba6b699b40e59ab744eec12e2ec9">
          <w:color w:val="auto" pt14:Unid="3c4593e8f0174b60a2a8e013894594e5"/>
          <w:sz w:val="20" pt14:Unid="5499255e0c384cf587e0e246254d5558"/>
          <w:szCs w:val="20" pt14:Unid="7f1cd71f1e9f4380af8f00eec5430009"/>
        </w:rPr>
      </w:pPr>
    </w:p>
    <w:p pt14:Unid="85b0b9cb3e2e4a98be82d52118441eb5">
      <w:pPr pt14:Unid="0b92bc7d38754fabb813bbfa68d13ad3">
        <w:spacing w:after="0" w:line="260" w:lineRule="auto" pt14:Unid="6cdbc5f3c965423cb714720857e9ebba"/>
        <w:ind w:left="800" w:right="266" pt14:Unid="2feee7c66d124b70b10e4516852033f7"/>
        <w:jc w:val="both" pt14:Unid="895d8ce06ae64d22af4708c2c2c54888"/>
        <w:rPr pt14:Unid="79591e2401d54526856877c2cfffdbe4">
          <w:color w:val="auto" pt14:Unid="720439d85697457db222e2797e9732ed"/>
          <w:sz w:val="20" pt14:Unid="d43296675b1b4dfea4698a4e2b34fb56"/>
          <w:szCs w:val="20" pt14:Unid="e83b40a6978d4584b36f94fd21f00405"/>
        </w:rPr>
      </w:pPr>
      <w:r>
        <w:rPr pt14:Unid="a00ed4495a7542f8827d559e7ac53f1f">
          <w:rFonts w:ascii="Arial" w:hAnsi="Arial" w:eastAsia="Arial" w:cs="Arial" pt14:Unid="9f87a002bc914379811c072e7ac2cde4"/>
          <w:color w:val="auto" pt14:Unid="4ee77b3fa7b043369748a34fb9acdeaf"/>
          <w:sz w:val="22" pt14:Unid="026b825aff2a48bfa99713dc7f11e876"/>
          <w:szCs w:val="22" pt14:Unid="8003c9177a4249b7b48ffbf65ddf6fb9"/>
        </w:rPr>
        <w:t>La arquitectura REST es ampliamente usada junto con HTTP (término que proviene del inglés Hypertext Transfer Protocol). Los verbos que se definen en HTTP actúan sobre recursos: por ejemplo, con el verbo GET se puede obtener una representación del recurso y con el POST crear uno nuevo.</w:t>
      </w:r>
    </w:p>
    <w:p pt14:Unid="ba2f89b7266f4d4fa184aa1cd6925a3a">
      <w:pPr pt14:Unid="53f8da473e544e8a8fe6bff3c8d326e5">
        <w:spacing w:after="0" w:line="252" w:lineRule="exact" pt14:Unid="38b1bbdb88634112856d7b7ca6e79e01"/>
        <w:rPr pt14:Unid="f7f88470d6eb4d90a7cb56040543762c">
          <w:color w:val="auto" pt14:Unid="8a80d41ae4024d0db548818470a08c78"/>
          <w:sz w:val="20" pt14:Unid="64e0158c5eaa4c7d86ad53b6badac85a"/>
          <w:szCs w:val="20" pt14:Unid="eeadf0f09c004ec2aeb6541b74e238bb"/>
        </w:rPr>
      </w:pPr>
    </w:p>
    <w:p pt14:Unid="2b317a9b36fa4cf8930679ebde0b3532">
      <w:pPr pt14:Unid="31c9e8e90dda4f3fa258256a2c61c4a4">
        <w:spacing w:after="0" w:line="259" w:lineRule="auto" pt14:Unid="5b25c1fc44d84942a2b666e7da16471c"/>
        <w:ind w:left="800" w:right="266" pt14:Unid="13bcb4063231495ba9bc353287152118"/>
        <w:jc w:val="both" pt14:Unid="fe203f0dc92341afa628c723a3332b12"/>
        <w:rPr pt14:Unid="2d8b4f41741e4ed5a13b193b2baeb587">
          <w:color w:val="auto" pt14:Unid="de4ab7e7f60b433b88190dd36f65c53f"/>
          <w:sz w:val="20" pt14:Unid="0e3f675dd4584806bd7e08f3a1edc143"/>
          <w:szCs w:val="20" pt14:Unid="27113b078a954594affecd256698baf1"/>
        </w:rPr>
      </w:pPr>
      <w:r>
        <w:rPr pt14:Unid="6aa7639e56814e53b17f479a0faebbed">
          <w:rFonts w:ascii="Arial" w:hAnsi="Arial" w:eastAsia="Arial" w:cs="Arial" pt14:Unid="60ef5beda7ee4c438616502a951c1fb4"/>
          <w:b w:val="1" pt14:Unid="debec21760674a0aad7d92a7f105541e"/>
          <w:bCs w:val="1" pt14:Unid="606b7b6a05fd4170ad3737df4c3e6f09"/>
          <w:color w:val="auto" pt14:Unid="7976ced912f5400fb3880f3c6a44f7fb"/>
          <w:sz w:val="22" pt14:Unid="da27461b697642a6be13ac51c46ee234"/>
          <w:szCs w:val="22" pt14:Unid="f08f78129fa244ff8a6a1d2f27d6650d"/>
        </w:rPr>
        <w:t>Integración basada en eventos</w:t>
      </w:r>
      <w:r>
        <w:rPr pt14:Unid="437931c051df45c0aee36f41de282156">
          <w:rFonts w:ascii="Arial" w:hAnsi="Arial" w:eastAsia="Arial" w:cs="Arial" pt14:Unid="c58594ff54f34907bb3cf86e31107410"/>
          <w:color w:val="auto" pt14:Unid="b40d7fc9ebde4b53a844b305074b0877"/>
          <w:sz w:val="22" pt14:Unid="58bf2c360a3943cebb9477e8f6eed5b7"/>
          <w:szCs w:val="22" pt14:Unid="8526ba55c13f4a1a9afc37b8869aac0a"/>
        </w:rPr>
        <w:t>: en la integración basada en eventos, un servicio</w:t>
      </w:r>
      <w:r>
        <w:rPr pt14:Unid="3f3b6e576b534c26bbff5af48d67ff82">
          <w:rFonts w:ascii="Arial" w:hAnsi="Arial" w:eastAsia="Arial" w:cs="Arial" pt14:Unid="10dd28616a8d40e788a844a91c9981cf"/>
          <w:b w:val="1" pt14:Unid="c1fbe2bdc928436ea90f14ceb506676f"/>
          <w:bCs w:val="1" pt14:Unid="31b333082c454d49b9c83e261c6f8e2c"/>
          <w:color w:val="auto" pt14:Unid="0ac99734a6c94b45ad577903a86c2f48"/>
          <w:sz w:val="22" pt14:Unid="e4d90ed18bae4815a2c8632e7fb28e3a"/>
          <w:szCs w:val="22" pt14:Unid="e2fb28c316844b03a0377b736be71858"/>
        </w:rPr>
        <w:t xml:space="preserve"> </w:t>
      </w:r>
      <w:r>
        <w:rPr pt14:Unid="8c60e193278440f0b6db9685a84baf56">
          <w:rFonts w:ascii="Arial" w:hAnsi="Arial" w:eastAsia="Arial" w:cs="Arial" pt14:Unid="37a0a8f91d1f4d468680a626142a5bb8"/>
          <w:color w:val="auto" pt14:Unid="7249fe8d4e054be6b5b2b0591ea04f69"/>
          <w:sz w:val="22" pt14:Unid="6fad3b41aa3747899a00605576a5ce17"/>
          <w:szCs w:val="22" pt14:Unid="2887d7b417014b929efcc67e4d5495a7"/>
        </w:rPr>
        <w:t>publica un evento cuando sucede algo relevante. Al evento se suscriben aquellos componentes que deben reaccionar al evento producido. Para hacer llegar los even-tos a sus consumidores se debe mantener una nueva infraestructura, como puede ser una cola basada en mensajes.</w:t>
      </w:r>
    </w:p>
    <w:p pt14:Unid="d6070336d3804f5897e456610e6ba66c">
      <w:pPr pt14:Unid="370778e6dc3747839d0a8cc2fe08c950">
        <w:spacing w:after="0" w:line="20" w:lineRule="exact" pt14:Unid="dbe65a9bafd447d8840e85b8cc59f488"/>
        <w:rPr pt14:Unid="bf37f3f211f744129a006688554294c3">
          <w:color w:val="auto" pt14:Unid="768d9fe7a3604c88b5a49a85ccac2891"/>
          <w:sz w:val="20" pt14:Unid="08eb7140b83b49d28be913e150ea34cf"/>
          <w:szCs w:val="20" pt14:Unid="c35fa5f0230748018a51133f02f56535"/>
        </w:rPr>
      </w:pPr>
      <w:del w:author="Open-Xml-PowerTools" w:id="103" w:date="2018-08-17T03:01:57.7201102+02:00">
        <w:r>
          <w:rPr pt14:Unid="aaebad4021114bd08e6bbc998a7f9033">
            <w:color w:val="auto" pt14:Unid="16920091a9434e13a5e0a9ed3aa9379a"/>
            <w:sz w:val="20" pt14:Unid="f6967113291545a2b8c0d98ee1971636"/>
            <w:szCs w:val="20" pt14:Unid="9cb47779bf614dd4a07c9a0c8a85d130"/>
          </w:rPr>
          <w:drawing pt14:Unid="2801c4da73194009bddc6ead15a9870d" pt14:SHA1Hash="41fe4ca2f162994fc9df4b23937c8dd1b419f600" pt14:Status="Deleted">
            <wp:anchor simplePos="0" relativeHeight="251657728" behindDoc="1" locked="0" layoutInCell="0" allowOverlap="1" pt14:Unid="420a1649feae493494a7632ffdb1faba">
              <wp:simplePos x="0" y="0" pt14:Unid="1540d75a4c514223843343f0664af384"/>
              <wp:positionH relativeFrom="column" pt14:Unid="ff2f87342ec84a01a12a7dde88f2bee5">
                <wp:posOffset pt14:Unid="dc67ceafdb794f4785d381edba0a5153">563245</wp:posOffset>
              </wp:positionH>
              <wp:positionV relativeFrom="paragraph" pt14:Unid="c619b583a1a74830bccbe3a65e0fb8b6">
                <wp:posOffset pt14:Unid="68a91452535c4127be939eb9f5303865">144145</wp:posOffset>
              </wp:positionV>
              <wp:extent cx="4605020" cy="1969135" pt14:Unid="b5357a953d77486f963d458176173cc3"/>
              <wp:wrapNone pt14:Unid="b382c37d3e2244ea88049933217cad27"/>
              <wp:docPr id="9" name="Picture 46" pt14:Unid="921d646976a24b0ba2ed42f46b88e286"/>
              <wp:cNvGraphicFramePr pt14:Unid="2886c0474311400cb89fd37a639ce58b">
                <a:graphicFrameLocks xmlns:a="http://schemas.openxmlformats.org/drawingml/2006/main" noChangeAspect="1" pt14:Unid="c695b7d2d15f4197a4f1753cd91e3301"/>
              </wp:cNvGraphicFramePr>
              <a:graphic xmlns:a="http://schemas.openxmlformats.org/drawingml/2006/main" pt14:Unid="e63f7b9b709143a2a12e644aa1ed0d2a">
                <a:graphicData uri="http://schemas.openxmlformats.org/drawingml/2006/picture" pt14:Unid="8cfc4bfcc50b4fa8965ed8d64c67b655">
                  <pic:pic xmlns:pic="http://schemas.openxmlformats.org/drawingml/2006/picture" pt14:Unid="5be9ba27cce644bc9d0e54129e99e695">
                    <pic:nvPicPr pt14:Unid="11579dca03f146ac8123283b5740c20e">
                      <pic:cNvPr id="0" name="Picture 46" pt14:Unid="3df446c5723b4343b2accdb5bbbf6c18"/>
                      <pic:cNvPicPr pt14:Unid="269fd85d74744dd1b4177133627feb55">
                        <a:picLocks noChangeAspect="1" noChangeArrowheads="1" pt14:Unid="c10d126574924d1bb462c42348b6c6d3"/>
                      </pic:cNvPicPr>
                    </pic:nvPicPr>
                    <pic:blipFill pt14:Unid="4a0aec760c574820a0c61a4633482e3d">
                      <a:blip r:embed="Ra3801652ff484b28abb86ebe7883732e" pt14:Unid="fee2667c211c406e8133f51af3591f13">
                        <a:extLst pt14:Unid="84d3be720c5a4ca4991a2287f44e1e15">
                          <a:ext uri="{28A0092B-C50C-407E-A947-70E740481C1C}" pt14:Unid="68d2c82e0a1b4821a87d12db7d2d0976"/>
                        </a:extLst>
                      </a:blip>
                      <a:srcRect pt14:Unid="39ef34102b0d4ad9a8e6a007bce1953c"/>
                      <a:stretch pt14:Unid="b6f273026bfb44c88661ef63e192e5ce">
                        <a:fillRect pt14:Unid="a5922ef8428f44f69ac914ee40ca4d9b"/>
                      </a:stretch>
                    </pic:blipFill>
                    <pic:spPr bwMode="auto" pt14:Unid="f6ebf13f80e7441b815ae0115691f20a">
                      <a:xfrm pt14:Unid="4d984079f4b344b4a60c67cb371d0e0e">
                        <a:off x="0" y="0" pt14:Unid="a7f3236a90214be4bd0244a06ad635c6"/>
                        <a:ext cx="4605020" cy="1969135" pt14:Unid="d68a76c9bc3b4d6eb1b28da0534c1084"/>
                      </a:xfrm>
                      <a:prstGeom prst="rect" pt14:Unid="48640665d7f64c7e9b61a023e92fafa8">
                        <a:avLst pt14:Unid="b73af598d9e149bf867039d475218abf"/>
                      </a:prstGeom>
                      <a:noFill pt14:Unid="8a834a31a07847d0bafa96e1f6c7aa03"/>
                    </pic:spPr>
                  </pic:pic>
                </a:graphicData>
              </a:graphic>
            </wp:anchor>
          </w:drawing>
        </w:r>
      </w:del>
      <w:ins w:author="Open-Xml-PowerTools" w:id="104" w:date="2018-08-17T03:01:57.7201102+02:00">
        <w:r>
          <w:rPr pt14:Unid="80125e16de194de1bf0f068b4f69bb03">
            <w:color w:val="auto" pt14:Unid="b6e2ec51482e44f5828b0f089ba47fc1"/>
            <w:sz w:val="20" pt14:Unid="d770523fcb7f40e1aaf56acef4376ff9"/>
            <w:szCs w:val="20" pt14:Unid="0a4d68b9588a4301abcd678c39e231ae"/>
          </w:rPr>
          <w:drawing pt14:Unid="d5a63dbfd5de48979bcf366a1357e08a" pt14:SHA1Hash="7a1f0e83b6fa580b496a8231047034734e198f99" pt14:Status="Inserted">
            <wp:anchor simplePos="0" relativeHeight="251657728" behindDoc="1" locked="0" layoutInCell="0" allowOverlap="1" pt14:Unid="7ae2e5b1e1de4214a95fbeca00a6d427">
              <wp:simplePos x="0" y="0" pt14:Unid="bb2bb8c7235742acbf0d13cbc99c2888"/>
              <wp:positionH relativeFrom="column" pt14:Unid="53e00feb2f5c4492bb46ed37900200a1">
                <wp:posOffset pt14:Unid="cc70361340eb431885cf5d5e1ee49bd6">563245</wp:posOffset>
              </wp:positionH>
              <wp:positionV relativeFrom="paragraph" pt14:Unid="0759bf8eb94149c5b6c01223b71bba7e">
                <wp:posOffset pt14:Unid="229c3f5b60084e9ababb513a83ae1f18">168910</wp:posOffset>
              </wp:positionV>
              <wp:extent cx="4605020" cy="1969135" pt14:Unid="cd78e303d78247398a8a2e7763f868da"/>
              <wp:wrapNone pt14:Unid="f805d0d599d54227a2c10072debe7211"/>
              <wp:docPr id="10" name="Picture 46" pt14:Unid="203f62c1192a45e882179fcdadeed382"/>
              <wp:cNvGraphicFramePr pt14:Unid="338b847ac5c843d9ae885f917f5687a3">
                <a:graphicFrameLocks xmlns:a="http://schemas.openxmlformats.org/drawingml/2006/main" noChangeAspect="1" pt14:Unid="eea6f7b1026a41d5a25ec0b1c12bd26b"/>
              </wp:cNvGraphicFramePr>
              <a:graphic xmlns:a="http://schemas.openxmlformats.org/drawingml/2006/main" pt14:Unid="9b8d2128541945d9875b6b54d2cbdde1">
                <a:graphicData uri="http://schemas.openxmlformats.org/drawingml/2006/picture" pt14:Unid="38e90d699e6b4a48b6a07ad201f656a7">
                  <pic:pic xmlns:pic="http://schemas.openxmlformats.org/drawingml/2006/picture" pt14:Unid="d9d038e856d9414cab60b542ead93fb3">
                    <pic:nvPicPr pt14:Unid="82a8c680b8094326b2d51384ecf1a33e">
                      <pic:cNvPr id="0" name="Picture 46" pt14:Unid="cd841b7fa02a4652b5337b7e3ce453d7"/>
                      <pic:cNvPicPr pt14:Unid="a02e9ce952894e44b6098433b590b3dc">
                        <a:picLocks noChangeAspect="1" noChangeArrowheads="1" pt14:Unid="86be3d934347419a91cd17c9487a5e70"/>
                      </pic:cNvPicPr>
                    </pic:nvPicPr>
                    <pic:blipFill pt14:Unid="777feca6235a48168ecfd9e6baabf17b">
                      <a:blip r:embed="R496fe1162b4b4d64876f32db76d30df5" pt14:Unid="4825574a68954a66b7e4a32765f96a33">
                        <a:extLst pt14:Unid="e9ad160be44443b995387399f181a410">
                          <a:ext uri="{28A0092B-C50C-407E-A947-70E740481C1C}" pt14:Unid="1e3b2c7d04554dc892bec64b7d0ef962"/>
                        </a:extLst>
                      </a:blip>
                      <a:srcRect pt14:Unid="ea30d73e8c2c459eb791a620f732a873"/>
                      <a:stretch pt14:Unid="11d6064072e240518be9e84964db4bfd">
                        <a:fillRect pt14:Unid="21d6eb4a9bfb4a91ba6a16708e2ca13b"/>
                      </a:stretch>
                    </pic:blipFill>
                    <pic:spPr bwMode="auto" pt14:Unid="3c148a249e42491bb795ec8af9b3431b">
                      <a:xfrm pt14:Unid="4a350c2bd0884cffac3c9cc93f9a39c9">
                        <a:off x="0" y="0" pt14:Unid="3c1cc751bbee42239470662875f9644d"/>
                        <a:ext cx="4605020" cy="1969135" pt14:Unid="38e2f435c890455ca85b0d2b6931415c"/>
                      </a:xfrm>
                      <a:prstGeom prst="rect" pt14:Unid="8a04d5aa95494b0fbfc29d442643a437">
                        <a:avLst pt14:Unid="d5fbbae147ae4e808a770f3bf4d5d148"/>
                      </a:prstGeom>
                      <a:noFill pt14:Unid="d2e52b67c1214162a6a2196f162a69e0"/>
                    </pic:spPr>
                  </pic:pic>
                </a:graphicData>
              </a:graphic>
            </wp:anchor>
          </w:drawing>
        </w:r>
      </w:ins>
    </w:p>
    <w:p pt14:Unid="50daf0dd45b0413197d15b9e7c987632">
      <w:pPr pt14:Unid="d7ed609f18a64cd2814182be0ec77ccd">
        <w:spacing w:after="0" w:line="200" w:lineRule="exact" pt14:Unid="8820be3ece6c4cdab3112eead7494adb"/>
        <w:rPr pt14:Unid="fcd9bbb8f4b84ef2aca24e6ebbb40464">
          <w:color w:val="auto" pt14:Unid="21c95721941f4f67bf96c389d6796c5c"/>
          <w:sz w:val="20" pt14:Unid="8a61e5470aa3451dbc54b193edc1cce6"/>
          <w:szCs w:val="20" pt14:Unid="441475bdd7484cf9a37220e263f888e2"/>
        </w:rPr>
      </w:pPr>
    </w:p>
    <w:p pt14:Unid="eaeda4c2d7bc4f31a5f78524af070872">
      <w:pPr pt14:Unid="f7fd75c4f8d54da0b9d0bd025929a168">
        <w:spacing w:after="0" w:line="200" w:lineRule="exact" pt14:Unid="f550c8089c3a4682951cd88a96ae49d0"/>
        <w:rPr pt14:Unid="4a0fdac25db740f8ad83a57aacbf7aac">
          <w:color w:val="auto" pt14:Unid="7730f84114294b4994c82fc0bd5a4543"/>
          <w:sz w:val="20" pt14:Unid="b9edadded4274c73a6b2eb4926794f58"/>
          <w:szCs w:val="20" pt14:Unid="e02783496dc1438581cf1a5ee1b97f05"/>
        </w:rPr>
      </w:pPr>
    </w:p>
    <w:p pt14:Unid="733611c21e504a2dafe37a25224a2d14">
      <w:pPr pt14:Unid="9809485b8fb340d4a386d7a2d2e696ab">
        <w:spacing w:after="0" w:line="200" w:lineRule="exact" pt14:Unid="e377b983dd7c4c658b9952b05e74e876"/>
        <w:rPr pt14:Unid="025dbc03b6a04f0ba5451c37604095a6">
          <w:color w:val="auto" pt14:Unid="7665f71d461a483c80fe2282bee02f8e"/>
          <w:sz w:val="20" pt14:Unid="277c285f4fe442389cb93d22fdbcf539"/>
          <w:szCs w:val="20" pt14:Unid="4f49f37858374c33b16e1ed4ac5ba4ae"/>
        </w:rPr>
      </w:pPr>
    </w:p>
    <w:p pt14:Unid="0b801fb28f9740aba1c3fb89b54400a8">
      <w:pPr pt14:Unid="587ccc556ac84fbdbb41caca8cc44d1f">
        <w:spacing w:after="0" w:line="200" w:lineRule="exact" pt14:Unid="5c3f0dcae4fc404e9fd5aecd2446c282"/>
        <w:rPr pt14:Unid="4ca4374ecce34a1eb5e34582b9f00839">
          <w:color w:val="auto" pt14:Unid="0adb9fd108014c16ab08db577d9fd58c"/>
          <w:sz w:val="20" pt14:Unid="beed7d1a1a5e4932951ac70966a2e734"/>
          <w:szCs w:val="20" pt14:Unid="98006e50e757434fb35a582e74b96f28"/>
        </w:rPr>
      </w:pPr>
    </w:p>
    <w:p pt14:Unid="8fab1cb2eb4144338953b9feb3b6d200">
      <w:pPr pt14:Unid="d4a5f70823ae4235bf8df062fb23aee8">
        <w:spacing w:after="0" w:line="200" w:lineRule="exact" pt14:Unid="d89744919bb04dc9a85e8bdb8909c8f2"/>
        <w:rPr pt14:Unid="f2e0020ae1e14e8eaf3f9351270d695a">
          <w:color w:val="auto" pt14:Unid="2778cbb1d4d94e6a865974a03caee9be"/>
          <w:sz w:val="20" pt14:Unid="85603f901734429eadb42099f8485144"/>
          <w:szCs w:val="20" pt14:Unid="a5ec8a05d203457e8639d2bc88d36d57"/>
        </w:rPr>
      </w:pPr>
    </w:p>
    <w:p pt14:Unid="b748c8ba50984e5cbc1a8cd21e30af1f">
      <w:pPr pt14:Unid="50a82f598a1f402396aa13d5d2f868c9">
        <w:spacing w:after="0" w:line="200" w:lineRule="exact" pt14:Unid="83b4eda070a44036811044e70fdae10e"/>
        <w:rPr pt14:Unid="18ba614378964c3eac6e619bc5e0cfac">
          <w:color w:val="auto" pt14:Unid="181d2ac51d7f4dc1857743763a9c0b74"/>
          <w:sz w:val="20" pt14:Unid="80aa6004585f47a38c7df43034168744"/>
          <w:szCs w:val="20" pt14:Unid="6e9302a7431c458a9bc92bbfb6a4396c"/>
        </w:rPr>
      </w:pPr>
    </w:p>
    <w:p pt14:Unid="ed201c85f91d4803a8bce25b5155cdcb">
      <w:pPr pt14:Unid="b852323264a34540b2dc46392e12383d">
        <w:spacing w:after="0" w:line="200" w:lineRule="exact" pt14:Unid="07cc7cdabb6c44ccb6220d2e2ed0c220"/>
        <w:rPr pt14:Unid="806eeb6266704c158fa5626e6d0f16bf">
          <w:color w:val="auto" pt14:Unid="452282a099c749eb8c0430f18a8bee8a"/>
          <w:sz w:val="20" pt14:Unid="15c440e5083d468b87ab42eea99075a6"/>
          <w:szCs w:val="20" pt14:Unid="61e6516e35d64fd78ca26f21d8abe7b8"/>
        </w:rPr>
      </w:pPr>
    </w:p>
    <w:p pt14:Unid="6e2b85bcf8c64e6e928fc21312fd637c">
      <w:pPr pt14:Unid="747c365247774f5f9558ab288d798f4e">
        <w:spacing w:after="0" w:line="200" w:lineRule="exact" pt14:Unid="73ff317fa2c941149efff1a85d9d3611"/>
        <w:rPr pt14:Unid="bba8c57595f64cfbb0529f082d524686">
          <w:color w:val="auto" pt14:Unid="006e3b249b3b436f89ec8b0a77e3c604"/>
          <w:sz w:val="20" pt14:Unid="ef96691b81984514b44627bfca9521a0"/>
          <w:szCs w:val="20" pt14:Unid="8028a860e08d41a3b7f4d2edaf512a07"/>
        </w:rPr>
      </w:pPr>
    </w:p>
    <w:p pt14:Unid="7a09e6df402b47e8b25d8baf7d5ad630">
      <w:pPr pt14:Unid="5782f5837c1a46db9810ceae4ff2f296">
        <w:spacing w:after="0" w:line="200" w:lineRule="exact" pt14:Unid="e7f12af06f3a41eaa2d906ab3dcc4fe3"/>
        <w:rPr pt14:Unid="da244da7b71844fe8f1a8e924e3f9cf5">
          <w:color w:val="auto" pt14:Unid="9c9b3bb344374214bb2b879041f2ce60"/>
          <w:sz w:val="20" pt14:Unid="6eada64117794e2c881b7da2373a962f"/>
          <w:szCs w:val="20" pt14:Unid="a4cbe57f7c9f46b891368570517e26ed"/>
        </w:rPr>
      </w:pPr>
    </w:p>
    <w:p pt14:Unid="dff0d71589004a3ab96278a94c4e4287">
      <w:pPr pt14:Unid="bc3e94d736dc426daabbc2962b5c6cac">
        <w:spacing w:after="0" w:line="200" w:lineRule="exact" pt14:Unid="1ade0699c03b4a4aa306403f084d09db"/>
        <w:rPr pt14:Unid="2b9caa1eed9f4062b09aabc89f291556">
          <w:color w:val="auto" pt14:Unid="6ea58937ff9045c8a5cb024746a9e75b"/>
          <w:sz w:val="20" pt14:Unid="f2e5bb44ace548ffa909d92d886ee52f"/>
          <w:szCs w:val="20" pt14:Unid="da57a7020e1f42fd8302238a60ac9bab"/>
        </w:rPr>
      </w:pPr>
    </w:p>
    <w:p pt14:Unid="127a51c9148c48bd82cc9b6a9b641ac9">
      <w:pPr pt14:Unid="a0a75999821b4617acdf67950004dae5">
        <w:spacing w:after="0" w:line="200" w:lineRule="exact" pt14:Unid="0e7012b4afee4db1a0541237b8dfbc0a"/>
        <w:rPr pt14:Unid="d57a36abad8e425c924c464ce9189c03">
          <w:color w:val="auto" pt14:Unid="dc80b475093b4f88bd00816fdbe05aec"/>
          <w:sz w:val="20" pt14:Unid="49d5656819c443658928308cfd586e78"/>
          <w:szCs w:val="20" pt14:Unid="571c6ec7731d49e6af00f6b8a7f414c6"/>
        </w:rPr>
      </w:pPr>
    </w:p>
    <w:p pt14:Unid="c22d4e0d92ac424c80729152fb66b093">
      <w:pPr pt14:Unid="bfb294a920794a688e71ed4e13153940">
        <w:spacing w:after="0" w:line="200" w:lineRule="exact" pt14:Unid="65a238bea4ca4caf9bee57a23bc28041"/>
        <w:rPr pt14:Unid="f4a3f195515a4df38301917f02678ffb">
          <w:color w:val="auto" pt14:Unid="41967f1ae1db4349b85464eb29c34327"/>
          <w:sz w:val="20" pt14:Unid="824df5db77024bf7a374760b10f468f7"/>
          <w:szCs w:val="20" pt14:Unid="61f6a7aa616f48fd88acb73d41ef9395"/>
        </w:rPr>
      </w:pPr>
    </w:p>
    <w:p pt14:Unid="0adf43eb295a4a8e92c1615ebcaa28dc">
      <w:pPr pt14:Unid="14031d4ee45340cc9e353cac6e8001ea">
        <w:spacing w:after="0" w:line="200" w:lineRule="exact" pt14:Unid="78d29f83a702445d85cd4c4cc64a57e6"/>
        <w:rPr pt14:Unid="a6aa59f3e1834b8d93f721cd77a7bfce">
          <w:color w:val="auto" pt14:Unid="af1c66fea4994d45adbe7480c529db31"/>
          <w:sz w:val="20" pt14:Unid="b15b5abebf9e482ab270b4c8fac7dc16"/>
          <w:szCs w:val="20" pt14:Unid="c9030457d09d4ee58a2711e1a90c92ef"/>
        </w:rPr>
      </w:pPr>
    </w:p>
    <w:p pt14:Unid="f4b34e37af6d4ce4b653d4abb526130d">
      <w:pPr pt14:Unid="82e584c7f66c438ca3fa70c6c2f8fc39">
        <w:spacing w:after="0" w:line="200" w:lineRule="exact" pt14:Unid="8385b28a696346e88edba718af2126d2"/>
        <w:rPr pt14:Unid="ee3218bfdeaa4421b355be8d4748ab3d">
          <w:color w:val="auto" pt14:Unid="9f2a61540946478488313d13c33ba7f1"/>
          <w:sz w:val="20" pt14:Unid="cb0b43967da4429a9eaa3894ad6979ec"/>
          <w:szCs w:val="20" pt14:Unid="1aaaf77646b044759324b7fc27a86655"/>
        </w:rPr>
      </w:pPr>
    </w:p>
    <w:p pt14:Unid="1a38fd189aef4e768ab156f2c23f4a83">
      <w:pPr pt14:Unid="a9062a3a8773477f8db021f00f66ee47">
        <w:spacing w:after="0" w:line="200" w:lineRule="exact" pt14:Unid="c1c381d44aca48acab600398f435a6d1"/>
        <w:rPr pt14:Unid="27bb7c22313e4f928e5730752fe4dbca">
          <w:color w:val="auto" pt14:Unid="8ae73970f09548498957abe965ec1aae"/>
          <w:sz w:val="20" pt14:Unid="23877ba863164a88be69d5c46dc3e643"/>
          <w:szCs w:val="20" pt14:Unid="5aed0dd140bb4958a7227152a9761ff0"/>
        </w:rPr>
      </w:pPr>
    </w:p>
    <w:p pt14:Unid="9f07aeb1524b452a83bb531e6a174abe">
      <w:pPr pt14:Unid="8c9d6845e7964b8e8c2146b3d67fe336">
        <w:spacing w:after="0" w:line="200" w:lineRule="exact" pt14:Unid="1f86a7fc19104a1ebf14d1a59b087b6c"/>
        <w:rPr pt14:Unid="cdf541e822804e3db4af3507db470218">
          <w:color w:val="auto" pt14:Unid="1dda731753f54e9b88121729b457d582"/>
          <w:sz w:val="20" pt14:Unid="88d4a6928278414fbb3bc1357d273364"/>
          <w:szCs w:val="20" pt14:Unid="1b29a79aae034430b2b043ebd0822cc1"/>
        </w:rPr>
      </w:pPr>
    </w:p>
    <w:p pt14:Unid="f9472664f4fc44788c9c43254d993e5b">
      <w:pPr pt14:Unid="fcd595987f0c46218498cfda7d021e13">
        <w:spacing w:after="0" w:line="327" w:lineRule="exact" pt14:Unid="5cd2130d72a141e39ffe52204f966646"/>
        <w:rPr pt14:Unid="2dd80aae6f7d448faa6203865c469e2e">
          <w:color w:val="auto" pt14:Unid="7acf0fc186134105939dcf18cc7b0880"/>
          <w:sz w:val="20" pt14:Unid="0524d06166ad4263bc3d551c011425f3"/>
          <w:szCs w:val="20" pt14:Unid="8011314ff90c4a28ab0f2e097eebf47b"/>
        </w:rPr>
      </w:pPr>
    </w:p>
    <w:p pt14:Unid="ca31d3567ab740978afb30a02cbdcf55">
      <w:pPr pt14:Unid="51ccfa4b3cb14d6a838b63ba15becc7c">
        <w:spacing w:after="0" pt14:Unid="df5421f5458a4f8aac907e7377726429"/>
        <w:ind w:right="6" pt14:Unid="2d66e69c9c6f4db298128fd6765b10bd"/>
        <w:jc w:val="center" pt14:Unid="9b9589d44da94877958e992b81c88cb5"/>
        <w:rPr pt14:Unid="954fba9d260f45ddae4498f1c8796c4d">
          <w:rFonts w:ascii="Arial" w:hAnsi="Arial" w:eastAsia="Arial" w:cs="Arial" pt14:Unid="6546eceab7704e75b95b249deeada5f5"/>
          <w:b w:val="1" pt14:Unid="19c6ba59127940d49b5b6a6956923f61"/>
          <w:bCs w:val="1" pt14:Unid="febea7e5830b4726ad7b60cdaf04af06"/>
          <w:color w:val="auto" pt14:Unid="3734c04d06e441d7b5a2e2c1af06ecbd"/>
          <w:sz w:val="20" pt14:Unid="c3f0d61edc5f486b8542be51c57a210e"/>
          <w:szCs w:val="20" pt14:Unid="29d546f6cf764dccbdd842b2244a0a53"/>
        </w:rPr>
      </w:pPr>
      <w:r>
        <w:rPr pt14:Unid="01ba3a9043114685a69d2bc736d5e17b">
          <w:rFonts w:ascii="Arial" w:hAnsi="Arial" w:eastAsia="Arial" w:cs="Arial" pt14:Unid="4cfe268954e8447ea5974aeb41ae909b"/>
          <w:b w:val="1" pt14:Unid="e52be6f7785540e2b68d0a6042cae2c3"/>
          <w:bCs w:val="1" pt14:Unid="96a90b36da5849d78676656a1a9ef65b"/>
          <w:color w:val="auto" pt14:Unid="be3d2374f6d94feebd106a654ab8bbc3"/>
          <w:sz w:val="20" pt14:Unid="b79f4e41b1ce4a98b40a039b31785c14"/>
          <w:szCs w:val="20" pt14:Unid="c8b740b75ccc4d249d10537dcbcbb501"/>
        </w:rPr>
        <w:t xml:space="preserve">Figura 2.5: </w:t>
      </w:r>
      <w:r>
        <w:rPr pt14:Unid="eb016c3b16a14da19ea977ddb2c5de56">
          <w:rFonts w:ascii="Arial" w:hAnsi="Arial" w:eastAsia="Arial" w:cs="Arial" pt14:Unid="907c9b5f67d44839858313adbfb9f124"/>
          <w:color w:val="auto" pt14:Unid="0e011bffbb2643d5b776b54f9c7fea13"/>
          <w:sz w:val="20" pt14:Unid="7cdb904f3619499caaac247a9a1bccda"/>
          <w:szCs w:val="20" pt14:Unid="da3b7c75529e4f8094bd1ba6a16b1ca1"/>
        </w:rPr>
        <w:t>Ejemplo de integración basada en eventos con un contenedor de RabbitMQ</w:t>
      </w:r>
      <w:del w:author="Open-Xml-PowerTools" w:id="105" w:date="2018-08-17T03:01:57.7201102+02:00">
        <w:r>
          <w:rPr pt14:Unid="8af021ad8cd749dd9a5a5b29fff994f7">
            <w:rFonts w:ascii="Arial" w:hAnsi="Arial" w:eastAsia="Arial" w:cs="Arial" pt14:Unid="eea7ea9ed586499b9e04b4a004927a56"/>
            <w:color w:val="auto" pt14:Unid="8d97a67609d744699a99cba9fa1c5988"/>
            <w:sz w:val="20" pt14:Unid="8cea701814e64b81ba7ebd88feeca649"/>
            <w:szCs w:val="20" pt14:Unid="132cd46824424510b2aca05daa68c46f"/>
          </w:rPr>
          <w:delText>.</w:delText>
        </w:r>
      </w:del>
      <w:r>
        <w:rPr pt14:Unid="eb016c3b16a14da19ea977ddb2c5de56">
          <w:rFonts w:ascii="Arial" w:hAnsi="Arial" w:eastAsia="Arial" w:cs="Arial" pt14:Unid="907c9b5f67d44839858313adbfb9f124"/>
          <w:color w:val="auto" pt14:Unid="0e011bffbb2643d5b776b54f9c7fea13"/>
          <w:sz w:val="20" pt14:Unid="7cdb904f3619499caaac247a9a1bccda"/>
          <w:szCs w:val="20" pt14:Unid="da3b7c75529e4f8094bd1ba6a16b1ca1"/>
        </w:rPr>
        <w:t xml:space="preserve"> [7]</w:t>
      </w:r>
      <w:ins w:author="Open-Xml-PowerTools" w:id="106" w:date="2018-08-17T03:01:57.7201102+02:00">
        <w:r>
          <w:rPr pt14:Unid="eb016c3b16a14da19ea977ddb2c5de56">
            <w:rFonts w:ascii="Arial" w:hAnsi="Arial" w:eastAsia="Arial" w:cs="Arial" pt14:Unid="907c9b5f67d44839858313adbfb9f124"/>
            <w:color w:val="auto" pt14:Unid="0e011bffbb2643d5b776b54f9c7fea13"/>
            <w:sz w:val="20" pt14:Unid="7cdb904f3619499caaac247a9a1bccda"/>
            <w:szCs w:val="20" pt14:Unid="da3b7c75529e4f8094bd1ba6a16b1ca1"/>
          </w:rPr>
          <w:t>.</w:t>
        </w:r>
      </w:ins>
    </w:p>
    <w:p pt14:Unid="15d741d70bcb477184cd7174b2831e80">
      <w:pPr pt14:Unid="9deab93ac0b44f189a34f8e458b7d7a4">
        <w:spacing w:after="0" w:line="315" w:lineRule="exact" pt14:Unid="d8b6d6c6b759452799d495ea01a2f846"/>
        <w:rPr pt14:Unid="5f699b2012e84ef4bce8979d2944c362">
          <w:color w:val="auto" pt14:Unid="8dcdb2c141044db48f6a8d3d0841239d"/>
          <w:sz w:val="20" pt14:Unid="5d8d6222bb304f47874f8e2ccebf9f41"/>
          <w:szCs w:val="20" pt14:Unid="345db98f928340239735280adf83caec"/>
        </w:rPr>
      </w:pPr>
    </w:p>
    <w:p pt14:Unid="bffeed54e1ea4b3aa0512ac5366e6609">
      <w:pPr pt14:Unid="98bca41e4ce94adaba820844053725e1">
        <w:spacing w:after="0" w:line="259" w:lineRule="auto" pt14:Unid="6652331d543847068cef58d325c28914"/>
        <w:ind w:left="800" w:right="266" pt14:Unid="e1827b8687c1435480ea8e4698d8746b"/>
        <w:jc w:val="both" pt14:Unid="243089eb2125450eb9bc7386af617b7c"/>
        <w:rPr pt14:Unid="ae5938cd4d374463997ea1a01793528b">
          <w:color w:val="auto" pt14:Unid="5a9d8a06cd234dc6823e3a561ab031e6"/>
          <w:sz w:val="20" pt14:Unid="dd4a69f87bf748a88ce5d98e7238e637"/>
          <w:szCs w:val="20" pt14:Unid="fca14218a5a644c794268ffd5acc5bee"/>
        </w:rPr>
      </w:pPr>
      <w:r>
        <w:rPr pt14:Unid="8152a6ea81b74dd6b07f7786c94c2d05">
          <w:rFonts w:ascii="Arial" w:hAnsi="Arial" w:eastAsia="Arial" w:cs="Arial" pt14:Unid="ebfeb6667c0c4949a92ad3f04f58859a"/>
          <w:color w:val="auto" pt14:Unid="278755dd9d974c2d8adfa2bb551bd990"/>
          <w:sz w:val="22" pt14:Unid="141b5e3a9ddb42d3a0f3813f7f1bc1e1"/>
          <w:szCs w:val="22" pt14:Unid="3d402f168aa345ddb1af413e49b9e621"/>
        </w:rPr>
        <w:t>Un bróker de mensajería es un patrón arquitectónico para la validación, la trans-formación y el enrutamiento de mensajes. RabbitMQ es un ejemplo de este patrón. En esta herramienta, el productor de un evento publica este a través de una API, donde será tramitado por el bróker para hacerlo llegar a todos los consumidores suscritos.</w:t>
      </w:r>
    </w:p>
    <w:p pt14:Unid="c3992cbd98e9474f82036e0bee08982a">
      <w:pPr pt14:Unid="8c64babcf56947e393fadf19c0c75523">
        <w:spacing w:after="0" w:line="200" w:lineRule="exact" pt14:Unid="c208055556d44ea2ac20a001c29f0aef"/>
        <w:rPr pt14:Unid="62224662864140c784719482ee08b4de">
          <w:color w:val="auto" pt14:Unid="1f808b7951bf434889f8f06b6323aabe"/>
          <w:sz w:val="20" pt14:Unid="8bfcb97e700a4d828b8b8d949aba5e2f"/>
          <w:szCs w:val="20" pt14:Unid="d05fa2cd7d0d4ff598ee21ec08ba5042"/>
        </w:rPr>
      </w:pPr>
    </w:p>
    <w:p pt14:Unid="b9ff32bfb59e468ea66c026675b10ae1">
      <w:pPr pt14:Unid="3888ff5ed1f646329b85a897c751c2b9" pt14:Status="Deleted">
        <w:spacing w:after="0" w:line="258" w:lineRule="auto" pt14:Unid="a2d1eb674fcc4f7c983bf54bcc471422"/>
        <w:ind w:left="260" w:right="266" w:firstLine="339" pt14:Unid="76b718fd22af4b5789563e00b6349967"/>
        <w:jc w:val="both" pt14:Unid="1017a7bcad224ae7a1f3ecaf88f31a26"/>
        <w:rPr pt14:Unid="8a1bc6c284e644719cedb703e7880679">
          <w:del w:author="Open-Xml-PowerTools" w:id="107" w:date="2018-08-17T03:01:57.7201102+02:00"/>
          <w:rFonts w:ascii="Arial" w:hAnsi="Arial" w:eastAsia="Arial" w:cs="Arial" pt14:Unid="a26a8532da1a4e568a570f4b6988d815"/>
          <w:color w:val="auto" pt14:Unid="a0d4b91c93ec4a50b46c79f7d889ce54"/>
          <w:sz w:val="22" pt14:Unid="712f35fcd3a24b1d92b18b7064f7d2e6"/>
          <w:szCs w:val="22" pt14:Unid="12cd2a21f8284a939c51413ea3ce6393"/>
        </w:rPr>
      </w:pPr>
      <w:del w:author="Open-Xml-PowerTools" w:id="108" w:date="2018-08-17T03:01:57.7201102+02:00">
        <w:r>
          <w:rPr pt14:Unid="c0bf12b5bec64df4ba2ff17a5e8f3b3d">
            <w:rFonts w:ascii="Arial" w:hAnsi="Arial" w:eastAsia="Arial" w:cs="Arial" pt14:Unid="7477c851bfd94dfea3c9def5a56ac282"/>
            <w:color w:val="auto" pt14:Unid="562c1d2143674ef5995994b279d3f716"/>
            <w:sz w:val="22" pt14:Unid="13ea8c9b7a014083981b6ea78ca02378"/>
            <w:szCs w:val="22" pt14:Unid="0ab2948fd8464797a58398e88909c602"/>
          </w:rPr>
          <w:delText>Tanto SOAP como REST emplean HTTP, aunque solo el segundo emplea los verbos definidos en HTTP. Existen pocas librerías para trabajar con SOAP, mientras que práctica-mente cualquier lenguaje de programación contemporáneo cuenta con un cliente HTTP, con soporte para más o menos verbos. En cuanto a su rendimiento, REST es más eficiente en términos de latencia y ancho de banda consumido. [</w:delText>
        </w:r>
      </w:del>
      <w:del w:author="Open-Xml-PowerTools" w:id="109" w:date="2018-08-17T03:01:57.7201102+02:00">
        <w:r>
          <w:rPr pt14:Unid="de6c785e866842b5968c06c1f564197a">
            <w:rFonts w:ascii="Arial" w:hAnsi="Arial" w:eastAsia="Arial" w:cs="Arial" pt14:Unid="daefcd77ad0d4780900df0ccd2e323ab"/>
            <w:color w:val="00FF00" pt14:Unid="7d3b273fb4ad49c3829ee5cf43afc364"/>
            <w:sz w:val="22" pt14:Unid="6dd0c1e5247b4340900e0b36cfff1ee5"/>
            <w:szCs w:val="22" pt14:Unid="3625ef5208924897bd88da8e768bd7d5"/>
          </w:rPr>
          <w:delText>20</w:delText>
        </w:r>
      </w:del>
      <w:del w:author="Open-Xml-PowerTools" w:id="110" w:date="2018-08-17T03:01:57.7201102+02:00">
        <w:r>
          <w:rPr pt14:Unid="3eaa0d19414d4a9099aec7c60f8f8dfd">
            <w:rFonts w:ascii="Arial" w:hAnsi="Arial" w:eastAsia="Arial" w:cs="Arial" pt14:Unid="e7bcd323783d4240b885900977f28f41"/>
            <w:color w:val="auto" pt14:Unid="d9f7a3eec4514384adaf522a61339990"/>
            <w:sz w:val="22" pt14:Unid="053763d00cb14a388078d83d97fec0f9"/>
            <w:szCs w:val="22" pt14:Unid="3104d5f4240f46f89ad5fc0c680623ce"/>
          </w:rPr>
          <w:delText>] REST es más recomendable que SOAP para enviar grandes volúmenes de datos por ser más compacto y permitir for-matos como el JSON o el binario. Sin embargo, ni uno ni otro son recomendables para trabajar en redes con latencias bajas porque emplean HTTP. En este caso, es mejor em-plear directamente protocolos como TCP o UDP.</w:delText>
        </w:r>
      </w:del>
    </w:p>
    <w:p pt14:Unid="8a27eda430d74cec89cb19f060c6b37a">
      <w:pPr pt14:Unid="e6b202ef8c6340dfbf3bab73cde67487">
        <w:spacing w:after="0" w:line="208" w:lineRule="exact" pt14:Unid="f7bb47a69d16455384f74442812c304e"/>
        <w:rPr pt14:Unid="b8fe4c50940541b994cee6963979926d">
          <w:color w:val="auto" pt14:Unid="6197dcf9cf124717b5d880ca026e4451"/>
          <w:sz w:val="20" pt14:Unid="49f6a22854f5488da55fa26271c99527"/>
          <w:szCs w:val="20" pt14:Unid="087ee6e940eb49f489b54617e665e4c2"/>
        </w:rPr>
      </w:pPr>
    </w:p>
    <w:p pt14:Unid="c75710e3c57f4dc3a3c866c65ac09d0a">
      <w:pPr pt14:Unid="e6a782a6646e4836bdb9e84affe0aeae" pt14:Status="Inserted">
        <w:spacing w:after="0" w:line="258" w:lineRule="auto" pt14:Unid="5e0c7195a1af416eb1de665587bf0a44"/>
        <w:ind w:left="260" w:right="266" w:firstLine="339" pt14:Unid="af27475976224315bcc60791d572e61c"/>
        <w:jc w:val="both" pt14:Unid="1dd9b976adb84b87a5dec3197be28e52"/>
        <w:rPr pt14:Unid="e7a3b881ca104c5eb1f785311754282f">
          <w:ins w:author="Open-Xml-PowerTools" w:id="111" w:date="2018-08-17T03:01:57.7201102+02:00"/>
          <w:rFonts w:ascii="Arial" w:hAnsi="Arial" w:eastAsia="Arial" w:cs="Arial" pt14:Unid="a9c1d174040c4fb98c612ff07c488008"/>
          <w:color w:val="auto" pt14:Unid="b373d007203847398157cc072c3db722"/>
          <w:sz w:val="22" pt14:Unid="4d7f1f976abb490e83214637e50eb885"/>
          <w:szCs w:val="22" pt14:Unid="095b81285daf45348329d5d5781e48a7"/>
        </w:rPr>
      </w:pPr>
      <w:del w:author="Open-Xml-PowerTools" w:id="112" w:date="2018-08-17T03:01:57.7201102+02:00">
        <w:r>
          <w:rPr pt14:Unid="7dc86a6a1b074d94a154e2b136b7e85e">
            <w:rFonts w:ascii="Arial" w:hAnsi="Arial" w:eastAsia="Arial" w:cs="Arial" pt14:Unid="a218a34ec04b412e8174a743691de7dd"/>
            <w:color w:val="auto" pt14:Unid="d7c7dea787904a4bade0ddc1fc9a3619"/>
            <w:sz w:val="22" pt14:Unid="57487b471d7349669dbce99aaacbb0e8"/>
            <w:szCs w:val="22" pt14:Unid="bd8f3f8fc3944424808fff258d1a9764"/>
          </w:rPr>
          <w:delText>En cuanto al tercer tipo de integración, la integración basada en eventos fomenta la escalabilidad y resilencia de los servicios y reduce el acoplamiento entre ellos. No obs-tante, requiere aprovisionar nuevas infraestructuras y añade complejidad a la hora de razonar</w:delText>
        </w:r>
      </w:del>
      <w:ins w:author="Open-Xml-PowerTools" w:id="113" w:date="2018-08-17T03:01:57.7201102+02:00">
        <w:r>
          <w:rPr pt14:Unid="8f69ea328c184dd288409d1395f15913">
            <w:rFonts w:ascii="Arial" w:hAnsi="Arial" w:eastAsia="Arial" w:cs="Arial" pt14:Unid="dfa8f2dccf514e728fa5ddb00c22dd13"/>
            <w:color w:val="auto" pt14:Unid="52ffa559668848b9bdb71b8740a633c8"/>
            <w:sz w:val="22" pt14:Unid="b3146cf0dfdc4a728e531bfe89e190f9"/>
            <w:szCs w:val="22" pt14:Unid="f4dab780703f42519ec6a962e79ef909"/>
          </w:rPr>
          <w:t>Tanto SOAP como REST emplean HTTP, aunque solo el segundo emplea los verbos definidos en HTTP. Existen pocas librerías para trabajar con SOAP, mientras que práctica-mente cualquier lenguaje de programación contemporáneo cuenta con un cliente HTTP, con soporte para más o menos verbos. En cuanto a su rendimiento, REST es más eficiente en términos de latencia y ancho de banda consumido [20]. REST es más recomendable que SOAP para enviar grandes volúmenes de datos por ser más compacto y permitir for-matos como el JSON o el binario. Sin embargo, ni uno ni otro son recomendables para trabajar en redes con latencias bajas porque emplean HTTP. En este caso, es mejor em-plear directamente protocolos como TCP o UDP.</w:t>
        </w:r>
      </w:ins>
    </w:p>
    <w:p pt14:Unid="fba816b9e6ce40f6a104a7bf9f68798f">
      <w:pPr pt14:Unid="3006d9c9f0e8427c9f2611f68fc54759" pt14:Status="Inserted">
        <w:spacing w:after="0" w:line="85" w:lineRule="exact" pt14:Unid="feef7b59c05c4b94b1edc4237f56ecd8"/>
        <w:rPr pt14:Unid="6214ac1b926a4661afccaa9b9f3e32ab">
          <w:ins w:author="Open-Xml-PowerTools" w:id="114" w:date="2018-08-17T03:01:57.7201102+02:00"/>
          <w:color w:val="auto" pt14:Unid="a8e2f953a15348b7b5d1d46fd7b4abb1"/>
          <w:sz w:val="20" pt14:Unid="ecd7732864854631a44f435586a0d779"/>
          <w:szCs w:val="20" pt14:Unid="fe38c90f954446099e917a9806dbf941"/>
        </w:rPr>
      </w:pPr>
    </w:p>
    <w:p pt14:Unid="28b49008a3cf4d24903fb0a6c5f1493a">
      <w:pPr pt14:Unid="eb96f375ce3847fead7f8ce70e6eebde">
        <w:spacing w:after="0" w:line="273" w:lineRule="auto" pt14:Unid="8582d581f9fc4bec8bfda1e06927dea7"/>
        <w:ind w:left="260" w:right="266" w:firstLine="339" pt14:Unid="956c87d4f9b045e8a05021baa1ded941"/>
        <w:jc w:val="both" pt14:Unid="2b7cb1b05fcd4aaf8b3005fc304cffd0"/>
        <w:rPr pt14:Unid="6a505879c084427db0a08a7c58dd3b6e">
          <w:rFonts w:ascii="Arial" w:hAnsi="Arial" w:eastAsia="Arial" w:cs="Arial" pt14:Unid="c806857f95fa47b888de9fe09e73d2c3"/>
          <w:color w:val="auto" pt14:Unid="9bdf8136758e48eab2853b07cfdff9a0"/>
          <w:sz w:val="21" pt14:Unid="6023f99d0a544ba7bbd59153fdff44f4"/>
          <w:szCs w:val="21" pt14:Unid="40af22aca02045adbd8a99498afe1b37"/>
        </w:rPr>
      </w:pPr>
      <w:ins w:author="Open-Xml-PowerTools" w:id="115" w:date="2018-08-17T03:01:57.7201102+02:00">
        <w:r>
          <w:rPr pt14:Unid="7ef944850fcc4df788c3aab3ce480ad4">
            <w:rFonts w:ascii="Arial" w:hAnsi="Arial" w:eastAsia="Arial" w:cs="Arial" pt14:Unid="cc6b627212e049fdbed0a33bedf14123"/>
            <w:color w:val="auto" pt14:Unid="c9001d73b3db4fcda801b6f19c061096"/>
            <w:sz w:val="21" pt14:Unid="e410cda4b25a467b9c57b4e623bc1606"/>
            <w:szCs w:val="21" pt14:Unid="7b3f6f40c5944dc6978c1c7476aba9b6"/>
          </w:rPr>
          <w:t>En cuanto al tercer tipo de integración, la integración basada en eventos fomenta la es-calabilidad y resilencia de los servicios y reduce el acoplamiento entre ellos. No obstante, requiere aprovisionar nuevas infraestructuras y añade complejidad a la hora de razo-nar</w:t>
        </w:r>
      </w:ins>
      <w:r>
        <w:rPr pt14:Unid="7ef944850fcc4df788c3aab3ce480ad4">
          <w:rFonts w:ascii="Arial" w:hAnsi="Arial" w:eastAsia="Arial" w:cs="Arial" pt14:Unid="cc6b627212e049fdbed0a33bedf14123"/>
          <w:color w:val="auto" pt14:Unid="c9001d73b3db4fcda801b6f19c061096"/>
          <w:sz w:val="21" pt14:Unid="e410cda4b25a467b9c57b4e623bc1606"/>
          <w:szCs w:val="21" pt14:Unid="7b3f6f40c5944dc6978c1c7476aba9b6"/>
        </w:rPr>
        <w:t xml:space="preserve"> sobre el sistema por ser una comunicación asíncrona. Algunas buenas prácticas para afrontar su complejidad van desde el uso efectivo de sistemas de monitorización hasta el uso de identificadores de correlación para trazar las llamadas entre servicios</w:t>
      </w:r>
      <w:del w:author="Open-Xml-PowerTools" w:id="116" w:date="2018-08-17T03:01:57.7201102+02:00">
        <w:r>
          <w:rPr pt14:Unid="7dc86a6a1b074d94a154e2b136b7e85e">
            <w:rFonts w:ascii="Arial" w:hAnsi="Arial" w:eastAsia="Arial" w:cs="Arial" pt14:Unid="a218a34ec04b412e8174a743691de7dd"/>
            <w:color w:val="auto" pt14:Unid="d7c7dea787904a4bade0ddc1fc9a3619"/>
            <w:sz w:val="22" pt14:Unid="57487b471d7349669dbce99aaacbb0e8"/>
            <w:szCs w:val="22" pt14:Unid="bd8f3f8fc3944424808fff258d1a9764"/>
          </w:rPr>
          <w:delText>.</w:delText>
        </w:r>
      </w:del>
      <w:r>
        <w:rPr pt14:Unid="7ef944850fcc4df788c3aab3ce480ad4">
          <w:rFonts w:ascii="Arial" w:hAnsi="Arial" w:eastAsia="Arial" w:cs="Arial" pt14:Unid="cc6b627212e049fdbed0a33bedf14123"/>
          <w:color w:val="auto" pt14:Unid="c9001d73b3db4fcda801b6f19c061096"/>
          <w:sz w:val="21" pt14:Unid="e410cda4b25a467b9c57b4e623bc1606"/>
          <w:szCs w:val="21" pt14:Unid="7b3f6f40c5944dc6978c1c7476aba9b6"/>
        </w:rPr>
        <w:t xml:space="preserve"> [21]</w:t>
      </w:r>
      <w:ins w:author="Open-Xml-PowerTools" w:id="117" w:date="2018-08-17T03:01:57.7201102+02:00">
        <w:r>
          <w:rPr pt14:Unid="7ef944850fcc4df788c3aab3ce480ad4">
            <w:rFonts w:ascii="Arial" w:hAnsi="Arial" w:eastAsia="Arial" w:cs="Arial" pt14:Unid="cc6b627212e049fdbed0a33bedf14123"/>
            <w:color w:val="auto" pt14:Unid="c9001d73b3db4fcda801b6f19c061096"/>
            <w:sz w:val="21" pt14:Unid="e410cda4b25a467b9c57b4e623bc1606"/>
            <w:szCs w:val="21" pt14:Unid="7b3f6f40c5944dc6978c1c7476aba9b6"/>
          </w:rPr>
          <w:t>.</w:t>
        </w:r>
      </w:ins>
    </w:p>
    <w:p pt14:Unid="53a31b435fd84b34bbd5597739d29995">
      <w:pPr pt14:Unid="eda5bfa7d11a41beafb774e49bf16587"/>
    </w:p>
    <w:tbl pt14:Unid="8798e073b5a04c539d838e585b90335b" pt14:CorrelatedSHA1Hash="ae26041e9821ae284ab28dee144f5062d799ec95" pt14:SHA1Hash="ae26041e9821ae284ab28dee144f5062d799ec95" pt14:StructureSHA1Hash="083c39f071e2f67adc0ffdb8cc687ed0eb21b73c">
      <w:tblPr pt14:Unid="962a185be5f94aff969a4292e02d7f19">
        <w:tblInd w:w="260" w:type="dxa" pt14:Unid="c6a5cc6752aa49a78cecd751f795839a"/>
        <w:tblLayout w:type="fixed" pt14:Unid="464b8a39bafd4ce1a493a2e2dde602c8"/>
        <w:tblCellMar pt14:Unid="8d21d6231e664c95a56440efc7525eb9">
          <w:top w:w="0" w:type="dxa" pt14:Unid="2168b5405db54040a74ca29f9d89ed13"/>
          <w:left w:w="0" w:type="dxa" pt14:Unid="792473acda344cad9481aa05402649b0"/>
          <w:bottom w:w="0" w:type="dxa" pt14:Unid="7605c8d4faa24bcb85af617a84f9ccb6"/>
          <w:right w:w="0" w:type="dxa" pt14:Unid="15b9714973d543e28725d5a4e999d31c"/>
        </w:tblCellMar>
      </w:tblPr>
      <w:tr pt14:Unid="9d25ed7b671c408193d85a984390da24" pt14:CorrelatedSHA1Hash="968455e5c762d0f13f82cff5d99f624a1477ed17" pt14:SHA1Hash="968455e5c762d0f13f82cff5d99f624a1477ed17" pt14:StructureSHA1Hash="79a0eea29f620d22c292795db0fa42012a6019db">
        <w:trPr pt14:Unid="2788c4290381459dbb47a89c75c3626b">
          <w:trHeight w:val="361" pt14:Unid="b8ffab7a5a8947cc9fdbfc7e97f6c97e"/>
        </w:trPr>
        <w:tc pt14:Unid="50ab597154ba4e09bce3919f5fc90f4c" pt14:SHA1Hash="58b8da5536d7aea65504bbee8dfc8ceaddf5c610">
          <w:tcPr pt14:Unid="cb13177b43ec43208762229032517fdb">
            <w:tcW w:w="6520" w:type="dxa" pt14:Unid="f7a2da909dfc49909e0fd02a688c9cdb"/>
            <w:tcBorders pt14:Unid="a9f9582dd8704b71ae0c9227121066ee">
              <w:bottom w:val="single" w:color="auto" w:sz="8" pt14:Unid="a36d320d37d04236be00fc8574d39876"/>
            </w:tcBorders>
            <w:vAlign w:val="bottom" pt14:Unid="4418dc8ba5ad49bdac3d191ef98f15aa"/>
          </w:tcPr>
          <w:p pt14:Unid="de8cc1f0f9844753a6fbc4a24932e5e5">
            <w:pPr pt14:Unid="b0eae92b304a49b48de062b23e69e7dd">
              <w:spacing w:after="0" pt14:Unid="80ad43127330490187ceb8498968e415"/>
              <w:rPr pt14:Unid="8cc291692cf047b18c21d86d3c1ca541">
                <w:color w:val="auto" pt14:Unid="858fcdb9d2c4469ab9da6b5ef91ed651"/>
                <w:sz w:val="20" pt14:Unid="4bea3fc947d947c89af25ecd47bf3f8f"/>
                <w:szCs w:val="20" pt14:Unid="aa261ad481ab4a4897bbd1096e8bf3cb"/>
              </w:rPr>
            </w:pPr>
            <w:r>
              <w:rPr pt14:Unid="a36f297b3a744feca3df4073e59bbe4c">
                <w:rFonts w:ascii="Arial" w:hAnsi="Arial" w:eastAsia="Arial" w:cs="Arial" pt14:Unid="2e35c1d6e0f649d683d6ceb57772b9d1"/>
                <w:color w:val="auto" pt14:Unid="3a84c194dd0c4ff890883392f7ac5fd3"/>
                <w:sz w:val="24" pt14:Unid="cd33a8a7b829442db54497ce2642c1e7"/>
                <w:szCs w:val="24" pt14:Unid="c33090f2b8fc41b7844ebebb09edc9b7"/>
              </w:rPr>
              <w:t>2.4  Los microservicios en la fase de implementación</w:t>
            </w:r>
          </w:p>
        </w:tc>
        <w:tc pt14:Unid="401f86eff30048b18a5de5862b977228" pt14:SHA1Hash="203a1e53498fb5ed298ccb93f52c4110403144ab">
          <w:tcPr pt14:Unid="f16858166efe459abae54bf9bf0b0159">
            <w:tcW w:w="1980" w:type="dxa" pt14:Unid="8f2f867b39d24cbf82c34376550c3e8f"/>
            <w:tcBorders pt14:Unid="9999f390e55847ddb3097e7c3cde0dd5">
              <w:bottom w:val="single" w:color="auto" w:sz="8" pt14:Unid="4d07d65a62514c91b818cca44b67e86f"/>
            </w:tcBorders>
            <w:vAlign w:val="bottom" pt14:Unid="e57127b4524e470fb2803fdb808811ea"/>
          </w:tcPr>
          <w:p pt14:Unid="b09dcc8978d4400ead088b73e6e15ba0">
            <w:pPr pt14:Unid="7af2afd13f734c32a249bd504ee1b19e">
              <w:spacing w:after="0" pt14:Unid="685cb955705641f9909f81fe2d0806d9"/>
              <w:jc w:val="right" pt14:Unid="7fa9d94b2bca42ed9033fd7d2331fc47"/>
              <w:rPr pt14:Unid="ddd7aef9b1df4cf398977471500d43db">
                <w:color w:val="auto" pt14:Unid="0f083bf137fc448aa626186a759123a5"/>
                <w:sz w:val="20" pt14:Unid="4693ec44fddb4e65bc703c349be989ad"/>
                <w:szCs w:val="20" pt14:Unid="3c95dcfcef1c4589aa42ceb0c09b2e0f"/>
              </w:rPr>
            </w:pPr>
            <w:r>
              <w:rPr pt14:Unid="3cec84b34ce04d07a88403e3774421c7">
                <w:rFonts w:ascii="Arial" w:hAnsi="Arial" w:eastAsia="Arial" w:cs="Arial" pt14:Unid="c65678894d02442da6280ffdda24d5c8"/>
                <w:b w:val="1" pt14:Unid="16ef1c6e1b874a34babd1ae79ae4872d"/>
                <w:bCs w:val="1" pt14:Unid="573ac1e7ba874f2f85cc6208650f8cc0"/>
                <w:color w:val="auto" pt14:Unid="b5156c4c7a68447f9df0874b3193a748"/>
                <w:sz w:val="22" pt14:Unid="9a5586813fe14355a9b006609f0c5e39"/>
                <w:szCs w:val="22" pt14:Unid="22bbdb7eaaf04cb28090a162f2f6ff51"/>
              </w:rPr>
              <w:t>11</w:t>
            </w:r>
          </w:p>
        </w:tc>
      </w:tr>
    </w:tbl>
    <w:p pt14:Unid="9eae5d3d89c5405493e0638bd670895f">
      <w:pPr pt14:Unid="ef8eb47169404d28a58396bacd7fdbbe">
        <w:spacing w:after="0" w:line="368" w:lineRule="exact" pt14:Unid="44bd69ab1b32424b8a5848bb3c65c01e"/>
        <w:rPr pt14:Unid="5f34519f370344589ce54b829bb5dfe8">
          <w:color w:val="auto" pt14:Unid="32baefe8cc8f44c4a097e248a522befa"/>
          <w:sz w:val="20" pt14:Unid="60b3b4e66021407389403ecde7e450bf"/>
          <w:szCs w:val="20" pt14:Unid="252ed0460be84757a2b09dda38063d58"/>
        </w:rPr>
      </w:pPr>
    </w:p>
    <w:p pt14:Unid="499d7c86af634672a7e89bb0b493561a">
      <w:pPr pt14:Unid="0d29222913e540e5b1867606b158b2c2">
        <w:tabs pt14:Unid="508cbd7b6b1941ba9c2c2afd6f7d1e4c">
          <w:tab w:val="left" w:leader="none" w:pos="1020" pt14:Unid="ac6603d254fe4182b345c5cc49c74627"/>
        </w:tabs>
        <w:spacing w:after="0" pt14:Unid="93c9ea25ef8d4562b48217a6be7f585a"/>
        <w:ind w:left="260" pt14:Unid="3e4a6941938e4864a09dc2004f6456eb"/>
        <w:rPr pt14:Unid="f1271d4b5ef04a63a503d18e2ad31676">
          <w:color w:val="auto" pt14:Unid="e4c717adf8834a13b6667e39dc341d7b"/>
          <w:sz w:val="20" pt14:Unid="6d3f26e3b35b47608dfa26216099aac3"/>
          <w:szCs w:val="20" pt14:Unid="2906373617204dc49e22e209850ae570"/>
        </w:rPr>
      </w:pPr>
      <w:r>
        <w:rPr pt14:Unid="15a8639df27149eea22538d85914a46c">
          <w:rFonts w:ascii="Arial" w:hAnsi="Arial" w:eastAsia="Arial" w:cs="Arial" pt14:Unid="93793799391444feba9d446fb2135440"/>
          <w:b w:val="1" pt14:Unid="d8182524efa2407187ee3e5f107102f1"/>
          <w:bCs w:val="1" pt14:Unid="4a492ec23e324ff797cedcd753093b9e"/>
          <w:color w:val="auto" pt14:Unid="2fd8759770dd46928c92e47fac03fc66"/>
          <w:sz w:val="24" pt14:Unid="40706f0977b64b3daad470ee0ec88d80"/>
          <w:szCs w:val="24" pt14:Unid="b26e38246b254d819fbf8573cb251ffa"/>
        </w:rPr>
        <w:t>2.4.2.</w:t>
      </w:r>
      <w:r>
        <w:rPr pt14:Unid="4cb790859d504fda89fd09a070cb04f5">
          <w:color w:val="auto" pt14:Unid="c3fdba086e38412faa351d4262cb8719"/>
          <w:sz w:val="20" pt14:Unid="21db97a9e7fd4e9083d36182318d0070"/>
          <w:szCs w:val="20" pt14:Unid="247c53e71d844510aea487c264aa9db9"/>
        </w:rPr>
        <w:tab pt14:Unid="992b026de244431c8f0268653be684c3"/>
      </w:r>
      <w:r>
        <w:rPr pt14:Unid="4ded552ddad64f119ac9b0a9d78f85fe">
          <w:rFonts w:ascii="Arial" w:hAnsi="Arial" w:eastAsia="Arial" w:cs="Arial" pt14:Unid="a566b74e8ccd495da342fcdf51d3ec44"/>
          <w:b w:val="1" pt14:Unid="c04e0dcc4e32418c8da4d5dc65d47888"/>
          <w:bCs w:val="1" pt14:Unid="0740d6c60b754b80ae3d69ac984f5940"/>
          <w:color w:val="auto" pt14:Unid="09eeae0f83544f7cb89c701569b3dd99"/>
          <w:sz w:val="22" pt14:Unid="2e2bb658d4de455eb75aba5c876c4cc9"/>
          <w:szCs w:val="22" pt14:Unid="6fecee51462c4f88be95eec1c6217212"/>
        </w:rPr>
        <w:t>Programación y persistencia políglotas</w:t>
      </w:r>
    </w:p>
    <w:p pt14:Unid="f8b4ecabb9ed4c0da81ae9f5a3005981">
      <w:pPr pt14:Unid="f42970e8e42243a08ed30d2be663ce17">
        <w:spacing w:after="0" w:line="324" w:lineRule="exact" pt14:Unid="3aeaec2781e74e538656e981b2696d3f"/>
        <w:rPr pt14:Unid="9aab13b5bbc04a70a5a335997198ae08">
          <w:color w:val="auto" pt14:Unid="f99a8fb36b1b43419407dfa2d0d32a9e"/>
          <w:sz w:val="20" pt14:Unid="1cef38e99439414cbed410a92a268113"/>
          <w:szCs w:val="20" pt14:Unid="073f11356d3b469799fe3e8c75f376a9"/>
        </w:rPr>
      </w:pPr>
    </w:p>
    <w:p pt14:Unid="72e353c40cf34ceda5c42eaff953ffed">
      <w:pPr pt14:Unid="aa4b407b766c4c9097ea07801465d3c6">
        <w:spacing w:after="0" w:line="258" w:lineRule="auto" pt14:Unid="59e716e216114d669176cb50d03635ea"/>
        <w:ind w:left="260" w:right="266" w:firstLine="339" pt14:Unid="3ba521db13c241bdbb4188747fa03268"/>
        <w:jc w:val="both" pt14:Unid="7f32a194d73947cf8f073ea3084e61ec"/>
        <w:rPr pt14:Unid="7521b5592f1a43f3a8e0930e0a6d5aec">
          <w:rFonts w:ascii="Arial" w:hAnsi="Arial" w:eastAsia="Arial" w:cs="Arial" pt14:Unid="682ffd9b2b864193bd18963232de4f59"/>
          <w:color w:val="auto" pt14:Unid="f43d9d13808f4cbfb87b1bca4c547563"/>
          <w:sz w:val="22" pt14:Unid="4cdc7f853f8f45188708e861c7edaa81"/>
          <w:szCs w:val="22" pt14:Unid="85b1f682b62647cd8463fa3f1f1ce735"/>
        </w:rPr>
      </w:pPr>
      <w:r>
        <w:rPr pt14:Unid="69dd99982cb74a4fa0c39c2e416edc60">
          <w:rFonts w:ascii="Arial" w:hAnsi="Arial" w:eastAsia="Arial" w:cs="Arial" pt14:Unid="ce021b372b0b4c539f835b26813518ec"/>
          <w:color w:val="auto" pt14:Unid="59e8f6188ddc40d1ac0cbe6465581174"/>
          <w:sz w:val="22" pt14:Unid="70d19fa87aa04cff9570f23af845d6a0"/>
          <w:szCs w:val="22" pt14:Unid="c2ccf26aa5a84c66a1c18e107075ce0d"/>
        </w:rPr>
        <w:t>Como hemos comentado anteriormente, diferentes microservicios se pueden desarro-llar empleando diferentes tecnologías. La base de datos que contiene los datos del servicio o la arquitectura interna del microservicio también pueden adaptarse a los requisitos del mismo</w:t>
      </w:r>
      <w:del w:author="Open-Xml-PowerTools" w:id="118" w:date="2018-08-17T03:01:57.7201102+02:00">
        <w:r>
          <w:rPr pt14:Unid="44bf1c7e4a3844ba98b702737d32f2bd">
            <w:rFonts w:ascii="Arial" w:hAnsi="Arial" w:eastAsia="Arial" w:cs="Arial" pt14:Unid="b0ccc44d02294a14b0bcdb87d57ab998"/>
            <w:color w:val="auto" pt14:Unid="fea70201672149cea350d917d1cb85bc"/>
            <w:sz w:val="22" pt14:Unid="d8cc0e968f76499f86da1d696ee51df9"/>
            <w:szCs w:val="22" pt14:Unid="8b3856f574eb42c49e88a708f5993cbd"/>
          </w:rPr>
          <w:delText>.</w:delText>
        </w:r>
      </w:del>
      <w:r>
        <w:rPr pt14:Unid="69dd99982cb74a4fa0c39c2e416edc60">
          <w:rFonts w:ascii="Arial" w:hAnsi="Arial" w:eastAsia="Arial" w:cs="Arial" pt14:Unid="ce021b372b0b4c539f835b26813518ec"/>
          <w:color w:val="auto" pt14:Unid="59e8f6188ddc40d1ac0cbe6465581174"/>
          <w:sz w:val="22" pt14:Unid="70d19fa87aa04cff9570f23af845d6a0"/>
          <w:szCs w:val="22" pt14:Unid="c2ccf26aa5a84c66a1c18e107075ce0d"/>
        </w:rPr>
        <w:t xml:space="preserve"> [7]</w:t>
      </w:r>
      <w:ins w:author="Open-Xml-PowerTools" w:id="119" w:date="2018-08-17T03:01:57.7201102+02:00">
        <w:r>
          <w:rPr pt14:Unid="69dd99982cb74a4fa0c39c2e416edc60">
            <w:rFonts w:ascii="Arial" w:hAnsi="Arial" w:eastAsia="Arial" w:cs="Arial" pt14:Unid="ce021b372b0b4c539f835b26813518ec"/>
            <w:color w:val="auto" pt14:Unid="59e8f6188ddc40d1ac0cbe6465581174"/>
            <w:sz w:val="22" pt14:Unid="70d19fa87aa04cff9570f23af845d6a0"/>
            <w:szCs w:val="22" pt14:Unid="c2ccf26aa5a84c66a1c18e107075ce0d"/>
          </w:rPr>
          <w:t>.</w:t>
        </w:r>
      </w:ins>
      <w:r>
        <w:rPr pt14:Unid="69dd99982cb74a4fa0c39c2e416edc60">
          <w:rFonts w:ascii="Arial" w:hAnsi="Arial" w:eastAsia="Arial" w:cs="Arial" pt14:Unid="ce021b372b0b4c539f835b26813518ec"/>
          <w:color w:val="auto" pt14:Unid="59e8f6188ddc40d1ac0cbe6465581174"/>
          <w:sz w:val="22" pt14:Unid="70d19fa87aa04cff9570f23af845d6a0"/>
          <w:szCs w:val="22" pt14:Unid="c2ccf26aa5a84c66a1c18e107075ce0d"/>
        </w:rPr>
        <w:t xml:space="preserve"> La </w:t>
      </w:r>
      <w:r>
        <w:rPr pt14:Unid="7f027133ec714236898a70032fc66934">
          <w:rFonts w:ascii="Arial" w:hAnsi="Arial" w:eastAsia="Arial" w:cs="Arial" pt14:Unid="a621ea31eb7d437ea6c65ea7093f4bb1"/>
          <w:b w:val="1" pt14:Unid="046aad7d9ad14b7998658ec2b23ba7df"/>
          <w:bCs w:val="1" pt14:Unid="bba0026f30764fc7bc0cbc11ba6f7fe9"/>
          <w:color w:val="auto" pt14:Unid="25e160e6aa53430d8cfcaf748048bd2e"/>
          <w:sz w:val="22" pt14:Unid="d7b91c433ead4d14b91d096684280ed5"/>
          <w:szCs w:val="22" pt14:Unid="b7ad943550574bfc87b452c69d0e7093"/>
        </w:rPr>
        <w:t>programación políglota</w:t>
      </w:r>
      <w:r>
        <w:rPr pt14:Unid="8d7f5691e4184eec9c089b018d3f28e4">
          <w:rFonts w:ascii="Arial" w:hAnsi="Arial" w:eastAsia="Arial" w:cs="Arial" pt14:Unid="d996beaebf924505b166f7f0947f5f52"/>
          <w:color w:val="auto" pt14:Unid="9be75140cf904c0ca276fdf9604f9070"/>
          <w:sz w:val="22" pt14:Unid="d376dcab310040cf94a20110ea90e54a"/>
          <w:szCs w:val="22" pt14:Unid="c67b1bd1aca8448ab765a3b24ace362b"/>
        </w:rPr>
        <w:t xml:space="preserve"> se fundamenta en que diferentes lenguajes de pro-gramación son más aptos para tratar problemas específicos. Es más productivo escoger el lenguaje adecuado para un servicio concreto que tratar de buscar un lenguaje que se ajuste a los requisitos de todos.</w:t>
      </w:r>
    </w:p>
    <w:p pt14:Unid="87ab609364684df3acc8ba04f9b3df36">
      <w:pPr pt14:Unid="4a1c2a1b74b245a2a1f387fce0c534e8">
        <w:spacing w:after="0" w:line="20" w:lineRule="exact" pt14:Unid="997c3b81e02845319671d42443e2a110"/>
        <w:rPr pt14:Unid="2d410f7ca29844288ed78f2909eab5d6">
          <w:color w:val="auto" pt14:Unid="62046e513ffd429197341ab2f693783d"/>
          <w:sz w:val="20" pt14:Unid="00c335e7655f46fbaa6c6dc243e8c890"/>
          <w:szCs w:val="20" pt14:Unid="6744bfa0c1384c0184cd2c11411e3c02"/>
        </w:rPr>
      </w:pPr>
      <w:r>
        <w:rPr pt14:Unid="9e057e2380984ced87508ecf2971fabf">
          <w:color w:val="auto" pt14:Unid="d250223ffb8341c7a4828725c685f0f5"/>
          <w:sz w:val="20" pt14:Unid="34f97470bd564db39ed0c6b918acd4e0"/>
          <w:szCs w:val="20" pt14:Unid="96b16747d56c4ea0a1edc0d50317d0d4"/>
        </w:rPr>
        <w:drawing pt14:Unid="2a9cc726c40847b8a220e8869113aebb" pt14:SHA1Hash="5daec07bf1510838ef0f2c6128b28164812d99e0">
          <wp:anchor simplePos="0" relativeHeight="251657728" behindDoc="1" locked="0" layoutInCell="0" allowOverlap="1" pt14:Unid="b511f1b6950f446d8bca4e1873666b3d">
            <wp:simplePos x="0" y="0" pt14:Unid="1938d3f3e3194a818dd315e4a08941c0"/>
            <wp:positionH relativeFrom="column" pt14:Unid="3644fc3d3bd54769b5eef4c97ff926e2">
              <wp:posOffset pt14:Unid="6a16519c54714c4ba5bcde341b61f85e">1263015</wp:posOffset>
            </wp:positionH>
            <wp:positionV relativeFrom="paragraph" pt14:Unid="840cc29123e145e6b574fd70f1050800">
              <wp:posOffset pt14:Unid="e21b612b99c24313810d3964fa56a44f">245745</wp:posOffset>
            </wp:positionV>
            <wp:extent cx="3204845" cy="1842770" pt14:Unid="9f0cae970e4b40459e7e7b9f01786f7a"/>
            <wp:wrapNone pt14:Unid="7a799621c06a41138fb8238c11086e9f"/>
            <wp:docPr id="11" name="Picture 47" pt14:Unid="4053853562884a2898a8f0e347fa58e9"/>
            <wp:cNvGraphicFramePr pt14:Unid="383c4ca72a3f419babf979ea1aa13157">
              <a:graphicFrameLocks xmlns:a="http://schemas.openxmlformats.org/drawingml/2006/main" noChangeAspect="1" pt14:Unid="4ce2dccf402844e5b83d7875ab6b701e"/>
            </wp:cNvGraphicFramePr>
            <a:graphic xmlns:a="http://schemas.openxmlformats.org/drawingml/2006/main" pt14:Unid="af349adbcc764976bd0e429e23d68f02">
              <a:graphicData uri="http://schemas.openxmlformats.org/drawingml/2006/picture" pt14:Unid="2aff450a9b1b403a9a96fcc3ebe6d645">
                <pic:pic xmlns:pic="http://schemas.openxmlformats.org/drawingml/2006/picture" pt14:Unid="a6821621287e44868c5627871f326fac">
                  <pic:nvPicPr pt14:Unid="281d7012fcbe4f84a5d63e512bf7d1b3">
                    <pic:cNvPr id="0" name="Picture 47" pt14:Unid="620479b4a4494959beb2894afa3d0838"/>
                    <pic:cNvPicPr pt14:Unid="9eac5fa26a9341238e77624f049fbf35">
                      <a:picLocks noChangeAspect="1" noChangeArrowheads="1" pt14:Unid="a70d5f488d5644ccb1731d76da1ce59a"/>
                    </pic:cNvPicPr>
                  </pic:nvPicPr>
                  <pic:blipFill pt14:Unid="7a39bb1e0e7c4f069b41512ba0736f72">
                    <a:blip r:embed="rId17" pt14:Unid="c272613eabc54de895efeb3265de1fbe">
                      <a:extLst pt14:Unid="812da5989e994380bfc703c255473307">
                        <a:ext uri="{28A0092B-C50C-407E-A947-70E740481C1C}" pt14:Unid="00433fcd72204e2a83cea9fde4dd49b6"/>
                      </a:extLst>
                    </a:blip>
                    <a:srcRect pt14:Unid="15e7ec0904f14ace8a8a9f26e9b81f12"/>
                    <a:stretch pt14:Unid="9d2d32a1e5f44b3ab100186e95e7bd23">
                      <a:fillRect pt14:Unid="da68eb30d09c40059e6ce38547ff73a1"/>
                    </a:stretch>
                  </pic:blipFill>
                  <pic:spPr bwMode="auto" pt14:Unid="54d081c3000b40c3a4018ae4ec0b8b98">
                    <a:xfrm pt14:Unid="953d39d03e734d3f9d9b04ded98ce9b7">
                      <a:off x="0" y="0" pt14:Unid="d6946386363a465cb150e5fdcbef6241"/>
                      <a:ext cx="3204845" cy="1842770" pt14:Unid="9f0864383e9f43bfabd6a8ae43aacbfc"/>
                    </a:xfrm>
                    <a:prstGeom prst="rect" pt14:Unid="517620a14297438eaddc4ecfdb1bcc95">
                      <a:avLst pt14:Unid="4defe01a990945458a1ab7c58dbf7b62"/>
                    </a:prstGeom>
                    <a:noFill pt14:Unid="30478103b55e4cc0a959fcbc13317162"/>
                  </pic:spPr>
                </pic:pic>
              </a:graphicData>
            </a:graphic>
          </wp:anchor>
        </w:drawing>
      </w:r>
    </w:p>
    <w:p pt14:Unid="9fce4936ba2644ea848c10dbb9170cc0">
      <w:pPr pt14:Unid="06b1e0091e2f4862b67e4df8b933827f">
        <w:spacing w:after="0" w:line="200" w:lineRule="exact" pt14:Unid="b7f48931ee984ef79739c9d255f6cf57"/>
        <w:rPr pt14:Unid="491e000d1db048cb93dfbbc8ecba6f69">
          <w:color w:val="auto" pt14:Unid="0f176fb3bff7418db7b142186a76c788"/>
          <w:sz w:val="20" pt14:Unid="8a2a57a052e74c409569d9b9823a3ee5"/>
          <w:szCs w:val="20" pt14:Unid="76bea8d492ae43f0bcd5d0b7481ff724"/>
        </w:rPr>
      </w:pPr>
    </w:p>
    <w:p pt14:Unid="e28854dc4a9244f1a99567d83363a38f">
      <w:pPr pt14:Unid="152e80bb18984ef2ab510506cc595363">
        <w:spacing w:after="0" w:line="200" w:lineRule="exact" pt14:Unid="2a02ec7301cc4c16a577b84e7f7a2e4a"/>
        <w:rPr pt14:Unid="49cc47cdc55b4bb58add6d27fe9e5bb3">
          <w:color w:val="auto" pt14:Unid="0707f9cd7795413e96cea566d6b1905d"/>
          <w:sz w:val="20" pt14:Unid="b12cec4a1ef14c7289a09f81e2776324"/>
          <w:szCs w:val="20" pt14:Unid="226b4cdb37074442ad4a5c31ad53fc14"/>
        </w:rPr>
      </w:pPr>
    </w:p>
    <w:p pt14:Unid="514b66b9305a488a97f4838ad63ae924">
      <w:pPr pt14:Unid="4c43ddb800074e8385041dc485f88d99">
        <w:spacing w:after="0" w:line="200" w:lineRule="exact" pt14:Unid="2a76704cac044e78a1e89ec7d3e41bf5"/>
        <w:rPr pt14:Unid="a8d205c905574fbca80d8cff83d40520">
          <w:color w:val="auto" pt14:Unid="dd12039dd4224fb9b089d2a7472d308f"/>
          <w:sz w:val="20" pt14:Unid="f364c328e31a4b29a67ac55d3e67874d"/>
          <w:szCs w:val="20" pt14:Unid="24aade136ef54084aaf442a3e33e510e"/>
        </w:rPr>
      </w:pPr>
    </w:p>
    <w:p pt14:Unid="d351db60936d488090c747a73435269b">
      <w:pPr pt14:Unid="ebf3a1fd77b340358f849b9add29ab25">
        <w:spacing w:after="0" w:line="200" w:lineRule="exact" pt14:Unid="05e514608a744b67be3c25030d647170"/>
        <w:rPr pt14:Unid="6f4a0d1ae23e401aaab6f5924299563c">
          <w:color w:val="auto" pt14:Unid="9805721dd1e1479cb394776c7b97d9f9"/>
          <w:sz w:val="20" pt14:Unid="e677b82876e54904af2978c62002777f"/>
          <w:szCs w:val="20" pt14:Unid="f340cd26a5f84ce4a6194be6becb96ea"/>
        </w:rPr>
      </w:pPr>
    </w:p>
    <w:p pt14:Unid="8d8395ce2e8240fb9468a11b173ab003">
      <w:pPr pt14:Unid="70e22a8f37044d9bb0dff15777dbfedf">
        <w:spacing w:after="0" w:line="200" w:lineRule="exact" pt14:Unid="5495ea8e49b949e79a4d459560d41b58"/>
        <w:rPr pt14:Unid="a7755b88d0b04c6aa1e7c112274250c4">
          <w:color w:val="auto" pt14:Unid="277a640ccd5b451c91715c11abf069cd"/>
          <w:sz w:val="20" pt14:Unid="8fd38006c1e44477b8d6b865d64c733c"/>
          <w:szCs w:val="20" pt14:Unid="49471e2152024b479d11838198d090e8"/>
        </w:rPr>
      </w:pPr>
    </w:p>
    <w:p pt14:Unid="fa8aa978d5124de98318ac6d2b0e0f8f">
      <w:pPr pt14:Unid="97284fd5372d4d308094fe54e46e6f69">
        <w:spacing w:after="0" w:line="200" w:lineRule="exact" pt14:Unid="01db9c2d68f7425a87c14788a98b2645"/>
        <w:rPr pt14:Unid="68870da57f62417ab683d04c6b0ad067">
          <w:color w:val="auto" pt14:Unid="dbb4f60481e44a3f9900988b3ed11fa5"/>
          <w:sz w:val="20" pt14:Unid="10cd79b16d514bc5936a74e00c9c878b"/>
          <w:szCs w:val="20" pt14:Unid="6b83e731890f407c9254ff1cb3df1b34"/>
        </w:rPr>
      </w:pPr>
    </w:p>
    <w:p pt14:Unid="014ef89dd0c744cf87e73ad0faed678c">
      <w:pPr pt14:Unid="9ee6609e059443f483cf691dfb4102e1">
        <w:spacing w:after="0" w:line="200" w:lineRule="exact" pt14:Unid="fec82a6fb60044a8a0f3154ff0565994"/>
        <w:rPr pt14:Unid="68c7d509359d468ebbc5ecf364075afe">
          <w:color w:val="auto" pt14:Unid="e9ee8c28aaba42bdb53991ccd637618d"/>
          <w:sz w:val="20" pt14:Unid="c2bc6e59d2ce4540a768efedb550e6c7"/>
          <w:szCs w:val="20" pt14:Unid="10e0646ae5224287a8f337c7d789bf0e"/>
        </w:rPr>
      </w:pPr>
    </w:p>
    <w:p pt14:Unid="a04b6c304c5d4742a665cd9688735738">
      <w:pPr pt14:Unid="7116855cecdb49e2bddd2fcffcf94e34">
        <w:spacing w:after="0" w:line="200" w:lineRule="exact" pt14:Unid="feb3e592679d43a38352ec2de3edcdd1"/>
        <w:rPr pt14:Unid="f231c23a2517477899351e4fbe29fa8c">
          <w:color w:val="auto" pt14:Unid="72c889d04fc64433a6f7832a2cd13c8c"/>
          <w:sz w:val="20" pt14:Unid="eaca0b0ee13d4583b043ebe98438bdb0"/>
          <w:szCs w:val="20" pt14:Unid="43d5006ed9e7491ab58db917ab32cd82"/>
        </w:rPr>
      </w:pPr>
    </w:p>
    <w:p pt14:Unid="1106deb26a7e4cffaf78276abc03d3fd">
      <w:pPr pt14:Unid="cb8353aafa324e91830bba8aed7fee83">
        <w:spacing w:after="0" w:line="200" w:lineRule="exact" pt14:Unid="076af115641c409baccd6c59152c7ed4"/>
        <w:rPr pt14:Unid="2ebfdd6e443540c5b0886884a8e75dd0">
          <w:color w:val="auto" pt14:Unid="395e5f10004340948e9c55f4832b0408"/>
          <w:sz w:val="20" pt14:Unid="e58981c4d081449ca0c5afa44bccecb0"/>
          <w:szCs w:val="20" pt14:Unid="d00954fc86644397b764aad265cb7d21"/>
        </w:rPr>
      </w:pPr>
    </w:p>
    <w:p pt14:Unid="29aa252a255042eea9ef82c5a04aeee7">
      <w:pPr pt14:Unid="b09f0ca47a9d44b4aeaaeee5f702f766">
        <w:spacing w:after="0" w:line="200" w:lineRule="exact" pt14:Unid="4177336669c64975b6ca5bbb0e577404"/>
        <w:rPr pt14:Unid="040ecf2df5a84e3eaa70bc9ec0014aeb">
          <w:color w:val="auto" pt14:Unid="3587406342504ecd97444c0e6ac84775"/>
          <w:sz w:val="20" pt14:Unid="abadb79605fc4140ae3d143e91d4b7ff"/>
          <w:szCs w:val="20" pt14:Unid="92b7b59799e64532b8d3717b0c57fc42"/>
        </w:rPr>
      </w:pPr>
    </w:p>
    <w:p pt14:Unid="23a114cf60c7486ba0c728c5b16f8252">
      <w:pPr pt14:Unid="2df85bb7223243b69d1e6c4ffa8832eb">
        <w:spacing w:after="0" w:line="200" w:lineRule="exact" pt14:Unid="4d07361061a94d5cb26c8465aae785e5"/>
        <w:rPr pt14:Unid="b3d743809c2f47ffb99b87c099631902">
          <w:color w:val="auto" pt14:Unid="00acaad42b2448a180e5fd7e84611762"/>
          <w:sz w:val="20" pt14:Unid="d004eeaeeb6f4095a3592c5056762572"/>
          <w:szCs w:val="20" pt14:Unid="8dff3973d5414166a93c88480927255e"/>
        </w:rPr>
      </w:pPr>
    </w:p>
    <w:p pt14:Unid="2f997706185e41eda050ecde37d98539">
      <w:pPr pt14:Unid="de40808975d0402482f1351a0fae5092">
        <w:spacing w:after="0" w:line="200" w:lineRule="exact" pt14:Unid="4ac44d3b89e745da9aeb851e649666ee"/>
        <w:rPr pt14:Unid="a034040f0d0e48f9966d9e226aa317fc">
          <w:color w:val="auto" pt14:Unid="74be289c51aa47a092d9741c57420e17"/>
          <w:sz w:val="20" pt14:Unid="c4fc9793805e4b90825dfd25d8d669c2"/>
          <w:szCs w:val="20" pt14:Unid="c0f30c10cf1d4124a1cc417bdc8da9cd"/>
        </w:rPr>
      </w:pPr>
    </w:p>
    <w:p pt14:Unid="d317f5bbc4964bc69c7aef0fbf6722e1">
      <w:pPr pt14:Unid="7a71c4d38d3447e694820e3516bf532b">
        <w:spacing w:after="0" w:line="200" w:lineRule="exact" pt14:Unid="c2a19943f5894ba4a7f596dc86b85872"/>
        <w:rPr pt14:Unid="ac0bb7d6c2214468b32215f0fc6d6bfd">
          <w:color w:val="auto" pt14:Unid="a253d54d83c5404c927600bde0a9ea59"/>
          <w:sz w:val="20" pt14:Unid="454c5b0ff5ff4dd8b5f23464f7061e06"/>
          <w:szCs w:val="20" pt14:Unid="05be3e99e27c43749e703bfe5897a720"/>
        </w:rPr>
      </w:pPr>
    </w:p>
    <w:p pt14:Unid="0f1f8625f6a840ff9fe2e6549ba0d0a7">
      <w:pPr pt14:Unid="9678b25505594553be1996e38f27a29e">
        <w:spacing w:after="0" w:line="200" w:lineRule="exact" pt14:Unid="deef3373d3d24582b357d811b5379d06"/>
        <w:rPr pt14:Unid="bf6a5ed3e9ab45e4a6d207b0477fe939">
          <w:color w:val="auto" pt14:Unid="411baa022c1b4d3bbd06b61f0ed337cd"/>
          <w:sz w:val="20" pt14:Unid="229784d9cd3f4a038c137cd31152ed88"/>
          <w:szCs w:val="20" pt14:Unid="eb3781eae5ea4dd39afd6b0a1f8c9fc8"/>
        </w:rPr>
      </w:pPr>
    </w:p>
    <w:p pt14:Unid="7f42a2cead8d45cd99bd532b6c06d554">
      <w:pPr pt14:Unid="ae4cfee329fb49bebfc631778a1f230d">
        <w:spacing w:after="0" w:line="200" w:lineRule="exact" pt14:Unid="20d9690aa0384bd7983bd41520e9b96a"/>
        <w:rPr pt14:Unid="4a5f8fe6c3864f6ea77dc3914785d28d">
          <w:color w:val="auto" pt14:Unid="bd907b2f2f5046a29dae278d2b1d2c12"/>
          <w:sz w:val="20" pt14:Unid="02c9b434d9fd456fa67ed89064522fe3"/>
          <w:szCs w:val="20" pt14:Unid="b3734f1a01da4994806cb23d2923e12a"/>
        </w:rPr>
      </w:pPr>
    </w:p>
    <w:p pt14:Unid="87a9b1145bc74e50bf2081f3b31ceaaa">
      <w:pPr pt14:Unid="0ab7ec01aeb140cebe84599d270d12f2">
        <w:spacing w:after="0" w:line="200" w:lineRule="exact" pt14:Unid="0f21bab2f2594eb5b86ff6e9c3ce86d9"/>
        <w:rPr pt14:Unid="525fcda969a44745b65fb48fc585ce78">
          <w:color w:val="auto" pt14:Unid="b80aeca90dad4a8eb06545f09da81a9e"/>
          <w:sz w:val="20" pt14:Unid="6a671a56c8034095a5ddf67c95551e96"/>
          <w:szCs w:val="20" pt14:Unid="b9429ca5886f4006a176162466016727"/>
        </w:rPr>
      </w:pPr>
    </w:p>
    <w:p pt14:Unid="8ac53e63b7684e32aead6642f14f749b">
      <w:pPr pt14:Unid="36d14317a4cf40598a811a442570205d">
        <w:spacing w:after="0" w:line="249" w:lineRule="exact" pt14:Unid="3800302bbb83447ea2690c49380fd756"/>
        <w:rPr pt14:Unid="a07ab924f3fd4707a81544540586e09f">
          <w:color w:val="auto" pt14:Unid="4060e20e1fc048d583fb7809df97f9f8"/>
          <w:sz w:val="20" pt14:Unid="36bc23166c71404896addaa2cf86a730"/>
          <w:szCs w:val="20" pt14:Unid="5672aa899ed94fc1aed169886f824482"/>
        </w:rPr>
      </w:pPr>
    </w:p>
    <w:p pt14:Unid="7fc96cfc31df48e086d99d946a1789fa">
      <w:pPr pt14:Unid="d6e2d10bd30b48e1b00e871148ab3e07">
        <w:spacing w:after="0" pt14:Unid="c8c00dea95b6471787a33557eba0469f"/>
        <w:ind w:right="6" pt14:Unid="2f90b59ff83249c5a2171d99b9b820c1"/>
        <w:jc w:val="center" pt14:Unid="ede609576d10470cbf1a8c6d2710d108"/>
        <w:rPr pt14:Unid="e4743637f73e4cb6a9069bf2a8eef23b">
          <w:color w:val="auto" pt14:Unid="52dbbcf7e01340d79092b2705f312369"/>
          <w:sz w:val="20" pt14:Unid="46ab85a6edc144ca87b616205d5018d4"/>
          <w:szCs w:val="20" pt14:Unid="499b9846e11847bdbe2205da924f251b"/>
        </w:rPr>
      </w:pPr>
      <w:r>
        <w:rPr pt14:Unid="85ce8b7eff51463cbcfc6a58f8b61520">
          <w:rFonts w:ascii="Arial" w:hAnsi="Arial" w:eastAsia="Arial" w:cs="Arial" pt14:Unid="cdfac764478245f0b47ce18a554186ca"/>
          <w:b w:val="1" pt14:Unid="8c755ee866424ba8bca92186e83ecbb7"/>
          <w:bCs w:val="1" pt14:Unid="330c508e146f4f3989109d17ed2ae477"/>
          <w:color w:val="auto" pt14:Unid="1e93724a891941458aba1b9345edbacb"/>
          <w:sz w:val="20" pt14:Unid="f39f27f4dadc42c699f9b9d866b8ad45"/>
          <w:szCs w:val="20" pt14:Unid="619c97afc0aa4715af709d32b0eafec5"/>
        </w:rPr>
        <w:t xml:space="preserve">Figura 2.6: </w:t>
      </w:r>
      <w:r>
        <w:rPr pt14:Unid="f0ea372b2c004949a2520e2e504e41a6">
          <w:rFonts w:ascii="Arial" w:hAnsi="Arial" w:eastAsia="Arial" w:cs="Arial" pt14:Unid="d2763e04a60448f3b6d269d51dea87bb"/>
          <w:color w:val="auto" pt14:Unid="c555e9dfe1b04571bd8df948df8b0adb"/>
          <w:sz w:val="20" pt14:Unid="7d913310e1534ff1af5f2db062bf1a33"/>
          <w:szCs w:val="20" pt14:Unid="193866036c464d0db836cbe084a6cf25"/>
        </w:rPr>
        <w:t>Ejemplo de sistema políglota.</w:t>
      </w:r>
    </w:p>
    <w:p pt14:Unid="3922d12671064724810c9815cea31bbe">
      <w:pPr pt14:Unid="af83be91488f49a1b193275b2f51f3db">
        <w:spacing w:after="0" w:line="200" w:lineRule="exact" pt14:Unid="acb5e2a6e5a44c8ebd3aa2a524c59adb"/>
        <w:rPr pt14:Unid="3b26bd850c6e4bdb891af1653740a7b3">
          <w:color w:val="auto" pt14:Unid="c32ba39b00814abca73155dda74a7d6b"/>
          <w:sz w:val="20" pt14:Unid="53bccdcee51e4fa090a5ff47b2584d06"/>
          <w:szCs w:val="20" pt14:Unid="26d3053043a44474bc06a0832934551c"/>
        </w:rPr>
      </w:pPr>
    </w:p>
    <w:p pt14:Unid="3cc327b349fd420c80e751077b36271a">
      <w:pPr pt14:Unid="13a86e83f0284c32809ec4fd746ed806">
        <w:spacing w:after="0" w:line="233" w:lineRule="exact" pt14:Unid="24ff5092b05140799e3e41421a25b891"/>
        <w:rPr pt14:Unid="da1b7ec562ee47e29fc1616d801d937a">
          <w:color w:val="auto" pt14:Unid="f7b52d47e79c460daea45aaeac79e447"/>
          <w:sz w:val="20" pt14:Unid="283684be616f410fa83b178a57653728"/>
          <w:szCs w:val="20" pt14:Unid="32a4efc8a8134e4b9addd598894b43c3"/>
        </w:rPr>
      </w:pPr>
    </w:p>
    <w:p pt14:Unid="1844c5e88c8741fca1ffd0a467f064b4">
      <w:pPr pt14:Unid="9a2f7b0e230b484d8ba1c8cf99702f07">
        <w:spacing w:after="0" w:line="259" w:lineRule="auto" pt14:Unid="60c1efe18a634e4e9f3d1acdcf370670"/>
        <w:ind w:left="260" w:right="266" w:firstLine="339" pt14:Unid="d25887fe685041008d02a565eaf3caa0"/>
        <w:jc w:val="both" pt14:Unid="28c598072b11416ebccdbc9cf11585a8"/>
        <w:rPr pt14:Unid="3af5bc84060747228d76b2fade91b687">
          <w:rFonts w:ascii="Arial" w:hAnsi="Arial" w:eastAsia="Arial" w:cs="Arial" pt14:Unid="0de3f19fcc4d46ff9a2df080d86bcf2c"/>
          <w:color w:val="auto" pt14:Unid="1851a63cc93e4ba59bd320a037fa3922"/>
          <w:sz w:val="22" pt14:Unid="ba28a98f6d234b25b91617df5aaa1d89"/>
          <w:szCs w:val="22" pt14:Unid="c672cc67c23a41d1b75203dbcedfdbd7"/>
        </w:rPr>
      </w:pPr>
      <w:r>
        <w:rPr pt14:Unid="13f1f80b29834a66b0f45cdeade3a745">
          <w:rFonts w:ascii="Arial" w:hAnsi="Arial" w:eastAsia="Arial" w:cs="Arial" pt14:Unid="9c0cdbc78de14c1fa9da44463af5d5c7"/>
          <w:color w:val="auto" pt14:Unid="0824a5124cd344c99dae2375d651a238"/>
          <w:sz w:val="22" pt14:Unid="fe95c7c01b9d4e9f9950743d2cbf694b"/>
          <w:szCs w:val="22" pt14:Unid="70ec5cd00bd34493a924ca02f482600d"/>
        </w:rPr>
        <w:t xml:space="preserve">El término también se puede extrapolar a la persistencia. La </w:t>
      </w:r>
      <w:r>
        <w:rPr pt14:Unid="9b1287962fa54f7086c2c83a05a46cc4">
          <w:rFonts w:ascii="Arial" w:hAnsi="Arial" w:eastAsia="Arial" w:cs="Arial" pt14:Unid="8cdc9e0d762b41e08b54a1b9ac8b3c5b"/>
          <w:b w:val="1" pt14:Unid="f9ea62a07af74ceb97a5a5f294830182"/>
          <w:bCs w:val="1" pt14:Unid="4e901fc0f52f454a8c1db28a7e574e4f"/>
          <w:color w:val="auto" pt14:Unid="0fd9741b25134d338b28c1fd8f8b443c"/>
          <w:sz w:val="22" pt14:Unid="c87c13cc73f04bcaa9ce714667dbb0bc"/>
          <w:szCs w:val="22" pt14:Unid="6d3de43155bf4813ac0a9e3425596e5d"/>
        </w:rPr>
        <w:t>persistencia políglota</w:t>
      </w:r>
      <w:r>
        <w:rPr pt14:Unid="32f8fc36f1dd45ccaa8dbef56316511c">
          <w:rFonts w:ascii="Arial" w:hAnsi="Arial" w:eastAsia="Arial" w:cs="Arial" pt14:Unid="f9e6bfd329ad4796b81456902d7017fe"/>
          <w:color w:val="auto" pt14:Unid="9c965fdc74ad4728bd44f2e1cdc3e663"/>
          <w:sz w:val="22" pt14:Unid="d1167bc8a26946778d2415cb1231bc45"/>
          <w:szCs w:val="22" pt14:Unid="6143de9a71034f2c85a9820bc81f6954"/>
        </w:rPr>
        <w:t xml:space="preserve"> emplea diferentes tecnologías para la persistencia en función de los datos a almacenar y de cómo estos se van a manipular. Cada microservicio es dueño de sus datos y puede emplear una tecnología diferente. Las bases de datos relacionales no son la única opción y se deben considerar otras que escalen mejor si el servicio recibe muchas peticiones o se quiere hacer una explotación eficiente de los datos</w:t>
      </w:r>
      <w:del w:author="Open-Xml-PowerTools" w:id="120" w:date="2018-08-17T03:01:57.7201102+02:00">
        <w:r>
          <w:rPr pt14:Unid="ce979306b6d849469291ef6e9c68b951">
            <w:rFonts w:ascii="Arial" w:hAnsi="Arial" w:eastAsia="Arial" w:cs="Arial" pt14:Unid="8e9eecba35ce4dcdbe516a731c32bbb9"/>
            <w:color w:val="auto" pt14:Unid="f16b0c7e09644ad791a9c4801c669d5d"/>
            <w:sz w:val="22" pt14:Unid="907a669212ec45dcadea071e6ed12c9b"/>
            <w:szCs w:val="22" pt14:Unid="6c67ba8daaea458f8925ddb2e3724132"/>
          </w:rPr>
          <w:delText>.</w:delText>
        </w:r>
      </w:del>
      <w:r>
        <w:rPr pt14:Unid="32f8fc36f1dd45ccaa8dbef56316511c">
          <w:rFonts w:ascii="Arial" w:hAnsi="Arial" w:eastAsia="Arial" w:cs="Arial" pt14:Unid="f9e6bfd329ad4796b81456902d7017fe"/>
          <w:color w:val="auto" pt14:Unid="9c965fdc74ad4728bd44f2e1cdc3e663"/>
          <w:sz w:val="22" pt14:Unid="d1167bc8a26946778d2415cb1231bc45"/>
          <w:szCs w:val="22" pt14:Unid="6143de9a71034f2c85a9820bc81f6954"/>
        </w:rPr>
        <w:t xml:space="preserve"> [12]</w:t>
      </w:r>
      <w:ins w:author="Open-Xml-PowerTools" w:id="121" w:date="2018-08-17T03:01:57.7201102+02:00">
        <w:r>
          <w:rPr pt14:Unid="32f8fc36f1dd45ccaa8dbef56316511c">
            <w:rFonts w:ascii="Arial" w:hAnsi="Arial" w:eastAsia="Arial" w:cs="Arial" pt14:Unid="f9e6bfd329ad4796b81456902d7017fe"/>
            <w:color w:val="auto" pt14:Unid="9c965fdc74ad4728bd44f2e1cdc3e663"/>
            <w:sz w:val="22" pt14:Unid="d1167bc8a26946778d2415cb1231bc45"/>
            <w:szCs w:val="22" pt14:Unid="6143de9a71034f2c85a9820bc81f6954"/>
          </w:rPr>
          <w:t>.</w:t>
        </w:r>
      </w:ins>
    </w:p>
    <w:p pt14:Unid="beb7497c1b204afca311ef5280779d93">
      <w:pPr pt14:Unid="54b48e3129034e5e8053e676d5d32ec2">
        <w:spacing w:after="0" w:line="82" w:lineRule="exact" pt14:Unid="77c90f80651f490280330b93eee49bae"/>
        <w:rPr pt14:Unid="c249ea8899764c7099d5d783f6fd99db">
          <w:color w:val="auto" pt14:Unid="08648ad5588c4917b0c8110aee7e6886"/>
          <w:sz w:val="20" pt14:Unid="fb8e32b2a71b446ea8e0fccebe3653b0"/>
          <w:szCs w:val="20" pt14:Unid="b7039391831945618b20583113c5c3eb"/>
        </w:rPr>
      </w:pPr>
    </w:p>
    <w:p pt14:Unid="b8e58884aca14e8388d6ef2e007da193">
      <w:pPr pt14:Unid="323336aabd9541f7a9fb0b6e3ae9cd69">
        <w:spacing w:after="0" w:line="267" w:lineRule="auto" pt14:Unid="737dbff9eec44c2f8cfe467d90706834"/>
        <w:ind w:left="260" w:right="266" w:firstLine="339" pt14:Unid="34f95b132cfe4cefb8077e0643681c73"/>
        <w:jc w:val="both" pt14:Unid="a12cc8f1f2a94d31b121d3f0df1c625e"/>
        <w:rPr pt14:Unid="cbef3e090ae947d9b900dde130b11980">
          <w:color w:val="auto" pt14:Unid="39cc78b211e445a9813081a8e11f7bba"/>
          <w:sz w:val="20" pt14:Unid="49621bea6e0b435fa4a0b47b59bd278c"/>
          <w:szCs w:val="20" pt14:Unid="3013a441f4384a2988e38cfcd0482200"/>
        </w:rPr>
      </w:pPr>
      <w:r>
        <w:rPr pt14:Unid="55ec55f656f24d50a2ca6adb4100476e">
          <w:rFonts w:ascii="Arial" w:hAnsi="Arial" w:eastAsia="Arial" w:cs="Arial" pt14:Unid="019f331224ef48c9b9dc511155c4928f"/>
          <w:color w:val="auto" pt14:Unid="c02051aaad814f37a4aaa24045a2bfaa"/>
          <w:sz w:val="22" pt14:Unid="99aa85d3835b4b948d44ac21a0895de3"/>
          <w:szCs w:val="22" pt14:Unid="1fd5e45857044112b51cdea1ba9e67e2"/>
        </w:rPr>
        <w:t>En ambos casos, se debe hacer balance entre los beneficios que puede aportar un diseño políglota y sus costes asociados, por ejemplo, de aprendizaje.</w:t>
      </w:r>
    </w:p>
    <w:p pt14:Unid="0eea354bbaba4ec9819d25f3a7879598">
      <w:pPr pt14:Unid="f11ed40f9b824d96a5998a5d13fedeb5">
        <w:spacing w:after="0" w:line="200" w:lineRule="exact" pt14:Unid="a266bd6c70e643db9ebcc819faebbd54"/>
        <w:rPr pt14:Unid="07fc9a8ef64e43b4979f08e7321b093e">
          <w:color w:val="auto" pt14:Unid="d2ddcbb0b6424464a5b5b922d5a0c381"/>
          <w:sz w:val="20" pt14:Unid="2b9e083439784198b0c77d26851a9320"/>
          <w:szCs w:val="20" pt14:Unid="1f25ff13161a4dfb833f8f27c55a5661"/>
        </w:rPr>
      </w:pPr>
    </w:p>
    <w:p pt14:Unid="7470418a0f344e20a4f1ffbe8fc5d930">
      <w:pPr pt14:Unid="84e672f7f8ba4610a84c44354bd93bb3">
        <w:spacing w:after="0" w:line="200" w:lineRule="exact" pt14:Unid="8cc1ced8a7f6491dad2e51420b371baf"/>
        <w:rPr pt14:Unid="c2b0a717002c4afb97980c99416f5600">
          <w:color w:val="auto" pt14:Unid="95d3dbf7eb9c415f894cac723d08fd8f"/>
          <w:sz w:val="20" pt14:Unid="a927839e5eb04158931c2c373488d9ef"/>
          <w:szCs w:val="20" pt14:Unid="0c44d2616072422fa0957c0f23ffad8b"/>
        </w:rPr>
      </w:pPr>
    </w:p>
    <w:p pt14:Unid="7d58f09d313748129d0d73d1c8e70d84">
      <w:pPr pt14:Unid="70c52551f0174e87b9a10bd50785ccfe">
        <w:spacing w:after="0" w:line="344" w:lineRule="exact" pt14:Unid="a8d0f667c43e4d4ba699a66b663a1370"/>
        <w:rPr pt14:Unid="5dfae750928c4423a418cd9beeef8039">
          <w:color w:val="auto" pt14:Unid="0782c5b3f8884f76925696166554f962"/>
          <w:sz w:val="20" pt14:Unid="b5e45c941de7448297f2fb55012c0331"/>
          <w:szCs w:val="20" pt14:Unid="72243196369c4f868c397accf5227e37"/>
        </w:rPr>
      </w:pPr>
    </w:p>
    <w:p pt14:Unid="48707e5d1f874f4fa8d57845ce373809">
      <w:pPr pt14:Unid="73954ce06a7b4e00b08f9697396ef24d">
        <w:tabs pt14:Unid="881d92cb59f84d4792cd8bdb14303752">
          <w:tab w:val="left" w:leader="none" w:pos="1020" pt14:Unid="7013d56a9eba4a979250bda601abf854"/>
        </w:tabs>
        <w:spacing w:after="0" pt14:Unid="f6c1af03bde5475c8508a10758ded16c"/>
        <w:ind w:left="260" pt14:Unid="428cde293f4549d595280881718b71d8"/>
        <w:rPr pt14:Unid="894bbf10594843e4b360c76952d50f51">
          <w:color w:val="auto" pt14:Unid="4ed7ae3c7daa45369256b559898f475b"/>
          <w:sz w:val="20" pt14:Unid="2baea6aa9ed144a5af67889c358bd803"/>
          <w:szCs w:val="20" pt14:Unid="33590f2607204cb29648cf2bbcbe55b9"/>
        </w:rPr>
      </w:pPr>
      <w:r>
        <w:rPr pt14:Unid="02ae8df53c7d459db47e3f2e0ead1856">
          <w:rFonts w:ascii="Arial" w:hAnsi="Arial" w:eastAsia="Arial" w:cs="Arial" pt14:Unid="d9109499db584d1ca9559fb3f1a33a92"/>
          <w:b w:val="1" pt14:Unid="e82797dfc6c64275bdc240428b14fc14"/>
          <w:bCs w:val="1" pt14:Unid="9f735ea0c1fa49829a653b092950dced"/>
          <w:color w:val="auto" pt14:Unid="733d00ed9ca34c4aaa2355543f80edc0"/>
          <w:sz w:val="24" pt14:Unid="f6d9bfd3a09e4f8dae91abe6fc9cbe62"/>
          <w:szCs w:val="24" pt14:Unid="f00ac9701d984446b885592556497e66"/>
        </w:rPr>
        <w:t>2.4.3.</w:t>
      </w:r>
      <w:r>
        <w:rPr pt14:Unid="26bce689abd244549ccc6d712a479163">
          <w:color w:val="auto" pt14:Unid="7725eb04ca44498984a875822c5fd3d1"/>
          <w:sz w:val="20" pt14:Unid="ac7836e5b95348d5a7db58ab0e195a89"/>
          <w:szCs w:val="20" pt14:Unid="4659a2c67ae74beea3789c98548b5816"/>
        </w:rPr>
        <w:tab pt14:Unid="d7a0b99aa7ae4c4e8dde9bc5b164aaf9"/>
      </w:r>
      <w:r>
        <w:rPr pt14:Unid="b9083cd8f0094b4aacf592fe43b2924e">
          <w:rFonts w:ascii="Arial" w:hAnsi="Arial" w:eastAsia="Arial" w:cs="Arial" pt14:Unid="91cacb71feb74fe1b59d0dceff290200"/>
          <w:b w:val="1" pt14:Unid="7eac7b50578a426fb5b4f7b33fe3e31e"/>
          <w:bCs w:val="1" pt14:Unid="279ffc487a9c40e99931d106a39022b6"/>
          <w:color w:val="auto" pt14:Unid="5ea48ec70d8f4108b2e9c7c1ff79a5dc"/>
          <w:sz w:val="23" pt14:Unid="7e7f69271245433595f0493832f82d75"/>
          <w:szCs w:val="23" pt14:Unid="c3f38b54fc2b4d669f9ad5db707b6d69"/>
        </w:rPr>
        <w:t>La ley de Conway</w:t>
      </w:r>
    </w:p>
    <w:p pt14:Unid="7c611b48f3984fd09e6920d2558d76b6">
      <w:pPr pt14:Unid="a611c400978041bdb61d65dacf699518">
        <w:spacing w:after="0" w:line="325" w:lineRule="exact" pt14:Unid="90602df305ba45ec8f44a846367c0ca8"/>
        <w:rPr pt14:Unid="61fec9f5676047e68dcb9a076bab3fe0">
          <w:color w:val="auto" pt14:Unid="86c6177e3d10482fb70652c954a2856b"/>
          <w:sz w:val="20" pt14:Unid="30ab8eae6a764498b52f071eee503383"/>
          <w:szCs w:val="20" pt14:Unid="cf0bf450e0c94359b8c105df31a06a4e"/>
        </w:rPr>
      </w:pPr>
    </w:p>
    <w:p pt14:Unid="6e330caf5ad643a993ac3fd4f2bc95bb">
      <w:pPr pt14:Unid="66b1cde7183c45709061739d07658cd3">
        <w:spacing w:after="0" w:line="259" w:lineRule="auto" pt14:Unid="684cd1e2a56c4f7c82f86dc9bfb8e7f7"/>
        <w:ind w:left="260" w:right="266" w:firstLine="339" pt14:Unid="08b901ec95fa449f815a752f424a4e14"/>
        <w:jc w:val="both" pt14:Unid="5623fc0d9e324ab49766ce7c5bcb900c"/>
        <w:rPr pt14:Unid="a25106f1f5494f518281cf9e75bd5cfd">
          <w:rFonts w:ascii="Arial" w:hAnsi="Arial" w:eastAsia="Arial" w:cs="Arial" pt14:Unid="da00e7038172457494c8f8fa17d1e121"/>
          <w:color w:val="auto" pt14:Unid="dda7dad417c74c13ba0876cda544b960"/>
          <w:sz w:val="22" pt14:Unid="cd5a13baea674585b7f3d7588769cfb3"/>
          <w:szCs w:val="22" pt14:Unid="3a72bec7f16247859093b553a8237a49"/>
        </w:rPr>
      </w:pPr>
      <w:r>
        <w:rPr pt14:Unid="f423d0981e4a46a8a4e7c1aef01d0eaf">
          <w:rFonts w:ascii="Arial" w:hAnsi="Arial" w:eastAsia="Arial" w:cs="Arial" pt14:Unid="09dc7e464d0b4d67a1aa3f6c7c8c053a"/>
          <w:color w:val="auto" pt14:Unid="311e7b9b8a924e288eabe66db118afd8"/>
          <w:sz w:val="22" pt14:Unid="d8a77d8f8c4a4055a50af8ca108526d1"/>
          <w:szCs w:val="22" pt14:Unid="4a2203b9b98a47498aa65ca92b65e97e"/>
        </w:rPr>
        <w:t>Problemas asociados a bases de código inmensas donde colabora un gran equipo pue-den ser evitados empleando microservicios. Si el código está repartido entre diferentes componentes, equipos pequeños pueden encargarse de mantener cada uno de ellos. De esta manera, la organización del trabajo adquiere un enfoque más ágil al estar formado por equipos independientes y auto-organizados</w:t>
      </w:r>
      <w:del w:author="Open-Xml-PowerTools" w:id="122" w:date="2018-08-17T03:01:57.7201102+02:00">
        <w:r>
          <w:rPr pt14:Unid="a0bf157b57da44d5ab92b39e43b141ab">
            <w:rFonts w:ascii="Arial" w:hAnsi="Arial" w:eastAsia="Arial" w:cs="Arial" pt14:Unid="a975a9f2e58a48f1b0f865540b13872b"/>
            <w:color w:val="auto" pt14:Unid="9a6848fe0efc4e6d9d15a4e199b072fa"/>
            <w:sz w:val="22" pt14:Unid="e9a79db5fdef47288f4e04a33ffb7c8b"/>
            <w:szCs w:val="22" pt14:Unid="9336ebcd44fd42b68f2c738d11617232"/>
          </w:rPr>
          <w:delText>.</w:delText>
        </w:r>
      </w:del>
      <w:r>
        <w:rPr pt14:Unid="f423d0981e4a46a8a4e7c1aef01d0eaf">
          <w:rFonts w:ascii="Arial" w:hAnsi="Arial" w:eastAsia="Arial" w:cs="Arial" pt14:Unid="09dc7e464d0b4d67a1aa3f6c7c8c053a"/>
          <w:color w:val="auto" pt14:Unid="311e7b9b8a924e288eabe66db118afd8"/>
          <w:sz w:val="22" pt14:Unid="d8a77d8f8c4a4055a50af8ca108526d1"/>
          <w:szCs w:val="22" pt14:Unid="4a2203b9b98a47498aa65ca92b65e97e"/>
        </w:rPr>
        <w:t xml:space="preserve"> [21]</w:t>
      </w:r>
      <w:ins w:author="Open-Xml-PowerTools" w:id="123" w:date="2018-08-17T03:01:57.7201102+02:00">
        <w:r>
          <w:rPr pt14:Unid="f423d0981e4a46a8a4e7c1aef01d0eaf">
            <w:rFonts w:ascii="Arial" w:hAnsi="Arial" w:eastAsia="Arial" w:cs="Arial" pt14:Unid="09dc7e464d0b4d67a1aa3f6c7c8c053a"/>
            <w:color w:val="auto" pt14:Unid="311e7b9b8a924e288eabe66db118afd8"/>
            <w:sz w:val="22" pt14:Unid="d8a77d8f8c4a4055a50af8ca108526d1"/>
            <w:szCs w:val="22" pt14:Unid="4a2203b9b98a47498aa65ca92b65e97e"/>
          </w:rPr>
          <w:t>.</w:t>
        </w:r>
      </w:ins>
    </w:p>
    <w:p pt14:Unid="abda79d19b6c43f4b36fe6c1a4e638e4">
      <w:pPr pt14:Unid="9e2b65a70b264bc2adbdf2892b9a3f81">
        <w:spacing w:after="0" w:line="84" w:lineRule="exact" pt14:Unid="8bcda45b294c4e7f83cf629ea81cf5c2"/>
        <w:rPr pt14:Unid="9532c9e0cf8845d6810d123c2bb437f3">
          <w:color w:val="auto" pt14:Unid="09c8d657011542e59b56dd12dada93ee"/>
          <w:sz w:val="20" pt14:Unid="ed4cefecad204f8592efc1dbeae6b131"/>
          <w:szCs w:val="20" pt14:Unid="384ba50edf3142f19e610fac9ec643c2"/>
        </w:rPr>
      </w:pPr>
    </w:p>
    <w:p pt14:Unid="7fe9b9ae03c84af2b3c1103ef910a5e7">
      <w:pPr pt14:Unid="fff255a761074ff1b0869642ba02a2ca">
        <w:spacing w:after="0" w:line="259" w:lineRule="auto" pt14:Unid="784461cf1d504b46a4d3035e63948bc2"/>
        <w:ind w:left="260" w:right="266" w:firstLine="339" pt14:Unid="cb006a6d3db74e5a8b8abc5d01fb3de3"/>
        <w:jc w:val="both" pt14:Unid="58cc68a8285f4432b62c66a682d1b84e"/>
        <w:rPr pt14:Unid="1e75e689495c45ac8f2c56024c94efa8">
          <w:color w:val="auto" pt14:Unid="93a09361b3b14da98ddbb21a8f4aa70c"/>
          <w:sz w:val="20" pt14:Unid="c705816b0dd9469e86b5660354d6d2fe"/>
          <w:szCs w:val="20" pt14:Unid="db495949aac74b60a941db674327687e"/>
        </w:rPr>
      </w:pPr>
      <w:r>
        <w:rPr pt14:Unid="6b1c7a64cb43470089494ce55c952d98">
          <w:rFonts w:ascii="Arial" w:hAnsi="Arial" w:eastAsia="Arial" w:cs="Arial" pt14:Unid="86a31a3485eb44429d3e681dd91a3a74"/>
          <w:color w:val="auto" pt14:Unid="c8514dd63f324f2392b563da449bb05d"/>
          <w:sz w:val="22" pt14:Unid="e819d155deeb4e9ab61f4403cc48df12"/>
          <w:szCs w:val="22" pt14:Unid="7bc8dbe1f78f45c982b3160157a97365"/>
        </w:rPr>
        <w:t>En las aplicaciones monolíticas, normalmente los equipos de trabajo que se forman están asociados la interfaz de usuario, la base de datos y la parte servidora. Cualquier cambio simple involucra la coordinación entre diferentes equipos. De acuerdo a la ley de Conway, una organización que diseña un sistema producirá un diseño para la aplicación que será una copia de su estructura organizacional.</w:t>
      </w:r>
    </w:p>
    <w:p pt14:Unid="0382c19ae33a465dbc4a6673de72c03c">
      <w:pPr pt14:Unid="cd1ee37c06bc41ffb7da2f23f8f06981">
        <w:spacing w:after="0" w:line="84" w:lineRule="exact" pt14:Unid="d5ea497955a24840b5333d9fcba9391f"/>
        <w:rPr pt14:Unid="8050026cc0ee48e89c79c07c3b16929c">
          <w:color w:val="auto" pt14:Unid="179d0c08b71a463f8e83f3e8a9527355"/>
          <w:sz w:val="20" pt14:Unid="342f179b3fc94ffbafe423c78ac9e356"/>
          <w:szCs w:val="20" pt14:Unid="6e773ad2174b4288b85561fd424cf1d9"/>
        </w:rPr>
      </w:pPr>
    </w:p>
    <w:p pt14:Unid="daaf66b00df14ec0b01119cc370fb4c1">
      <w:pPr pt14:Unid="845976ecd8f643ba89a45c0dffc2c6e5">
        <w:spacing w:after="0" w:line="276" w:lineRule="auto" pt14:Unid="e1efd9fcd4a041cab6fc84f0197874d4"/>
        <w:ind w:left="260" w:right="266" w:firstLine="339" pt14:Unid="34c6c262abfb418a9ef4fc0c084c6bf3"/>
        <w:jc w:val="both" pt14:Unid="ca1e439a516e44818d907ccebc3a1390"/>
        <w:rPr pt14:Unid="7d17904d8da442c098f1a069bf1642f4">
          <w:rFonts w:ascii="Arial" w:hAnsi="Arial" w:eastAsia="Arial" w:cs="Arial" pt14:Unid="1d42fae51b3f4791825540e5dae70d6d"/>
          <w:color w:val="auto" pt14:Unid="9bde8a13845a4f94b334b19869f6b03a"/>
          <w:sz w:val="21" pt14:Unid="2b7030d2d9a347a2a52354f730dcad5d"/>
          <w:szCs w:val="21" pt14:Unid="7bac78c561a647398c27cc8ab026b270"/>
        </w:rPr>
      </w:pPr>
      <w:r>
        <w:rPr pt14:Unid="4f5949ec93764244a456a8a62b660792">
          <w:rFonts w:ascii="Arial" w:hAnsi="Arial" w:eastAsia="Arial" w:cs="Arial" pt14:Unid="d07b110efc98499db51c6fabdcdfc6ad"/>
          <w:color w:val="auto" pt14:Unid="0b5c28adb80f433ba8fa33c388f24c88"/>
          <w:sz w:val="21" pt14:Unid="cc1213bd22254c3dae0a4e54710770be"/>
          <w:szCs w:val="21" pt14:Unid="16e7ce734d22436d85f08453e075bb47"/>
        </w:rPr>
        <w:t>La organización en los microservicios se realizada alrededor de las capacidades de negocio. Los equipos que se encargan de cada servicio son multifuncionales y se pueden autogestionar. En cada equipo están presentes, entre la totalidad de sus miembros, todas las habilidades necesarias para el desarrollo completo del servicio</w:t>
      </w:r>
      <w:del w:author="Open-Xml-PowerTools" w:id="124" w:date="2018-08-17T03:01:57.7201102+02:00">
        <w:r>
          <w:rPr pt14:Unid="efd5030052ca4e6cb2e3928f276af9ca">
            <w:rFonts w:ascii="Arial" w:hAnsi="Arial" w:eastAsia="Arial" w:cs="Arial" pt14:Unid="986b3ed70f564df08661c119175693e3"/>
            <w:color w:val="auto" pt14:Unid="533ce4b959624bc1a3f77498a090d276"/>
            <w:sz w:val="21" pt14:Unid="f91d8dd996b54b5f8478b70e10c650df"/>
            <w:szCs w:val="21" pt14:Unid="0e554fa7b5114e6a871552c5b946944a"/>
          </w:rPr>
          <w:delText>.</w:delText>
        </w:r>
      </w:del>
      <w:r>
        <w:rPr pt14:Unid="4f5949ec93764244a456a8a62b660792">
          <w:rFonts w:ascii="Arial" w:hAnsi="Arial" w:eastAsia="Arial" w:cs="Arial" pt14:Unid="d07b110efc98499db51c6fabdcdfc6ad"/>
          <w:color w:val="auto" pt14:Unid="0b5c28adb80f433ba8fa33c388f24c88"/>
          <w:sz w:val="21" pt14:Unid="cc1213bd22254c3dae0a4e54710770be"/>
          <w:szCs w:val="21" pt14:Unid="16e7ce734d22436d85f08453e075bb47"/>
        </w:rPr>
        <w:t xml:space="preserve"> [17]</w:t>
      </w:r>
      <w:ins w:author="Open-Xml-PowerTools" w:id="125" w:date="2018-08-17T03:01:57.7201102+02:00">
        <w:r>
          <w:rPr pt14:Unid="4f5949ec93764244a456a8a62b660792">
            <w:rFonts w:ascii="Arial" w:hAnsi="Arial" w:eastAsia="Arial" w:cs="Arial" pt14:Unid="d07b110efc98499db51c6fabdcdfc6ad"/>
            <w:color w:val="auto" pt14:Unid="0b5c28adb80f433ba8fa33c388f24c88"/>
            <w:sz w:val="21" pt14:Unid="cc1213bd22254c3dae0a4e54710770be"/>
            <w:szCs w:val="21" pt14:Unid="16e7ce734d22436d85f08453e075bb47"/>
          </w:rPr>
          <w:t>.</w:t>
        </w:r>
      </w:ins>
    </w:p>
    <w:p pt14:Unid="574b0d031f6b4c26aace7eaba3d0acc5">
      <w:pPr pt14:Unid="85bdc5000e74492891be1ecb1ea09d2b"/>
    </w:p>
    <w:p pt14:Unid="c23ed2944c9944289165f7136acee026">
      <w:pPr pt14:Unid="898da8fa51f04a20b5f59138f2ef7368">
        <w:tabs pt14:Unid="ce35cae1e0dc463287f533295e6e3682">
          <w:tab w:val="left" w:leader="none" w:pos="4660" pt14:Unid="e1e7c788db434bd0bf7a63e33db6a57e"/>
        </w:tabs>
        <w:spacing w:after="0" pt14:Unid="1033472db3e343089fc54d1376bce1cc"/>
        <w:ind w:left="260" pt14:Unid="667483b2c9a14d55af65c9bef705b633"/>
        <w:rPr pt14:Unid="a513a46306154133965aa16561d8693f">
          <w:color w:val="auto" pt14:Unid="598d0d5ce9b444b0bb723bd9605034c4"/>
          <w:sz w:val="20" pt14:Unid="99f2ba548fd347b88eea812d28ed6630"/>
          <w:szCs w:val="20" pt14:Unid="0100f5a5009d41a59987acaedd3752f5"/>
        </w:rPr>
      </w:pPr>
      <w:r>
        <w:rPr pt14:Unid="c34c98732e6849ab8e0a273d7cd68c53">
          <w:rFonts w:ascii="Arial" w:hAnsi="Arial" w:eastAsia="Arial" w:cs="Arial" pt14:Unid="c09254218f5048298024666e51f4576c"/>
          <w:b w:val="1" pt14:Unid="fb0bffc8c16f43bea4dc88e8780a020f"/>
          <w:bCs w:val="1" pt14:Unid="e94ee5871e164f3e982f53ba106d589b"/>
          <w:color w:val="auto" pt14:Unid="0bf6efdedefd4b7cad5c3ed6bbce8360"/>
          <w:sz w:val="18" pt14:Unid="b454dad778134f709fbb635beaf8e322"/>
          <w:szCs w:val="18" pt14:Unid="c9f2b4d2cc0e4e9786c2297f449b63b7"/>
        </w:rPr>
        <w:t>12</w:t>
      </w:r>
      <w:r>
        <w:rPr pt14:Unid="3ac128ab6219485c9cb40111adf095e2">
          <w:color w:val="auto" pt14:Unid="0859cb93e528451390a09a6939f616f0"/>
          <w:sz w:val="20" pt14:Unid="c23419c1d3a4401d85aa993791f83585"/>
          <w:szCs w:val="20" pt14:Unid="4861a98ded864eaca2cf253f6b6b60d4"/>
        </w:rPr>
        <w:tab pt14:Unid="00cd8774cdef4853bb44b4f764ca55ff"/>
      </w:r>
      <w:r>
        <w:rPr pt14:Unid="041c0a14483e46bb8f4a0e66bd1782c6">
          <w:rFonts w:ascii="Arial" w:hAnsi="Arial" w:eastAsia="Arial" w:cs="Arial" pt14:Unid="2bcd5193e9864db1b3808afda1cc6125"/>
          <w:color w:val="auto" pt14:Unid="a50c6c992d7b4225963a4c1254c77311"/>
          <w:sz w:val="19" pt14:Unid="ad0f136c40ae411e9915456da8f23a8b"/>
          <w:szCs w:val="19" pt14:Unid="32f5756c765e4ea5bb0c151dddaf1992"/>
        </w:rPr>
        <w:t>Los microservicios en el proceso de desarrollo</w:t>
      </w:r>
    </w:p>
    <w:p pt14:Unid="bbc32fd83673403d8257bd212fc59471">
      <w:pPr pt14:Unid="326ed8d2293c43dc9b34f13983b41bff">
        <w:spacing w:after="0" w:line="20" w:lineRule="exact" pt14:Unid="021faaf2d79e4b4194b64b9986d05670"/>
        <w:rPr pt14:Unid="1327b023e4624db18691b74a2ffe87ea">
          <w:color w:val="auto" pt14:Unid="c67925fdad5b4efb867f994900ed7986"/>
          <w:sz w:val="20" pt14:Unid="80d25525e5cf441fab5c771d67d3099f"/>
          <w:szCs w:val="20" pt14:Unid="09d8f40d9e9848f4948e7e1f4b93d909"/>
        </w:rPr>
      </w:pPr>
    </w:p>
    <w:p pt14:Unid="0f275e837821406fbff47095666ffd7d">
      <w:pPr pt14:Unid="410a92af9ab34935bf7d285c7231f77e">
        <w:spacing w:after="0" w:line="200" w:lineRule="exact" pt14:Unid="4f8ca2681ddf4ebd991583f178b8b396"/>
        <w:rPr pt14:Unid="cec9ce00c9654c0899d9f332cdf532f8">
          <w:color w:val="auto" pt14:Unid="a971092ffe0544fcadcae020226e8743"/>
          <w:sz w:val="20" pt14:Unid="f62a229aa4cc4060a828a00f5f2a006c"/>
          <w:szCs w:val="20" pt14:Unid="72ac0ca2f0b740048431c1d908f329ca"/>
        </w:rPr>
      </w:pPr>
    </w:p>
    <w:p pt14:Unid="51bfb55105d940aea5231a1173a02866">
      <w:pPr pt14:Unid="aeeb2b362f6142dfbefd1731b2249365">
        <w:spacing w:after="0" w:line="300" w:lineRule="exact" pt14:Unid="b1635ff621c940e3b0eb70992c7fb48f"/>
        <w:rPr pt14:Unid="489d96084ce448898d12d1b7c9d80d73">
          <w:color w:val="auto" pt14:Unid="3c021649b57f425da4ed9d9b4c6a7ac0"/>
          <w:sz w:val="20" pt14:Unid="41581348bb2a413abfae38ccef944238"/>
          <w:szCs w:val="20" pt14:Unid="d7600adcf6c248608d58921841e1adbe"/>
        </w:rPr>
      </w:pPr>
    </w:p>
    <w:p pt14:Unid="6e74a86614f54a99a3d57aede89a2261">
      <w:pPr pt14:Unid="424fed359b8e48c3b98bae1c3a2b273a">
        <w:spacing w:after="0" pt14:Unid="7fb62a1f18854da7aff3749b9531b787"/>
        <w:ind w:left="260" pt14:Unid="2fbf13fb66e04ddab7abc966a0a9ae95"/>
        <w:rPr pt14:Unid="e92199f421a04bbaa1cdef1b898038dd">
          <w:color w:val="auto" pt14:Unid="92ded1979307405fa0002a30843c776f"/>
          <w:sz w:val="20" pt14:Unid="f87bf4f57ab942019bba1ff5b84e5000"/>
          <w:szCs w:val="20" pt14:Unid="bd642d071c694376bdf0549603a55457"/>
        </w:rPr>
      </w:pPr>
      <w:r>
        <w:rPr pt14:Unid="c941631f36f044d9b09c8693b29a65bf">
          <w:rFonts w:ascii="Arial" w:hAnsi="Arial" w:eastAsia="Arial" w:cs="Arial" pt14:Unid="2851a7e635324733a6470b3deeb337a5"/>
          <w:color w:val="auto" pt14:Unid="7ed168ba1a2a4220a6b67a0dd65e0502"/>
          <w:sz w:val="29" pt14:Unid="3c8824864647402aabbc260fecac0b58"/>
          <w:szCs w:val="29" pt14:Unid="596bd6dfd3094051a70c6db2af2ff019"/>
        </w:rPr>
        <w:t>2.5 Los microservicios en la fase de pruebas</w:t>
      </w:r>
    </w:p>
    <w:p pt14:Unid="10f446df76584f81b09ba2f4d9a8e812">
      <w:pPr pt14:Unid="33ba5f2d120c40b6bfdf255a8333a756">
        <w:spacing w:after="0" w:line="20" w:lineRule="exact" pt14:Unid="8b1ff82010f84d9a8e661dea1cbcaaa6"/>
        <w:rPr pt14:Unid="27f06173e87e4dd7b48460ece4628352">
          <w:color w:val="auto" pt14:Unid="86c1d81469914e6c95a7faa0881fce1f"/>
          <w:sz w:val="20" pt14:Unid="76cc219bb8b942a0aac16a17dfec2544"/>
          <w:szCs w:val="20" pt14:Unid="cd3a0eeecb1f4390b797cee54fa0cf78"/>
        </w:rPr>
      </w:pPr>
    </w:p>
    <w:p pt14:Unid="fc5ed933b04e40478becd3fcacd60523">
      <w:pPr pt14:Unid="6a6885f070b34581bf96a4bc7dd602d3">
        <w:spacing w:after="0" w:line="305" w:lineRule="exact" pt14:Unid="af30fed15bd34013afd82476a25013e8"/>
        <w:rPr pt14:Unid="0d9e162a5395407ebd9deea3b2f0c8b4">
          <w:color w:val="auto" pt14:Unid="be9721813d9c40e89de4f7b2d66473c4"/>
          <w:sz w:val="20" pt14:Unid="529f294e3e874b0e81120af1670a0c63"/>
          <w:szCs w:val="20" pt14:Unid="44c09b94bde149b98342a2f343a59e9e"/>
        </w:rPr>
      </w:pPr>
    </w:p>
    <w:p pt14:Unid="e5fdce01dfc34b0ea5e80c62a9973955">
      <w:pPr pt14:Unid="69917cd52abd4fb9976e8ee053e47d1e">
        <w:spacing w:after="0" w:line="273" w:lineRule="auto" pt14:Unid="2104008f954948519ac0725ab738aeea"/>
        <w:ind w:left="260" w:right="266" w:firstLine="339" pt14:Unid="54f6580b0555453f8d878aad63de3f09"/>
        <w:jc w:val="both" pt14:Unid="767d20211acc46bba11b8938be10011b"/>
        <w:rPr pt14:Unid="b5a953a28e53419c91c8d8fa35f920cd">
          <w:rFonts w:ascii="Arial" w:hAnsi="Arial" w:eastAsia="Arial" w:cs="Arial" pt14:Unid="78a01aae26c54412868fdc282855790e"/>
          <w:color w:val="auto" pt14:Unid="6425f7a3a7504c868208fb11cebbe552"/>
          <w:sz w:val="21" pt14:Unid="8d2d230ddc724880a5f1737666764f7e"/>
          <w:szCs w:val="21" pt14:Unid="9cea47d64f6d473f9fa698fc7560ec50"/>
        </w:rPr>
      </w:pPr>
      <w:r>
        <w:rPr pt14:Unid="8af33aa1b5d64fdb8dec18fffc114fdc">
          <w:rFonts w:ascii="Arial" w:hAnsi="Arial" w:eastAsia="Arial" w:cs="Arial" pt14:Unid="06cc9b5a69b5405ea057bfd437d4a509"/>
          <w:color w:val="auto" pt14:Unid="2818a653de9341dd999f16270c43720b"/>
          <w:sz w:val="21" pt14:Unid="369bb043f69947a29b2afa66d9a1031b"/>
          <w:szCs w:val="21" pt14:Unid="ca2d38a8816a4ccfa4074f18758a2d8d"/>
        </w:rPr>
        <w:t>Las pruebas de software consisten en la verificación dinámica de que un programa produce las salidas esperadas para un conjunto finito de casos de prueba. Las pruebas son dinámicas porque se verifica el programa en ejecución. Los casos de prueba son fi-nitos porque el número posible de pruebas es infinito y estos se seleccionan en función de la prioridad y riesgo del código bajo pruebas. Además, se debe comprobar la salida obtenida con el resultado esperado para comprobar si esta es o no aceptable</w:t>
      </w:r>
      <w:del w:author="Open-Xml-PowerTools" w:id="126" w:date="2018-08-17T03:01:57.7201102+02:00">
        <w:r>
          <w:rPr pt14:Unid="fdf97d79a96b42658cbfcc394eef4eb7">
            <w:rFonts w:ascii="Arial" w:hAnsi="Arial" w:eastAsia="Arial" w:cs="Arial" pt14:Unid="75f2de98f8f0428782bf810bddac64cc"/>
            <w:color w:val="auto" pt14:Unid="2352f55daa5a4f52a2f618fb00044997"/>
            <w:sz w:val="21" pt14:Unid="2e8bb8c20d8041f781df566506e6963e"/>
            <w:szCs w:val="21" pt14:Unid="a0b3bda477f747d7a50889b6c8cf3206"/>
          </w:rPr>
          <w:delText>.</w:delText>
        </w:r>
      </w:del>
      <w:r>
        <w:rPr pt14:Unid="8af33aa1b5d64fdb8dec18fffc114fdc">
          <w:rFonts w:ascii="Arial" w:hAnsi="Arial" w:eastAsia="Arial" w:cs="Arial" pt14:Unid="06cc9b5a69b5405ea057bfd437d4a509"/>
          <w:color w:val="auto" pt14:Unid="2818a653de9341dd999f16270c43720b"/>
          <w:sz w:val="21" pt14:Unid="369bb043f69947a29b2afa66d9a1031b"/>
          <w:szCs w:val="21" pt14:Unid="ca2d38a8816a4ccfa4074f18758a2d8d"/>
        </w:rPr>
        <w:t xml:space="preserve"> [27]</w:t>
      </w:r>
      <w:ins w:author="Open-Xml-PowerTools" w:id="127" w:date="2018-08-17T03:01:57.7201102+02:00">
        <w:r>
          <w:rPr pt14:Unid="8af33aa1b5d64fdb8dec18fffc114fdc">
            <w:rFonts w:ascii="Arial" w:hAnsi="Arial" w:eastAsia="Arial" w:cs="Arial" pt14:Unid="06cc9b5a69b5405ea057bfd437d4a509"/>
            <w:color w:val="auto" pt14:Unid="2818a653de9341dd999f16270c43720b"/>
            <w:sz w:val="21" pt14:Unid="369bb043f69947a29b2afa66d9a1031b"/>
            <w:szCs w:val="21" pt14:Unid="ca2d38a8816a4ccfa4074f18758a2d8d"/>
          </w:rPr>
          <w:t>.</w:t>
        </w:r>
      </w:ins>
    </w:p>
    <w:p pt14:Unid="ac00e52b9e5b4f188546fdc8f62d26d5">
      <w:pPr pt14:Unid="5adf569f5180463a8c6a138d92b7db71">
        <w:spacing w:after="0" w:line="363" w:lineRule="exact" pt14:Unid="9d5bea1498594cc8adc4d89637e8b338"/>
        <w:rPr pt14:Unid="87a5d7338c564301b691b364ff835345">
          <w:color w:val="auto" pt14:Unid="7aada6498b184df8b73b2b115734b0b9"/>
          <w:sz w:val="20" pt14:Unid="48e32ca0876d43f6bf80f5651f86961b"/>
          <w:szCs w:val="20" pt14:Unid="f273e653a4cb4711a5d381e19b73d148"/>
        </w:rPr>
      </w:pPr>
    </w:p>
    <w:p pt14:Unid="ea0af56db4f5478194286c20b3d386c6">
      <w:pPr pt14:Unid="971b4983ce2c4fa99e414c8e6b1049bd">
        <w:tabs pt14:Unid="0f4740e4f8a645bf8dcdd34449b08ebb">
          <w:tab w:val="left" w:leader="none" w:pos="1020" pt14:Unid="29156194d789415b973831c2b6aeb8a3"/>
        </w:tabs>
        <w:spacing w:after="0" pt14:Unid="4968b348e6174cc2984582ca4ada52ac"/>
        <w:ind w:left="260" pt14:Unid="24b48714a3db48be857a48c0e03342da"/>
        <w:rPr pt14:Unid="74ec6ad864d346de87814cd76bd8b9f1">
          <w:color w:val="auto" pt14:Unid="4973f9d268bd49acb0c47ae2f1946fcb"/>
          <w:sz w:val="20" pt14:Unid="ad792e75c6104d9884c5af4e08c972ea"/>
          <w:szCs w:val="20" pt14:Unid="a2f89f10128b4c428f557be868fb4500"/>
        </w:rPr>
      </w:pPr>
      <w:r>
        <w:rPr pt14:Unid="201c0a819f2b4622ad3ba54e751cd0d9">
          <w:rFonts w:ascii="Arial" w:hAnsi="Arial" w:eastAsia="Arial" w:cs="Arial" pt14:Unid="54b8c80b52ae4aafbd5969751d3c523a"/>
          <w:b w:val="1" pt14:Unid="fff902486a2a4390aa25711715e3b498"/>
          <w:bCs w:val="1" pt14:Unid="67423135faac452aa86d854e02e004f1"/>
          <w:color w:val="auto" pt14:Unid="653905dc26ae4a68934d959aa04dbb67"/>
          <w:sz w:val="24" pt14:Unid="db9762bd8e9d42578f9a4e0c1f946066"/>
          <w:szCs w:val="24" pt14:Unid="0cfef2d4174c48eaa0bcc973e968cef6"/>
        </w:rPr>
        <w:t>2.5.1.</w:t>
      </w:r>
      <w:r>
        <w:rPr pt14:Unid="16c09c3c10d043e3b03fbfa2b0a23257">
          <w:color w:val="auto" pt14:Unid="599f628f45974672a5530f2974a99e98"/>
          <w:sz w:val="20" pt14:Unid="27b6fea1bbb94a9592a47d8b197afffb"/>
          <w:szCs w:val="20" pt14:Unid="eaa14fe12776460f8b275335622606e7"/>
        </w:rPr>
        <w:tab pt14:Unid="c67076edf1c94199a7bda43bb887dccd"/>
      </w:r>
      <w:r>
        <w:rPr pt14:Unid="326bcc62c70749aeaabef60991d7bcb0">
          <w:rFonts w:ascii="Arial" w:hAnsi="Arial" w:eastAsia="Arial" w:cs="Arial" pt14:Unid="06c9cae3e1b649cf8eabd7b5cdc7d322"/>
          <w:b w:val="1" pt14:Unid="1fbee572600f496abad50c91d8597c5b"/>
          <w:bCs w:val="1" pt14:Unid="149152783d7842328811d8b59d883c87"/>
          <w:color w:val="auto" pt14:Unid="881b3bc8f3da42fa9aab20f14657279c"/>
          <w:sz w:val="22" pt14:Unid="37c623127982498a9659fd450b266a21"/>
          <w:szCs w:val="22" pt14:Unid="278183c664c746b78a6b3cf329eeb4c3"/>
        </w:rPr>
        <w:t>Pruebas unitarias</w:t>
      </w:r>
    </w:p>
    <w:p pt14:Unid="090ad70e42954455ad2470dd78d3698a">
      <w:pPr pt14:Unid="1a79647c200045a68db7034260ba4a34">
        <w:spacing w:after="0" w:line="249" w:lineRule="exact" pt14:Unid="5df44239e727406d90411badd747cf4b"/>
        <w:rPr pt14:Unid="fa6ea7f59adb4ed2be05d80da0c8bf4c">
          <w:color w:val="auto" pt14:Unid="bcaee3bfe6fe4701bfc40a80c7b75109"/>
          <w:sz w:val="20" pt14:Unid="942628ca59734e49b3ac72abcdb0bb1f"/>
          <w:szCs w:val="20" pt14:Unid="336339cdfa8a41e0a371b2b7a8ccaf3b"/>
        </w:rPr>
      </w:pPr>
    </w:p>
    <w:p pt14:Unid="c2aec9ce3bd74364ab7459c4351f1775">
      <w:pPr pt14:Unid="370f8c22e90842b18375e5ec0bd03d06">
        <w:spacing w:after="0" w:line="291" w:lineRule="auto" pt14:Unid="dbd5852b0be549d8b58e9addda4d28c7"/>
        <w:ind w:left="260" w:right="266" w:firstLine="339" pt14:Unid="29040a50d6514e05a7d19d2fccd3767d"/>
        <w:jc w:val="both" pt14:Unid="4269b965eaca46a98f3b3a67e2b790da"/>
        <w:rPr pt14:Unid="4760abd1ecca4b03a80ff4203b76f0ce">
          <w:rFonts w:ascii="Arial" w:hAnsi="Arial" w:eastAsia="Arial" w:cs="Arial" pt14:Unid="a28c120bc9784b36b1357476d7a55b65"/>
          <w:color w:val="auto" pt14:Unid="44e02568d1a54c96b6f14aaa26d3e741"/>
          <w:sz w:val="20" pt14:Unid="038eadd9a41c4d2685be4d99a678758f"/>
          <w:szCs w:val="20" pt14:Unid="23985f606c8342a19aabcdf106d029c0"/>
        </w:rPr>
      </w:pPr>
      <w:r>
        <w:rPr pt14:Unid="eedbaf91ed4b49bcbaf4b611d28173b8">
          <w:rFonts w:ascii="Arial" w:hAnsi="Arial" w:eastAsia="Arial" w:cs="Arial" pt14:Unid="27c44be41b984c939da10fd547697c8b"/>
          <w:color w:val="auto" pt14:Unid="d494287bdb104381804daf1a83e85b6f"/>
          <w:sz w:val="20" pt14:Unid="7f82975387364c21bf31bbec970b6878"/>
          <w:szCs w:val="20" pt14:Unid="6696d7054c254fe99a261fbf62fcde23"/>
        </w:rPr>
        <w:t xml:space="preserve">Una </w:t>
      </w:r>
      <w:r>
        <w:rPr pt14:Unid="f1235049c7254c27b86aab132d80e0ea">
          <w:rFonts w:ascii="Arial" w:hAnsi="Arial" w:eastAsia="Arial" w:cs="Arial" pt14:Unid="fca7b41eaa5e4a76bb44c82698ddb396"/>
          <w:b w:val="1" pt14:Unid="d4cc181448f64baa96a242d81f408d74"/>
          <w:bCs w:val="1" pt14:Unid="6efa46b0c4194304b69844c9a9505d32"/>
          <w:color w:val="auto" pt14:Unid="ba86cfb2e92a4540aad34443ae39a086"/>
          <w:sz w:val="20" pt14:Unid="fcacd20b5ae942469db8d87664809807"/>
          <w:szCs w:val="20" pt14:Unid="6fb93540ddf04a629f1a9792db761957"/>
        </w:rPr>
        <w:t>prueba unitaria</w:t>
      </w:r>
      <w:r>
        <w:rPr pt14:Unid="93eb053f02c74b3e92e346e1618c3c32">
          <w:rFonts w:ascii="Arial" w:hAnsi="Arial" w:eastAsia="Arial" w:cs="Arial" pt14:Unid="5f71784731784b32ace941d40241384a"/>
          <w:color w:val="auto" pt14:Unid="d677d11b3de643ef96266448292c46f8"/>
          <w:sz w:val="20" pt14:Unid="451da356c5a84acaac60df76f23c744a"/>
          <w:szCs w:val="20" pt14:Unid="5df2c7d1b837419784b6f3ad115113b4"/>
        </w:rPr>
        <w:t xml:space="preserve"> es una pieza de código que invoca al método o clase bajo prueba y que comprueba ciertas asunciones sobre su lógica. Se ejecuta de forma rápida y sencilla, está automatizado y es fácilmente mantenible</w:t>
      </w:r>
      <w:del w:author="Open-Xml-PowerTools" w:id="128" w:date="2018-08-17T03:01:57.7201102+02:00">
        <w:r>
          <w:rPr pt14:Unid="4fb82cb28b1947218df84d8509c42f04">
            <w:rFonts w:ascii="Arial" w:hAnsi="Arial" w:eastAsia="Arial" w:cs="Arial" pt14:Unid="66f995a252ad4d1ea0878978a92ff5c3"/>
            <w:color w:val="auto" pt14:Unid="b2eeda7e82964350bbd4ee2d191d4b26"/>
            <w:sz w:val="20" pt14:Unid="e1ce5e622ffe44c584eeff0ee9cef99d"/>
            <w:szCs w:val="20" pt14:Unid="7ab707532cbe4f5c8ce6d1869f5c7ef0"/>
          </w:rPr>
          <w:delText>.</w:delText>
        </w:r>
      </w:del>
      <w:r>
        <w:rPr pt14:Unid="93eb053f02c74b3e92e346e1618c3c32">
          <w:rFonts w:ascii="Arial" w:hAnsi="Arial" w:eastAsia="Arial" w:cs="Arial" pt14:Unid="5f71784731784b32ace941d40241384a"/>
          <w:color w:val="auto" pt14:Unid="d677d11b3de643ef96266448292c46f8"/>
          <w:sz w:val="20" pt14:Unid="451da356c5a84acaac60df76f23c744a"/>
          <w:szCs w:val="20" pt14:Unid="5df2c7d1b837419784b6f3ad115113b4"/>
        </w:rPr>
        <w:t xml:space="preserve"> [22]</w:t>
      </w:r>
      <w:ins w:author="Open-Xml-PowerTools" w:id="129" w:date="2018-08-17T03:01:57.7201102+02:00">
        <w:r>
          <w:rPr pt14:Unid="93eb053f02c74b3e92e346e1618c3c32">
            <w:rFonts w:ascii="Arial" w:hAnsi="Arial" w:eastAsia="Arial" w:cs="Arial" pt14:Unid="5f71784731784b32ace941d40241384a"/>
            <w:color w:val="auto" pt14:Unid="d677d11b3de643ef96266448292c46f8"/>
            <w:sz w:val="20" pt14:Unid="451da356c5a84acaac60df76f23c744a"/>
            <w:szCs w:val="20" pt14:Unid="5df2c7d1b837419784b6f3ad115113b4"/>
          </w:rPr>
          <w:t>.</w:t>
        </w:r>
      </w:ins>
      <w:r>
        <w:rPr pt14:Unid="93eb053f02c74b3e92e346e1618c3c32">
          <w:rFonts w:ascii="Arial" w:hAnsi="Arial" w:eastAsia="Arial" w:cs="Arial" pt14:Unid="5f71784731784b32ace941d40241384a"/>
          <w:color w:val="auto" pt14:Unid="d677d11b3de643ef96266448292c46f8"/>
          <w:sz w:val="20" pt14:Unid="451da356c5a84acaac60df76f23c744a"/>
          <w:szCs w:val="20" pt14:Unid="5df2c7d1b837419784b6f3ad115113b4"/>
        </w:rPr>
        <w:t xml:space="preserve"> En general, se prefiere tener un gran número de este tipo de pruebas por su rapidez, porque pueden ayudar a la refactoriza-ción del código y porque es donde mayor cantidad de defectos se suele capturar.</w:t>
      </w:r>
    </w:p>
    <w:p pt14:Unid="7f41837aaa924f17a4b0370f43ffade3">
      <w:pPr pt14:Unid="b914141cfeed4ad2b129b9b36a2f40be">
        <w:spacing w:after="0" w:line="20" w:lineRule="exact" pt14:Unid="7a12517b130c4bb79cea8759bde6b43c"/>
        <w:rPr pt14:Unid="ce5cbb517376487cb8f1c83981e3328f">
          <w:color w:val="auto" pt14:Unid="54407d99719b41a8b23a75f3c4b0b4c7"/>
          <w:sz w:val="20" pt14:Unid="00e4826689c04370a08fd583a97a1241"/>
          <w:szCs w:val="20" pt14:Unid="d5c8b011946a4d839d7bf073dc6b0aa3"/>
        </w:rPr>
      </w:pPr>
      <w:r>
        <w:rPr pt14:Unid="3920966cbf3945c881fdf5ce48222437">
          <w:color w:val="auto" pt14:Unid="533f7fb41c024f298e1e21345d3e8ffc"/>
          <w:sz w:val="20" pt14:Unid="dd9a928a631546419e5238b03cf82748"/>
          <w:szCs w:val="20" pt14:Unid="6d7a1036d1774269b6ae3e5d34fe9de9"/>
        </w:rPr>
        <w:drawing pt14:Unid="6fff4e27d3e342ffb0c5ceb830b2aeb1" pt14:SHA1Hash="a85c9595539914da3c3d27101b4e80a19f7f0df8">
          <wp:anchor simplePos="0" relativeHeight="251657728" behindDoc="1" locked="0" layoutInCell="0" allowOverlap="1" pt14:Unid="f052f9acce5d42b2a27a833aae637a57">
            <wp:simplePos x="0" y="0" pt14:Unid="049a54a111554722b4492b70ba6e8c80"/>
            <wp:positionH relativeFrom="column" pt14:Unid="05844f0fc7064b9bbefacdf4f66d8eb1">
              <wp:posOffset pt14:Unid="d7a020fc78fc4715aa750192c365a781">1389380</wp:posOffset>
            </wp:positionH>
            <wp:positionV relativeFrom="paragraph" pt14:Unid="72759a61bda249aeb8510d22df7ec516">
              <wp:posOffset pt14:Unid="ac616fdbdc424bc98324f46db4ac3c90">120650</wp:posOffset>
            </wp:positionV>
            <wp:extent cx="2952750" cy="1611630" pt14:Unid="8a855713503c4f22bc541ca104ca9a8f"/>
            <wp:wrapNone pt14:Unid="5e53ea3216dd49a8b78a6edd429c2b4c"/>
            <wp:docPr id="12" name="Picture 50" pt14:Unid="96c49aa6943241448a56f7e09fe225f4"/>
            <wp:cNvGraphicFramePr pt14:Unid="86d2762e55fe4fcc9f7c276f4120aa05">
              <a:graphicFrameLocks xmlns:a="http://schemas.openxmlformats.org/drawingml/2006/main" noChangeAspect="1" pt14:Unid="067c6e38f09346be95e6bbb68a9658db"/>
            </wp:cNvGraphicFramePr>
            <a:graphic xmlns:a="http://schemas.openxmlformats.org/drawingml/2006/main" pt14:Unid="f6499185a0b34af38bd68508f0d31edb">
              <a:graphicData uri="http://schemas.openxmlformats.org/drawingml/2006/picture" pt14:Unid="8be08db0bf974cbd8d3c112aa29982dd">
                <pic:pic xmlns:pic="http://schemas.openxmlformats.org/drawingml/2006/picture" pt14:Unid="8b3b25152cd44e4ab6ba2cceff2d4e9b">
                  <pic:nvPicPr pt14:Unid="63b94da32fa14d88a6e13d64a7e25b98">
                    <pic:cNvPr id="0" name="Picture 50" pt14:Unid="25ce2cf15dd24139addb93deb28d1024"/>
                    <pic:cNvPicPr pt14:Unid="c51e349e23c7484cb56b23a7590d8ccd">
                      <a:picLocks noChangeAspect="1" noChangeArrowheads="1" pt14:Unid="c5c67fa3e01a4088ba9e591a0a3c1ff6"/>
                    </pic:cNvPicPr>
                  </pic:nvPicPr>
                  <pic:blipFill pt14:Unid="8de23d5cacfd4b57a27a879d2585cc3c">
                    <a:blip r:embed="rId18" pt14:Unid="dc7fa95115e3415ba21e74508a5891c1">
                      <a:extLst pt14:Unid="eef1c4161cb542d3b627d97f4aa1d8b7">
                        <a:ext uri="{28A0092B-C50C-407E-A947-70E740481C1C}" pt14:Unid="053f858d021e41d9ab6116aed782c886"/>
                      </a:extLst>
                    </a:blip>
                    <a:srcRect pt14:Unid="3b8cdaa22b03410a8c02d7ef13e0e14c"/>
                    <a:stretch pt14:Unid="982a59880b7149e6adc02332fc375e82">
                      <a:fillRect pt14:Unid="70a853b2c42647ec89eab51eb23cfcd5"/>
                    </a:stretch>
                  </pic:blipFill>
                  <pic:spPr bwMode="auto" pt14:Unid="4ddb1dfff8aa4db09049dbc8b1330655">
                    <a:xfrm pt14:Unid="74d2b8b5268e4c49bdb6770deef73ae4">
                      <a:off x="0" y="0" pt14:Unid="57a53a8f605147c1bd4d9dd62a914a01"/>
                      <a:ext cx="2952750" cy="1611630" pt14:Unid="3bb6c690bde340429839a7a24b3a5a25"/>
                    </a:xfrm>
                    <a:prstGeom prst="rect" pt14:Unid="e9ed13137b054fab88e8b580cf59515d">
                      <a:avLst pt14:Unid="215563ab816e46e6b75198262b2e3fe9"/>
                    </a:prstGeom>
                    <a:noFill pt14:Unid="6771bbc743f442ad9e7bcf13c10e09bd"/>
                  </pic:spPr>
                </pic:pic>
              </a:graphicData>
            </a:graphic>
          </wp:anchor>
        </w:drawing>
      </w:r>
    </w:p>
    <w:p pt14:Unid="704e9000310243baaad42c5f4a0a84db">
      <w:pPr pt14:Unid="3f429056a2f741b49e8e74dfea95f1f5">
        <w:spacing w:after="0" w:line="200" w:lineRule="exact" pt14:Unid="a9e5d995505c47cc98fda056aaaf6de3"/>
        <w:rPr pt14:Unid="3f079de734644b46a301e2d57e907d6b">
          <w:color w:val="auto" pt14:Unid="38ce658353d44485872c08314c33824b"/>
          <w:sz w:val="20" pt14:Unid="16fcdc1a75ea4e79a121a23c88422534"/>
          <w:szCs w:val="20" pt14:Unid="4456c9380d744e20be40b0c40d6a75d5"/>
        </w:rPr>
      </w:pPr>
    </w:p>
    <w:p pt14:Unid="a01c3be516fe46db9da907ae482472bd">
      <w:pPr pt14:Unid="a0f589b0e45d4cd4a28a8a23beaa0ab5">
        <w:spacing w:after="0" w:line="200" w:lineRule="exact" pt14:Unid="8bf0c746462246d2bbc143370a952aa7"/>
        <w:rPr pt14:Unid="e709f3d6937e4886bc9fb6add0d18960">
          <w:color w:val="auto" pt14:Unid="af28095c75a745778e2e59ae3abfaf05"/>
          <w:sz w:val="20" pt14:Unid="ba94dd40391d4f9abcafad8e46416ad5"/>
          <w:szCs w:val="20" pt14:Unid="846248eacbf647b8b7c29f63d2ef5059"/>
        </w:rPr>
      </w:pPr>
    </w:p>
    <w:p pt14:Unid="d2ea52d7ac294089900191b02099a106">
      <w:pPr pt14:Unid="5b4155ee26164348b0b67048bbe4b575">
        <w:spacing w:after="0" w:line="200" w:lineRule="exact" pt14:Unid="348eccb627f548bfb0aab1c813151ac2"/>
        <w:rPr pt14:Unid="29680368e6b54827a5a28f0aa42f3d2e">
          <w:color w:val="auto" pt14:Unid="e719a7e89417455e9d0db4aa42e44337"/>
          <w:sz w:val="20" pt14:Unid="77eef95f893a4fe48633fed044361f49"/>
          <w:szCs w:val="20" pt14:Unid="606f76a496564ff2b3aaf78e54cca1ac"/>
        </w:rPr>
      </w:pPr>
    </w:p>
    <w:p pt14:Unid="e02da0e905844c4e9f338b0fae1a45f7">
      <w:pPr pt14:Unid="14c2eda515cb4ed3a2569a027ea6ebb2">
        <w:spacing w:after="0" w:line="200" w:lineRule="exact" pt14:Unid="552020ea29d64c69a3d0ee41a8f20734"/>
        <w:rPr pt14:Unid="411bedade54e4ff4b664662e3079f049">
          <w:color w:val="auto" pt14:Unid="e1e456f48aa249b9a28bb4532a2c41b0"/>
          <w:sz w:val="20" pt14:Unid="36694d5c86984b599d487d999459d198"/>
          <w:szCs w:val="20" pt14:Unid="19b08facdec14f30a192cd6f07e27882"/>
        </w:rPr>
      </w:pPr>
    </w:p>
    <w:p pt14:Unid="eb5e5d64f9b946b7a30854d8d0bb922d">
      <w:pPr pt14:Unid="9adfe4e6f77d4e7b9a39e376169b45ac">
        <w:spacing w:after="0" w:line="200" w:lineRule="exact" pt14:Unid="9a084f56282448348864599b9e251391"/>
        <w:rPr pt14:Unid="2ad587c351bc4c24a3b69b461cbf3def">
          <w:color w:val="auto" pt14:Unid="17b3a2b2db0d4aaeace3313c08cc744d"/>
          <w:sz w:val="20" pt14:Unid="3c77d21eaa1b453dba55e61b4d8183c4"/>
          <w:szCs w:val="20" pt14:Unid="082d6ebcb601451fa100ac997ca0160e"/>
        </w:rPr>
      </w:pPr>
    </w:p>
    <w:p pt14:Unid="baf622667fc0451e886f0e4dad9fa8f5">
      <w:pPr pt14:Unid="65c395f6deed4092bda4bfd01f602fd0">
        <w:spacing w:after="0" w:line="200" w:lineRule="exact" pt14:Unid="81b6e32adf214ceeac63f986aaec485a"/>
        <w:rPr pt14:Unid="c987821019c644a587e817bd3c0e5155">
          <w:color w:val="auto" pt14:Unid="9146090e1002498e94527554cf4b3df8"/>
          <w:sz w:val="20" pt14:Unid="b6a2a0400a4149ba8ffff100e048ba03"/>
          <w:szCs w:val="20" pt14:Unid="e5bd29dd7a574b88a57e0e93d4d7260e"/>
        </w:rPr>
      </w:pPr>
    </w:p>
    <w:p pt14:Unid="3e69bdca6ec2433db366459064a2d6fa">
      <w:pPr pt14:Unid="09255723140a4a9691dab73a7a0f077b">
        <w:spacing w:after="0" w:line="200" w:lineRule="exact" pt14:Unid="e02827a05e534b4182dddd88e73bb263"/>
        <w:rPr pt14:Unid="1e3753dbaaba44c4ad2e049008f7261a">
          <w:color w:val="auto" pt14:Unid="aeb5852ce7d64458a330b4cab5b6d642"/>
          <w:sz w:val="20" pt14:Unid="142cbd7d802242819b50ce778eb96606"/>
          <w:szCs w:val="20" pt14:Unid="3f8de93d1eff4900a9506989b96600f6"/>
        </w:rPr>
      </w:pPr>
    </w:p>
    <w:p pt14:Unid="dd50f698709d44e187c50c2947915334">
      <w:pPr pt14:Unid="12fa45ad35a44d44947d5eb7808eac32">
        <w:spacing w:after="0" w:line="200" w:lineRule="exact" pt14:Unid="1e2df67dc5c54fe6bbcc8c6d13f0059c"/>
        <w:rPr pt14:Unid="b46d8d35207342c78008196271c9778c">
          <w:color w:val="auto" pt14:Unid="1ab95332a6a84398a3a54478df4dd348"/>
          <w:sz w:val="20" pt14:Unid="2a42749c1dbb4f37b23e02a532a94720"/>
          <w:szCs w:val="20" pt14:Unid="48758ac451f643fabb11335a19444c74"/>
        </w:rPr>
      </w:pPr>
    </w:p>
    <w:p pt14:Unid="16d7145a9c3647d9b00193ecb2decf1d">
      <w:pPr pt14:Unid="39fa1efab2ac422898840d6c88a766b9">
        <w:spacing w:after="0" w:line="200" w:lineRule="exact" pt14:Unid="0bfcb2a8c9644eb0b299569f4e100687"/>
        <w:rPr pt14:Unid="52dd1ce797ac4fefb428a5c02476c18b">
          <w:color w:val="auto" pt14:Unid="72a17f348c3b4bbd9c28ba5be75f3df9"/>
          <w:sz w:val="20" pt14:Unid="be6793a8a01349d2af41e515526b9855"/>
          <w:szCs w:val="20" pt14:Unid="dca047b52c1943b98d7b541dfaf9beb8"/>
        </w:rPr>
      </w:pPr>
    </w:p>
    <w:p pt14:Unid="367850dde85e44218692b29820c6ac3a">
      <w:pPr pt14:Unid="5f4417c25bb74eb798797d52f7841ec8">
        <w:spacing w:after="0" w:line="200" w:lineRule="exact" pt14:Unid="aa7bd2c3c75941feb10a12d12b88578b"/>
        <w:rPr pt14:Unid="22a2f36a43474937a14eda6217874f09">
          <w:color w:val="auto" pt14:Unid="3b98d5c5f2e2472ebbd4b9a26cd0d89e"/>
          <w:sz w:val="20" pt14:Unid="8feed1a5ad354e0cb878a95b3290974d"/>
          <w:szCs w:val="20" pt14:Unid="d2096da71a0d4c42b0824654cd2ce995"/>
        </w:rPr>
      </w:pPr>
    </w:p>
    <w:p pt14:Unid="7222d907beec4537b1ab303db094ab0a">
      <w:pPr pt14:Unid="dbc4cdccf3d140c1af113dc7370dcf92">
        <w:spacing w:after="0" w:line="200" w:lineRule="exact" pt14:Unid="a9973894e4214d329c3eb6890cbbbb98"/>
        <w:rPr pt14:Unid="1c867ab69bc745af98f442b3cba8db3e">
          <w:color w:val="auto" pt14:Unid="9e72754d2b944cde805abb8e01485ab6"/>
          <w:sz w:val="20" pt14:Unid="c415b8cf922c42408a1219f6d7dd185b"/>
          <w:szCs w:val="20" pt14:Unid="b9d44e334a6141399ae6ac4f89219cea"/>
        </w:rPr>
      </w:pPr>
    </w:p>
    <w:p pt14:Unid="6ab6f20995484a478dc9ae9b70248f5a">
      <w:pPr pt14:Unid="f2cd327944e34ee5b5676a4736efac08">
        <w:spacing w:after="0" w:line="200" w:lineRule="exact" pt14:Unid="e998dbfe5e564905bb1fdf79f9778cba"/>
        <w:rPr pt14:Unid="0d2e0ffba2c746bc85bceed1ca1b640f">
          <w:color w:val="auto" pt14:Unid="c81c46f570bc484f898e1477fd98d5ba"/>
          <w:sz w:val="20" pt14:Unid="8d868db712e84c32b29eb01ddb7251fe"/>
          <w:szCs w:val="20" pt14:Unid="1224208090a2487bae23b9a5c2e88dc6"/>
        </w:rPr>
      </w:pPr>
    </w:p>
    <w:p pt14:Unid="4d4b4c267fa54302878d30b4dbcd6409">
      <w:pPr pt14:Unid="87eae686276443c0a5bd4d16d8c262d6">
        <w:spacing w:after="0" w:line="200" w:lineRule="exact" pt14:Unid="21cfb1016dce448780f0ba35bdb6f73a"/>
        <w:rPr pt14:Unid="09593a85e0f04a168666447599aa096c">
          <w:color w:val="auto" pt14:Unid="9b74b7b751b048cbb692a09992794fa2"/>
          <w:sz w:val="20" pt14:Unid="45c64d3f5bf540d4859990c3754d5be9"/>
          <w:szCs w:val="20" pt14:Unid="0899eb9834fc49eebe4672af3d3492c1"/>
        </w:rPr>
      </w:pPr>
    </w:p>
    <w:p pt14:Unid="7153e6484d6e46a1984373d7043ff4eb">
      <w:pPr pt14:Unid="43916ec9864a4bb7bb6c06ea9c13359b">
        <w:spacing w:after="0" w:line="288" w:lineRule="exact" pt14:Unid="036c075569d74f1db4720f026b0d76b3"/>
        <w:rPr pt14:Unid="317560ef6e664a17b6d9f34aa646e23e">
          <w:color w:val="auto" pt14:Unid="1e19591e16b24b05bc5197af5d4045c9"/>
          <w:sz w:val="20" pt14:Unid="387d49dabf564e67bf11bf38fa438fcd"/>
          <w:szCs w:val="20" pt14:Unid="41e491a5af1a488f82c15f1e0ea9de34"/>
        </w:rPr>
      </w:pPr>
    </w:p>
    <w:p pt14:Unid="883f4715ee0a4247afab93488ca1ab71">
      <w:pPr pt14:Unid="7f93cf313785414c918e0b5ce9b8dfd1">
        <w:spacing w:after="0" pt14:Unid="fca1989c72bc4aff862e9a685d5f3373"/>
        <w:ind w:right="6" pt14:Unid="d283abb6144e47569eb7bdb6934c74c0"/>
        <w:jc w:val="center" pt14:Unid="93df658d90094155b7d7256865e5b0ae"/>
        <w:rPr pt14:Unid="e48720d9a8fe4d1e9a73f1fb67674941">
          <w:color w:val="auto" pt14:Unid="0f99134802b940ca87bea2ecd58e0943"/>
          <w:sz w:val="20" pt14:Unid="29644920c2164028947208a2ee131a8a"/>
          <w:szCs w:val="20" pt14:Unid="7969eb77e11c416cad70e0e0490bd770"/>
        </w:rPr>
      </w:pPr>
      <w:r>
        <w:rPr pt14:Unid="4a2a9bf18ab343b19694dea42d163d4d">
          <w:rFonts w:ascii="Arial" w:hAnsi="Arial" w:eastAsia="Arial" w:cs="Arial" pt14:Unid="3b5b2cc578da4592a90e46f0cbae334a"/>
          <w:b w:val="1" pt14:Unid="4ad4a98e681148ba8abf8afe29de2622"/>
          <w:bCs w:val="1" pt14:Unid="ea23f22c8b024d6288a191e345011a2f"/>
          <w:color w:val="auto" pt14:Unid="b70cf7e517db433a96df0cc41ad1f277"/>
          <w:sz w:val="20" pt14:Unid="88eeff0930b54e20b4ddc5678b4bd3f4"/>
          <w:szCs w:val="20" pt14:Unid="991ba01b66f6476e9d199df2b06d029d"/>
        </w:rPr>
        <w:t xml:space="preserve">Figura 2.7: </w:t>
      </w:r>
      <w:r>
        <w:rPr pt14:Unid="f9f641060c774cd69ffa9f9ed08aa800">
          <w:rFonts w:ascii="Arial" w:hAnsi="Arial" w:eastAsia="Arial" w:cs="Arial" pt14:Unid="bf8ddc312bf24fd5961d968762417c3d"/>
          <w:color w:val="auto" pt14:Unid="cbafbc0e4f45454c807c3b12dc57ed79"/>
          <w:sz w:val="20" pt14:Unid="d5ae39fd8151483ba95d68bb0b75b655"/>
          <w:szCs w:val="20" pt14:Unid="99e89ca9ffc840a18a3f2cf771969281"/>
        </w:rPr>
        <w:t>Diagrama de pruebas unitarias.</w:t>
      </w:r>
    </w:p>
    <w:p pt14:Unid="c6b185f9318a434895b272e5b2f832cf">
      <w:pPr pt14:Unid="4f92c196c8714c039462d5f97636ec34">
        <w:spacing w:after="0" w:line="200" w:lineRule="exact" pt14:Unid="4b9b3e0d6e234c8487bb7798b69b05bc"/>
        <w:rPr pt14:Unid="75e4a696ed8d440386bf971ca3973d2d">
          <w:color w:val="auto" pt14:Unid="e60e35c6e383423b833b15f01a59e037"/>
          <w:sz w:val="20" pt14:Unid="0965a4e9220248199a7cd56cf87b89ef"/>
          <w:szCs w:val="20" pt14:Unid="8ef4df927a714c5bac95debd7cdca1f3"/>
        </w:rPr>
      </w:pPr>
    </w:p>
    <w:p pt14:Unid="51fa677038594bf984e99db68781eb3d">
      <w:pPr pt14:Unid="e66415e63c554a39aaf6f743bd62a62b">
        <w:spacing w:after="0" w:line="360" w:lineRule="exact" pt14:Unid="42b0e707b87c43058bf28fc12d4f0646"/>
        <w:rPr pt14:Unid="cc63ffae31ca47b9b9070c6983758136">
          <w:color w:val="auto" pt14:Unid="1fee40af888b401591a536af367ef2a5"/>
          <w:sz w:val="20" pt14:Unid="f979142e3da84468beea40e8033aa7f1"/>
          <w:szCs w:val="20" pt14:Unid="6a7725cdb41647feb4540e38ac0a15eb"/>
        </w:rPr>
      </w:pPr>
    </w:p>
    <w:p pt14:Unid="d064c579ff154272ad47126f0e500b25">
      <w:pPr pt14:Unid="789add09ce864c48a49cf915ad0f2e23">
        <w:tabs pt14:Unid="fd9612870518475baeaf025d926eb1e8">
          <w:tab w:val="left" w:leader="none" w:pos="1020" pt14:Unid="cc7fef9a29b947479b3fa1525f1ecd2a"/>
        </w:tabs>
        <w:spacing w:after="0" pt14:Unid="0087ae2bed404b6f83f1c9247a9d92c6"/>
        <w:ind w:left="260" pt14:Unid="9543a047631241b3a4204eaea49f3d0e"/>
        <w:rPr pt14:Unid="bd4c5968d98e48d4be2ba4f44c8203c9">
          <w:color w:val="auto" pt14:Unid="a9d6ea272e3347dfb02d5129cd85e3f3"/>
          <w:sz w:val="20" pt14:Unid="13603d9df26c4289a55639f2cfa8ac01"/>
          <w:szCs w:val="20" pt14:Unid="926e9331b30442539668701014a01f8b"/>
        </w:rPr>
      </w:pPr>
      <w:r>
        <w:rPr pt14:Unid="3007251e641047968dbc42ca1f6b9676">
          <w:rFonts w:ascii="Arial" w:hAnsi="Arial" w:eastAsia="Arial" w:cs="Arial" pt14:Unid="481ae647d96e4428a5b3990df6457f31"/>
          <w:b w:val="1" pt14:Unid="fa5e616a17e6442fbcf70670c7831a42"/>
          <w:bCs w:val="1" pt14:Unid="2cf74e60163641a194776b9529866ff6"/>
          <w:color w:val="auto" pt14:Unid="81729a1f77e545bc881b67fc73084a80"/>
          <w:sz w:val="24" pt14:Unid="d219eb6ad6b44a44aa903377da26e42b"/>
          <w:szCs w:val="24" pt14:Unid="3c25451306174b3e88219b91ae6adf9f"/>
        </w:rPr>
        <w:t>2.5.2.</w:t>
      </w:r>
      <w:r>
        <w:rPr pt14:Unid="6ec1b76556674cc19543bb95da7371e6">
          <w:color w:val="auto" pt14:Unid="31390375015742ca8305fccaa0d29627"/>
          <w:sz w:val="20" pt14:Unid="06bd9c2eb7144eea99a4c8d43283e2c8"/>
          <w:szCs w:val="20" pt14:Unid="d4bfad595e4947a3a47a73fce5269fdf"/>
        </w:rPr>
        <w:tab pt14:Unid="f5320243ed46478a96479115ae30fbbb"/>
      </w:r>
      <w:r>
        <w:rPr pt14:Unid="e8f0c03329794f98aa5c2a0b27ae791b">
          <w:rFonts w:ascii="Arial" w:hAnsi="Arial" w:eastAsia="Arial" w:cs="Arial" pt14:Unid="27c5edfb80c1458b845855af9a82b9f6"/>
          <w:b w:val="1" pt14:Unid="ae66629014144418b05babf7175315b9"/>
          <w:bCs w:val="1" pt14:Unid="08ea372f407d4bf2ab940ac143c6909e"/>
          <w:color w:val="auto" pt14:Unid="d8dde3df2f904e059f5c7a007ba90b8c"/>
          <w:sz w:val="22" pt14:Unid="6f4ea2093553485e8924675e231b6c7f"/>
          <w:szCs w:val="22" pt14:Unid="238671ef7a3f45d0b8f71038857bf88b"/>
        </w:rPr>
        <w:t>Pruebas de servicios</w:t>
      </w:r>
    </w:p>
    <w:p pt14:Unid="17645e180b364a3bb42bb2dc98428ac2">
      <w:pPr pt14:Unid="779fa0dd32ac400fa4a082a1865dd311">
        <w:spacing w:after="0" w:line="249" w:lineRule="exact" pt14:Unid="a556c0ae3f564294853ea31bafdb4521"/>
        <w:rPr pt14:Unid="10aac01d05ef4fe2a85b5fc3470d3bce">
          <w:color w:val="auto" pt14:Unid="e17e366c22894318ba10f6cee077b779"/>
          <w:sz w:val="20" pt14:Unid="9191bc73714d4e778f9c381c5aca1cee"/>
          <w:szCs w:val="20" pt14:Unid="d0313118c34a4e0ca2947c699df9917d"/>
        </w:rPr>
      </w:pPr>
    </w:p>
    <w:p pt14:Unid="1408c6760f12403dba2badd54d9757a4">
      <w:pPr pt14:Unid="97a572a55d0d4862ace1a7aa92347a2c">
        <w:spacing w:after="0" w:line="260" w:lineRule="auto" pt14:Unid="875e11f3e64e4615b4ca36d19a08c978"/>
        <w:ind w:left="260" w:right="266" w:firstLine="339" pt14:Unid="45e0741796d643cdab1babf1a74c1100"/>
        <w:jc w:val="both" pt14:Unid="033b09aee8bb4b4f983c0acdf22fb2ba"/>
        <w:rPr pt14:Unid="e304ccd7754c448d9d2cae751d5c77a7">
          <w:color w:val="auto" pt14:Unid="325e693429f54d6fa818e24383a41167"/>
          <w:sz w:val="20" pt14:Unid="4acf820eb8804c55a1f685a788e9a4b3"/>
          <w:szCs w:val="20" pt14:Unid="7b9f984b7a4f41e895a3f3863dcbf5fd"/>
        </w:rPr>
      </w:pPr>
      <w:r>
        <w:rPr pt14:Unid="3ca8c3d877c342e996d75890c1e96dbc">
          <w:rFonts w:ascii="Arial" w:hAnsi="Arial" w:eastAsia="Arial" w:cs="Arial" pt14:Unid="5003c4849e1540fc892a56b95d242de0"/>
          <w:color w:val="auto" pt14:Unid="19e415307d0540cc8355cd82ed6bb1dc"/>
          <w:sz w:val="22" pt14:Unid="c0bff94f72e04e329f4494cef272df91"/>
          <w:szCs w:val="22" pt14:Unid="75a9dc46d39d4d218c3539c147990094"/>
        </w:rPr>
        <w:t xml:space="preserve">En las </w:t>
      </w:r>
      <w:r>
        <w:rPr pt14:Unid="dc337b4229654b0c865199d6a274a4b7">
          <w:rFonts w:ascii="Arial" w:hAnsi="Arial" w:eastAsia="Arial" w:cs="Arial" pt14:Unid="7977e7a863b84baeabce3be46fe44ba1"/>
          <w:b w:val="1" pt14:Unid="9e5c8d91f0bb45f9b041dd242d4e7662"/>
          <w:bCs w:val="1" pt14:Unid="91b79d7a9e24496ba180eb46a3e69c29"/>
          <w:color w:val="auto" pt14:Unid="10488660eef34b9981370fe712bc7756"/>
          <w:sz w:val="22" pt14:Unid="3a3efc40df7046ea873b9fba18c4dd04"/>
          <w:szCs w:val="22" pt14:Unid="be0bdd367f3c44feb0582d2c4a147989"/>
        </w:rPr>
        <w:t>pruebas de servicios</w:t>
      </w:r>
      <w:r>
        <w:rPr pt14:Unid="3ec5385aa8ac4b2fb56ed6e40c35cd6d">
          <w:rFonts w:ascii="Arial" w:hAnsi="Arial" w:eastAsia="Arial" w:cs="Arial" pt14:Unid="1ce13d3cab5449858555ba14fa62d143"/>
          <w:color w:val="auto" pt14:Unid="719ede11af9f4c368a6009c102a9ef28"/>
          <w:sz w:val="22" pt14:Unid="d60a35951d2e41f580c739af5b8ca2f1"/>
          <w:szCs w:val="22" pt14:Unid="74db7947376348c49be990ef623d7e9b"/>
        </w:rPr>
        <w:t xml:space="preserve"> se verifica cada una de las funcionalidades que un servicio expone. Se pretende verificar el servicio de forma aislada y para ignorar las dependencias que el servicio bajo pruebas tiene sobre otros se reemplazan los servicios colaboradores por fakes.</w:t>
      </w:r>
    </w:p>
    <w:p pt14:Unid="4156bc1318e14ad191297b7b37748ff3">
      <w:pPr pt14:Unid="eb745fcaba1948c89d6d015fe8f73f8d">
        <w:spacing w:after="0" w:line="82" w:lineRule="exact" pt14:Unid="0d60fba2e89b4026a2ac1f3937c5057d"/>
        <w:rPr pt14:Unid="364c7e783da6404a99c7bce64a04c40a">
          <w:color w:val="auto" pt14:Unid="dc1000aaec0a4b4ebbe7ee6a19992ce6"/>
          <w:sz w:val="20" pt14:Unid="aa164ddedafd4b3a817cff092131fff4"/>
          <w:szCs w:val="20" pt14:Unid="3e01a762afc64592bcf073904805d2ef"/>
        </w:rPr>
      </w:pPr>
    </w:p>
    <w:p pt14:Unid="4252f4f6e3f0494aaadf1b7fd36a316a">
      <w:pPr pt14:Unid="adb8ec68be75492b95602a39caf6e9bb">
        <w:spacing w:after="0" w:line="259" w:lineRule="auto" pt14:Unid="c3136ac244c842c0bf857fdc250a01ec"/>
        <w:ind w:left="260" w:right="266" w:firstLine="339" pt14:Unid="f14bb761759e48e6a149c1baaece578a"/>
        <w:jc w:val="both" pt14:Unid="5009f83fc72f49d1876c2b0100110c9f"/>
        <w:rPr pt14:Unid="48254fc9a9eb436d87e5e33867921da5">
          <w:rFonts w:ascii="Arial" w:hAnsi="Arial" w:eastAsia="Arial" w:cs="Arial" pt14:Unid="39d3a32e256f470ba257d6f45f042e66"/>
          <w:color w:val="auto" pt14:Unid="e90e69a360d04046b9ac6aa1e2206885"/>
          <w:sz w:val="22" pt14:Unid="45b6414973594e2fafad9b05102dfb77"/>
          <w:szCs w:val="22" pt14:Unid="e6c56e3cbce04e8fac820cf269de7c45"/>
        </w:rPr>
      </w:pPr>
      <w:r>
        <w:rPr pt14:Unid="8e33269d912142aa9006b6d44385a16c">
          <w:rFonts w:ascii="Arial" w:hAnsi="Arial" w:eastAsia="Arial" w:cs="Arial" pt14:Unid="45773f687bcc47469b241972fc6fb7c4"/>
          <w:color w:val="auto" pt14:Unid="d99ca9b0d8634efea5cdaf09d89ec8a6"/>
          <w:sz w:val="22" pt14:Unid="e152cf960e604fd9b6191e86b0d5f4d8"/>
          <w:szCs w:val="22" pt14:Unid="82d70bea6a8e41a4b199325dd41f8a41"/>
        </w:rPr>
        <w:t>Encajan dentro de las pruebas de integración, que se definen como la prueba como un conjunto de dos o más módulos de software que colaboran para evaluar un resultado esperado</w:t>
      </w:r>
      <w:del w:author="Open-Xml-PowerTools" w:id="130" w:date="2018-08-17T03:01:57.7201102+02:00">
        <w:r>
          <w:rPr pt14:Unid="0aa9da1ab40c49609c2f4c2936ce50fb">
            <w:rFonts w:ascii="Arial" w:hAnsi="Arial" w:eastAsia="Arial" w:cs="Arial" pt14:Unid="4dd1b8e2761f4770b637ba7116879f2d"/>
            <w:color w:val="auto" pt14:Unid="1844d7f6f1884fd2bba81f3918f25aac"/>
            <w:sz w:val="22" pt14:Unid="67eeb1d0a1bc49b194ab21db56500b80"/>
            <w:szCs w:val="22" pt14:Unid="ed12a206233e4ac294b1f5628719dc90"/>
          </w:rPr>
          <w:delText>.</w:delText>
        </w:r>
      </w:del>
      <w:r>
        <w:rPr pt14:Unid="8e33269d912142aa9006b6d44385a16c">
          <w:rFonts w:ascii="Arial" w:hAnsi="Arial" w:eastAsia="Arial" w:cs="Arial" pt14:Unid="45773f687bcc47469b241972fc6fb7c4"/>
          <w:color w:val="auto" pt14:Unid="d99ca9b0d8634efea5cdaf09d89ec8a6"/>
          <w:sz w:val="22" pt14:Unid="e152cf960e604fd9b6191e86b0d5f4d8"/>
          <w:szCs w:val="22" pt14:Unid="82d70bea6a8e41a4b199325dd41f8a41"/>
        </w:rPr>
        <w:t xml:space="preserve"> [22]</w:t>
      </w:r>
      <w:ins w:author="Open-Xml-PowerTools" w:id="131" w:date="2018-08-17T03:01:57.7201102+02:00">
        <w:r>
          <w:rPr pt14:Unid="8e33269d912142aa9006b6d44385a16c">
            <w:rFonts w:ascii="Arial" w:hAnsi="Arial" w:eastAsia="Arial" w:cs="Arial" pt14:Unid="45773f687bcc47469b241972fc6fb7c4"/>
            <w:color w:val="auto" pt14:Unid="d99ca9b0d8634efea5cdaf09d89ec8a6"/>
            <w:sz w:val="22" pt14:Unid="e152cf960e604fd9b6191e86b0d5f4d8"/>
            <w:szCs w:val="22" pt14:Unid="82d70bea6a8e41a4b199325dd41f8a41"/>
          </w:rPr>
          <w:t>.</w:t>
        </w:r>
      </w:ins>
      <w:r>
        <w:rPr pt14:Unid="8e33269d912142aa9006b6d44385a16c">
          <w:rFonts w:ascii="Arial" w:hAnsi="Arial" w:eastAsia="Arial" w:cs="Arial" pt14:Unid="45773f687bcc47469b241972fc6fb7c4"/>
          <w:color w:val="auto" pt14:Unid="d99ca9b0d8634efea5cdaf09d89ec8a6"/>
          <w:sz w:val="22" pt14:Unid="e152cf960e604fd9b6191e86b0d5f4d8"/>
          <w:szCs w:val="22" pt14:Unid="82d70bea6a8e41a4b199325dd41f8a41"/>
        </w:rPr>
        <w:t xml:space="preserve"> Este tipo de pruebas pueden ser igual de rápidas que las unitarias siempre que no se tengan que emplear un gran número de infraestructuras como bases de datos o colas.</w:t>
      </w:r>
    </w:p>
    <w:p pt14:Unid="fbd3c78457a2485e87d4f601b475f18e">
      <w:pPr pt14:Unid="a7d37ae194304b11b355278c22d0d664">
        <w:spacing w:after="0" w:line="376" w:lineRule="exact" pt14:Unid="c50c5392dca641d083bfca6f3d69b506"/>
        <w:rPr pt14:Unid="df808c5a8e984ad893b1efb04283682b">
          <w:color w:val="auto" pt14:Unid="7f61803e97a8487790fe620d7bfb6f7c"/>
          <w:sz w:val="20" pt14:Unid="879bffc2387d4942ae6342a7f816ec10"/>
          <w:szCs w:val="20" pt14:Unid="6078b53b50354cfd83a9b218d05355d0"/>
        </w:rPr>
      </w:pPr>
    </w:p>
    <w:p pt14:Unid="ae19996044274aa88b6ecb5dd15bf504">
      <w:pPr pt14:Unid="9a089646a5794760b60f8f3f97b92158">
        <w:tabs pt14:Unid="168fba04500e48e086093dfd0e256eea">
          <w:tab w:val="left" w:leader="none" w:pos="1020" pt14:Unid="fedff8dedf4746e3b26ad6ca52809e76"/>
        </w:tabs>
        <w:spacing w:after="0" pt14:Unid="8bcdcc89c4d94ceb8bfcdb4cd059bec4"/>
        <w:ind w:left="260" pt14:Unid="8f1c59bbd9ec49fb8e2fc4f9d482264d"/>
        <w:rPr pt14:Unid="a63bf317bcf9438e87ed1574007283e5">
          <w:color w:val="auto" pt14:Unid="b214e9974e9f4968b63996f7a5cb3b70"/>
          <w:sz w:val="20" pt14:Unid="cc7924a5f4fe4a93a9cc7ea0f9549af0"/>
          <w:szCs w:val="20" pt14:Unid="a536c9591d174f11bbdc0b20d01ee375"/>
        </w:rPr>
      </w:pPr>
      <w:r>
        <w:rPr pt14:Unid="2ad891447c7c483f88582aa0167982fc">
          <w:rFonts w:ascii="Arial" w:hAnsi="Arial" w:eastAsia="Arial" w:cs="Arial" pt14:Unid="dd9d7af6704644a89b250465a835f6fd"/>
          <w:b w:val="1" pt14:Unid="b43a0940a96147428cb1f88718aad83a"/>
          <w:bCs w:val="1" pt14:Unid="87c0df3912cd4d1a996d2949c6967370"/>
          <w:color w:val="auto" pt14:Unid="6bb5c62a276e4a8b9d246dc1837aeddb"/>
          <w:sz w:val="24" pt14:Unid="b94b365288c14820a8872911d909000e"/>
          <w:szCs w:val="24" pt14:Unid="42841e53a55d491f978bbcfef6190489"/>
        </w:rPr>
        <w:t>2.5.3.</w:t>
      </w:r>
      <w:r>
        <w:rPr pt14:Unid="eca8565edb6344edb98fb6abe28d71e1">
          <w:color w:val="auto" pt14:Unid="6a4d065010d64651b232d5db482d1721"/>
          <w:sz w:val="20" pt14:Unid="ae35389f10bd4b418a63065f981be5d8"/>
          <w:szCs w:val="20" pt14:Unid="182b9d691f2d490abc6379761a60e365"/>
        </w:rPr>
        <w:tab pt14:Unid="ca60ff1a2d664e1e86c1e3c21172bc17"/>
      </w:r>
      <w:r>
        <w:rPr pt14:Unid="25978dc5c8044555a32611590307b3b0">
          <w:rFonts w:ascii="Arial" w:hAnsi="Arial" w:eastAsia="Arial" w:cs="Arial" pt14:Unid="c67d5a60d3644f6c911e3d18307fe2ec"/>
          <w:b w:val="1" pt14:Unid="ddc8aae52ab34ad7b29d219d56906b24"/>
          <w:bCs w:val="1" pt14:Unid="2e5a0b9bf68142d582510c1610d4016d"/>
          <w:color w:val="auto" pt14:Unid="82dc839415954be1b4dae2df3ddb57bd"/>
          <w:sz w:val="22" pt14:Unid="2b075ff5d97e474b89a540de2f5536d7"/>
          <w:szCs w:val="22" pt14:Unid="d138c8c4cb684ecf82b5e0882c782d65"/>
        </w:rPr>
        <w:t>Pruebas de extremo a extremo</w:t>
      </w:r>
    </w:p>
    <w:p pt14:Unid="a39bcb2484fb4849ae7b1a31e68fe064">
      <w:pPr pt14:Unid="d0ee51e212444a7a925c0497224f5282">
        <w:spacing w:after="0" w:line="249" w:lineRule="exact" pt14:Unid="d5ebc7c535c746a1a13f6e57c7633866"/>
        <w:rPr pt14:Unid="c3d33e858fc5438ba9edca4d8769100a">
          <w:color w:val="auto" pt14:Unid="2766daaf4c3941649d132ae5672e82e3"/>
          <w:sz w:val="20" pt14:Unid="ea50a9f4430641568b8be5ecd14ab214"/>
          <w:szCs w:val="20" pt14:Unid="5acbc5e0aa74421ba010bc575156fa93"/>
        </w:rPr>
      </w:pPr>
    </w:p>
    <w:p pt14:Unid="060e5829418147048d05e3b81d0ab0f9">
      <w:pPr pt14:Unid="1bfd678dbdcd4d269de8b77edf1ae162">
        <w:spacing w:after="0" w:line="262" w:lineRule="auto" pt14:Unid="eacdeb7145fc483abebd70caa1149b68"/>
        <w:ind w:left="260" w:right="266" w:firstLine="339" pt14:Unid="4931ff6385cb4c8eb0c94d41dea8b5dc"/>
        <w:jc w:val="both" pt14:Unid="a20b0671a8dd48799c99bb4b816cd14b"/>
        <w:rPr pt14:Unid="ea06c8dada5247a1b5f0e55a34ec112a">
          <w:color w:val="auto" pt14:Unid="b6bebec1614342e4b529b42fd8f0c492"/>
          <w:sz w:val="20" pt14:Unid="0b2d9aa45e574ea5b491045d5fa9a09a"/>
          <w:szCs w:val="20" pt14:Unid="6554e5499de9441bbe66c15d0e9d4503"/>
        </w:rPr>
      </w:pPr>
      <w:r>
        <w:rPr pt14:Unid="466e0851fe024d668108fda516b3c6c4">
          <w:rFonts w:ascii="Arial" w:hAnsi="Arial" w:eastAsia="Arial" w:cs="Arial" pt14:Unid="e6930a0f777e4a0ab60b96a00769d67c"/>
          <w:color w:val="auto" pt14:Unid="fade58e2c94c4f3d87bd20b9a8676238"/>
          <w:sz w:val="22" pt14:Unid="ba416901ba0b41bab3f94a7737cbd13d"/>
          <w:szCs w:val="22" pt14:Unid="394f8b52fb98446f97486869934dec53"/>
        </w:rPr>
        <w:t xml:space="preserve">Las </w:t>
      </w:r>
      <w:r>
        <w:rPr pt14:Unid="5dce4178c68648f3b8da7e058852d7db">
          <w:rFonts w:ascii="Arial" w:hAnsi="Arial" w:eastAsia="Arial" w:cs="Arial" pt14:Unid="65ab73fc5e3743daabe3decee79a6db4"/>
          <w:b w:val="1" pt14:Unid="43e8bc9f7e3d49ff811bfb5b988b2e12"/>
          <w:bCs w:val="1" pt14:Unid="88c6393742784bb1a78d9d20b9638568"/>
          <w:color w:val="auto" pt14:Unid="84ee0c09f07b4bc08a167c9ef6a66baa"/>
          <w:sz w:val="22" pt14:Unid="7fd9093d917e4214ba3998ad43888376"/>
          <w:szCs w:val="22" pt14:Unid="e23481a29c724127a1e2ddf47805e03e"/>
        </w:rPr>
        <w:t>pruebas de extremo</w:t>
      </w:r>
      <w:r>
        <w:rPr pt14:Unid="30b2a3fe002d49bb81d577ba1e7405d0">
          <w:rFonts w:ascii="Arial" w:hAnsi="Arial" w:eastAsia="Arial" w:cs="Arial" pt14:Unid="1af0bd98ff184f4a8ee89554ba0e641a"/>
          <w:color w:val="auto" pt14:Unid="26d0c9d630864c9b8a883e2a907a3f88"/>
          <w:sz w:val="22" pt14:Unid="92dc7a478a7242088b5bf53793f150db"/>
          <w:szCs w:val="22" pt14:Unid="42d0fe1bade9458bba7b84bb96850f15"/>
        </w:rPr>
        <w:t xml:space="preserve"> a extremo son pruebas que se ejecutan sobre todo el siste-ma. Cubren gran parte de código, por lo que su correcta ejecución dan mucho grado de confianza. En su ejecución se levantan varios servicios diferentes.</w:t>
      </w:r>
    </w:p>
    <w:p pt14:Unid="84e2c39b89ba4ac8a63fea17e233272d">
      <w:pPr pt14:Unid="9718544ba42448219da6724cf0bcc913">
        <w:spacing w:after="0" w:line="78" w:lineRule="exact" pt14:Unid="b7c7bf6f13e649bb809129675b5a0143"/>
        <w:rPr pt14:Unid="1206790c0a6f4e99bfd83826f09b277e">
          <w:color w:val="auto" pt14:Unid="2e0ab859ec6344e280023049ffcfface"/>
          <w:sz w:val="20" pt14:Unid="9e61ef151e5e49c5adb20c4fdf0e2d10"/>
          <w:szCs w:val="20" pt14:Unid="adbdc15e87254f8c86f31efde643a2c8"/>
        </w:rPr>
      </w:pPr>
    </w:p>
    <w:p pt14:Unid="3808c2cd912d447ea66ce5ebc6f629e9">
      <w:pPr pt14:Unid="29af02f82005499baed4fe3ddf93b7d1">
        <w:spacing w:after="0" w:line="276" w:lineRule="auto" pt14:Unid="4d4d59678c8c49aab3a8ca8d281bf93d"/>
        <w:ind w:left="260" w:right="266" w:firstLine="339" pt14:Unid="c6c8c5397c31406981d43fccf41793bc"/>
        <w:jc w:val="both" pt14:Unid="da03268d18e84dd6b0debe9e442a4b5b"/>
        <w:rPr pt14:Unid="e528e2d6deac42919005a729687aa10d">
          <w:color w:val="auto" pt14:Unid="82f0356c43c94ebab99952a2cc35dbb5"/>
          <w:sz w:val="20" pt14:Unid="3be53bfd562a4a428d3c5f21b6f5658c"/>
          <w:szCs w:val="20" pt14:Unid="68b5039e0c114b5c8e88bcb29c2beb67"/>
        </w:rPr>
      </w:pPr>
      <w:r>
        <w:rPr pt14:Unid="6df598bc13554647bd75ca4097b85525">
          <w:rFonts w:ascii="Arial" w:hAnsi="Arial" w:eastAsia="Arial" w:cs="Arial" pt14:Unid="12374bba5c2e4617a07d1b6d1f54c042"/>
          <w:color w:val="auto" pt14:Unid="559fd5d56dee470d91e95b101b02fa6f"/>
          <w:sz w:val="21" pt14:Unid="180c8dbdcdcd4405bbc890b2769d894c"/>
          <w:szCs w:val="21" pt14:Unid="f4a9b8c1c8114a26871de6297d96762e"/>
        </w:rPr>
        <w:t>Son pruebas frágiles: conforme el alcance de la prueba aumenta más son las partes sobre las que no se puede tener control. Estas partes pueden introducir fallos que no demuestran que la funcionalidad tenga un defecto y hacen la prueba menos determinista. Si la prueba falla continuamente, el equipo encargado puede llegar a asumir como normal</w:t>
      </w:r>
    </w:p>
    <w:p pt14:Unid="f548621b737249fc921e6b5a1d17d7f2">
      <w:pPr pt14:Unid="8b48b1d2ce33424ebaf70dede97a010d"/>
    </w:p>
    <w:tbl pt14:Unid="80c5def6414846d7a12e04afb84b3a07" pt14:CorrelatedSHA1Hash="92e07b0ef6d052ebd58e4a5d03af70cc6ed2984b" pt14:SHA1Hash="92e07b0ef6d052ebd58e4a5d03af70cc6ed2984b" pt14:StructureSHA1Hash="083c39f071e2f67adc0ffdb8cc687ed0eb21b73c">
      <w:tblPr pt14:Unid="f44ef785ac814f48a97f0f2815b9ad6d">
        <w:tblInd w:w="260" w:type="dxa" pt14:Unid="ff284a033e1b4eb6b1306b4bd439f609"/>
        <w:tblLayout w:type="fixed" pt14:Unid="6b281b4665e348aa9319e34d016f2405"/>
        <w:tblCellMar pt14:Unid="3347f7fd56554f59820afbd2789f1da6">
          <w:top w:w="0" w:type="dxa" pt14:Unid="a305c3165010409ba8d85954275043e8"/>
          <w:left w:w="0" w:type="dxa" pt14:Unid="5b7992ee19ce46dda661a558dd241b3a"/>
          <w:bottom w:w="0" w:type="dxa" pt14:Unid="d283741d223241a8a8155944f5c93d63"/>
          <w:right w:w="0" w:type="dxa" pt14:Unid="26e16efb332b4c8180e7a9d4ef2614c3"/>
        </w:tblCellMar>
      </w:tblPr>
      <w:tr pt14:Unid="3fc06fd7fc0c4c9f9f21b26397594a59" pt14:CorrelatedSHA1Hash="dbd5347723fc6918121b4d92abbd63f586a7d899" pt14:SHA1Hash="dbd5347723fc6918121b4d92abbd63f586a7d899" pt14:StructureSHA1Hash="79a0eea29f620d22c292795db0fa42012a6019db">
        <w:trPr pt14:Unid="80540aa9bf78417a9f625e5ca1615bb2">
          <w:trHeight w:val="361" pt14:Unid="5434b04f516f4966b3ac22f18002ec4f"/>
        </w:trPr>
        <w:tc pt14:Unid="9596af4518c24670ad84d84f2f920c96" pt14:SHA1Hash="aff65628a0406ded06ce062a00336346a2ee614f">
          <w:tcPr pt14:Unid="43ae9594d5d54326914fb8ed43364d68">
            <w:tcW w:w="6160" w:type="dxa" pt14:Unid="fc5a40562cd94f98ad88ee35c5d63c89"/>
            <w:tcBorders pt14:Unid="72ba369cde544cf7a5d343d1c695ff01">
              <w:bottom w:val="single" w:color="auto" w:sz="8" pt14:Unid="e1965f0d2fb8468e9376b1233a7bdfca"/>
            </w:tcBorders>
            <w:vAlign w:val="bottom" pt14:Unid="a496f44d31f54e7a9e5d72775b6c26c4"/>
          </w:tcPr>
          <w:p pt14:Unid="f190dad325b64e299258361f7805854d">
            <w:pPr pt14:Unid="8983b12c91834f93bd3a3ba8db32c5c8">
              <w:spacing w:after="0" pt14:Unid="7f45886ed5d54d4485a6056079fc66fd"/>
              <w:rPr pt14:Unid="9176a25e2c2c49be8e17248ca8905cba">
                <w:color w:val="auto" pt14:Unid="5cc4ddf3d92d49ddaead030a18aa699e"/>
                <w:sz w:val="20" pt14:Unid="27e85a0888e246308a82711cda462c83"/>
                <w:szCs w:val="20" pt14:Unid="aa4e8264772e4dc6bd1faf86765dc464"/>
              </w:rPr>
            </w:pPr>
            <w:r>
              <w:rPr pt14:Unid="1faa36127d0749dc946e803e3e58ce61">
                <w:rFonts w:ascii="Arial" w:hAnsi="Arial" w:eastAsia="Arial" w:cs="Arial" pt14:Unid="b0d50733f8e1425191e19b7d9b4b60ed"/>
                <w:color w:val="auto" pt14:Unid="9d527152c8f14ec49901f4baf2cf31f0"/>
                <w:sz w:val="24" pt14:Unid="a4a69ecf3d684736bd9128fb88d720f0"/>
                <w:szCs w:val="24" pt14:Unid="0381e2db2a32447c8bb939615911549c"/>
              </w:rPr>
              <w:t>2.5  Los microservicios en la fase de pruebas</w:t>
            </w:r>
          </w:p>
        </w:tc>
        <w:tc pt14:Unid="afc2e80ddec548729c09cc696cecb839" pt14:SHA1Hash="7b5234ea8c674c652f31e4e4f2b7ba11be2f7ad7">
          <w:tcPr pt14:Unid="aa2db2d6f9f34c7daca98cf79d42ae48">
            <w:tcW w:w="2340" w:type="dxa" pt14:Unid="cc6a037c53154c04802bf840a8ad9d88"/>
            <w:tcBorders pt14:Unid="d946dbb4f3634356bbdb1b66f3331792">
              <w:bottom w:val="single" w:color="auto" w:sz="8" pt14:Unid="30c700697155401685c9d25dd2a68962"/>
            </w:tcBorders>
            <w:vAlign w:val="bottom" pt14:Unid="b5f9bb8f73ce4169b0fbd59b59c7111d"/>
          </w:tcPr>
          <w:p pt14:Unid="36abca6f64924888bca07ba2648599d9">
            <w:pPr pt14:Unid="6bd26bac0dd44d63b4cf147be3a45e6e">
              <w:spacing w:after="0" pt14:Unid="033a3448c4664bc5b42d8463403dbd6f"/>
              <w:jc w:val="right" pt14:Unid="1aa2df44d1fb45b2a51884f3ce02193f"/>
              <w:rPr pt14:Unid="59bac299843b45b5b1d0a1680a30abdf">
                <w:color w:val="auto" pt14:Unid="54eff00a46f9468b9842dfbaebf38b5b"/>
                <w:sz w:val="20" pt14:Unid="e1b4a6dacf7e458782344b8ddb6144c2"/>
                <w:szCs w:val="20" pt14:Unid="2bf2498520e044ff8052b14e0ad8f4af"/>
              </w:rPr>
            </w:pPr>
            <w:r>
              <w:rPr pt14:Unid="660d036c79854ccfa484e956ba10380f">
                <w:rFonts w:ascii="Arial" w:hAnsi="Arial" w:eastAsia="Arial" w:cs="Arial" pt14:Unid="c2f77f8deeb24890b68c0f8172396e7e"/>
                <w:b w:val="1" pt14:Unid="da62b8881de44321b81e511059618ba5"/>
                <w:bCs w:val="1" pt14:Unid="689b9c6a49f14f5a8e7c5e59331964fe"/>
                <w:color w:val="auto" pt14:Unid="b665cb0a4b8c4fa08a8a97a80d0dca2a"/>
                <w:sz w:val="22" pt14:Unid="21976b78190b4a2fbb3b41b8b16743e8"/>
                <w:szCs w:val="22" pt14:Unid="72acca2e66a745168979443913ded6e7"/>
              </w:rPr>
              <w:t>13</w:t>
            </w:r>
          </w:p>
        </w:tc>
      </w:tr>
    </w:tbl>
    <w:p pt14:Unid="e2fd1dff30ad42dd8ba62262d9e53613">
      <w:pPr pt14:Unid="d56500cd6fa246c9a8bedb9bb8dc1243">
        <w:spacing w:after="0" w:line="20" w:lineRule="exact" pt14:Unid="1bd74e4f3f4141d3928b36c4f1972308"/>
        <w:rPr pt14:Unid="3a24769e3dff4dd89cc0f648eb5b12cc">
          <w:color w:val="auto" pt14:Unid="c72a9ce7529943d5ae72811b19c8f17b"/>
          <w:sz w:val="20" pt14:Unid="de310cde1d8645d6aeb914c11f16c44a"/>
          <w:szCs w:val="20" pt14:Unid="a16ca560f0fe43edb9a671ff09af759e"/>
        </w:rPr>
      </w:pPr>
      <w:r>
        <w:rPr pt14:Unid="c1ac05b746374ac5bc2e933f05165451">
          <w:color w:val="auto" pt14:Unid="50f1487535b34f9fb59c91b507e8754b"/>
          <w:sz w:val="20" pt14:Unid="5f2a372535db4cfb924107e5cf4e1e37"/>
          <w:szCs w:val="20" pt14:Unid="04f676309ccc42e890eb982cc457b97a"/>
        </w:rPr>
        <w:drawing pt14:Unid="9a48dcf2d4d548ea99d08ba951b6521f" pt14:SHA1Hash="dd009183039cd523f96d74a326101964ce1bad54">
          <wp:anchor simplePos="0" relativeHeight="251657728" behindDoc="1" locked="0" layoutInCell="0" allowOverlap="1" pt14:Unid="701745a0446c471299742c44c378669a">
            <wp:simplePos x="0" y="0" pt14:Unid="a3695c731b45442389da0284c205b2e1"/>
            <wp:positionH relativeFrom="column" pt14:Unid="61bae9cd1b4f4a189f9c91e0d8f22f3f">
              <wp:posOffset pt14:Unid="3436c54e13184a6190f17de0c1d34df4">1364615</wp:posOffset>
            </wp:positionH>
            <wp:positionV relativeFrom="paragraph" pt14:Unid="ba87031fed9340c583f3ead57f63057a">
              <wp:posOffset pt14:Unid="7e216a6d5fbc49bd94addba367d8c0f3">236220</wp:posOffset>
            </wp:positionV>
            <wp:extent cx="3002280" cy="1802130" pt14:Unid="e4135f324a0f42588768b3acc62e4b8b"/>
            <wp:wrapNone pt14:Unid="96dd510e37e64438977a753b2ed63204"/>
            <wp:docPr id="13" name="Picture 51" pt14:Unid="e9703aa4629c4a6e8c51d6f1566a5616"/>
            <wp:cNvGraphicFramePr pt14:Unid="1224f627013644a8a4b4ce8ab510e351">
              <a:graphicFrameLocks xmlns:a="http://schemas.openxmlformats.org/drawingml/2006/main" noChangeAspect="1" pt14:Unid="bcba635f72ca4e80823945cddcf6496d"/>
            </wp:cNvGraphicFramePr>
            <a:graphic xmlns:a="http://schemas.openxmlformats.org/drawingml/2006/main" pt14:Unid="f3757f3a500f4f7f89eee292c6c155cc">
              <a:graphicData uri="http://schemas.openxmlformats.org/drawingml/2006/picture" pt14:Unid="9d9c668193244dfbbd4a5e2e82fd24ec">
                <pic:pic xmlns:pic="http://schemas.openxmlformats.org/drawingml/2006/picture" pt14:Unid="c85d4bf4251b4bc3ad7241a3e8362a0e">
                  <pic:nvPicPr pt14:Unid="3701725702db482bbb708a7b01ab2e14">
                    <pic:cNvPr id="0" name="Picture 51" pt14:Unid="07b3ec0e6ec54fb5bc566f202ac2d723"/>
                    <pic:cNvPicPr pt14:Unid="9e6e2c044e014c2d820232c713f866e2">
                      <a:picLocks noChangeAspect="1" noChangeArrowheads="1" pt14:Unid="4e47a51665db4be49ccc1d0d8f45ccd3"/>
                    </pic:cNvPicPr>
                  </pic:nvPicPr>
                  <pic:blipFill pt14:Unid="00873f59a3864fa7adbc7788dfc85108">
                    <a:blip r:embed="rId19" pt14:Unid="6a1c397355e34af8a09254f8dc014855">
                      <a:extLst pt14:Unid="88f2371ed0eb43f8a3683a421f1b3f56">
                        <a:ext uri="{28A0092B-C50C-407E-A947-70E740481C1C}" pt14:Unid="cd5adb3922a74d3394daf55c24b1ad01"/>
                      </a:extLst>
                    </a:blip>
                    <a:srcRect pt14:Unid="4b91ccb051724b2d88d70c202be3c06b"/>
                    <a:stretch pt14:Unid="38deae46130e405282fd7ef11c895d33">
                      <a:fillRect pt14:Unid="72e21c7581de41c7b823926fb4fea117"/>
                    </a:stretch>
                  </pic:blipFill>
                  <pic:spPr bwMode="auto" pt14:Unid="7e10a0af342046999324621bb0919cfa">
                    <a:xfrm pt14:Unid="38f692ec61f8450c918977b7d76f313f">
                      <a:off x="0" y="0" pt14:Unid="da3f9b107a5c47b89ac4fdc99bf3914d"/>
                      <a:ext cx="3002280" cy="1802130" pt14:Unid="a3de14eab20142eeb5adcb2d81d44e05"/>
                    </a:xfrm>
                    <a:prstGeom prst="rect" pt14:Unid="2c397e2558314075afae439005ec645b">
                      <a:avLst pt14:Unid="4f7a72b9cfc441e69f8fb03f9031e805"/>
                    </a:prstGeom>
                    <a:noFill pt14:Unid="76410a1e19bc4031a3d0a6d9cdbd5748"/>
                  </pic:spPr>
                </pic:pic>
              </a:graphicData>
            </a:graphic>
          </wp:anchor>
        </w:drawing>
      </w:r>
    </w:p>
    <w:p pt14:Unid="8f9803cd8c4f4f5a930bc5c7b29316b6">
      <w:pPr pt14:Unid="ad86d88bbfac4dc79fd4a3800fa1d379">
        <w:spacing w:after="0" w:line="200" w:lineRule="exact" pt14:Unid="0726b51b62f54725ac26c3f1c9b74a63"/>
        <w:rPr pt14:Unid="669fe1c307e245bca84c2d75e54c8810">
          <w:color w:val="auto" pt14:Unid="2c220f376fc2441db02f8b8c8e8c2131"/>
          <w:sz w:val="20" pt14:Unid="ef65c84af3c44b66922a0be13cd02587"/>
          <w:szCs w:val="20" pt14:Unid="202370b3566746d4b3486311b9cccc39"/>
        </w:rPr>
      </w:pPr>
    </w:p>
    <w:p pt14:Unid="0149617a15124cd5bd9b5eef0b35e56f">
      <w:pPr pt14:Unid="36afd877410f447c8f3372739b6d83ad">
        <w:spacing w:after="0" w:line="200" w:lineRule="exact" pt14:Unid="917b4550afb046e2942b00d0350a3539"/>
        <w:rPr pt14:Unid="1b4eda7734ff45bd9ae89bb7db676e72">
          <w:color w:val="auto" pt14:Unid="b02edda0cbcc46508b3cd2a41ecf6bc3"/>
          <w:sz w:val="20" pt14:Unid="3adf2d080b044ab08eec380358a6a33e"/>
          <w:szCs w:val="20" pt14:Unid="00feead5b323487da61a762b63d215d1"/>
        </w:rPr>
      </w:pPr>
    </w:p>
    <w:p pt14:Unid="6a1f344471e84ab9a70a82a1b55efc81">
      <w:pPr pt14:Unid="ab25ce20fb1d4d0ca33074b7230bae37">
        <w:spacing w:after="0" w:line="200" w:lineRule="exact" pt14:Unid="a1a6ff6bf5fb43119c02631ad628d45e"/>
        <w:rPr pt14:Unid="0c6965d7262b4e5e8250b7f545ae6803">
          <w:color w:val="auto" pt14:Unid="fc3380914db443148d43dc3ea4938299"/>
          <w:sz w:val="20" pt14:Unid="a12556698a724cac91b810296bc3fb8b"/>
          <w:szCs w:val="20" pt14:Unid="5bb7c400997a4f3a855182045b6b7b91"/>
        </w:rPr>
      </w:pPr>
    </w:p>
    <w:p pt14:Unid="7626d140a9e84804bf6371bbb5b24518">
      <w:pPr pt14:Unid="d42e0edf1e7b4963a6337c7598c67a7e">
        <w:spacing w:after="0" w:line="200" w:lineRule="exact" pt14:Unid="4c292df0edba4058b7ab714c81f592d9"/>
        <w:rPr pt14:Unid="110847af9f244705966af79981b65bbb">
          <w:color w:val="auto" pt14:Unid="fc3065d396054df09a97d6d22f735d16"/>
          <w:sz w:val="20" pt14:Unid="e34c6037637d49048153b8c57c5a9e2f"/>
          <w:szCs w:val="20" pt14:Unid="e0bf46ed21fd45e789b9a29093e84160"/>
        </w:rPr>
      </w:pPr>
    </w:p>
    <w:p pt14:Unid="7b04c6f59cc946ce8d95b8caaeea2efb">
      <w:pPr pt14:Unid="cfaeefcfcfcb46d6aecabd66b8a64418">
        <w:spacing w:after="0" w:line="200" w:lineRule="exact" pt14:Unid="0a6e1235c6b04d11b6e2cdbca8073018"/>
        <w:rPr pt14:Unid="f73a5cb91baa4d838fa8f7886a00ca9c">
          <w:color w:val="auto" pt14:Unid="01c807b6ac9d4816869b52e632bb4a2e"/>
          <w:sz w:val="20" pt14:Unid="8aea1ffcc24f49cf934f242ed65b64b1"/>
          <w:szCs w:val="20" pt14:Unid="80e3d210c32e4778bfaccb8c3c9656c1"/>
        </w:rPr>
      </w:pPr>
    </w:p>
    <w:p pt14:Unid="f6c4225c51c54c91b82be0172e56a932">
      <w:pPr pt14:Unid="45ad0ae2c2654cb29192793330e76c79">
        <w:spacing w:after="0" w:line="200" w:lineRule="exact" pt14:Unid="0a6cbf1de6cd4061be8e3c2b15f113b5"/>
        <w:rPr pt14:Unid="8d37f101450543489b789ed5ca355d83">
          <w:color w:val="auto" pt14:Unid="b5bc41a990dd4cfda5fbf456d403eefb"/>
          <w:sz w:val="20" pt14:Unid="ac55a0d174e849668e5b2ca70dbdc02d"/>
          <w:szCs w:val="20" pt14:Unid="d08788962e534bba96d0b0d2142b0da9"/>
        </w:rPr>
      </w:pPr>
    </w:p>
    <w:p pt14:Unid="77938a1a863942e298bbd15fa01f9fb9">
      <w:pPr pt14:Unid="4263cdcc67e34728a6d3062e4833a3b7">
        <w:spacing w:after="0" w:line="200" w:lineRule="exact" pt14:Unid="14b32df0e3fb4b69800d09d5f50c7e71"/>
        <w:rPr pt14:Unid="15e28f2a6d494263a36b2a9a638bc024">
          <w:color w:val="auto" pt14:Unid="0e5ef5050e4e4516b8520bc9c62fac7a"/>
          <w:sz w:val="20" pt14:Unid="3512739261d447938ba67114f265f0db"/>
          <w:szCs w:val="20" pt14:Unid="db4347bca6a54111b4b60cf851151bd8"/>
        </w:rPr>
      </w:pPr>
    </w:p>
    <w:p pt14:Unid="5075e377842945e6985bfad3a8a9a142">
      <w:pPr pt14:Unid="6acd6af24d504ccbb002d39545907997">
        <w:spacing w:after="0" w:line="200" w:lineRule="exact" pt14:Unid="9bad11a480f04f1f8bee9ba7f107bd1e"/>
        <w:rPr pt14:Unid="2f91c883b25c49f0af4b507bc976a212">
          <w:color w:val="auto" pt14:Unid="d2488d9a7ecf43c69c3f1a0c422bbaec"/>
          <w:sz w:val="20" pt14:Unid="619f472061414b3299aa01f5710e6c5b"/>
          <w:szCs w:val="20" pt14:Unid="bcda65b682124a00a594c37a794026be"/>
        </w:rPr>
      </w:pPr>
    </w:p>
    <w:p pt14:Unid="90d6910b80d74f04bf18c8922ef8b15d">
      <w:pPr pt14:Unid="aa8fa5f582414cd29da1963e6656df0b">
        <w:spacing w:after="0" w:line="200" w:lineRule="exact" pt14:Unid="f11f563cdfb34361b80419abe1a24a60"/>
        <w:rPr pt14:Unid="27373e5baec94dc5a3476462b3182e6f">
          <w:color w:val="auto" pt14:Unid="81d0d419612e44a4a746e3fec0487603"/>
          <w:sz w:val="20" pt14:Unid="b10e3080b67749f49b3f711bdf49bd8f"/>
          <w:szCs w:val="20" pt14:Unid="3668803738594f05b1e6100f2f4b47ae"/>
        </w:rPr>
      </w:pPr>
    </w:p>
    <w:p pt14:Unid="a57ed0c7fe6c4f29b29dc049e40d3835">
      <w:pPr pt14:Unid="819b61a279264946abd8392661b75671">
        <w:spacing w:after="0" w:line="200" w:lineRule="exact" pt14:Unid="5f3997ba7b754ae5a78e13162f1b9ad6"/>
        <w:rPr pt14:Unid="2ec7ef62b9384c14a58f2f80a83a8351">
          <w:color w:val="auto" pt14:Unid="bbb87598956c46aeac932febb258dc03"/>
          <w:sz w:val="20" pt14:Unid="de0fc15c0e974bfabd7cd8a3810f9f5c"/>
          <w:szCs w:val="20" pt14:Unid="54701234277d4a55bf2533462b603015"/>
        </w:rPr>
      </w:pPr>
    </w:p>
    <w:p pt14:Unid="c3d452beb8bb406d947b1f7d3e0c51d1">
      <w:pPr pt14:Unid="e9bb20cc558e4c9982009943ca05f656">
        <w:spacing w:after="0" w:line="200" w:lineRule="exact" pt14:Unid="86456f59e19c4ed3a590848165892b2b"/>
        <w:rPr pt14:Unid="399f7487029f4a4eb2c4da4ba6ae1f92">
          <w:color w:val="auto" pt14:Unid="9ecd91eb7ea14ee8b4bc15bbf4fa4dbc"/>
          <w:sz w:val="20" pt14:Unid="33dcdb85352e4e6cb2d448c8f9882cc3"/>
          <w:szCs w:val="20" pt14:Unid="c1375abc35f64ffc8e3067b1df599844"/>
        </w:rPr>
      </w:pPr>
    </w:p>
    <w:p pt14:Unid="aa7477fcca0f4541a42d2c91fba2c253">
      <w:pPr pt14:Unid="a4b3479b837144c4830f4bebaaae50e0">
        <w:spacing w:after="0" w:line="200" w:lineRule="exact" pt14:Unid="8b4adcd344a646f9983127aa8b8c2a3f"/>
        <w:rPr pt14:Unid="e510a3ee99074dc9885fd6f45eddede7">
          <w:color w:val="auto" pt14:Unid="fc02051646c04a9e99ecfe3ad5ec318e"/>
          <w:sz w:val="20" pt14:Unid="228135475b524a2db09c628322b02120"/>
          <w:szCs w:val="20" pt14:Unid="4f94a59e190242eea232b93a52d0d32b"/>
        </w:rPr>
      </w:pPr>
    </w:p>
    <w:p pt14:Unid="41278fc802224b18ab2218c36bd6786e">
      <w:pPr pt14:Unid="37544716e4ef4af98612b35210ab4328">
        <w:spacing w:after="0" w:line="200" w:lineRule="exact" pt14:Unid="1fccefdeeaf24b5e964e15f69c5067ac"/>
        <w:rPr pt14:Unid="5583be4ec1d0445eb688676bc5a856c8">
          <w:color w:val="auto" pt14:Unid="87cda89fbeec4172a88fa0236523a9d6"/>
          <w:sz w:val="20" pt14:Unid="9cef0b4f97b64974a6e8741be90c1de8"/>
          <w:szCs w:val="20" pt14:Unid="2b9bfc1c669841df956f78b0c82a81ba"/>
        </w:rPr>
      </w:pPr>
    </w:p>
    <w:p pt14:Unid="5d6e6543473b45e7bcda2aa8af54a866">
      <w:pPr pt14:Unid="25c326676cdf4a379966b4d9e63d6901">
        <w:spacing w:after="0" w:line="200" w:lineRule="exact" pt14:Unid="2e877d3345184151b6b5015e898efb8e"/>
        <w:rPr pt14:Unid="febeaf5ec06742829c2a05644e013a8b">
          <w:color w:val="auto" pt14:Unid="ab286be756bc4c02988d040adb331e5a"/>
          <w:sz w:val="20" pt14:Unid="8b071c8923494797b5a741ed6d315a0f"/>
          <w:szCs w:val="20" pt14:Unid="8f05dabdd0214365ae9d39b79c095035"/>
        </w:rPr>
      </w:pPr>
    </w:p>
    <w:p pt14:Unid="1a854ba9d2604aaca3bae449cbb3154a">
      <w:pPr pt14:Unid="55769dcee360486cb817b898dc7dfdd0">
        <w:spacing w:after="0" w:line="200" w:lineRule="exact" pt14:Unid="5567928b63f74054933b8b3bfaf5311a"/>
        <w:rPr pt14:Unid="7c2521246e8e46dcb3cc20e59b28f6ac">
          <w:color w:val="auto" pt14:Unid="0133212abe6c42bd9727abeaf38e9320"/>
          <w:sz w:val="20" pt14:Unid="7250979f90f94e4da304785da8d87322"/>
          <w:szCs w:val="20" pt14:Unid="d77bc1edc7e342849a143817a638227a"/>
        </w:rPr>
      </w:pPr>
    </w:p>
    <w:p pt14:Unid="54a656403b714b7a951bacdfc241c55a">
      <w:pPr pt14:Unid="cedbf5391bc64c38a56d831b021063f8">
        <w:spacing w:after="0" w:line="370" w:lineRule="exact" pt14:Unid="c0339a2439924af8a40f0c3214f30784"/>
        <w:rPr pt14:Unid="1889ed80c33f481695c292730ab2b232">
          <w:color w:val="auto" pt14:Unid="68f2b32bc3654f01854e543bda0d7661"/>
          <w:sz w:val="20" pt14:Unid="34bb46f63b9448f9a33b83f20925b688"/>
          <w:szCs w:val="20" pt14:Unid="474b289a7230468cb79d0494918c11a2"/>
        </w:rPr>
      </w:pPr>
    </w:p>
    <w:p pt14:Unid="5460c7840cc849d58fe1fa5f12523d77">
      <w:pPr pt14:Unid="96c6c5e1838c4eafa6f2177d97f80a08">
        <w:spacing w:after="0" pt14:Unid="02bd87ed36c244a7ae24ca63f7ba25d5"/>
        <w:ind w:right="6" pt14:Unid="2adc3a9f78564d57a06d8bc01ae62a4b"/>
        <w:jc w:val="center" pt14:Unid="b24b2a52351844fb9e26e787c50c95d3"/>
        <w:rPr pt14:Unid="d50460082491410ba29e45f5457d7c9c">
          <w:color w:val="auto" pt14:Unid="da7904139a294a8e9b34511170445166"/>
          <w:sz w:val="20" pt14:Unid="fa1eaf722f424e9b829ab8fade529df4"/>
          <w:szCs w:val="20" pt14:Unid="de81b52fdcca401784d4dee28183ab87"/>
        </w:rPr>
      </w:pPr>
      <w:r>
        <w:rPr pt14:Unid="c9e71145970245bd801aa371c74565a7">
          <w:rFonts w:ascii="Arial" w:hAnsi="Arial" w:eastAsia="Arial" w:cs="Arial" pt14:Unid="dcabb337102f48fcbcca81f83f6cd6d5"/>
          <w:b w:val="1" pt14:Unid="b44018937cfc4364a6602e8d7dae00b7"/>
          <w:bCs w:val="1" pt14:Unid="274468bf579b42798e3e37c67e979783"/>
          <w:color w:val="auto" pt14:Unid="3f15603dce2d40809c6e0f3f621aa753"/>
          <w:sz w:val="20" pt14:Unid="fa5cffaaaa7748ecbca0c39face4e44d"/>
          <w:szCs w:val="20" pt14:Unid="3335c40d66cc4f509255257caf96496d"/>
        </w:rPr>
        <w:t xml:space="preserve">Figura 2.8: </w:t>
      </w:r>
      <w:r>
        <w:rPr pt14:Unid="f0ca4d81d6f040babe027a35b286d1d3">
          <w:rFonts w:ascii="Arial" w:hAnsi="Arial" w:eastAsia="Arial" w:cs="Arial" pt14:Unid="8e92f7c81e214a36af59585a701ef38a"/>
          <w:color w:val="auto" pt14:Unid="d88f51ea363f43c3b606bb441225eb3a"/>
          <w:sz w:val="20" pt14:Unid="4c0b476f59514ed4a0c8f3becab80588"/>
          <w:szCs w:val="20" pt14:Unid="131dc3b97e3e49d2b66388ad1c04a38b"/>
        </w:rPr>
        <w:t>Diagrama de pruebas de servicios.</w:t>
      </w:r>
    </w:p>
    <w:p pt14:Unid="40587e15dbb54b9a896f94c2948861f0">
      <w:pPr pt14:Unid="acf95f37abbe4d90958485366e93a374">
        <w:spacing w:after="0" w:line="200" w:lineRule="exact" pt14:Unid="21e313d80bcc4e988f149ba9504faeb8"/>
        <w:rPr pt14:Unid="0b1a3d04558747cbac53404ea0b3c109">
          <w:color w:val="auto" pt14:Unid="e125b03c152b4462ad0447b080757e0d"/>
          <w:sz w:val="20" pt14:Unid="774207c68f824b6c8ec5d575406dcdd1"/>
          <w:szCs w:val="20" pt14:Unid="eb1d1b89ffc84deaab4c408f7365005d"/>
        </w:rPr>
      </w:pPr>
    </w:p>
    <w:p pt14:Unid="eae79f01b04242b193cb1b8f96c2bd66">
      <w:pPr pt14:Unid="573c3f807cd84539a905cbcef73416b0">
        <w:spacing w:after="0" w:line="295" w:lineRule="exact" pt14:Unid="1e61178813e5402fa69ab0c1c0d3a0f6"/>
        <w:rPr pt14:Unid="301efe22875e426a841540fcc0971631">
          <w:color w:val="auto" pt14:Unid="d544b94f3119487986a597b8523929d2"/>
          <w:sz w:val="20" pt14:Unid="7f1bf679c376494eac1b5c723a2e2ad1"/>
          <w:szCs w:val="20" pt14:Unid="fdfa6467e63245e58af5c1dc364b0dfe"/>
        </w:rPr>
      </w:pPr>
    </w:p>
    <w:p pt14:Unid="bff36500e7164f2bb6ee02fb36790e6b">
      <w:pPr pt14:Unid="ddbd2a7f6d4f420e8422d1d2e4f99b85">
        <w:spacing w:after="0" w:line="267" w:lineRule="auto" pt14:Unid="dba6f88d20bf45c98847a6cc9d32807f"/>
        <w:ind w:left="260" w:right="266" pt14:Unid="f88fe93afa834c7296b00736a3b4984c"/>
        <w:jc w:val="both" pt14:Unid="d72c6201fb5a429bb723d0c00a882133"/>
        <w:rPr pt14:Unid="fb102a04f1c244d8946671f0c48ed259">
          <w:rFonts w:ascii="Arial" w:hAnsi="Arial" w:eastAsia="Arial" w:cs="Arial" pt14:Unid="52505c1f290a46fbbfd97710ca1c2a8d"/>
          <w:color w:val="auto" pt14:Unid="ba17dabf843f45df84f9947a12998078"/>
          <w:sz w:val="22" pt14:Unid="6d747bfb8cda4a1d97ab1e838bfe67d4"/>
          <w:szCs w:val="22" pt14:Unid="507024b844a0480bb4a1a18de8c2f53e"/>
        </w:rPr>
      </w:pPr>
      <w:r>
        <w:rPr pt14:Unid="dcaff20b826842cfb1abf1831124c5f0">
          <w:rFonts w:ascii="Arial" w:hAnsi="Arial" w:eastAsia="Arial" w:cs="Arial" pt14:Unid="907214c0792842a9b5f98a879c29a88f"/>
          <w:color w:val="auto" pt14:Unid="983cdbb2dfec40d0b8a7ee1a00aee513"/>
          <w:sz w:val="22" pt14:Unid="12702bcba1fa4ff39b215b05385df05b"/>
          <w:szCs w:val="22" pt14:Unid="1da3002b12234d31a80b937ee8168546"/>
        </w:rPr>
        <w:t>está situación. Su tiempo de ejecución es mayor y en consecuencia, más tarde se detecta si un cambio ha introducido un defecto</w:t>
      </w:r>
      <w:del w:author="Open-Xml-PowerTools" w:id="132" w:date="2018-08-17T03:01:57.7201102+02:00">
        <w:r>
          <w:rPr pt14:Unid="cc871ac659ab4ab6ab963e7b800dcfb3">
            <w:rFonts w:ascii="Arial" w:hAnsi="Arial" w:eastAsia="Arial" w:cs="Arial" pt14:Unid="dc540907d5f74501b65db4e013b35831"/>
            <w:color w:val="auto" pt14:Unid="a3cab8c4454444f78101a49430bc5201"/>
            <w:sz w:val="22" pt14:Unid="202c689d2ac54842aa576343fb8450dd"/>
            <w:szCs w:val="22" pt14:Unid="88797167c7b240b0905843d611233247"/>
          </w:rPr>
          <w:delText>.</w:delText>
        </w:r>
      </w:del>
      <w:r>
        <w:rPr pt14:Unid="dcaff20b826842cfb1abf1831124c5f0">
          <w:rFonts w:ascii="Arial" w:hAnsi="Arial" w:eastAsia="Arial" w:cs="Arial" pt14:Unid="907214c0792842a9b5f98a879c29a88f"/>
          <w:color w:val="auto" pt14:Unid="983cdbb2dfec40d0b8a7ee1a00aee513"/>
          <w:sz w:val="22" pt14:Unid="12702bcba1fa4ff39b215b05385df05b"/>
          <w:szCs w:val="22" pt14:Unid="1da3002b12234d31a80b937ee8168546"/>
        </w:rPr>
        <w:t xml:space="preserve"> [21]</w:t>
      </w:r>
      <w:ins w:author="Open-Xml-PowerTools" w:id="133" w:date="2018-08-17T03:01:57.7201102+02:00">
        <w:r>
          <w:rPr pt14:Unid="dcaff20b826842cfb1abf1831124c5f0">
            <w:rFonts w:ascii="Arial" w:hAnsi="Arial" w:eastAsia="Arial" w:cs="Arial" pt14:Unid="907214c0792842a9b5f98a879c29a88f"/>
            <w:color w:val="auto" pt14:Unid="983cdbb2dfec40d0b8a7ee1a00aee513"/>
            <w:sz w:val="22" pt14:Unid="12702bcba1fa4ff39b215b05385df05b"/>
            <w:szCs w:val="22" pt14:Unid="1da3002b12234d31a80b937ee8168546"/>
          </w:rPr>
          <w:t>.</w:t>
        </w:r>
      </w:ins>
    </w:p>
    <w:p pt14:Unid="8ba5f50e78aa4365a7870741ece7cd93">
      <w:pPr pt14:Unid="f0849dd32d4545f69a72b238187fbb8d">
        <w:spacing w:after="0" w:line="20" w:lineRule="exact" pt14:Unid="948ba1659282410eb226df1180d7226e"/>
        <w:rPr pt14:Unid="44dcc1c3869c43708cdc690eac6e5c7f">
          <w:color w:val="auto" pt14:Unid="df74cec5247243569dd823246ac82ce2"/>
          <w:sz w:val="20" pt14:Unid="794229daf98a4775baa9ddf9c3c349c5"/>
          <w:szCs w:val="20" pt14:Unid="40853d17e34d4ff3baba0b7c3c34779a"/>
        </w:rPr>
      </w:pPr>
      <w:r>
        <w:rPr pt14:Unid="f8711cc2c8184946a8fab95dc8a62838">
          <w:color w:val="auto" pt14:Unid="5b6c663a117f4c71a6011ec744c353b5"/>
          <w:sz w:val="20" pt14:Unid="0345643e682a494ebe935d8ecabc6ec4"/>
          <w:szCs w:val="20" pt14:Unid="701e6796e2064957b845c00c8663fdf9"/>
        </w:rPr>
        <w:drawing pt14:Unid="e1ac3147b4fd4c2eb9315296afbd5749" pt14:SHA1Hash="f3117599b4715e0e0fec83d1f33c6e3aaaf6e68a">
          <wp:anchor simplePos="0" relativeHeight="251657728" behindDoc="1" locked="0" layoutInCell="0" allowOverlap="1" pt14:Unid="eb6397f75045449588ea04e801821fcb">
            <wp:simplePos x="0" y="0" pt14:Unid="f5711c19e61049e489c953cb979f5e64"/>
            <wp:positionH relativeFrom="column" pt14:Unid="65614ad1ee48491eaeaad0b98377a8e4">
              <wp:posOffset pt14:Unid="cdff90f99e2e4c9c8d248cfadf9e5549">1351280</wp:posOffset>
            </wp:positionH>
            <wp:positionV relativeFrom="paragraph" pt14:Unid="065efd3a78a549b9b3102db06b7dfef3">
              <wp:posOffset pt14:Unid="486ff79aaad643e4b15286787447b558">155575</wp:posOffset>
            </wp:positionV>
            <wp:extent cx="3028950" cy="1360170" pt14:Unid="9626876c6ec142eeac28850210519faf"/>
            <wp:wrapNone pt14:Unid="00054f4e60fd4743a7d7e6ab02284c7c"/>
            <wp:docPr id="14" name="Picture 52" pt14:Unid="40e0b02fed564d5fa79aa760925b8a69"/>
            <wp:cNvGraphicFramePr pt14:Unid="42c37f063c8d4a79ad8f34d5bc8d0509">
              <a:graphicFrameLocks xmlns:a="http://schemas.openxmlformats.org/drawingml/2006/main" noChangeAspect="1" pt14:Unid="0027ae67d1fc4550b51772e2642f0f32"/>
            </wp:cNvGraphicFramePr>
            <a:graphic xmlns:a="http://schemas.openxmlformats.org/drawingml/2006/main" pt14:Unid="0c6cecbbad494689b21e3ceb5cdf7dfa">
              <a:graphicData uri="http://schemas.openxmlformats.org/drawingml/2006/picture" pt14:Unid="11f38537b1c5487a915457b30051c6c0">
                <pic:pic xmlns:pic="http://schemas.openxmlformats.org/drawingml/2006/picture" pt14:Unid="b02c180c8b85437f91e1d52514dad49d">
                  <pic:nvPicPr pt14:Unid="e7ce8d4f09e0409781f900b0ce7ad9e4">
                    <pic:cNvPr id="0" name="Picture 52" pt14:Unid="cf0690f2e43b4dc1b773ee1afe551675"/>
                    <pic:cNvPicPr pt14:Unid="4a94eac1cae04bab871f36ad4cefeb6e">
                      <a:picLocks noChangeAspect="1" noChangeArrowheads="1" pt14:Unid="3bf7bdead91a42718692b34a88a691ab"/>
                    </pic:cNvPicPr>
                  </pic:nvPicPr>
                  <pic:blipFill pt14:Unid="3550a286114847ba8aaeffe3fbbe608f">
                    <a:blip r:embed="rId20" pt14:Unid="96ee45916e4b4b3a81e725c7763482d6">
                      <a:extLst pt14:Unid="470f2e4920594aa9b3cdcbdee0e2a075">
                        <a:ext uri="{28A0092B-C50C-407E-A947-70E740481C1C}" pt14:Unid="db60f79f042b4533a0a3adc3021aca6a"/>
                      </a:extLst>
                    </a:blip>
                    <a:srcRect pt14:Unid="125d19cf46434fdcb95539a5a0152f26"/>
                    <a:stretch pt14:Unid="4279ecde45b94d108b35b781c588c1c3">
                      <a:fillRect pt14:Unid="ee28eac129344ed19742812fe5cc8077"/>
                    </a:stretch>
                  </pic:blipFill>
                  <pic:spPr bwMode="auto" pt14:Unid="d3975be6e48840c6852ea23773dfa6ae">
                    <a:xfrm pt14:Unid="247f927147c54ffd9620517c9ca6adc7">
                      <a:off x="0" y="0" pt14:Unid="b64a98eda56242b395c6d1f82c4d0734"/>
                      <a:ext cx="3028950" cy="1360170" pt14:Unid="9bfd23d4440f4ddf9b00fc133577a3cd"/>
                    </a:xfrm>
                    <a:prstGeom prst="rect" pt14:Unid="c4e32ea777704fb6a019aa27228e86fe">
                      <a:avLst pt14:Unid="923b8d8efa8f40f49a8bb559fbc6797e"/>
                    </a:prstGeom>
                    <a:noFill pt14:Unid="81896534e8684cc6bfbfd34c34cc47ba"/>
                  </pic:spPr>
                </pic:pic>
              </a:graphicData>
            </a:graphic>
          </wp:anchor>
        </w:drawing>
      </w:r>
    </w:p>
    <w:p pt14:Unid="5b4e33590372455192230fa034300828">
      <w:pPr pt14:Unid="83711cb4748c4562b67e65b0b9637162">
        <w:spacing w:after="0" w:line="200" w:lineRule="exact" pt14:Unid="b990f8289a274f04b777d41c088368b8"/>
        <w:rPr pt14:Unid="3b7783b7f55342b6844e989ae1722df6">
          <w:color w:val="auto" pt14:Unid="b442385f172840b9a8d322b56fbb0b7a"/>
          <w:sz w:val="20" pt14:Unid="84a001357f3a4f78ab0e85c0e758e1ce"/>
          <w:szCs w:val="20" pt14:Unid="518e286a8ea945e9819135990fedbb8e"/>
        </w:rPr>
      </w:pPr>
    </w:p>
    <w:p pt14:Unid="6620784659a64656870f17a2841fa92e">
      <w:pPr pt14:Unid="5de49ec0d1ca4549972da6b861d5fe0b">
        <w:spacing w:after="0" w:line="200" w:lineRule="exact" pt14:Unid="98b1f08115e84c1bade3f672d13b7a71"/>
        <w:rPr pt14:Unid="cbf8e92c1d3442abb443125b6d442305">
          <w:color w:val="auto" pt14:Unid="be4d0dbce51f4418a54b0c304a21aec3"/>
          <w:sz w:val="20" pt14:Unid="f83ef49a920747f1ae347d1bbef172d1"/>
          <w:szCs w:val="20" pt14:Unid="5834cb02efad434198cef70a798cc634"/>
        </w:rPr>
      </w:pPr>
    </w:p>
    <w:p pt14:Unid="52ba743f8ef14ee1a2b1a32b7ecdba3a">
      <w:pPr pt14:Unid="740e011f36d54a5584a6b2a23d62296c">
        <w:spacing w:after="0" w:line="200" w:lineRule="exact" pt14:Unid="14dca4da7e474e659055e0c58739d4a0"/>
        <w:rPr pt14:Unid="e499db7417e142dea13b43ead8d1ffc2">
          <w:color w:val="auto" pt14:Unid="41d8cd430e054867bef1e89109e69809"/>
          <w:sz w:val="20" pt14:Unid="a80d57c3663f4ee5b879a1ba803a9dc0"/>
          <w:szCs w:val="20" pt14:Unid="6258315538f54951a5d8dc2ecd24fd33"/>
        </w:rPr>
      </w:pPr>
    </w:p>
    <w:p pt14:Unid="a673372843fe4097aad1a3be4c311fe3">
      <w:pPr pt14:Unid="14f97b2939514224b792bc962544fdec">
        <w:spacing w:after="0" w:line="200" w:lineRule="exact" pt14:Unid="27683efc4d9b463c86f63567e771ef62"/>
        <w:rPr pt14:Unid="a3593c8cd46642788ecdc46e36ff43c4">
          <w:color w:val="auto" pt14:Unid="5444b82dbd0a42f1b2a04cc256992df5"/>
          <w:sz w:val="20" pt14:Unid="0584c9c7add1409cb2fc501bc39860b0"/>
          <w:szCs w:val="20" pt14:Unid="7b2da5443c91431794992c47070c8f77"/>
        </w:rPr>
      </w:pPr>
    </w:p>
    <w:p pt14:Unid="8f488a926bc1407eb240348a33fade8d">
      <w:pPr pt14:Unid="7cc2b5e888d446cba78f7e2cdbf5a863">
        <w:spacing w:after="0" w:line="200" w:lineRule="exact" pt14:Unid="04bd11604e864f09b6d2a33950d2abf4"/>
        <w:rPr pt14:Unid="d578309634324c1386b9e15f6d55dfd7">
          <w:color w:val="auto" pt14:Unid="042a5a5dcff344a0bd1985c6854374eb"/>
          <w:sz w:val="20" pt14:Unid="f1f18247d97f4a568a2f6452f2c268b9"/>
          <w:szCs w:val="20" pt14:Unid="5bb74ae8e92948edb7bec314d7821ebd"/>
        </w:rPr>
      </w:pPr>
    </w:p>
    <w:p pt14:Unid="af20b8451c07411aa2dea4356ca2698f">
      <w:pPr pt14:Unid="5b331b5a5dc241e28f7fb9bf7ee03b0f">
        <w:spacing w:after="0" w:line="200" w:lineRule="exact" pt14:Unid="45c1c9c386a54e5f84280276932af553"/>
        <w:rPr pt14:Unid="4ecdc342761e4197bc21e9cc253e5360">
          <w:color w:val="auto" pt14:Unid="0d9b2f8d768d4013a1c0db1e828a8ac7"/>
          <w:sz w:val="20" pt14:Unid="39a9c79656df4ef081afefb57bf2afa5"/>
          <w:szCs w:val="20" pt14:Unid="a4355e0e792f40be9c439ea90d77d072"/>
        </w:rPr>
      </w:pPr>
    </w:p>
    <w:p pt14:Unid="772d72ee4d7e4d45a1058fd97d1ab47a">
      <w:pPr pt14:Unid="233d631824dd4d6897856dbd144ed7ce">
        <w:spacing w:after="0" w:line="200" w:lineRule="exact" pt14:Unid="62a9af424c1b45fb86894db5d659faca"/>
        <w:rPr pt14:Unid="d51f2d951b6e476d9e7b273f807f130a">
          <w:color w:val="auto" pt14:Unid="3e8c0e9a0ce544f7ab7855c0a3caab36"/>
          <w:sz w:val="20" pt14:Unid="c011d8890ebb4b9b970fcfcebad494bd"/>
          <w:szCs w:val="20" pt14:Unid="3e06abc1af164031b0c19f365f205e36"/>
        </w:rPr>
      </w:pPr>
    </w:p>
    <w:p pt14:Unid="a9151a009e4c4688be83c8c9e058d353">
      <w:pPr pt14:Unid="f7bf8203567c4f30a52ccb0c912a2ff8">
        <w:spacing w:after="0" w:line="200" w:lineRule="exact" pt14:Unid="dcfd55abb6b84f39bc06f12f79ecee1f"/>
        <w:rPr pt14:Unid="c98ab72ac4de44b18bd2968cc81754a7">
          <w:color w:val="auto" pt14:Unid="a6177491181841c3a9e455be2ac7a0c2"/>
          <w:sz w:val="20" pt14:Unid="8364caefa5c54c558a120bbfb3792344"/>
          <w:szCs w:val="20" pt14:Unid="b8de4280a67e4ecf8eebb9c9f09508e7"/>
        </w:rPr>
      </w:pPr>
    </w:p>
    <w:p pt14:Unid="6e8d1239f17c4c3a8e2f192d5b5821cf">
      <w:pPr pt14:Unid="7c71d38483b94e7a83e757fd25818bcb">
        <w:spacing w:after="0" w:line="200" w:lineRule="exact" pt14:Unid="0d214bb963a74b5ca2d115cd94d03a77"/>
        <w:rPr pt14:Unid="b87e8063091e4de7bbe7d204eef2d1d6">
          <w:color w:val="auto" pt14:Unid="5fa25b89a618409eb4ddb50af8f4c2e6"/>
          <w:sz w:val="20" pt14:Unid="5ae3149d11664f94bb48f3bd5a77a1f6"/>
          <w:szCs w:val="20" pt14:Unid="9da8b1ebfccd40f5ab15795c4e20f36e"/>
        </w:rPr>
      </w:pPr>
    </w:p>
    <w:p pt14:Unid="528fc3b986814673b47fda38c5bbc0f9">
      <w:pPr pt14:Unid="b4e892aae0ec4cdcbb445ba44875c84f">
        <w:spacing w:after="0" w:line="200" w:lineRule="exact" pt14:Unid="0e42d437847d46d8b1f3432a0331afc4"/>
        <w:rPr pt14:Unid="07178ca75b2b420683d9fc40ff76974c">
          <w:color w:val="auto" pt14:Unid="69da11be999a4f12a8a1546c7f10aaa9"/>
          <w:sz w:val="20" pt14:Unid="9f6bc8769d6344da89a5098002549b61"/>
          <w:szCs w:val="20" pt14:Unid="c05e5f6421e64242abacbdea08c7c6b5"/>
        </w:rPr>
      </w:pPr>
    </w:p>
    <w:p pt14:Unid="86fe19b5be7f43eb90149d91d0bf4365">
      <w:pPr pt14:Unid="7f97421bd3f547a599611c9194b627a5">
        <w:spacing w:after="0" w:line="200" w:lineRule="exact" pt14:Unid="b963bf9f8de74cb6b7d6552a2cebba27"/>
        <w:rPr pt14:Unid="84c391aeab944dc3b714c42f28949ef3">
          <w:color w:val="auto" pt14:Unid="d307f1a591364544b2c3e8a15eb2e918"/>
          <w:sz w:val="20" pt14:Unid="6949890c668b436eb3507b037970c062"/>
          <w:szCs w:val="20" pt14:Unid="38c3389d376647a88a09aa9670dc4a69"/>
        </w:rPr>
      </w:pPr>
    </w:p>
    <w:p pt14:Unid="7878a37da6d24693a13a2d9f01043617">
      <w:pPr pt14:Unid="9066f23abfc245f89d36e2e66e1fb9c0">
        <w:spacing w:after="0" w:line="347" w:lineRule="exact" pt14:Unid="b76226d4d7f34a55bba34829f64e247e"/>
        <w:rPr pt14:Unid="87ffaac1ce7d439889f60d6feb45d0ad">
          <w:color w:val="auto" pt14:Unid="99095f79701444c8b8fcca49c7e0d6f4"/>
          <w:sz w:val="20" pt14:Unid="c7c376cffc564b539c82629ea76fa229"/>
          <w:szCs w:val="20" pt14:Unid="e984965841b04eeca4be1554639d7051"/>
        </w:rPr>
      </w:pPr>
    </w:p>
    <w:p pt14:Unid="b198d2c3540c4c48b32be0200268b25c">
      <w:pPr pt14:Unid="1f034d0e771d4855beacfbd05a4ad8e1">
        <w:spacing w:after="0" pt14:Unid="1a7ec0f91e2b403da986c19d627d99ea"/>
        <w:ind w:right="6" pt14:Unid="ad5efeb97b274e96bf8f27e258ddf330"/>
        <w:jc w:val="center" pt14:Unid="4642ce0870724e1c9c0cadbbd0071084"/>
        <w:rPr pt14:Unid="1c107ae23fa04132b637154d67792e13">
          <w:color w:val="auto" pt14:Unid="4b243998248c4a1188d9a45166bc0dbe"/>
          <w:sz w:val="20" pt14:Unid="2daac32b2b314b47946f8a80049be2ae"/>
          <w:szCs w:val="20" pt14:Unid="837c841f1f9b4e8389b97225d74d7d07"/>
        </w:rPr>
      </w:pPr>
      <w:r>
        <w:rPr pt14:Unid="bfb345fab4894bd4af574a2d58ff8dca">
          <w:rFonts w:ascii="Arial" w:hAnsi="Arial" w:eastAsia="Arial" w:cs="Arial" pt14:Unid="37e655c156274ce6b0f50620560b291a"/>
          <w:b w:val="1" pt14:Unid="c468d47cbbe349e69c93ae54a8e38d7b"/>
          <w:bCs w:val="1" pt14:Unid="e0aaeae1fdff464da80fee15d07c0bdb"/>
          <w:color w:val="auto" pt14:Unid="2614ed9cf158479389bc267fdd3e75bf"/>
          <w:sz w:val="20" pt14:Unid="b7e65a5a1a1649f6b7425135f7bc192f"/>
          <w:szCs w:val="20" pt14:Unid="b0e46c6d2cb64d4d9f55bf16b34f9adc"/>
        </w:rPr>
        <w:t xml:space="preserve">Figura 2.9: </w:t>
      </w:r>
      <w:r>
        <w:rPr pt14:Unid="00968ead11b24611aef57cef62b8cffc">
          <w:rFonts w:ascii="Arial" w:hAnsi="Arial" w:eastAsia="Arial" w:cs="Arial" pt14:Unid="7083c4c362c2438094264fb78dba97c6"/>
          <w:color w:val="auto" pt14:Unid="f2d6c8f70538447f8b19b22019d0ebac"/>
          <w:sz w:val="20" pt14:Unid="9d2ca38bede74e51b4b603900d1773f7"/>
          <w:szCs w:val="20" pt14:Unid="b14a80e3a2f44ce19d01165b93d1108d"/>
        </w:rPr>
        <w:t>Diagrama de pruebas de extremo a extremo.</w:t>
      </w:r>
    </w:p>
    <w:p pt14:Unid="c0f89c168c9d4ebf8b73bc5c0c00c1cd">
      <w:pPr pt14:Unid="ac5689da2c0e4497804047190cf2cc09">
        <w:spacing w:after="0" w:line="200" w:lineRule="exact" pt14:Unid="3aca95cd3a174f5eabb63a5cfcb03a9d"/>
        <w:rPr pt14:Unid="6ebe99014db84b0cbd20f0c9615d144c">
          <w:color w:val="auto" pt14:Unid="c80bc66bc75c4a08a2dd51439520c0e3"/>
          <w:sz w:val="20" pt14:Unid="c2b7a38f3e994b76a79c3ae312a59810"/>
          <w:szCs w:val="20" pt14:Unid="f20cdba469d04a25b916b13b5ce99d4d"/>
        </w:rPr>
      </w:pPr>
    </w:p>
    <w:p pt14:Unid="8dd8a65edc174821bf3b5d06b78f1ce3">
      <w:pPr pt14:Unid="96bdf64349b8405f9cf9c62bf355c175">
        <w:spacing w:after="0" w:line="200" w:lineRule="exact" pt14:Unid="0b2d2d48fdbc4460b42dad70c38db54b"/>
        <w:rPr pt14:Unid="88bc968b97374a24a157a49ba113731c">
          <w:color w:val="auto" pt14:Unid="0373b67c74a548969677e6a8a623485f"/>
          <w:sz w:val="20" pt14:Unid="d5be7411c868431aafebba1e2c7f2ea3"/>
          <w:szCs w:val="20" pt14:Unid="b50750e7ef4a41f890d56d1872504d6a"/>
        </w:rPr>
      </w:pPr>
    </w:p>
    <w:p pt14:Unid="53469b8269dc4c7b909c4d220f031a51">
      <w:pPr pt14:Unid="bd0ed8304dc8452385eab648c3f58136">
        <w:spacing w:after="0" w:line="367" w:lineRule="exact" pt14:Unid="2a1fbb6b8923490a92506e0b9ae9acce"/>
        <w:rPr pt14:Unid="3225b76064754d94bc2eb15cedf1a755">
          <w:color w:val="auto" pt14:Unid="60083960d2854877ab12b052c227e092"/>
          <w:sz w:val="20" pt14:Unid="af90b38394a34e48b022992183eaa022"/>
          <w:szCs w:val="20" pt14:Unid="4622f1f6a41e4ba4868cec2539511428"/>
        </w:rPr>
      </w:pPr>
    </w:p>
    <w:p pt14:Unid="f0d3d18fca48445db362fab7c7a4406e">
      <w:pPr pt14:Unid="bf6d891ecf1845a0bed7519476987e5d">
        <w:tabs pt14:Unid="462397119137453bbca3de8546f1624c">
          <w:tab w:val="left" w:leader="none" w:pos="1020" pt14:Unid="4d3f897bc920457aacd9f809d240871c"/>
        </w:tabs>
        <w:spacing w:after="0" pt14:Unid="2a52d8dab0b04298a4997365b588cb4d"/>
        <w:ind w:left="260" pt14:Unid="73cc1861ce894642a48ad37df59e251c"/>
        <w:rPr pt14:Unid="bd827b8b9da4439d818a5126aaa46941">
          <w:color w:val="auto" pt14:Unid="bb8e5b775c864887927573b8cf482360"/>
          <w:sz w:val="20" pt14:Unid="ea7e32665ed7411ebd1533a13c29a03a"/>
          <w:szCs w:val="20" pt14:Unid="a15bd508cfe9407a8815184b49005a69"/>
        </w:rPr>
      </w:pPr>
      <w:r>
        <w:rPr pt14:Unid="d0dcec791e67498eb3c356afe6fd0f49">
          <w:rFonts w:ascii="Arial" w:hAnsi="Arial" w:eastAsia="Arial" w:cs="Arial" pt14:Unid="b8320657330f4615b4d6447e40ca02c9"/>
          <w:b w:val="1" pt14:Unid="ff677df2c9924a93ba4591e92a0b9cb8"/>
          <w:bCs w:val="1" pt14:Unid="2dadce1d553a42a1b7412d2bca5fd3dd"/>
          <w:color w:val="auto" pt14:Unid="59a70338af7b454488a2e188a04e2029"/>
          <w:sz w:val="24" pt14:Unid="c755fb6ec2034d868adb6c72cf718894"/>
          <w:szCs w:val="24" pt14:Unid="f1d3693aba254e02b901cdf02fec63c3"/>
        </w:rPr>
        <w:t>2.5.4.</w:t>
      </w:r>
      <w:r>
        <w:rPr pt14:Unid="1592751314d24b80b2a355104bf50c95">
          <w:color w:val="auto" pt14:Unid="f53846f76135424bb076a11a6646d43b"/>
          <w:sz w:val="20" pt14:Unid="9d91a4f5eb004793aeae6cd9c84acfc9"/>
          <w:szCs w:val="20" pt14:Unid="ce19727476be4696b70ec2826429aee0"/>
        </w:rPr>
        <w:tab pt14:Unid="a2940839068e43039c468cb158c74364"/>
      </w:r>
      <w:r>
        <w:rPr pt14:Unid="b63cf4bc0f924a41b9709f9612e318a8">
          <w:rFonts w:ascii="Arial" w:hAnsi="Arial" w:eastAsia="Arial" w:cs="Arial" pt14:Unid="88ceb165e4364448b3acec0e43606488"/>
          <w:b w:val="1" pt14:Unid="ba192d809e05402da773b5dcea4396a3"/>
          <w:bCs w:val="1" pt14:Unid="67790f705e6d486fa937360ce7c7eac1"/>
          <w:color w:val="auto" pt14:Unid="f1eb50e2d55b4e75a3fb4cc134b8bf4d"/>
          <w:sz w:val="22" pt14:Unid="19e84da2c6dd4dedbc98ec54723c5c4e"/>
          <w:szCs w:val="22" pt14:Unid="c1c8bc05e1e24c449396649f9940d3b9"/>
        </w:rPr>
        <w:t>Balance de pruebas a realizar</w:t>
      </w:r>
    </w:p>
    <w:p pt14:Unid="2911bcf30076456887bb4a42324f4c64">
      <w:pPr pt14:Unid="1659e4a4406945ee961426d594cd5ecb">
        <w:spacing w:after="0" w:line="274" w:lineRule="exact" pt14:Unid="a64d4b46436c453caa145effe2a9c5ca"/>
        <w:rPr pt14:Unid="71d99abb90e545c1924bc993b77dc0c9">
          <w:color w:val="auto" pt14:Unid="236b8ced93ca4c3289ebb1ba92f7c2c9"/>
          <w:sz w:val="20" pt14:Unid="37dba1dcc65f4d6d8fbc89e9eb7c45f9"/>
          <w:szCs w:val="20" pt14:Unid="0369207341e245b6a78cb3ea1e5bee02"/>
        </w:rPr>
      </w:pPr>
    </w:p>
    <w:p pt14:Unid="fb8195065fda4894a602db7c53390916">
      <w:pPr pt14:Unid="0fc6ad3497f34e0aaa0e1386ce09050f">
        <w:spacing w:after="0" w:line="259" w:lineRule="auto" pt14:Unid="cac39d6c68c644839df494182652c5a1"/>
        <w:ind w:left="260" w:right="266" w:firstLine="339" pt14:Unid="c7fc807a3d644ff98ee563fed60d91ae"/>
        <w:jc w:val="both" pt14:Unid="f433f64e7e8a4d5e83aa6d02dd4c7eac"/>
        <w:rPr pt14:Unid="96d1018de41a4c3aa2299c587d53d99c">
          <w:rFonts w:ascii="Arial" w:hAnsi="Arial" w:eastAsia="Arial" w:cs="Arial" pt14:Unid="b786fee677ec44809db9523fad3711e8"/>
          <w:color w:val="auto" pt14:Unid="b0b9ff3bd6d847e5b24ed397c6ca6664"/>
          <w:sz w:val="22" pt14:Unid="956f3b37d8b24116ada21fa96417638d"/>
          <w:szCs w:val="22" pt14:Unid="e4a1bb77ffa04395819ec4c1ad457ef2"/>
        </w:rPr>
      </w:pPr>
      <w:r>
        <w:rPr pt14:Unid="ac32d7f780c2439f995d437356e2acca">
          <w:rFonts w:ascii="Arial" w:hAnsi="Arial" w:eastAsia="Arial" w:cs="Arial" pt14:Unid="c35a2d7c8d934094bca230f08cb45e0a"/>
          <w:color w:val="auto" pt14:Unid="125b60090dc146138f3984dc684e2372"/>
          <w:sz w:val="22" pt14:Unid="a6c145696f9b414c90a8e2fb7a21ec6d"/>
          <w:szCs w:val="22" pt14:Unid="b9c48d90a22b430c94602c2bffaf2b0e"/>
        </w:rPr>
        <w:t>A medida que aumenta el alcance de las pruebas lo hace el nivel de confianza que las pruebas dan sobre la ausencia de defectos. Por otro lado, cuanto más arriba en la pirámide más tiempo tardará una prueba en implementarse y ejecutarse. Además, determinar el motivo de fallo de una prueba será más costoso cuanto mayor sean las líneas de código probadas</w:t>
      </w:r>
      <w:del w:author="Open-Xml-PowerTools" w:id="134" w:date="2018-08-17T03:01:57.7201102+02:00">
        <w:r>
          <w:rPr pt14:Unid="9fd0da15089446fc90e18ec82f6ba729">
            <w:rFonts w:ascii="Arial" w:hAnsi="Arial" w:eastAsia="Arial" w:cs="Arial" pt14:Unid="afcd33e47b644ab2a681c04edde6c9dd"/>
            <w:color w:val="auto" pt14:Unid="a09420348b5843649d0f66ed59b5a35c"/>
            <w:sz w:val="22" pt14:Unid="8f9d57ed73464dafbcaa093da2c9e545"/>
            <w:szCs w:val="22" pt14:Unid="2fa5e673d46940d59aa62318c9005f72"/>
          </w:rPr>
          <w:delText>.</w:delText>
        </w:r>
      </w:del>
      <w:r>
        <w:rPr pt14:Unid="ac32d7f780c2439f995d437356e2acca">
          <w:rFonts w:ascii="Arial" w:hAnsi="Arial" w:eastAsia="Arial" w:cs="Arial" pt14:Unid="c35a2d7c8d934094bca230f08cb45e0a"/>
          <w:color w:val="auto" pt14:Unid="125b60090dc146138f3984dc684e2372"/>
          <w:sz w:val="22" pt14:Unid="a6c145696f9b414c90a8e2fb7a21ec6d"/>
          <w:szCs w:val="22" pt14:Unid="b9c48d90a22b430c94602c2bffaf2b0e"/>
        </w:rPr>
        <w:t xml:space="preserve"> [5]</w:t>
      </w:r>
      <w:ins w:author="Open-Xml-PowerTools" w:id="135" w:date="2018-08-17T03:01:57.7201102+02:00">
        <w:r>
          <w:rPr pt14:Unid="ac32d7f780c2439f995d437356e2acca">
            <w:rFonts w:ascii="Arial" w:hAnsi="Arial" w:eastAsia="Arial" w:cs="Arial" pt14:Unid="c35a2d7c8d934094bca230f08cb45e0a"/>
            <w:color w:val="auto" pt14:Unid="125b60090dc146138f3984dc684e2372"/>
            <w:sz w:val="22" pt14:Unid="a6c145696f9b414c90a8e2fb7a21ec6d"/>
            <w:szCs w:val="22" pt14:Unid="b9c48d90a22b430c94602c2bffaf2b0e"/>
          </w:rPr>
          <w:t>.</w:t>
        </w:r>
      </w:ins>
    </w:p>
    <w:p pt14:Unid="80651a4a59a44a36a51697695e55547c">
      <w:pPr pt14:Unid="dd7e1623860942d1ab0aa087b67c2492">
        <w:spacing w:after="0" w:line="20" w:lineRule="exact" pt14:Unid="9bde6d11b7094d61ad1b54b5e6a17727"/>
        <w:rPr pt14:Unid="8b02e35b912f4842bf0c7b9c3e50a446">
          <w:color w:val="auto" pt14:Unid="d34e25c75867408f9ff6e169335d317c"/>
          <w:sz w:val="20" pt14:Unid="3a65a11204f04c9c91fa242f61311857"/>
          <w:szCs w:val="20" pt14:Unid="03e706c9b666427f9b6a91def49673f1"/>
        </w:rPr>
      </w:pPr>
      <w:r>
        <w:rPr pt14:Unid="c897fafa00c5423da4bda0d72e0df419">
          <w:color w:val="auto" pt14:Unid="f01824c7f2414456a172ad2381d36c9a"/>
          <w:sz w:val="20" pt14:Unid="6ebe6378b4374196941e38bc537cb58f"/>
          <w:szCs w:val="20" pt14:Unid="4a44e24874d1429babe4036e892c6f7f"/>
        </w:rPr>
        <w:drawing pt14:Unid="7a8e8a525d624ed1b912942db9c635b0" pt14:SHA1Hash="44fb91a9c9d982ceb72d57aefd0f5b71fff6c22a">
          <wp:anchor simplePos="0" relativeHeight="251657728" behindDoc="1" locked="0" layoutInCell="0" allowOverlap="1" pt14:Unid="1e2bb1690e124c7d9ca78d7b103a45ec">
            <wp:simplePos x="0" y="0" pt14:Unid="20bd0ead40e143cc8a0e77abdb67e329"/>
            <wp:positionH relativeFrom="column" pt14:Unid="5baa3738836a457597d03214167bf5d6">
              <wp:posOffset pt14:Unid="69ef9fd500df421b94dcfee6f00603be">1366520</wp:posOffset>
            </wp:positionH>
            <wp:positionV relativeFrom="paragraph" pt14:Unid="71166c3277c0410c8dc4e25486099b17">
              <wp:posOffset pt14:Unid="5a7ac2652fd047ef8fea4f05f877a63a">175895</wp:posOffset>
            </wp:positionV>
            <wp:extent cx="2998470" cy="2331720" pt14:Unid="31958ddb2da94f4ca4dbc7b6964f6442"/>
            <wp:wrapNone pt14:Unid="ae3d01d7cf3d4bbf8a56a16f1ee27e8e"/>
            <wp:docPr id="15" name="Picture 53" pt14:Unid="63441081b5eb42eda5955c4ec735946d"/>
            <wp:cNvGraphicFramePr pt14:Unid="33997acc482e4526914a02d420d9172a">
              <a:graphicFrameLocks xmlns:a="http://schemas.openxmlformats.org/drawingml/2006/main" noChangeAspect="1" pt14:Unid="401ba26c53dc4bf7aa14cf0e33626c71"/>
            </wp:cNvGraphicFramePr>
            <a:graphic xmlns:a="http://schemas.openxmlformats.org/drawingml/2006/main" pt14:Unid="b8e4a1dd225d4c8dad22aabd35f530a2">
              <a:graphicData uri="http://schemas.openxmlformats.org/drawingml/2006/picture" pt14:Unid="f34263e6a8ea4dc3898936347e5e7a4a">
                <pic:pic xmlns:pic="http://schemas.openxmlformats.org/drawingml/2006/picture" pt14:Unid="a711a34eeab54e869dfc8ab3dac056eb">
                  <pic:nvPicPr pt14:Unid="201e3e02814840e8a2fb79b185971b02">
                    <pic:cNvPr id="0" name="Picture 53" pt14:Unid="5a318a492e1d440180d8d859bb71bc07"/>
                    <pic:cNvPicPr pt14:Unid="643281ee16da4b2c8888739a53d34f2a">
                      <a:picLocks noChangeAspect="1" noChangeArrowheads="1" pt14:Unid="34eef90abe59425fb8362e1ffc4666f6"/>
                    </pic:cNvPicPr>
                  </pic:nvPicPr>
                  <pic:blipFill pt14:Unid="f11974a9691041f1b04b6b8d5d9dbef4">
                    <a:blip r:embed="rId21" pt14:Unid="3ee2246614594164a961bba99eaf6cec">
                      <a:extLst pt14:Unid="c4ae8644a24c44b680a357d88e946b35">
                        <a:ext uri="{28A0092B-C50C-407E-A947-70E740481C1C}" pt14:Unid="a2890c208f8a41cbacaeaf72dc263767"/>
                      </a:extLst>
                    </a:blip>
                    <a:srcRect pt14:Unid="2f8dff231d6b432f8285831b3fe5a7af"/>
                    <a:stretch pt14:Unid="1e0626c73f764a11ac939a0efd59fbdc">
                      <a:fillRect pt14:Unid="dc1723dc15af4553af3a01558c1a1fcf"/>
                    </a:stretch>
                  </pic:blipFill>
                  <pic:spPr bwMode="auto" pt14:Unid="7b7d9988e4204caf93075fa75bf93ef2">
                    <a:xfrm pt14:Unid="9d51f349323a47678faa84a789579153">
                      <a:off x="0" y="0" pt14:Unid="0a2a15d14dc14637813e59dcfb233797"/>
                      <a:ext cx="2998470" cy="2331720" pt14:Unid="99154694c8ed4a098bc92781089bb135"/>
                    </a:xfrm>
                    <a:prstGeom prst="rect" pt14:Unid="822d1f5623d04459b0dcff97f5e446ff">
                      <a:avLst pt14:Unid="37a311a2cc6f4872bc113122de28d408"/>
                    </a:prstGeom>
                    <a:noFill pt14:Unid="addd6deaea7b47d4a69fcca7c359e6c0"/>
                  </pic:spPr>
                </pic:pic>
              </a:graphicData>
            </a:graphic>
          </wp:anchor>
        </w:drawing>
      </w:r>
    </w:p>
    <w:p pt14:Unid="fd5743930eb74279860d5a04f20b8e2b">
      <w:pPr pt14:Unid="bdb56239b6b24d478486aefb737cca6d"/>
    </w:p>
    <w:p pt14:Unid="c0fe3b8ae1cd485881212e60138d5516">
      <w:pPr pt14:Unid="d73a6579bda3429ab6df4ca14ca2c030">
        <w:spacing w:after="0" w:line="200" w:lineRule="exact" pt14:Unid="dbe1af37af4d4aa9bf6e2466532d6075"/>
        <w:rPr pt14:Unid="602481f43a444e54b62941b3530192d7">
          <w:color w:val="auto" pt14:Unid="b0b0c0a403c647478fe7bb67d4df1c35"/>
          <w:sz w:val="20" pt14:Unid="2a068bc1c3d3484f824b2493c9a5f90a"/>
          <w:szCs w:val="20" pt14:Unid="6d5ed05371d24467b63b52c759db49ad"/>
        </w:rPr>
      </w:pPr>
    </w:p>
    <w:p pt14:Unid="7e849b24c4684a22b0aa09d699c205bc">
      <w:pPr pt14:Unid="6718ae36c61342438c33da36f20e0cd6">
        <w:spacing w:after="0" w:line="200" w:lineRule="exact" pt14:Unid="81c1d80529f442529c69189ca49f7403"/>
        <w:rPr pt14:Unid="7ce6a3636b0f4aa38087be203539d24d">
          <w:color w:val="auto" pt14:Unid="abfe9258b0a84186ad81a7778501994d"/>
          <w:sz w:val="20" pt14:Unid="d2256aac4d5043a3b9efb359b341971b"/>
          <w:szCs w:val="20" pt14:Unid="ee6363218e1944a1b1908d5c57e6c60d"/>
        </w:rPr>
      </w:pPr>
    </w:p>
    <w:p pt14:Unid="b8b2c8e33dc84883b576f8bc46a9507d">
      <w:pPr pt14:Unid="580aa48264dc401db0dc37670f512634">
        <w:spacing w:after="0" w:line="200" w:lineRule="exact" pt14:Unid="cbb600b61b804d50b64002b26b729cc8"/>
        <w:rPr pt14:Unid="3e97ecacc810471db085411da785d214">
          <w:color w:val="auto" pt14:Unid="e84e1a4e91cf456089f275dd1165a381"/>
          <w:sz w:val="20" pt14:Unid="5f570c1960874d2fb054e9121ca88dec"/>
          <w:szCs w:val="20" pt14:Unid="1ed6de1a87fe4d3dbedafb6bd67ffd5e"/>
        </w:rPr>
      </w:pPr>
    </w:p>
    <w:p pt14:Unid="629784bb742e4edda7b87acfcd041e5b">
      <w:pPr pt14:Unid="d55589ea20ac4ae2a104d8a10c829592">
        <w:spacing w:after="0" w:line="200" w:lineRule="exact" pt14:Unid="62f047eebcd6432c8df43ee1c24a4ed4"/>
        <w:rPr pt14:Unid="e8cae7b0207d40688554e328417395ee">
          <w:color w:val="auto" pt14:Unid="4086b6dac2a949d68bbf8bd9103015f0"/>
          <w:sz w:val="20" pt14:Unid="8587aedd3e0a4dff99730a1b2bfbcce7"/>
          <w:szCs w:val="20" pt14:Unid="b50ae89ca10c452c9956785353db87bf"/>
        </w:rPr>
      </w:pPr>
    </w:p>
    <w:p pt14:Unid="5392a6ae61a54193bb190b19f79801c3">
      <w:pPr pt14:Unid="b8a0136a9a084a0eb4d7c7f2852ead85">
        <w:spacing w:after="0" w:line="200" w:lineRule="exact" pt14:Unid="a8cedd8171564f33a0975dc84bc32403"/>
        <w:rPr pt14:Unid="24ea396e81c54da5bb628ef05f71befe">
          <w:color w:val="auto" pt14:Unid="83b12b939aa7423f81d8d43ac12692b2"/>
          <w:sz w:val="20" pt14:Unid="f142386be66549449d9298970bc822da"/>
          <w:szCs w:val="20" pt14:Unid="115bb111cafc439c9c4f8981e1ed60c8"/>
        </w:rPr>
      </w:pPr>
    </w:p>
    <w:p pt14:Unid="c7e051259b9f441088fe57ec50f3d3f2">
      <w:pPr pt14:Unid="51f8ea3c58f947f58c6783044b940260">
        <w:spacing w:after="0" w:line="200" w:lineRule="exact" pt14:Unid="e5b512feeba74bcca10353d5dcae8868"/>
        <w:rPr pt14:Unid="0500c243c33049bf96ee418a92f22ee2">
          <w:color w:val="auto" pt14:Unid="0548329d422148c4a3687483d3a99061"/>
          <w:sz w:val="20" pt14:Unid="952ae3a18fc44720b2b84ec08e2dc8c2"/>
          <w:szCs w:val="20" pt14:Unid="344577be239740cca074d995d58ae83f"/>
        </w:rPr>
      </w:pPr>
    </w:p>
    <w:p pt14:Unid="a554106077504493b2b806da94105f1b">
      <w:pPr pt14:Unid="c15be22ae8134d58b649fc0e820b1473">
        <w:spacing w:after="0" w:line="200" w:lineRule="exact" pt14:Unid="d2838743bec240c396af0504a63bd872"/>
        <w:rPr pt14:Unid="199e1da8979349e7b2f13316aafcd728">
          <w:color w:val="auto" pt14:Unid="6515c0fa339b430498bacb00c93d44e2"/>
          <w:sz w:val="20" pt14:Unid="cbc449d433814cedae4a99c3a06dd1d5"/>
          <w:szCs w:val="20" pt14:Unid="61d5bde99f394792ba5bcfc2760caf0a"/>
        </w:rPr>
      </w:pPr>
    </w:p>
    <w:p pt14:Unid="7ad1bd58396a4be7a454029b6d184aef">
      <w:pPr pt14:Unid="1fbcf7eb92644b2aa9a52d9e9042c836">
        <w:spacing w:after="0" w:line="200" w:lineRule="exact" pt14:Unid="4f7fd65c98be476c82ea2f11ff5d79aa"/>
        <w:rPr pt14:Unid="a3ce7de93683421489d9677f732fdb42">
          <w:color w:val="auto" pt14:Unid="41beb72a98c84c1cb5877c5f56768ada"/>
          <w:sz w:val="20" pt14:Unid="9244ce41e7b44385ab98f4a6d6848c8a"/>
          <w:szCs w:val="20" pt14:Unid="785ddaa1d3584470a11e7e5488af72b2"/>
        </w:rPr>
      </w:pPr>
    </w:p>
    <w:p pt14:Unid="cce5969669274123b28c95fe580e57f1">
      <w:pPr pt14:Unid="d75e3cf0e35b48879060b78637fc6d21">
        <w:spacing w:after="0" w:line="200" w:lineRule="exact" pt14:Unid="0cd0ac06670740fbb33e584d2a535947"/>
        <w:rPr pt14:Unid="b945648448624152ba66e41126cef316">
          <w:color w:val="auto" pt14:Unid="8acbc3625d1a4ef18be092cc0236a4ad"/>
          <w:sz w:val="20" pt14:Unid="efe7dc83d0fd4c1097612bb49ddba370"/>
          <w:szCs w:val="20" pt14:Unid="7e2335f37ea4494e8427056beef67063"/>
        </w:rPr>
      </w:pPr>
    </w:p>
    <w:p pt14:Unid="3616c7188cf743f4949c86479729760c">
      <w:pPr pt14:Unid="403d3bbd479349378794c7831bcdabb3">
        <w:spacing w:after="0" w:line="200" w:lineRule="exact" pt14:Unid="2876d3c6be0b42f6a0fb2f3073af5521"/>
        <w:rPr pt14:Unid="5dc6e18c70074fd5a36c18d821fb8656">
          <w:color w:val="auto" pt14:Unid="192fc33620ca43f98c831544a785c7ea"/>
          <w:sz w:val="20" pt14:Unid="5b54e6b84ba94c66b7b7a7f0c4a48f7d"/>
          <w:szCs w:val="20" pt14:Unid="b86dd9556bdd427fb41494b6695bab97"/>
        </w:rPr>
      </w:pPr>
    </w:p>
    <w:p pt14:Unid="5a5b2857917f405aa1ae95f2d9577a2b">
      <w:pPr pt14:Unid="a8dd823434754c4b8d253366c161405e">
        <w:spacing w:after="0" w:line="200" w:lineRule="exact" pt14:Unid="5e9a66b937e14706ac17080f43d63334"/>
        <w:rPr pt14:Unid="c6881893ebb84702974528dd6f76d949">
          <w:color w:val="auto" pt14:Unid="3c929b38fed742e19fc22bf17cd26fac"/>
          <w:sz w:val="20" pt14:Unid="740ff556072e47e4aefd802308cf8bf4"/>
          <w:szCs w:val="20" pt14:Unid="165101eb594a47ce978a243bc0d22f83"/>
        </w:rPr>
      </w:pPr>
    </w:p>
    <w:p pt14:Unid="8a09923f77ee4eeeb540637fcc4f6fcc">
      <w:pPr pt14:Unid="986d7a07b2424aa39fed3a3dcff26400">
        <w:spacing w:after="0" w:line="200" w:lineRule="exact" pt14:Unid="fece10d2f8314fb6b6faeaab188a63c0"/>
        <w:rPr pt14:Unid="e569fb7617484a258713124d5ef807e0">
          <w:color w:val="auto" pt14:Unid="e14b2da38f0c4089bd59054ff67552d5"/>
          <w:sz w:val="20" pt14:Unid="27768b070a574cd2be96903c35438f27"/>
          <w:szCs w:val="20" pt14:Unid="3f7bf39f644a420da1f438831eb6ff4a"/>
        </w:rPr>
      </w:pPr>
    </w:p>
    <w:p pt14:Unid="cea61db958c946b182b20efd2381c3b6">
      <w:pPr pt14:Unid="74de2664dc164dbb924a1c3e4029a4f1">
        <w:spacing w:after="0" w:line="200" w:lineRule="exact" pt14:Unid="4146d43097b84695999de7b7b640cf0c"/>
        <w:rPr pt14:Unid="ba7382c9c51a4d0b8ce3362dc2ef4bfc">
          <w:color w:val="auto" pt14:Unid="61713da2343e43cf903355ef6a7309b4"/>
          <w:sz w:val="20" pt14:Unid="8122ab6adb6140ee89935af72bc30416"/>
          <w:szCs w:val="20" pt14:Unid="8ba5f62a947c49e9818af8310240d938"/>
        </w:rPr>
      </w:pPr>
    </w:p>
    <w:p pt14:Unid="5f2af37bac9840abbf0652b4c1329b92">
      <w:pPr pt14:Unid="2daa462bdb1445ae87b6c48971c2a8f4">
        <w:spacing w:after="0" w:line="200" w:lineRule="exact" pt14:Unid="c2d6daee22234158aa1baaedccee0dbf"/>
        <w:rPr pt14:Unid="2b010df6edc54157a15afdf520a91d83">
          <w:color w:val="auto" pt14:Unid="3b59e52bae2a41f4af7ac35488c11f8f"/>
          <w:sz w:val="20" pt14:Unid="c554890fca1e494da77386ebb32d1161"/>
          <w:szCs w:val="20" pt14:Unid="975b894ce6c44075a8da4859bc7528a1"/>
        </w:rPr>
      </w:pPr>
    </w:p>
    <w:p pt14:Unid="e73c2948e55d4e3aa978f5ff07e86be4">
      <w:pPr pt14:Unid="277430d2c07143f8aec24dc4d44c996d">
        <w:spacing w:after="0" w:line="200" w:lineRule="exact" pt14:Unid="9471e4b6a0d346fc854b1965408ff47e"/>
        <w:rPr pt14:Unid="201c2ee4e2c24339b64c4a9a5adceb1f">
          <w:color w:val="auto" pt14:Unid="0ca841c5325f44ea9bc41cf9c9afd2f2"/>
          <w:sz w:val="20" pt14:Unid="b06c2816c76841f9926529a7179228cd"/>
          <w:szCs w:val="20" pt14:Unid="34a8b1fbfc884c02819b09555ad7970a"/>
        </w:rPr>
      </w:pPr>
    </w:p>
    <w:p pt14:Unid="9c9021b97d5c4844b3bc53bc232ba18b">
      <w:pPr pt14:Unid="1c67e47dd0f14748963fca5c3ec204a0">
        <w:spacing w:after="0" w:line="200" w:lineRule="exact" pt14:Unid="3927738e68a34e77aabdbc8058ae8876"/>
        <w:rPr pt14:Unid="789cc90292fe4ed8b1b7d3170ac040cc">
          <w:color w:val="auto" pt14:Unid="e4d1c8ae940e466ca1d8de5b01a6caba"/>
          <w:sz w:val="20" pt14:Unid="a0521c7cf3c643129123a98dcbccaf6a"/>
          <w:szCs w:val="20" pt14:Unid="d12bff64214c438c86419be763939d6d"/>
        </w:rPr>
      </w:pPr>
    </w:p>
    <w:p pt14:Unid="f458cb8d1116403e93a10f7aa847e7a4">
      <w:pPr pt14:Unid="f9a2e4c37bfb4fba88594a994a17d7ca">
        <w:spacing w:after="0" w:line="200" w:lineRule="exact" pt14:Unid="097afe6d97524e5097f81828210272a1"/>
        <w:rPr pt14:Unid="945652ef5547480c894c329f67d26649">
          <w:color w:val="auto" pt14:Unid="190eaf55637f45f9967c60c8b51f9c99"/>
          <w:sz w:val="20" pt14:Unid="15c2ac2ffefb4126aa7d6120f79ee276"/>
          <w:szCs w:val="20" pt14:Unid="c06a3f10f6184aeda71e642612a5f528"/>
        </w:rPr>
      </w:pPr>
    </w:p>
    <w:p pt14:Unid="17d9c0ca13e84aef97956fab0a84b644">
      <w:pPr pt14:Unid="c757f73d42ac4d22b2f3ebda6457dbbb">
        <w:spacing w:after="0" w:line="200" w:lineRule="exact" pt14:Unid="cbc103ef0d184fa0b27750c243afb26c"/>
        <w:rPr pt14:Unid="8175923042f449eabde04832686b83e6">
          <w:color w:val="auto" pt14:Unid="cf9f835d525149bfab4be08b8722a2a4"/>
          <w:sz w:val="20" pt14:Unid="327dfaf21246426c915e4ce69bd798ce"/>
          <w:szCs w:val="20" pt14:Unid="1daca32062f9438ba8e96c20e04206ad"/>
        </w:rPr>
      </w:pPr>
    </w:p>
    <w:p pt14:Unid="73fad03499ab466d87fa56c32fafbe7d">
      <w:pPr pt14:Unid="7abef3b43f904ba38d5b271273c8cfe3">
        <w:spacing w:after="0" w:line="200" w:lineRule="exact" pt14:Unid="72894180db434b668a999f918a56c81f"/>
        <w:rPr pt14:Unid="27920215007548d3bc69723301e41560">
          <w:color w:val="auto" pt14:Unid="a87c8598d9704c46a1eb0d2748855b3a"/>
          <w:sz w:val="20" pt14:Unid="0083dbd536e148da8842f318e77baa84"/>
          <w:szCs w:val="20" pt14:Unid="b8d159010e6146cc908277370c0b76af"/>
        </w:rPr>
      </w:pPr>
    </w:p>
    <w:p pt14:Unid="882bb496599147f8a1aa3a2054fad747">
      <w:pPr pt14:Unid="9cb41fef4ede4da7bea6578ce901492d">
        <w:spacing w:after="0" w:line="329" w:lineRule="exact" pt14:Unid="4cef05681fcc4456b7d5f6a5b1b54040"/>
        <w:rPr pt14:Unid="760de48d8a6244628b0fb298b9219d70">
          <w:color w:val="auto" pt14:Unid="818c2e48bc6c421190ebeab2aa5bef90"/>
          <w:sz w:val="20" pt14:Unid="93763037182940b2ae8d0c4c62b9d7ee"/>
          <w:szCs w:val="20" pt14:Unid="031a7edb544d4b1d96203b85dc6d66b6"/>
        </w:rPr>
      </w:pPr>
    </w:p>
    <w:p pt14:Unid="a4be505158924726b80d2c960eae01a3">
      <w:pPr pt14:Unid="6a3f99039b29449bb8741340bc137896">
        <w:spacing w:after="0" pt14:Unid="9125bc4681eb4c6996681f98f841aa08"/>
        <w:ind w:right="6" pt14:Unid="91e5d5e4f6f94b99981dbd15915e1b5b"/>
        <w:jc w:val="center" pt14:Unid="402be5297f5449f0b54f37df909f39b3"/>
        <w:rPr pt14:Unid="bb88182b51d341969b3dbfc9fb47a3ec">
          <w:rFonts w:ascii="Arial" w:hAnsi="Arial" w:eastAsia="Arial" w:cs="Arial" pt14:Unid="c0b19bfd95f446d688991845ae68b58e"/>
          <w:b w:val="1" pt14:Unid="76fcbdb2a94046d395d9181f605986f8"/>
          <w:bCs w:val="1" pt14:Unid="d99985f84144453e88b39ff84915fe1e"/>
          <w:color w:val="auto" pt14:Unid="e0eaef7eac744c29a8babb8babb59d1c"/>
          <w:sz w:val="19" pt14:Unid="e390b17b10cd4d15975bc52144aca00a"/>
          <w:szCs w:val="19" pt14:Unid="6f89fdc3fd914252961f7a5a36cae895"/>
        </w:rPr>
      </w:pPr>
      <w:r>
        <w:rPr pt14:Unid="19247a22d1f148bb9591d3665b420cc5">
          <w:rFonts w:ascii="Arial" w:hAnsi="Arial" w:eastAsia="Arial" w:cs="Arial" pt14:Unid="5d5f85f1096a463a8ed79a10c2f74914"/>
          <w:b w:val="1" pt14:Unid="da5aaf4ed5bd46b29cf23dbde32f92fa"/>
          <w:bCs w:val="1" pt14:Unid="ed4454e0696448b39a11d7a99449aa80"/>
          <w:color w:val="auto" pt14:Unid="ff33c344abd14a3ba6945519835d562a"/>
          <w:sz w:val="19" pt14:Unid="bbb0dee171634d419253947326b0ef14"/>
          <w:szCs w:val="19" pt14:Unid="0a22d7738f03499393f5115d0e32d35e"/>
        </w:rPr>
        <w:t xml:space="preserve">Figura 2.10: </w:t>
      </w:r>
      <w:r>
        <w:rPr pt14:Unid="c343caba4588447a86511e4318e29c95">
          <w:rFonts w:ascii="Arial" w:hAnsi="Arial" w:eastAsia="Arial" w:cs="Arial" pt14:Unid="26bd57217f93445a8b1e1e5b1a32a077"/>
          <w:color w:val="auto" pt14:Unid="013a296ed98c4c0d9f76368028677557"/>
          <w:sz w:val="19" pt14:Unid="c2d61578436543a794ab383c36144e97"/>
          <w:szCs w:val="19" pt14:Unid="d8ef884426a6457daf48b220568c0d8f"/>
        </w:rPr>
        <w:t>Pirámide de pruebas diseñada por Mike Cohn</w:t>
      </w:r>
      <w:del w:author="Open-Xml-PowerTools" w:id="136" w:date="2018-08-17T03:01:57.7201102+02:00">
        <w:r>
          <w:rPr pt14:Unid="c43292c496ef43fab62cbb851d2c2cb6">
            <w:rFonts w:ascii="Arial" w:hAnsi="Arial" w:eastAsia="Arial" w:cs="Arial" pt14:Unid="b78096c95027415095701b350f63ce95"/>
            <w:color w:val="auto" pt14:Unid="c2c456e3975443b390e6109695a0a223"/>
            <w:sz w:val="19" pt14:Unid="bcfd7bbc2b2f4048a309739b37124b02"/>
            <w:szCs w:val="19" pt14:Unid="79376db7d4bd45a89f09082257064a91"/>
          </w:rPr>
          <w:delText>.</w:delText>
        </w:r>
      </w:del>
      <w:r>
        <w:rPr pt14:Unid="c343caba4588447a86511e4318e29c95">
          <w:rFonts w:ascii="Arial" w:hAnsi="Arial" w:eastAsia="Arial" w:cs="Arial" pt14:Unid="26bd57217f93445a8b1e1e5b1a32a077"/>
          <w:color w:val="auto" pt14:Unid="013a296ed98c4c0d9f76368028677557"/>
          <w:sz w:val="19" pt14:Unid="c2d61578436543a794ab383c36144e97"/>
          <w:szCs w:val="19" pt14:Unid="d8ef884426a6457daf48b220568c0d8f"/>
        </w:rPr>
        <w:t xml:space="preserve"> [5]</w:t>
      </w:r>
      <w:ins w:author="Open-Xml-PowerTools" w:id="137" w:date="2018-08-17T03:01:57.7201102+02:00">
        <w:r>
          <w:rPr pt14:Unid="c343caba4588447a86511e4318e29c95">
            <w:rFonts w:ascii="Arial" w:hAnsi="Arial" w:eastAsia="Arial" w:cs="Arial" pt14:Unid="26bd57217f93445a8b1e1e5b1a32a077"/>
            <w:color w:val="auto" pt14:Unid="013a296ed98c4c0d9f76368028677557"/>
            <w:sz w:val="19" pt14:Unid="c2d61578436543a794ab383c36144e97"/>
            <w:szCs w:val="19" pt14:Unid="d8ef884426a6457daf48b220568c0d8f"/>
          </w:rPr>
          <w:t>.</w:t>
        </w:r>
      </w:ins>
    </w:p>
    <w:p pt14:Unid="456e59d64ba14593b0a880225fc7f559">
      <w:pPr pt14:Unid="21a672ae342d4fae93b9e0647a9f418b"/>
    </w:p>
    <w:p pt14:Unid="13469d00cf3c4f959dce29333d81732d">
      <w:pPr pt14:Unid="46d5c156988649c4972bd11911583138">
        <w:tabs pt14:Unid="068b1ee4bf024402be3c51b3651579d3">
          <w:tab w:val="left" w:leader="none" w:pos="4660" pt14:Unid="46185c73ad7549ac9560e267bb186ee3"/>
        </w:tabs>
        <w:spacing w:after="0" pt14:Unid="b02c6126fa4e42579184366d246de8c5"/>
        <w:ind w:left="260" pt14:Unid="43735b51a5734197b3bc71336eb5fb94"/>
        <w:rPr pt14:Unid="ee338422aaca467daf8610ec0b07f6a8">
          <w:color w:val="auto" pt14:Unid="5b63989d4bd64b08b47bfadac37bbedf"/>
          <w:sz w:val="20" pt14:Unid="7bcfd723ee5b439380bfed3941a059ca"/>
          <w:szCs w:val="20" pt14:Unid="7c986c7ecd784b4ca0c2645bb21e63e5"/>
        </w:rPr>
      </w:pPr>
      <w:r>
        <w:rPr pt14:Unid="e45dbe3addf643dbb8a2b1f9e6d1f737">
          <w:rFonts w:ascii="Arial" w:hAnsi="Arial" w:eastAsia="Arial" w:cs="Arial" pt14:Unid="23248878cfa44aee805ec3a5fedcd65c"/>
          <w:b w:val="1" pt14:Unid="241217fd59154795a3b4fc59436ea81d"/>
          <w:bCs w:val="1" pt14:Unid="9b003c1fb09f4974ab60e20fdf854b3a"/>
          <w:color w:val="auto" pt14:Unid="546abb9fac574aba8ec9a6064e6ea760"/>
          <w:sz w:val="18" pt14:Unid="9d26b782b3e84756afee270ba38c28b7"/>
          <w:szCs w:val="18" pt14:Unid="e9e946654b34482283c72de26f33bbf4"/>
        </w:rPr>
        <w:t>14</w:t>
      </w:r>
      <w:r>
        <w:rPr pt14:Unid="77bf9d0843884191a943741b21ee5a2f">
          <w:color w:val="auto" pt14:Unid="8c01b55b790b48a7b41d818e5e8414f5"/>
          <w:sz w:val="20" pt14:Unid="31913bca8ec04057901d9e22bc04974e"/>
          <w:szCs w:val="20" pt14:Unid="b15f8c253c9b484e952e69ae732dca6a"/>
        </w:rPr>
        <w:tab pt14:Unid="e6729053779048b9a7833d52ef631886"/>
      </w:r>
      <w:r>
        <w:rPr pt14:Unid="d19fbd112271437688d6d74e68162fbc">
          <w:rFonts w:ascii="Arial" w:hAnsi="Arial" w:eastAsia="Arial" w:cs="Arial" pt14:Unid="5357d02eaad04e1094ea99dac4df28c5"/>
          <w:color w:val="auto" pt14:Unid="aeac2fc6782a46749efba0464bbc3eae"/>
          <w:sz w:val="19" pt14:Unid="46425051363a4403af0f874a050d34e9"/>
          <w:szCs w:val="19" pt14:Unid="5a6e451a4845498f9c1b1a1e2f0775a8"/>
        </w:rPr>
        <w:t>Los microservicios en el proceso de desarrollo</w:t>
      </w:r>
    </w:p>
    <w:p pt14:Unid="df25d3e520b943b19e6619f4b2474c3a">
      <w:pPr pt14:Unid="06583edbb201458d9644d160cfb146a1">
        <w:spacing w:after="0" w:line="20" w:lineRule="exact" pt14:Unid="54ffb0c5edd64f879485dd8da9b250ed"/>
        <w:rPr pt14:Unid="e78e8aef1e2f4df5bd21d38d88889668">
          <w:color w:val="auto" pt14:Unid="914d88b197364f428434ebf602f5f33d"/>
          <w:sz w:val="20" pt14:Unid="3927d468095e4d41a18ae2b048fc36b7"/>
          <w:szCs w:val="20" pt14:Unid="53b301b3a97c49a48301c4faeeb337ff"/>
        </w:rPr>
      </w:pPr>
    </w:p>
    <w:p pt14:Unid="27411599eb10471f9126a903bf1ecfd8">
      <w:pPr pt14:Unid="5fee38fe4edc474488c5d4c1a5d2cc67">
        <w:spacing w:after="0" w:line="200" w:lineRule="exact" pt14:Unid="7f9bb1b740084ed08dc084d147f3fda7"/>
        <w:rPr pt14:Unid="620307a215c04385bb16f050f014a28f">
          <w:color w:val="auto" pt14:Unid="2f2a59c90687460e822e58ae385762dd"/>
          <w:sz w:val="20" pt14:Unid="5d5f0bc34ad9432a86df1db8e9044a26"/>
          <w:szCs w:val="20" pt14:Unid="5417835b9b8443b88ca4d91d2adf0e98"/>
        </w:rPr>
      </w:pPr>
    </w:p>
    <w:p pt14:Unid="0e9065eba980485a930f01b8095d22bf">
      <w:pPr pt14:Unid="fbe3ad86250c4a9eaf1cb87a718c1b12">
        <w:spacing w:after="0" w:line="320" w:lineRule="exact" pt14:Unid="389d797861274507b86a2622fdc44778"/>
        <w:rPr pt14:Unid="88baaff43d114e4ea76583fef51fcf19">
          <w:color w:val="auto" pt14:Unid="2d5b3242eecd4828a4b154a524451e64"/>
          <w:sz w:val="20" pt14:Unid="ab09e6eaf387484cbd6d1ecf1e96e4ab"/>
          <w:szCs w:val="20" pt14:Unid="ad4650588c724edcaaa3154418800379"/>
        </w:rPr>
      </w:pPr>
    </w:p>
    <w:p pt14:Unid="ea4f80e7d676450db3eb3874e69b8260">
      <w:pPr pt14:Unid="59085c4a31a342cd8c64bae79930cfe3">
        <w:spacing w:after="0" w:line="273" w:lineRule="auto" pt14:Unid="6444f5d3b799473c857b38f0827e765f"/>
        <w:ind w:left="260" w:right="266" w:firstLine="339" pt14:Unid="4ab11290028448719b85cb39d476457f"/>
        <w:jc w:val="both" pt14:Unid="b8e94cf950bf4704b9b9b6900dd06f97"/>
        <w:rPr pt14:Unid="9675fce8295947cd838c9c64f649c41c">
          <w:color w:val="auto" pt14:Unid="e950d5a7f954409a8bb6c27caea266e3"/>
          <w:sz w:val="20" pt14:Unid="0cc004b7a2f84080893a4e0ef8c0fa02"/>
          <w:szCs w:val="20" pt14:Unid="c1752ab0b1aa451da6723df51585eeb4"/>
        </w:rPr>
      </w:pPr>
      <w:r>
        <w:rPr pt14:Unid="b07590b2e3a34fe1b525a3cf59cd4d7c">
          <w:rFonts w:ascii="Arial" w:hAnsi="Arial" w:eastAsia="Arial" w:cs="Arial" pt14:Unid="5b6062c82ab94cf99d281b1408ff35f8"/>
          <w:color w:val="auto" pt14:Unid="c665277248ce4d4b9a01be316a4916b0"/>
          <w:sz w:val="21" pt14:Unid="d86c938fc73b4f3dbccd311792ffb583"/>
          <w:szCs w:val="21" pt14:Unid="853e5a85f1e5435a82a86e3801dc07b4"/>
        </w:rPr>
        <w:t>El número de pruebas que se aconseja tener de cada tipo aumenta conforme descen-demos por la pirámide. El número de servicios que participan para ofrecer una funciona-lidad al usuario puede ser muy alto y en una prueba no se deberían de levantar más de 3 o 4 servicios para no potenciar las desventajas que hemos mencionado. Por este motivo, las pruebas de extremo a extremo deben ser las mínimas posibles y se deben refactorizar en pruebas de servicios que empleen fakes siempre que se pueda.</w:t>
      </w:r>
    </w:p>
    <w:p pt14:Unid="ea1f58c153cd450d9c3779852572e0c7">
      <w:pPr pt14:Unid="a9b7ef72df45426c95303988116f236b">
        <w:spacing w:after="0" w:line="200" w:lineRule="exact" pt14:Unid="5b8013d5ec354d5898327cd2dddf4f99"/>
        <w:rPr pt14:Unid="ec9deb33d475445b92754f19235bce17">
          <w:color w:val="auto" pt14:Unid="0ccf6ae06cff45cfa877e5ee64d4431f"/>
          <w:sz w:val="20" pt14:Unid="9cb059a0da564c7f99003bbe75d86e83"/>
          <w:szCs w:val="20" pt14:Unid="5a30816c57b844bf91a2834092b69b5c"/>
        </w:rPr>
      </w:pPr>
    </w:p>
    <w:p pt14:Unid="cc6b830bd7da44bd81b64aa36fa2cf45">
      <w:pPr pt14:Unid="c730a5167a694df78e7145e083338720">
        <w:spacing w:after="0" w:line="258" w:lineRule="exact" pt14:Unid="5a43234487f34b228f570cf68d30d0c0"/>
        <w:rPr pt14:Unid="737cd6436c84443da920460eb9a4cdad">
          <w:color w:val="auto" pt14:Unid="383c772c21a94fabb7358bb39a51569a"/>
          <w:sz w:val="20" pt14:Unid="e3710ae2c2514342a0d9c427e26c0006"/>
          <w:szCs w:val="20" pt14:Unid="faf5aa0440aa433281835c9d7debbc0d"/>
        </w:rPr>
      </w:pPr>
    </w:p>
    <w:p pt14:Unid="15531761d8e84b45b5195245e2c14469">
      <w:pPr pt14:Unid="b63f9f6c091b4827b1ceb2ff2fa20468">
        <w:spacing w:after="0" pt14:Unid="ba07f5d8fe74457cbb2d53aa17ee95c7"/>
        <w:ind w:left="260" pt14:Unid="6cb17d3d6f3b4ff08fea633f1a9f06f1"/>
        <w:rPr pt14:Unid="974e3d30b7984bcd8fefa8c26ea6e53e">
          <w:color w:val="auto" pt14:Unid="c482b800f91e41029683fb304ce0c0e6"/>
          <w:sz w:val="20" pt14:Unid="d1f6cc63ce444a5583dccaf1d7b1d16a"/>
          <w:szCs w:val="20" pt14:Unid="b4b530c017b044fe8fc8145774e5581a"/>
        </w:rPr>
      </w:pPr>
      <w:r>
        <w:rPr pt14:Unid="8e117f303824499e88be484ceaeb5948">
          <w:rFonts w:ascii="Arial" w:hAnsi="Arial" w:eastAsia="Arial" w:cs="Arial" pt14:Unid="69c2a18201cc431ba4fb04fb42da8b07"/>
          <w:color w:val="auto" pt14:Unid="638541fcae5b424286158ab46a56f108"/>
          <w:sz w:val="29" pt14:Unid="151baf41c84848a7bdd65ae0ae229997"/>
          <w:szCs w:val="29" pt14:Unid="60282b93a0974e4598771f36121c1741"/>
        </w:rPr>
        <w:t>2.6 Los microservicios en la fase de despliegue</w:t>
      </w:r>
    </w:p>
    <w:p pt14:Unid="4906ae090ed94215b7373d0d59e089a8">
      <w:pPr pt14:Unid="007eb96734c6495a8b6078bd20a45279">
        <w:spacing w:after="0" w:line="20" w:lineRule="exact" pt14:Unid="4359ea8b39cc46f49d7afd1f5b99ecee"/>
        <w:rPr pt14:Unid="3e49504c0f784299b406da9afcbf4b60">
          <w:color w:val="auto" pt14:Unid="00b1b43c56a34f18933fbf58a8057d0b"/>
          <w:sz w:val="20" pt14:Unid="86a5e6a4c71444c29f7132980209aa39"/>
          <w:szCs w:val="20" pt14:Unid="9b26e0847ce9402d881fc044b2629bbc"/>
        </w:rPr>
      </w:pPr>
    </w:p>
    <w:p pt14:Unid="22b621206cc943b19bd41478f6e37bde">
      <w:pPr pt14:Unid="f4646abeacbe4c16aeb07bbbef68b245">
        <w:spacing w:after="0" w:line="309" w:lineRule="exact" pt14:Unid="8f1fe984a0d94f7090490eeb507efef8"/>
        <w:rPr pt14:Unid="1fa9829d39784dccb4f32d9532641334">
          <w:color w:val="auto" pt14:Unid="8f2a5a82bddf4dd2a0b7d592e3c08913"/>
          <w:sz w:val="20" pt14:Unid="d1d5b4626ba0498d98d0ef6f99bc1d32"/>
          <w:szCs w:val="20" pt14:Unid="7ed59a697050465684d31aae1c478579"/>
        </w:rPr>
      </w:pPr>
    </w:p>
    <w:p pt14:Unid="593042712d6b405782722e30c8758e96">
      <w:pPr pt14:Unid="a512f2906fb34725a3d065546c14e534">
        <w:spacing w:after="0" w:line="259" w:lineRule="auto" pt14:Unid="21761fc3cd8942819472b57284e204ff"/>
        <w:ind w:left="260" w:right="266" w:firstLine="339" pt14:Unid="b391c0b4d63e4e2b99c1d00a68fcc9c4"/>
        <w:jc w:val="both" pt14:Unid="81d61dd667f247fab12faf34eefbe6ee"/>
        <w:rPr pt14:Unid="0624482f4ac046a7a43947e64a29d4bc">
          <w:rFonts w:ascii="Arial" w:hAnsi="Arial" w:eastAsia="Arial" w:cs="Arial" pt14:Unid="90ecc37363dd41b8a5edd2a70209a6bf"/>
          <w:color w:val="auto" pt14:Unid="dde8df74805849f198fcdd6807d1765f"/>
          <w:sz w:val="22" pt14:Unid="18c9cea9bcf343c9a65b15af97c1df80"/>
          <w:szCs w:val="22" pt14:Unid="3c5c7cfd27644c85894097468178300e"/>
        </w:rPr>
      </w:pPr>
      <w:r>
        <w:rPr pt14:Unid="3f1b6b92b197446fb30418caad920dc2">
          <w:rFonts w:ascii="Arial" w:hAnsi="Arial" w:eastAsia="Arial" w:cs="Arial" pt14:Unid="565f9ec7830e418b8da5f006f3570511"/>
          <w:color w:val="auto" pt14:Unid="201ddd7bce5a45efa4fb15e25882dd18"/>
          <w:sz w:val="22" pt14:Unid="909ced5d1d4446819986d2a9387ed2ac"/>
          <w:szCs w:val="22" pt14:Unid="a673ced4c78d443092c53698a6796db0"/>
        </w:rPr>
        <w:t>El despliegue se define como la entrega de software (como un producto completo o como resultado de un incremento en un desarrollo incremental) al cliente para que este lo evalúe y devuelva retroalimentación al equipo de desarrollo</w:t>
      </w:r>
      <w:del w:author="Open-Xml-PowerTools" w:id="138" w:date="2018-08-17T03:01:57.7201102+02:00">
        <w:r>
          <w:rPr pt14:Unid="fc8417e4e9c248c09f78be83169f561d">
            <w:rFonts w:ascii="Arial" w:hAnsi="Arial" w:eastAsia="Arial" w:cs="Arial" pt14:Unid="854f988ec19a499ab5ff898983947240"/>
            <w:color w:val="auto" pt14:Unid="079c06f53b5044368b8c657b7ba63e43"/>
            <w:sz w:val="22" pt14:Unid="ed4df35f53d2470aadad1d0ea726e3ce"/>
            <w:szCs w:val="22" pt14:Unid="f3420eed8b9949d8b38067de6cf9b7e3"/>
          </w:rPr>
          <w:delText>.</w:delText>
        </w:r>
      </w:del>
      <w:r>
        <w:rPr pt14:Unid="3f1b6b92b197446fb30418caad920dc2">
          <w:rFonts w:ascii="Arial" w:hAnsi="Arial" w:eastAsia="Arial" w:cs="Arial" pt14:Unid="565f9ec7830e418b8da5f006f3570511"/>
          <w:color w:val="auto" pt14:Unid="201ddd7bce5a45efa4fb15e25882dd18"/>
          <w:sz w:val="22" pt14:Unid="909ced5d1d4446819986d2a9387ed2ac"/>
          <w:szCs w:val="22" pt14:Unid="a673ced4c78d443092c53698a6796db0"/>
        </w:rPr>
        <w:t xml:space="preserve"> [23]</w:t>
      </w:r>
      <w:ins w:author="Open-Xml-PowerTools" w:id="139" w:date="2018-08-17T03:01:57.7201102+02:00">
        <w:r>
          <w:rPr pt14:Unid="3f1b6b92b197446fb30418caad920dc2">
            <w:rFonts w:ascii="Arial" w:hAnsi="Arial" w:eastAsia="Arial" w:cs="Arial" pt14:Unid="565f9ec7830e418b8da5f006f3570511"/>
            <w:color w:val="auto" pt14:Unid="201ddd7bce5a45efa4fb15e25882dd18"/>
            <w:sz w:val="22" pt14:Unid="909ced5d1d4446819986d2a9387ed2ac"/>
            <w:szCs w:val="22" pt14:Unid="a673ced4c78d443092c53698a6796db0"/>
          </w:rPr>
          <w:t>.</w:t>
        </w:r>
      </w:ins>
      <w:r>
        <w:rPr pt14:Unid="3f1b6b92b197446fb30418caad920dc2">
          <w:rFonts w:ascii="Arial" w:hAnsi="Arial" w:eastAsia="Arial" w:cs="Arial" pt14:Unid="565f9ec7830e418b8da5f006f3570511"/>
          <w:color w:val="auto" pt14:Unid="201ddd7bce5a45efa4fb15e25882dd18"/>
          <w:sz w:val="22" pt14:Unid="909ced5d1d4446819986d2a9387ed2ac"/>
          <w:szCs w:val="22" pt14:Unid="a673ced4c78d443092c53698a6796db0"/>
        </w:rPr>
        <w:t xml:space="preserve"> Debido a la naturaleza incremental de la mayoría de procesos de desarrollo, esta es una actividad que se realiza numerosas ocasiones.</w:t>
      </w:r>
    </w:p>
    <w:p pt14:Unid="384cfb255851464fb26e5a1c7ae79b62">
      <w:pPr pt14:Unid="77392c1b4b1c413da0d1c3b8d024c60a">
        <w:spacing w:after="0" w:line="84" w:lineRule="exact" pt14:Unid="2b0d4ab0711947e48f6f4deb68b8751c"/>
        <w:rPr pt14:Unid="e8dc9a96262b481cb575a2b52726f0bf">
          <w:color w:val="auto" pt14:Unid="5d5878d37fd64d638f9cda0cd50445e3"/>
          <w:sz w:val="20" pt14:Unid="d51a13888d3640c086ef7d623c71d81a"/>
          <w:szCs w:val="20" pt14:Unid="d0b15c6e4c5046a0b52661dcec669e7b"/>
        </w:rPr>
      </w:pPr>
    </w:p>
    <w:p pt14:Unid="f9c40fda15a644e6acba29b419782c23">
      <w:pPr pt14:Unid="fc72d94303e64068a2053b5c249fab83">
        <w:spacing w:after="0" w:line="262" w:lineRule="auto" pt14:Unid="70f57cef91a14b26ab08050cb266d59b"/>
        <w:ind w:left="260" w:right="266" w:firstLine="339" pt14:Unid="1d47054ac861449e8409ae30b947a981"/>
        <w:jc w:val="both" pt14:Unid="9b994a29ceda441d8aea81c5f2de7499"/>
        <w:rPr pt14:Unid="77d32bfa18194bbcaf5587825a6beeaf">
          <w:color w:val="auto" pt14:Unid="56ceb769698a4b74bfb68032f7dbbf58"/>
          <w:sz w:val="20" pt14:Unid="9c32bfa21cf04fe9ac6bc0500f432565"/>
          <w:szCs w:val="20" pt14:Unid="b05ec7672ed446fc893d5a26e2727494"/>
        </w:rPr>
      </w:pPr>
      <w:r>
        <w:rPr pt14:Unid="c4d16bdb7244434193692f0155d70b84">
          <w:rFonts w:ascii="Arial" w:hAnsi="Arial" w:eastAsia="Arial" w:cs="Arial" pt14:Unid="56426fd12a264e6e969afce3d970a2bf"/>
          <w:color w:val="auto" pt14:Unid="75b483d596914226b402bd50e8ac1dd4"/>
          <w:sz w:val="22" pt14:Unid="3c253699ab3540ddb87f2ff2183a2921"/>
          <w:szCs w:val="22" pt14:Unid="75b620728b244659b7eb047896c6820a"/>
        </w:rPr>
        <w:t>En cada despliegue, se debe proveer del soporte necesario para el empleo de las nue-vas características. Además, la retroalimentación recibida guiará el proceso de desarrollo hacia las siguientes modificaciones y funcionalidades que se deben realizar.</w:t>
      </w:r>
    </w:p>
    <w:p pt14:Unid="67c38494630b459490fa29ee65081bef">
      <w:pPr pt14:Unid="bd3672ef10f24a96bda31bb445fc8c88">
        <w:spacing w:after="0" w:line="78" w:lineRule="exact" pt14:Unid="7a8ee4ff487c4f04aca2125be4443f6f"/>
        <w:rPr pt14:Unid="0c15b546f43240c5b99c8bdb7dc44302">
          <w:color w:val="auto" pt14:Unid="95f574c91e0e409fa29deb33dc8815e1"/>
          <w:sz w:val="20" pt14:Unid="948268cba7744c4bba403be3517c03ec"/>
          <w:szCs w:val="20" pt14:Unid="a13c5e6e8f0540559c0f939b09f8f139"/>
        </w:rPr>
      </w:pPr>
    </w:p>
    <w:p pt14:Unid="7e5a848c51f94f75b8f57db47734a748">
      <w:pPr pt14:Unid="5df2189d3fce4889854480f28d21b1f4">
        <w:spacing w:after="0" w:line="262" w:lineRule="auto" pt14:Unid="60fcae5566014339bc926fda74dc6e08"/>
        <w:ind w:left="260" w:right="266" w:firstLine="339" pt14:Unid="542ae6005c73448d9f100a6ac4b36c4b"/>
        <w:jc w:val="both" pt14:Unid="f83b50ba07414f60bc0daec2b62dc72f"/>
        <w:rPr pt14:Unid="9c64e831b3ff4424934d2534eeaa10b3">
          <w:color w:val="auto" pt14:Unid="d0b58a38dcb74b00b8d2079f67aa514d"/>
          <w:sz w:val="20" pt14:Unid="1c2f7ad368164e71b1dac252394878cf"/>
          <w:szCs w:val="20" pt14:Unid="65e7dcc671b5484dbafeaed8f183f026"/>
        </w:rPr>
      </w:pPr>
      <w:r>
        <w:rPr pt14:Unid="f1bcd3bfe99e46ceb5f94892d31c9e55">
          <w:rFonts w:ascii="Arial" w:hAnsi="Arial" w:eastAsia="Arial" w:cs="Arial" pt14:Unid="359ba2e4be5c44bda2b55e99021bd79a"/>
          <w:color w:val="auto" pt14:Unid="16fb5474c65a4c6fb64246c7d8aa2e25"/>
          <w:sz w:val="22" pt14:Unid="91015a8c154d406f805aad02f52a735c"/>
          <w:szCs w:val="22" pt14:Unid="57b96abdaee844ec88b184a6ff2bcbf1"/>
        </w:rPr>
        <w:t>Los problemas que aparecen en una nueva versión del producto deben ser atendidos. Para garantizar que estos no ocurran, se deben hacer pruebas en cuantos más entornos posibles mejor.</w:t>
      </w:r>
    </w:p>
    <w:p pt14:Unid="1bd49302ea9e4f8db3cd5510bf0a7834">
      <w:pPr pt14:Unid="151d0ad51a0745d493934566fd08bf5b">
        <w:spacing w:after="0" w:line="395" w:lineRule="exact" pt14:Unid="a608b05acb4c4bde895c1a9462ac68f5"/>
        <w:rPr pt14:Unid="623896ad8ace42808bd1661cacf9239c">
          <w:color w:val="auto" pt14:Unid="680d97b2136b46ca80c2546d23432ddb"/>
          <w:sz w:val="20" pt14:Unid="40b79507e76744efadd834f384afefff"/>
          <w:szCs w:val="20" pt14:Unid="2b71b2b2af404e28b73b5214abac9d31"/>
        </w:rPr>
      </w:pPr>
    </w:p>
    <w:p pt14:Unid="ed0a85971e8c41cab62af2b7e3cda7c4">
      <w:pPr pt14:Unid="a609bb80e8dd4b74af67bec3a76fa42e">
        <w:tabs pt14:Unid="33401cc84ffc47c4a49604725487287f">
          <w:tab w:val="left" w:leader="none" w:pos="1020" pt14:Unid="3592b1ded93a4412aab38e79029fe0b3"/>
        </w:tabs>
        <w:spacing w:after="0" pt14:Unid="71d93b02e65c4fd9ab7a089b730b23d4"/>
        <w:ind w:left="260" pt14:Unid="24ec7c089d354c3e83c2ac55ad1aba45"/>
        <w:rPr pt14:Unid="3234205447d442b7916d353526d85236">
          <w:color w:val="auto" pt14:Unid="c025d8e61c41420191d29bcb0953e4b5"/>
          <w:sz w:val="20" pt14:Unid="00cddba67cff419bbae04e2a922d5d7d"/>
          <w:szCs w:val="20" pt14:Unid="b8469f303a1c45c2944f77cd7fb93c31"/>
        </w:rPr>
      </w:pPr>
      <w:r>
        <w:rPr pt14:Unid="92b4aac69f4d40cebbc9369cadcd56e8">
          <w:rFonts w:ascii="Arial" w:hAnsi="Arial" w:eastAsia="Arial" w:cs="Arial" pt14:Unid="f62d388855c34f10afb729dfcd547cc3"/>
          <w:b w:val="1" pt14:Unid="8ef64d54e8cc43db8a31c30b5e6495b3"/>
          <w:bCs w:val="1" pt14:Unid="74ea90e16b0a40fe949eb40da5da63b9"/>
          <w:color w:val="auto" pt14:Unid="eed0716686264a6cb5883a2ed829a3ae"/>
          <w:sz w:val="24" pt14:Unid="6632b72902e048a59752f9693c5e9491"/>
          <w:szCs w:val="24" pt14:Unid="34580404e39c427d864c0c9b8144b804"/>
        </w:rPr>
        <w:t>2.6.1.</w:t>
      </w:r>
      <w:r>
        <w:rPr pt14:Unid="a92dac505ab14dcdae3c2ec951b2ac96">
          <w:color w:val="auto" pt14:Unid="ece367ef30584bf29b2986d93a287c58"/>
          <w:sz w:val="20" pt14:Unid="c9ea7f13e8ba42a7b865792625b8428e"/>
          <w:szCs w:val="20" pt14:Unid="dd0303f868554b2ab83fbdfd416bfd0d"/>
        </w:rPr>
        <w:tab pt14:Unid="4ad49942cb9642259271fb6213f0862a"/>
      </w:r>
      <w:r>
        <w:rPr pt14:Unid="5d2314eb454c46b4a4684ca11cf52634">
          <w:rFonts w:ascii="Arial" w:hAnsi="Arial" w:eastAsia="Arial" w:cs="Arial" pt14:Unid="8339dca10d484691a84193b3bfb4b3da"/>
          <w:b w:val="1" pt14:Unid="790db35cd53f4605ba2083fbee1585af"/>
          <w:bCs w:val="1" pt14:Unid="2e296adcd59147bd8b219158e78815d6"/>
          <w:color w:val="auto" pt14:Unid="eceb9f309ca6469cb29f28a677d43bf7"/>
          <w:sz w:val="22" pt14:Unid="9f772c5b46a64e79a022549a18b3651a"/>
          <w:szCs w:val="22" pt14:Unid="d691d26f2c3542b9803c00248bd34f9b"/>
        </w:rPr>
        <w:t>Integración y entrega continua</w:t>
      </w:r>
    </w:p>
    <w:p pt14:Unid="3858479c382e41f090fdb00f3ec36570">
      <w:pPr pt14:Unid="e449fd86a4534beea4d06c987084f70c">
        <w:spacing w:after="0" w:line="254" w:lineRule="exact" pt14:Unid="f8aa1220d8fd49a593407bf2edfb5864"/>
        <w:rPr pt14:Unid="43e8a7881d86476c97cff80cd2981951">
          <w:color w:val="auto" pt14:Unid="2f199836bf1c43a1836aa76fa0049f0b"/>
          <w:sz w:val="20" pt14:Unid="547214c799be46b0be9229c645c04696"/>
          <w:szCs w:val="20" pt14:Unid="53c46f4455ae41e8a4fd8268085a9b46"/>
        </w:rPr>
      </w:pPr>
    </w:p>
    <w:p pt14:Unid="eb09991dd9e24524afd52f59df3197de">
      <w:pPr pt14:Unid="6dd8bd446a6f413799261a83740ac182">
        <w:spacing w:after="0" w:line="274" w:lineRule="auto" pt14:Unid="16ce23e49d7a4863a26fb874902a3c53"/>
        <w:ind w:left="260" w:right="266" w:firstLine="339" pt14:Unid="5d0cab4ccaf04330af9d4402f3f3668e"/>
        <w:jc w:val="both" pt14:Unid="0a2e4855d9e54f3f93f358be146cff69"/>
        <w:rPr pt14:Unid="07ccbf77d96943068ece085ab9815e29">
          <w:rFonts w:ascii="Arial" w:hAnsi="Arial" w:eastAsia="Arial" w:cs="Arial" pt14:Unid="e52d8927926244f38c7c175eabcfd873"/>
          <w:color w:val="auto" pt14:Unid="2b01b8ee35eb469bb5a33f18e88fa935"/>
          <w:sz w:val="21" pt14:Unid="bbf27d760bad44f9b9e7daa8a4e9aaae"/>
          <w:szCs w:val="21" pt14:Unid="9e1e299e8c7641eca8ff1fbb33f9d7f1"/>
        </w:rPr>
      </w:pPr>
      <w:r>
        <w:rPr pt14:Unid="8a646c2366fb417ba6a1cb1eacf42d61">
          <w:rFonts w:ascii="Arial" w:hAnsi="Arial" w:eastAsia="Arial" w:cs="Arial" pt14:Unid="523cfc28a7134b09a84d57a6ee655219"/>
          <w:color w:val="auto" pt14:Unid="05756a5ed77e4a5e8539580c2736580f"/>
          <w:sz w:val="21" pt14:Unid="c0aab301ca234466a1ed044d9e99f258"/>
          <w:szCs w:val="21" pt14:Unid="67f9e333ae3045b7a51dbd82dbb11d86"/>
        </w:rPr>
        <w:t xml:space="preserve">La </w:t>
      </w:r>
      <w:r>
        <w:rPr pt14:Unid="7419763cb8fb40978aeb25325a536063">
          <w:rFonts w:ascii="Arial" w:hAnsi="Arial" w:eastAsia="Arial" w:cs="Arial" pt14:Unid="af1ad54225374da493b556b98997cc64"/>
          <w:b w:val="1" pt14:Unid="37e36795dee44d5794f272f46339cc71"/>
          <w:bCs w:val="1" pt14:Unid="c9ee736fe5b94d9198d7a2556b3ce55e"/>
          <w:color w:val="auto" pt14:Unid="59f7421132954e9cb3bab10a9b898372"/>
          <w:sz w:val="21" pt14:Unid="98ba38a4887e470c82c6d2ec719deab4"/>
          <w:szCs w:val="21" pt14:Unid="8f583732291b4b18a68b8eb56367bee9"/>
        </w:rPr>
        <w:t>integración continua</w:t>
      </w:r>
      <w:r>
        <w:rPr pt14:Unid="fb3c3513a4c54e908f66f5b1c15038ed">
          <w:rFonts w:ascii="Arial" w:hAnsi="Arial" w:eastAsia="Arial" w:cs="Arial" pt14:Unid="6ced61b75adc4de59dda4638b0d68bb6"/>
          <w:color w:val="auto" pt14:Unid="1efaabc10e4c4de2b65b6ffbc2cf3594"/>
          <w:sz w:val="21" pt14:Unid="a4db97685ceb4993aece266221651a81"/>
          <w:szCs w:val="21" pt14:Unid="0c0db5dfe55a45d0834ee3cab8aeed73"/>
        </w:rPr>
        <w:t xml:space="preserve"> es una práctica en el desarrollo de software donde los miem-bros del equipo integran su trabajo de forma frecuente, normalmente a diario. Cada inte-gración se verifica mediante compilaciones automatizadas que incluyen la ejecución de pruebas para detectar errores y conflictos en la integración</w:t>
      </w:r>
      <w:del w:author="Open-Xml-PowerTools" w:id="140" w:date="2018-08-17T03:01:57.7201102+02:00">
        <w:r>
          <w:rPr pt14:Unid="88ffefa1718a4158a95a1e59c582e77d">
            <w:rFonts w:ascii="Arial" w:hAnsi="Arial" w:eastAsia="Arial" w:cs="Arial" pt14:Unid="c3f42d25c2ec45d88ebbc469c8a0f2b3"/>
            <w:color w:val="auto" pt14:Unid="dc437bf5c9614226b2a2315de2319891"/>
            <w:sz w:val="21" pt14:Unid="d507268248d542009bd13b8cd9e84ef2"/>
            <w:szCs w:val="21" pt14:Unid="9f9c7689ec144fceb6200e247b07ff5a"/>
          </w:rPr>
          <w:delText>.</w:delText>
        </w:r>
      </w:del>
      <w:r>
        <w:rPr pt14:Unid="fb3c3513a4c54e908f66f5b1c15038ed">
          <w:rFonts w:ascii="Arial" w:hAnsi="Arial" w:eastAsia="Arial" w:cs="Arial" pt14:Unid="6ced61b75adc4de59dda4638b0d68bb6"/>
          <w:color w:val="auto" pt14:Unid="1efaabc10e4c4de2b65b6ffbc2cf3594"/>
          <w:sz w:val="21" pt14:Unid="a4db97685ceb4993aece266221651a81"/>
          <w:szCs w:val="21" pt14:Unid="0c0db5dfe55a45d0834ee3cab8aeed73"/>
        </w:rPr>
        <w:t xml:space="preserve"> [11]</w:t>
      </w:r>
      <w:ins w:author="Open-Xml-PowerTools" w:id="141" w:date="2018-08-17T03:01:57.7201102+02:00">
        <w:r>
          <w:rPr pt14:Unid="fb3c3513a4c54e908f66f5b1c15038ed">
            <w:rFonts w:ascii="Arial" w:hAnsi="Arial" w:eastAsia="Arial" w:cs="Arial" pt14:Unid="6ced61b75adc4de59dda4638b0d68bb6"/>
            <w:color w:val="auto" pt14:Unid="1efaabc10e4c4de2b65b6ffbc2cf3594"/>
            <w:sz w:val="21" pt14:Unid="a4db97685ceb4993aece266221651a81"/>
            <w:szCs w:val="21" pt14:Unid="0c0db5dfe55a45d0834ee3cab8aeed73"/>
          </w:rPr>
          <w:t>.</w:t>
        </w:r>
      </w:ins>
      <w:r>
        <w:rPr pt14:Unid="fb3c3513a4c54e908f66f5b1c15038ed">
          <w:rFonts w:ascii="Arial" w:hAnsi="Arial" w:eastAsia="Arial" w:cs="Arial" pt14:Unid="6ced61b75adc4de59dda4638b0d68bb6"/>
          <w:color w:val="auto" pt14:Unid="1efaabc10e4c4de2b65b6ffbc2cf3594"/>
          <w:sz w:val="21" pt14:Unid="a4db97685ceb4993aece266221651a81"/>
          <w:szCs w:val="21" pt14:Unid="0c0db5dfe55a45d0834ee3cab8aeed73"/>
        </w:rPr>
        <w:t xml:space="preserve"> El término tiene su origen como una de las doce prácticas de la metodología Extreme Programming (XP).</w:t>
      </w:r>
    </w:p>
    <w:p pt14:Unid="4cf23a6560114698afb56b8a93a9214b">
      <w:pPr pt14:Unid="8976db8b508348a1a2a067c777a28c28">
        <w:spacing w:after="0" w:line="70" w:lineRule="exact" pt14:Unid="0e9b369bf0ce4a918b5be8609b695b5b"/>
        <w:rPr pt14:Unid="9ed853c26ef54a4a9680d00e3c330d45">
          <w:color w:val="auto" pt14:Unid="fbdeb2f9c99144ea961fd159b9c80b4f"/>
          <w:sz w:val="20" pt14:Unid="4f772d37987744bd835c9c8b999dfe96"/>
          <w:szCs w:val="20" pt14:Unid="4bf67d20113740a296175907daba80a9"/>
        </w:rPr>
      </w:pPr>
    </w:p>
    <w:p pt14:Unid="2431c35071174877bef90c33bfe88ec7">
      <w:pPr pt14:Unid="9242ffcc831e4bc2a7728a6ad23ff46a">
        <w:spacing w:after="0" w:line="276" w:lineRule="auto" pt14:Unid="936a7d462d2644a5966797d1f52d6733"/>
        <w:ind w:left="260" w:right="266" w:firstLine="339" pt14:Unid="ed7cab3a650c4b6cab9a00ae3d3a411e"/>
        <w:jc w:val="both" pt14:Unid="a8eb30b540cd4196bf830dba919b6256"/>
        <w:rPr pt14:Unid="853998d89a974b9289d9a3e4b4c8cd3a">
          <w:color w:val="auto" pt14:Unid="3a8ba02ba59b4e77bf9ea1b89682049f"/>
          <w:sz w:val="20" pt14:Unid="bf6cf091c2a249d9b863d56b32f6ab16"/>
          <w:szCs w:val="20" pt14:Unid="948eeed0d453413ab78f7dcffaa2a91e"/>
        </w:rPr>
      </w:pPr>
      <w:r>
        <w:rPr pt14:Unid="ff752ec859664654bd21e5b6bd018060">
          <w:rFonts w:ascii="Arial" w:hAnsi="Arial" w:eastAsia="Arial" w:cs="Arial" pt14:Unid="b23610d91df14236a645e7c6cc198053"/>
          <w:color w:val="auto" pt14:Unid="6814925fe5e5467592655002947bf5a2"/>
          <w:sz w:val="21" pt14:Unid="0717f288ce81480ea170b8859b1c9825"/>
          <w:szCs w:val="21" pt14:Unid="648f41b13db44ecb9a9344c76ce12825"/>
        </w:rPr>
        <w:t>Durante este proceso se crean artefactos sobre los que se ejecutarán validaciones. Los artefactos construidos deben ser lo más parecidos a los que más tarde se despliegan en la versión de producción para asegurar que es el mismo artefacto sobre el que se han hecho las pruebas. Entre los beneficios de la integración continua encontramos:</w:t>
      </w:r>
    </w:p>
    <w:p pt14:Unid="fc5e456df0604a1a9e83334dc784a3ca">
      <w:pPr pt14:Unid="2aa39a6074fe43029dbe71d57b5fab38">
        <w:spacing w:after="0" w:line="325" w:lineRule="exact" pt14:Unid="06091713116a4d228815874ece677b96"/>
        <w:rPr pt14:Unid="f6da263c4a874275a88b05495b615d12">
          <w:color w:val="auto" pt14:Unid="89bcdb792f54440fb86387ba8bc89084"/>
          <w:sz w:val="20" pt14:Unid="e18099fda0044430993db542ae39060b"/>
          <w:szCs w:val="20" pt14:Unid="4907f8443ca945d3941440a35b63bb85"/>
        </w:rPr>
      </w:pPr>
    </w:p>
    <w:p pt14:Unid="22226d31d464403fbaaebb61d7ae54b2">
      <w:pPr pt14:Unid="ee0ea95fbddb4c6b9e0b608196f4f24c">
        <w:spacing w:after="0" w:line="258" w:lineRule="auto" pt14:Unid="50af3b1fe7284bf1b8a921c5ef690671"/>
        <w:ind w:left="800" w:right="266" pt14:Unid="095fab5489274b8f8eab88da8339d6e8"/>
        <w:jc w:val="both" pt14:Unid="184880a68cfe4b69922c52004cd02fc4"/>
        <w:rPr pt14:Unid="57e7b00ced1543ccbec2b9015a10ed8a">
          <w:rFonts w:ascii="Arial" w:hAnsi="Arial" w:eastAsia="Arial" w:cs="Arial" pt14:Unid="c1375fd7875f4c7ab77feb48d0b91a3a"/>
          <w:color w:val="auto" pt14:Unid="599a97fb21014965ad4391182c856166"/>
          <w:sz w:val="22" pt14:Unid="0bbb6bb0e0414326bcebd5e649615b4e"/>
          <w:szCs w:val="22" pt14:Unid="714d2767de7743ebb57835b6c66eb8d2"/>
        </w:rPr>
      </w:pPr>
      <w:r>
        <w:rPr pt14:Unid="421d1692685e46f9b36ce46f34a4e819">
          <w:rFonts w:ascii="Arial" w:hAnsi="Arial" w:eastAsia="Arial" w:cs="Arial" pt14:Unid="b254c2ef727045028e448827b8d6c81b"/>
          <w:b w:val="1" pt14:Unid="632871f96aee47d0b10385798195f9d5"/>
          <w:bCs w:val="1" pt14:Unid="ad686e2ced3e4d168bfa439566b6f09f"/>
          <w:color w:val="auto" pt14:Unid="16e60348da794b4cb2f890efe22ca6c2"/>
          <w:sz w:val="22" pt14:Unid="b4c2affbcf774ac4983593657e3919e4"/>
          <w:szCs w:val="22" pt14:Unid="b15af8b730164abebd4c9ac0d0ae5bbb"/>
        </w:rPr>
        <w:t>Rápida retroalimentación</w:t>
      </w:r>
      <w:r>
        <w:rPr pt14:Unid="6121f8a325ed4b95966c5f2d9a3dbf8a">
          <w:rFonts w:ascii="Arial" w:hAnsi="Arial" w:eastAsia="Arial" w:cs="Arial" pt14:Unid="9eeec37226c14aefb8523443af743abc"/>
          <w:color w:val="auto" pt14:Unid="78467e39ac684f2991053467850e3fd2"/>
          <w:sz w:val="22" pt14:Unid="d31c875222e94f53a751710641df0954"/>
          <w:szCs w:val="22" pt14:Unid="792ed8de36b64a04a115cf2b0b7a55ec"/>
        </w:rPr>
        <w:t>: los desarrolladores obtienen más rápido una respuesta</w:t>
      </w:r>
      <w:r>
        <w:rPr pt14:Unid="7596c3e0bee54cbfb21078e9059e2c2d">
          <w:rFonts w:ascii="Arial" w:hAnsi="Arial" w:eastAsia="Arial" w:cs="Arial" pt14:Unid="64eee02e7865425c808219f96db210f5"/>
          <w:b w:val="1" pt14:Unid="8d3e7b9b04084e779800245e795e8c74"/>
          <w:bCs w:val="1" pt14:Unid="24d59d4bc0a14639bdb92d05801a42ce"/>
          <w:color w:val="auto" pt14:Unid="b7feacc42be046f6a096a3ba24f4caba"/>
          <w:sz w:val="22" pt14:Unid="960a5b495a2d4057a0d57dfdc123bbf1"/>
          <w:szCs w:val="22" pt14:Unid="dc82bd6e1a2f4180bc6b5e59777fb836"/>
        </w:rPr>
        <w:t xml:space="preserve"> </w:t>
      </w:r>
      <w:r>
        <w:rPr pt14:Unid="0b52406247624f39a2e4d1d7ed1689bb">
          <w:rFonts w:ascii="Arial" w:hAnsi="Arial" w:eastAsia="Arial" w:cs="Arial" pt14:Unid="b79ac4be689348b58e344377a62a2777"/>
          <w:color w:val="auto" pt14:Unid="90afb5c2982a43df81eb3bfddddd5091"/>
          <w:sz w:val="22" pt14:Unid="6bfe3089f76d47a68ea196f3f1bec336"/>
          <w:szCs w:val="22" pt14:Unid="3a3356226d864d4aaf5a9378fcc28042"/>
        </w:rPr>
        <w:t>sobre la calidad de sus cambios. Con este fin, la compilación ha de ser lo más rápido posible. Se pueden obtener mayores beneficios de la integración continua a través de las compilaciones por fases o build pipelines. En este tipo de compilaciones se separa por pasos el proceso. Los pasos de la pipeline pueden ser manuales, como las pruebas de aceptación de un usuario, o estar automatizados, como la ejecución de pruebas unitarias. La ventaja de hacer esto es que se obtiene una retroalimentación más rápida si se ejecutan de forma separada acciones rápidas de otras más pesadas</w:t>
      </w:r>
      <w:del w:author="Open-Xml-PowerTools" w:id="142" w:date="2018-08-17T03:01:57.7201102+02:00">
        <w:r>
          <w:rPr pt14:Unid="2dbebade251841219830579dffe0e2de">
            <w:rFonts w:ascii="Arial" w:hAnsi="Arial" w:eastAsia="Arial" w:cs="Arial" pt14:Unid="42f74a26952547fc9a92ecbb29493edf"/>
            <w:color w:val="auto" pt14:Unid="cfa50696e64c46eb9e62e13e702cef47"/>
            <w:sz w:val="22" pt14:Unid="b34765cd11694f80b16081a0051d5d8d"/>
            <w:szCs w:val="22" pt14:Unid="4d4e228efa724847bf0e88ba341558a9"/>
          </w:rPr>
          <w:delText>.</w:delText>
        </w:r>
      </w:del>
      <w:r>
        <w:rPr pt14:Unid="0b52406247624f39a2e4d1d7ed1689bb">
          <w:rFonts w:ascii="Arial" w:hAnsi="Arial" w:eastAsia="Arial" w:cs="Arial" pt14:Unid="b79ac4be689348b58e344377a62a2777"/>
          <w:color w:val="auto" pt14:Unid="90afb5c2982a43df81eb3bfddddd5091"/>
          <w:sz w:val="22" pt14:Unid="6bfe3089f76d47a68ea196f3f1bec336"/>
          <w:szCs w:val="22" pt14:Unid="3a3356226d864d4aaf5a9378fcc28042"/>
        </w:rPr>
        <w:t xml:space="preserve"> [11]</w:t>
      </w:r>
      <w:ins w:author="Open-Xml-PowerTools" w:id="143" w:date="2018-08-17T03:01:57.7201102+02:00">
        <w:r>
          <w:rPr pt14:Unid="0b52406247624f39a2e4d1d7ed1689bb">
            <w:rFonts w:ascii="Arial" w:hAnsi="Arial" w:eastAsia="Arial" w:cs="Arial" pt14:Unid="b79ac4be689348b58e344377a62a2777"/>
            <w:color w:val="auto" pt14:Unid="90afb5c2982a43df81eb3bfddddd5091"/>
            <w:sz w:val="22" pt14:Unid="6bfe3089f76d47a68ea196f3f1bec336"/>
            <w:szCs w:val="22" pt14:Unid="3a3356226d864d4aaf5a9378fcc28042"/>
          </w:rPr>
          <w:t>.</w:t>
        </w:r>
      </w:ins>
    </w:p>
    <w:p pt14:Unid="e246b602279d470794c26abe83764ee1">
      <w:pPr pt14:Unid="e949eb7df8124da199381081a68336ab">
        <w:spacing w:after="0" w:line="20" w:lineRule="exact" pt14:Unid="75a565a21e854a32b1c24ccd55a72565"/>
        <w:rPr pt14:Unid="71b60b1715f24513b790d3697af47950">
          <w:color w:val="auto" pt14:Unid="0444f72b86644d97b8d103985685bd84"/>
          <w:sz w:val="20" pt14:Unid="a0ebdd6b956c4615bdfd78b8de0c0acc"/>
          <w:szCs w:val="20" pt14:Unid="c4fe7aba6b314d75a99e290bb244b3fa"/>
        </w:rPr>
      </w:pPr>
    </w:p>
    <w:p pt14:Unid="0267f38c9e714384997b55d93d74ccee">
      <w:pPr pt14:Unid="91f2b7f566da47518cde7de1f7712c3a">
        <w:spacing w:after="0" w:line="170" w:lineRule="exact" pt14:Unid="70a3b71eb79c426c90853236e28e3667"/>
        <w:rPr pt14:Unid="37396c690e4c4400adfc5d45f81cdc05">
          <w:color w:val="auto" pt14:Unid="4da57fbb18ba4d7797bf2544595eb821"/>
          <w:sz w:val="20" pt14:Unid="51fd66d1b2da4850accdd0602e0e53fc"/>
          <w:szCs w:val="20" pt14:Unid="5f94848d2fd8481984c7b108f18e1300"/>
        </w:rPr>
      </w:pPr>
    </w:p>
    <w:p pt14:Unid="2bb0129ca2604860989f4f99530ab7c1">
      <w:pPr pt14:Unid="2453f3a9fe1f4c63b673fab6d8604154">
        <w:spacing w:after="0" w:line="262" w:lineRule="auto" pt14:Unid="4b89d047717c435bbc91c1a729da16ee"/>
        <w:ind w:left="800" w:right="266" pt14:Unid="380e4d2e146e42da89e399c9be374fb8"/>
        <w:jc w:val="both" pt14:Unid="3e2799c0780f4fcd898a21272aa9d002"/>
        <w:rPr pt14:Unid="b1d68ae63d474ec1a10eee33f4e5f83a">
          <w:color w:val="auto" pt14:Unid="0e7b306c93fc4ce49799108187b157a7"/>
          <w:sz w:val="20" pt14:Unid="14ad62a3fe2241888b80773e71047166"/>
          <w:szCs w:val="20" pt14:Unid="c15eb0b1d3134429b8db327266ca4440"/>
        </w:rPr>
      </w:pPr>
      <w:r>
        <w:rPr pt14:Unid="223a9f81cb9e4075b42f610ea6c6baee">
          <w:rFonts w:ascii="Arial" w:hAnsi="Arial" w:eastAsia="Arial" w:cs="Arial" pt14:Unid="dec650d098a84a759c1cc484d6c15269"/>
          <w:b w:val="1" pt14:Unid="14ce073500384e2f85e76d382246c344"/>
          <w:bCs w:val="1" pt14:Unid="191d54aad4df42459b99a16142e5079b"/>
          <w:color w:val="auto" pt14:Unid="68eb8bca867f467a98e847e9300a5a0f"/>
          <w:sz w:val="22" pt14:Unid="9367a0b800454552aa4743ee84a2a3f7"/>
          <w:szCs w:val="22" pt14:Unid="382825bdf20249fc8cfb5261019e7672"/>
        </w:rPr>
        <w:t>Equipo sincronizado</w:t>
      </w:r>
      <w:r>
        <w:rPr pt14:Unid="968eb4a54e154ed1b63c3bd3fe4b5236">
          <w:rFonts w:ascii="Arial" w:hAnsi="Arial" w:eastAsia="Arial" w:cs="Arial" pt14:Unid="3b275ce5012a4db2a2ea2d8537f9bd4e"/>
          <w:color w:val="auto" pt14:Unid="b86413a644314134af3ad3e204ff6013"/>
          <w:sz w:val="22" pt14:Unid="28ccb3d22a244336aa335ff7e05f2cfc"/>
          <w:szCs w:val="22" pt14:Unid="0a3d7271af2d42db8a22e2870b961b99"/>
        </w:rPr>
        <w:t>: los integrantes de un equipo obtienen más rápido los cam-bios que otros han realizado y conocen en todo momento el estado de la compila-ción. Si esta falla, arreglarla es la prioridad número uno.</w:t>
      </w:r>
    </w:p>
    <w:p pt14:Unid="ed4a3514b3364a1a99681d90d5f3f30c">
      <w:pPr pt14:Unid="48502436696d462d9500e3f3047ecf3e">
        <w:spacing w:after="0" w:line="20" w:lineRule="exact" pt14:Unid="ff94798503ad490bb4bb4a26af670623"/>
        <w:rPr pt14:Unid="8e869d052b894d928cb2dcd66cebbbef">
          <w:color w:val="auto" pt14:Unid="78731a01e6374bc0b91d831221e3db44"/>
          <w:sz w:val="20" pt14:Unid="618c9d8b18bd4f71806674647f2fcd20"/>
          <w:szCs w:val="20" pt14:Unid="c6fea9a7bb3f4eb28d383fc85fa9fc7c"/>
        </w:rPr>
      </w:pPr>
    </w:p>
    <w:p pt14:Unid="ddda65bd9e65440ba909d507fbffce01">
      <w:pPr pt14:Unid="184d7255483e4f51a572428c47bd4e56">
        <w:spacing w:after="0" w:line="163" w:lineRule="exact" pt14:Unid="0ab2e47c177f474daa57ecc0760f42db"/>
        <w:rPr pt14:Unid="f56e27a907e84032ba99e952190216df">
          <w:color w:val="auto" pt14:Unid="e0ee02e0e2c04db3868382e0672b703d"/>
          <w:sz w:val="20" pt14:Unid="58d78703d77f411bb2219f3b0e8da3d0"/>
          <w:szCs w:val="20" pt14:Unid="7c5fb755a702437a9371ed2d2ede05c3"/>
        </w:rPr>
      </w:pPr>
    </w:p>
    <w:p pt14:Unid="8795a4436c3d4dfc868d0ecd6ce1323c">
      <w:pPr pt14:Unid="bab30b39ba5e46c9ab530729cdff5373">
        <w:spacing w:after="0" w:line="262" w:lineRule="auto" pt14:Unid="7e5bf84fd4464915ba4bf6f13ad8092d"/>
        <w:ind w:left="800" w:right="266" pt14:Unid="17ecf99f8a724c6dabf6ca6087f280a6"/>
        <w:jc w:val="both" pt14:Unid="24669a1c5edf4a5a9bb364d0b367e1d8"/>
        <w:rPr pt14:Unid="d9f63df0f4a24c5f8d445299c01eaf41">
          <w:rFonts w:ascii="Arial" w:hAnsi="Arial" w:eastAsia="Arial" w:cs="Arial" pt14:Unid="f2911b99522440b2bb556fe4619c6b89"/>
          <w:color w:val="auto" pt14:Unid="2b6d346a1c864f86b217d0c9c37f51eb"/>
          <w:sz w:val="22" pt14:Unid="46645387b55d4265b2642cc078e8ea00"/>
          <w:szCs w:val="22" pt14:Unid="8ce93d0568ce46c9b4ef28b161a8a9f4"/>
        </w:rPr>
      </w:pPr>
      <w:r>
        <w:rPr pt14:Unid="21db0962ceed46a1a5fd88b624cbae3b">
          <w:rFonts w:ascii="Arial" w:hAnsi="Arial" w:eastAsia="Arial" w:cs="Arial" pt14:Unid="d82944aaabd44cde905d45f45d9032b9"/>
          <w:b w:val="1" pt14:Unid="64138afd2dc14ac9bc48f5c0d684150e"/>
          <w:bCs w:val="1" pt14:Unid="32ec9f6eae3e4df18629040dc21035dd"/>
          <w:color w:val="auto" pt14:Unid="ecab226231ae44f4a2d3a5dc97df19ab"/>
          <w:sz w:val="22" pt14:Unid="a6837b91ad254e57bc62c14d87ac32c0"/>
          <w:szCs w:val="22" pt14:Unid="b426ceb72bec49498feac18986d00e8b"/>
        </w:rPr>
        <w:t>Trazabilidad</w:t>
      </w:r>
      <w:r>
        <w:rPr pt14:Unid="4c9755e7d72f479ca5fc0e74952fbae6">
          <w:rFonts w:ascii="Arial" w:hAnsi="Arial" w:eastAsia="Arial" w:cs="Arial" pt14:Unid="a6076b73e56f4621bc6e21034de47af6"/>
          <w:color w:val="auto" pt14:Unid="a0a20b47e47048f8b0917cf5706adad7"/>
          <w:sz w:val="22" pt14:Unid="b198997d942f4354845920618a2f22cb"/>
          <w:szCs w:val="22" pt14:Unid="339fa27cefa14f3181efa6e07c632d16"/>
        </w:rPr>
        <w:t>: si el código está bajo control de versiones, en cualquier momento se</w:t>
      </w:r>
      <w:r>
        <w:rPr pt14:Unid="c0230fd4b2884c6fb6493f9e5e7c40cb">
          <w:rFonts w:ascii="Arial" w:hAnsi="Arial" w:eastAsia="Arial" w:cs="Arial" pt14:Unid="ba9b74ad2dfd477b8e4158b15878e881"/>
          <w:b w:val="1" pt14:Unid="15c60e312f934c2590d1054a29d27cd9"/>
          <w:bCs w:val="1" pt14:Unid="ab82c3d71f574b229e389b88b4d15dd1"/>
          <w:color w:val="auto" pt14:Unid="4c0d45f10a384f7eb97e67c4a969ea68"/>
          <w:sz w:val="22" pt14:Unid="641b867a5af8414881fb57c53e221179"/>
          <w:szCs w:val="22" pt14:Unid="2839319095944c738415797bad011cfc"/>
        </w:rPr>
        <w:t xml:space="preserve"> </w:t>
      </w:r>
      <w:r>
        <w:rPr pt14:Unid="5e370f09aeda4838bf9147f7dd11c40f">
          <w:rFonts w:ascii="Arial" w:hAnsi="Arial" w:eastAsia="Arial" w:cs="Arial" pt14:Unid="56349ed091ad4d0dbdf9f8b5b1266408"/>
          <w:color w:val="auto" pt14:Unid="76d974d318d9475abdf9d3fef9af6c4f"/>
          <w:sz w:val="22" pt14:Unid="4a5aee7be0e64e24b029c91c1c69048c"/>
          <w:szCs w:val="22" pt14:Unid="d362b0178ac849ff801983b6edac96fb"/>
        </w:rPr>
        <w:t>puede volver a construir un artefacto de una versión concreta a partir del código que la origina</w:t>
      </w:r>
      <w:del w:author="Open-Xml-PowerTools" w:id="144" w:date="2018-08-17T03:01:57.7201102+02:00">
        <w:r>
          <w:rPr pt14:Unid="9d997afd91794060b8183f2838962485">
            <w:rFonts w:ascii="Arial" w:hAnsi="Arial" w:eastAsia="Arial" w:cs="Arial" pt14:Unid="cbddef24c0ee40fc827f795dc91b9d26"/>
            <w:color w:val="auto" pt14:Unid="f1c13154fef441d6b6eb9fa2434f2f92"/>
            <w:sz w:val="22" pt14:Unid="1ae32cc1cadb4b6c8595329459c2cda3"/>
            <w:szCs w:val="22" pt14:Unid="eadb08318eb2419c8bc90c5e3e1832ea"/>
          </w:rPr>
          <w:delText>.</w:delText>
        </w:r>
      </w:del>
      <w:r>
        <w:rPr pt14:Unid="5e370f09aeda4838bf9147f7dd11c40f">
          <w:rFonts w:ascii="Arial" w:hAnsi="Arial" w:eastAsia="Arial" w:cs="Arial" pt14:Unid="56349ed091ad4d0dbdf9f8b5b1266408"/>
          <w:color w:val="auto" pt14:Unid="76d974d318d9475abdf9d3fef9af6c4f"/>
          <w:sz w:val="22" pt14:Unid="4a5aee7be0e64e24b029c91c1c69048c"/>
          <w:szCs w:val="22" pt14:Unid="d362b0178ac849ff801983b6edac96fb"/>
        </w:rPr>
        <w:t xml:space="preserve"> [21]</w:t>
      </w:r>
      <w:ins w:author="Open-Xml-PowerTools" w:id="145" w:date="2018-08-17T03:01:57.7201102+02:00">
        <w:r>
          <w:rPr pt14:Unid="5e370f09aeda4838bf9147f7dd11c40f">
            <w:rFonts w:ascii="Arial" w:hAnsi="Arial" w:eastAsia="Arial" w:cs="Arial" pt14:Unid="56349ed091ad4d0dbdf9f8b5b1266408"/>
            <w:color w:val="auto" pt14:Unid="76d974d318d9475abdf9d3fef9af6c4f"/>
            <w:sz w:val="22" pt14:Unid="4a5aee7be0e64e24b029c91c1c69048c"/>
            <w:szCs w:val="22" pt14:Unid="d362b0178ac849ff801983b6edac96fb"/>
          </w:rPr>
          <w:t>.</w:t>
        </w:r>
      </w:ins>
    </w:p>
    <w:p pt14:Unid="63e52ed68d7044b1965be56ea2c3fe4a">
      <w:pPr pt14:Unid="dfe72826b15f4474a6dab7211a545e40">
        <w:spacing w:after="0" w:line="20" w:lineRule="exact" pt14:Unid="818585a1f0594328948504a884097acf"/>
        <w:rPr pt14:Unid="bb52540388ab497ea1557e9a49b81ccf">
          <w:color w:val="auto" pt14:Unid="ee24f7897fc84e18ac514a12f72383b2"/>
          <w:sz w:val="20" pt14:Unid="246a098c6a664272a8aec9b0e879e6de"/>
          <w:szCs w:val="20" pt14:Unid="d61b730736d54b85a5e9d64dc574d85f"/>
        </w:rPr>
      </w:pPr>
    </w:p>
    <w:p pt14:Unid="86cfe4b789ec412b8b0ab9da53e07be7">
      <w:pPr pt14:Unid="c67023576e3543079e57b86caac2054a"/>
    </w:p>
    <w:tbl pt14:Unid="86690010d5e14d0abbe18f3c7646ed9b" pt14:CorrelatedSHA1Hash="1f3fcac1a8e236f4069139052a6f9880e5887e7d" pt14:SHA1Hash="1f3fcac1a8e236f4069139052a6f9880e5887e7d" pt14:StructureSHA1Hash="083c39f071e2f67adc0ffdb8cc687ed0eb21b73c">
      <w:tblPr pt14:Unid="60f762988496426aa26eb108a750dc54">
        <w:tblInd w:w="260" w:type="dxa" pt14:Unid="5abf064cd79d4a02a72523a3f99fa41c"/>
        <w:tblLayout w:type="fixed" pt14:Unid="a27ad0fa7eb64d3fa2d0242bcb9592ff"/>
        <w:tblCellMar pt14:Unid="fbfdb96947f34980b8cc1ee07c57bdbc">
          <w:top w:w="0" w:type="dxa" pt14:Unid="7076faeec324412083c21cac9efc700b"/>
          <w:left w:w="0" w:type="dxa" pt14:Unid="118cc2c9691541d0ab1889f3b7faaae9"/>
          <w:bottom w:w="0" w:type="dxa" pt14:Unid="2cbf1ce420804fa2877d1c3c79fdd1cc"/>
          <w:right w:w="0" w:type="dxa" pt14:Unid="186fd82bb9214c0b86388910284f0324"/>
        </w:tblCellMar>
      </w:tblPr>
      <w:tr pt14:Unid="37a67dcc7a0f404da5fd31a7d67c2cd9" pt14:CorrelatedSHA1Hash="8fe85b87020adb65632196778587d9a33dde5543" pt14:SHA1Hash="8fe85b87020adb65632196778587d9a33dde5543" pt14:StructureSHA1Hash="79a0eea29f620d22c292795db0fa42012a6019db">
        <w:trPr pt14:Unid="6c03db0761644a4998f31a856bd37ce6">
          <w:trHeight w:val="361" pt14:Unid="ee564d0bd0d5455f836b1c44dc27125d"/>
        </w:trPr>
        <w:tc pt14:Unid="515471f08c854d119df09cd1d1a66279" pt14:SHA1Hash="382662857933933c1e379e5827f1208fb710ced1">
          <w:tcPr pt14:Unid="4c905483f35e47428a457082a19876e5">
            <w:tcW w:w="6480" w:type="dxa" pt14:Unid="8231176a0b014ee682b8c199aa2e8856"/>
            <w:tcBorders pt14:Unid="0afeda47de0b4e30aa53534dd487bfba">
              <w:bottom w:val="single" w:color="auto" w:sz="8" pt14:Unid="6731c30c08234155b9012e0af3b23d1a"/>
            </w:tcBorders>
            <w:vAlign w:val="bottom" pt14:Unid="45e84383cb024c478711f6d80a4af9e9"/>
          </w:tcPr>
          <w:p pt14:Unid="1f3d742b5e9e4f8a98953c0cc0a27d6e">
            <w:pPr pt14:Unid="42069ab519a34b89ba1e4b97c55f2dc9">
              <w:spacing w:after="0" pt14:Unid="5a4a5cda118243cfac6d2ca51884c080"/>
              <w:rPr pt14:Unid="9c119552f79540e7bb7f864b99e9b35c">
                <w:color w:val="auto" pt14:Unid="e743c29de2184324b3f7945670f8750b"/>
                <w:sz w:val="20" pt14:Unid="c07f5e249f6f4063abf252ae95bd3a2d"/>
                <w:szCs w:val="20" pt14:Unid="89e295d5b4534ed4aa9d39a61b85acf1"/>
              </w:rPr>
            </w:pPr>
            <w:r>
              <w:rPr pt14:Unid="c6fac694a7a74a9cacf82d5fad3b8442">
                <w:rFonts w:ascii="Arial" w:hAnsi="Arial" w:eastAsia="Arial" w:cs="Arial" pt14:Unid="dd54e411065b45fe872e665ee9e727f3"/>
                <w:color w:val="auto" pt14:Unid="fcb6e6cd787c415cbd521a2de69d6ab3"/>
                <w:sz w:val="24" pt14:Unid="375e03747a1c44f99665bd286fb58505"/>
                <w:szCs w:val="24" pt14:Unid="05128c6da19e437c93d7f0f05831efcc"/>
              </w:rPr>
              <w:t>2.7  Los microservicios en la fase de mantenimiento</w:t>
            </w:r>
          </w:p>
        </w:tc>
        <w:tc pt14:Unid="d2de8bd9cf4f438b949e890f945e788a" pt14:SHA1Hash="743c2a7880939d8138a4c37d31de737725883235">
          <w:tcPr pt14:Unid="91731e6f23f8482da6fab197cdafb32d">
            <w:tcW w:w="2020" w:type="dxa" pt14:Unid="a035b4a6b0604230a45ed54099e3ee24"/>
            <w:tcBorders pt14:Unid="72ddf05b158a4679b8c9fbb6cc0effd1">
              <w:bottom w:val="single" w:color="auto" w:sz="8" pt14:Unid="e735d1ccfff34bc7b9cc1f9c462b3a11"/>
            </w:tcBorders>
            <w:vAlign w:val="bottom" pt14:Unid="1c4907e9491549bd87ba8e6aa9503bd8"/>
          </w:tcPr>
          <w:p pt14:Unid="2aa8420733994bdf90ed7dc68d0fd83b">
            <w:pPr pt14:Unid="092936eca56149dc959ef2ac3d771ca4">
              <w:spacing w:after="0" pt14:Unid="0fbe91a39eae4420a32d134d98ba209f"/>
              <w:jc w:val="right" pt14:Unid="06d325f5229949a9a6b6f1611ca5a7d3"/>
              <w:rPr pt14:Unid="bbcf55144def49f9b14bb8c3af0aafec">
                <w:color w:val="auto" pt14:Unid="f85cdb90a4d945689235a79de80bc0f0"/>
                <w:sz w:val="20" pt14:Unid="768a9ab3c7c34bf88732eaace69192c4"/>
                <w:szCs w:val="20" pt14:Unid="c8e88fa2c7e64ba68ffcd7d252f80f52"/>
              </w:rPr>
            </w:pPr>
            <w:r>
              <w:rPr pt14:Unid="24f7b69e6ac64bdfb6b52b9371c47253">
                <w:rFonts w:ascii="Arial" w:hAnsi="Arial" w:eastAsia="Arial" w:cs="Arial" pt14:Unid="cff825d5e2914db4b96ea3d96357f344"/>
                <w:b w:val="1" pt14:Unid="00b49ca777cc463eb88d2a6e1cfc1036"/>
                <w:bCs w:val="1" pt14:Unid="018fe87eee1549ab8e103feb9a024d99"/>
                <w:color w:val="auto" pt14:Unid="ea04904979d641979bbb4a8f5c33ce1c"/>
                <w:sz w:val="22" pt14:Unid="b29351312fd043b8a528424fc0a9b80b"/>
                <w:szCs w:val="22" pt14:Unid="10fe3cbb9bb848738f790979bbc34510"/>
              </w:rPr>
              <w:t>15</w:t>
            </w:r>
          </w:p>
        </w:tc>
      </w:tr>
    </w:tbl>
    <w:p pt14:Unid="15eee723f9c3485ba39433c14dab09dc">
      <w:pPr pt14:Unid="4cbe31c3668145a8a64572a94980cce6">
        <w:spacing w:after="0" w:line="20" w:lineRule="exact" pt14:Unid="9157b643d60642f796fff470eb5ab6b5"/>
        <w:rPr pt14:Unid="8eb4f4e7d1d242fa800b240d7b37ae6b">
          <w:color w:val="auto" pt14:Unid="6d1fc6f0c7c14d38a0c5644fbd90daba"/>
          <w:sz w:val="20" pt14:Unid="fafca80ef6ad497c82f1b731565a3612"/>
          <w:szCs w:val="20" pt14:Unid="4841220ce58e4e57b44f56dd672dfe69"/>
        </w:rPr>
      </w:pPr>
      <w:r>
        <w:rPr pt14:Unid="e377c59b55b1493a9b8f1e2dc1738aaf">
          <w:color w:val="auto" pt14:Unid="8e62e62d9bca4109ba3de4dcafcc6f9d"/>
          <w:sz w:val="20" pt14:Unid="81ec753fca1944569cb9b8a1f0aca97c"/>
          <w:szCs w:val="20" pt14:Unid="317e58bb2e8b460d9e817d10441f85de"/>
        </w:rPr>
        <w:drawing pt14:Unid="d50f95a888724c6a9cd02998dc623f7c" pt14:SHA1Hash="e7599d4d822ec0f4797fa8d47bed4ab851a38c83">
          <wp:anchor simplePos="0" relativeHeight="251657728" behindDoc="1" locked="0" layoutInCell="0" allowOverlap="1" pt14:Unid="fa1dcc91850245df8ab7f1316ca0bb1d">
            <wp:simplePos x="0" y="0" pt14:Unid="fffebcc0f3084f438d13723157238745"/>
            <wp:positionH relativeFrom="column" pt14:Unid="7351583936034cb08ebb81f934a7dd38">
              <wp:posOffset pt14:Unid="749f5a5107f843e789f13a2d14504d00">610235</wp:posOffset>
            </wp:positionH>
            <wp:positionV relativeFrom="paragraph" pt14:Unid="1e377c49845a40b1a355b22879420c34">
              <wp:posOffset pt14:Unid="d5b4255c37854f9792f8b85dabc61b54">236220</wp:posOffset>
            </wp:positionV>
            <wp:extent cx="4511040" cy="449580" pt14:Unid="e6f75c8187324fcca503f71a6341d184"/>
            <wp:wrapNone pt14:Unid="a287ab42094a4aa99b2378a11e03cfd0"/>
            <wp:docPr id="16" name="Picture 59" pt14:Unid="61b1f853193947e38db131ceee5f27ca"/>
            <wp:cNvGraphicFramePr pt14:Unid="94cb54ddeaa8425daec7564fadc0157b">
              <a:graphicFrameLocks xmlns:a="http://schemas.openxmlformats.org/drawingml/2006/main" noChangeAspect="1" pt14:Unid="8df62793f5db40f0a6765d172cf36611"/>
            </wp:cNvGraphicFramePr>
            <a:graphic xmlns:a="http://schemas.openxmlformats.org/drawingml/2006/main" pt14:Unid="481bd763a7a4437c8f131020d214710f">
              <a:graphicData uri="http://schemas.openxmlformats.org/drawingml/2006/picture" pt14:Unid="c10a694e0bf640bc92703a1576d68f13">
                <pic:pic xmlns:pic="http://schemas.openxmlformats.org/drawingml/2006/picture" pt14:Unid="71135138bcd241c08727b157add17f96">
                  <pic:nvPicPr pt14:Unid="002923f52f1d4460862e4e6a9453268d">
                    <pic:cNvPr id="0" name="Picture 59" pt14:Unid="760a0f6530874f23bf3fd0ba24c0a9ed"/>
                    <pic:cNvPicPr pt14:Unid="bc16fd54ebab42f5bf8579ebc383aef9">
                      <a:picLocks noChangeAspect="1" noChangeArrowheads="1" pt14:Unid="5a3e9a4a7af842d98bdffe4f8b8c3447"/>
                    </pic:cNvPicPr>
                  </pic:nvPicPr>
                  <pic:blipFill pt14:Unid="84f14a9fed15416f921abafb3c25258d">
                    <a:blip r:embed="rId22" pt14:Unid="08a29bdd6ff34b4bb0ca24b17f8266ae">
                      <a:extLst pt14:Unid="999e9a2684184d5299ed6ff51f8ced7b">
                        <a:ext uri="{28A0092B-C50C-407E-A947-70E740481C1C}" pt14:Unid="8479f48d5e004b00b1854c2fd7e2c247"/>
                      </a:extLst>
                    </a:blip>
                    <a:srcRect pt14:Unid="a08d6881bf0d43059ff7595a255b2a10"/>
                    <a:stretch pt14:Unid="e9894614abfc4e1bb8272a2452992428">
                      <a:fillRect pt14:Unid="4a075b71136645abb3c3d2e9e0277c90"/>
                    </a:stretch>
                  </pic:blipFill>
                  <pic:spPr bwMode="auto" pt14:Unid="9593fededbf74b78b9e9d1e80b2be947">
                    <a:xfrm pt14:Unid="2bb97017b86949d1b7fda7f43ebd726d">
                      <a:off x="0" y="0" pt14:Unid="7c89c29713c54d93aafe02742d3f340d"/>
                      <a:ext cx="4511040" cy="449580" pt14:Unid="0b995ee2168e441cb43f6bf5afdf3a57"/>
                    </a:xfrm>
                    <a:prstGeom prst="rect" pt14:Unid="de5c3b3ebbf94e8cba36116eca012764">
                      <a:avLst pt14:Unid="b5c2e21b75b44bf68b513697cb5479b3"/>
                    </a:prstGeom>
                    <a:noFill pt14:Unid="0da564ecdf81467b9de74fa2cc86fbc5"/>
                  </pic:spPr>
                </pic:pic>
              </a:graphicData>
            </a:graphic>
          </wp:anchor>
        </w:drawing>
      </w:r>
    </w:p>
    <w:p pt14:Unid="7ccc51e1c16544d9ae8b8dab10d3ed12">
      <w:pPr pt14:Unid="d89f0566c12b4d66bbbe6e677129dac7">
        <w:spacing w:after="0" w:line="200" w:lineRule="exact" pt14:Unid="148d99714c424f988be4c111259ae71a"/>
        <w:rPr pt14:Unid="c1b4d8ab2ee7426a94f9ab9b96e5a479">
          <w:color w:val="auto" pt14:Unid="67015687f1e84bd6acc7871f7ba5a5b1"/>
          <w:sz w:val="20" pt14:Unid="dec2b27b527244f7a29ec3619bc7e19d"/>
          <w:szCs w:val="20" pt14:Unid="12e06e54c8a14a77851d19797c1a8927"/>
        </w:rPr>
      </w:pPr>
    </w:p>
    <w:p pt14:Unid="b412ee282631411ca41bedf9454f0cf1">
      <w:pPr pt14:Unid="506f1f6149e44a5a86e398a4698d01bb">
        <w:spacing w:after="0" w:line="200" w:lineRule="exact" pt14:Unid="bdaf3a6a3b4f4635bd6f50e8c5142272"/>
        <w:rPr pt14:Unid="f8487c6784c0463180d1ff3ab743b362">
          <w:color w:val="auto" pt14:Unid="2609096ece9e410c809c78a19fb7c041"/>
          <w:sz w:val="20" pt14:Unid="f7c97696cfeb4a70901fccb0eb800f90"/>
          <w:szCs w:val="20" pt14:Unid="1eed15f972b44e39af950013381a5b92"/>
        </w:rPr>
      </w:pPr>
    </w:p>
    <w:p pt14:Unid="953806a548a84b2a98a9baa285659864">
      <w:pPr pt14:Unid="df3d369ea96c4a04aef1ab1669cfc511">
        <w:spacing w:after="0" w:line="200" w:lineRule="exact" pt14:Unid="486b80cbc84846eaa5555a7ca7fa84a5"/>
        <w:rPr pt14:Unid="71047b403f7a41ea82a83f61e8eb8e3a">
          <w:color w:val="auto" pt14:Unid="abba23b2ba224c6ebbce6c4c5a795b4a"/>
          <w:sz w:val="20" pt14:Unid="51ba167207ed4a3286d96efe101f3b30"/>
          <w:szCs w:val="20" pt14:Unid="10512a3c69ef43e59d36f586188a8d3b"/>
        </w:rPr>
      </w:pPr>
    </w:p>
    <w:p pt14:Unid="6835bc16274b448dabe9c21cbee68c14">
      <w:pPr pt14:Unid="7fbab7da21f747e986b10477cfae1aaf">
        <w:spacing w:after="0" w:line="200" w:lineRule="exact" pt14:Unid="657356f883134a7fb2320a3968545441"/>
        <w:rPr pt14:Unid="5daab536136840c6a2bb066529d481ac">
          <w:color w:val="auto" pt14:Unid="a40ee385769944e4a2c15c0f88aceb13"/>
          <w:sz w:val="20" pt14:Unid="951c44dc53ae4fd595f9e9193edc8364"/>
          <w:szCs w:val="20" pt14:Unid="4cfc4e2c60fe47198aec6b60289e8125"/>
        </w:rPr>
      </w:pPr>
    </w:p>
    <w:p pt14:Unid="51cf0e4c1da845c693c84abe11ed2236">
      <w:pPr pt14:Unid="63f921767dbb4fae916b7fae4f054e42">
        <w:spacing w:after="0" w:line="200" w:lineRule="exact" pt14:Unid="5ab9013083924fa9b03eaec69ce45637"/>
        <w:rPr pt14:Unid="b06e8340d2274d1c90cfa49880357bcc">
          <w:color w:val="auto" pt14:Unid="28fcaeffb61f4ea7be062665b1383370"/>
          <w:sz w:val="20" pt14:Unid="ef442a1d70a84465a9145b9ebf56f4a3"/>
          <w:szCs w:val="20" pt14:Unid="ab1d62ec83384923b71b8e0ba3af18c4"/>
        </w:rPr>
      </w:pPr>
    </w:p>
    <w:p pt14:Unid="e4547b81c7da484fa4c24f3773ac0527">
      <w:pPr pt14:Unid="39264215bc23453ebed0f70ef5ad7640">
        <w:spacing w:after="0" w:line="240" w:lineRule="exact" pt14:Unid="217ae3ed3b1741b88e909ca28d2239cd"/>
        <w:rPr pt14:Unid="14c25b5b2db34c58a4170763ad980389">
          <w:color w:val="auto" pt14:Unid="5bb4cf7d5d014f15b2795c23558e05c5"/>
          <w:sz w:val="20" pt14:Unid="c6252b7b199d4fc28c7b8795e2d50796"/>
          <w:szCs w:val="20" pt14:Unid="0773f28c5e5145849faafea2b4ffbf96"/>
        </w:rPr>
      </w:pPr>
    </w:p>
    <w:p pt14:Unid="8e450c1980c84f25b1188be2d4b01e01">
      <w:pPr pt14:Unid="391e67a5a5fc4342a799feeb4d8c61e1">
        <w:spacing w:after="0" pt14:Unid="ce9f0b80ed2b437692f8d9846f524a7e"/>
        <w:ind w:right="6" pt14:Unid="60df9fcead0042a1b5b1e0478aca745e"/>
        <w:jc w:val="center" pt14:Unid="d689321f720e4a7eb8a3cdfbfb06721f"/>
        <w:rPr pt14:Unid="1d04a5320bcb400192d498ab78b46475">
          <w:rFonts w:ascii="Arial" w:hAnsi="Arial" w:eastAsia="Arial" w:cs="Arial" pt14:Unid="b07d87cac4764f5f9e60a4167c374413"/>
          <w:b w:val="1" pt14:Unid="481ded5d869c451ea68e8efad05e841b"/>
          <w:bCs w:val="1" pt14:Unid="0e02a1df06d748fa8ef84889a8534ed8"/>
          <w:color w:val="auto" pt14:Unid="66aaefa85b8b48ebae4e9e61c4a401f0"/>
          <w:sz w:val="20" pt14:Unid="8a02bbfff62141388e1cb64bfa906b9c"/>
          <w:szCs w:val="20" pt14:Unid="343783382ce3490eb1077eccb9eef1e3"/>
        </w:rPr>
      </w:pPr>
      <w:r>
        <w:rPr pt14:Unid="da7a5b47ac5d426ebf9f69ee2767e1ed">
          <w:rFonts w:ascii="Arial" w:hAnsi="Arial" w:eastAsia="Arial" w:cs="Arial" pt14:Unid="c31f9d912e8c4b0292087d7c863034a0"/>
          <w:b w:val="1" pt14:Unid="aa7596ae63284d63885fb12ca42369e1"/>
          <w:bCs w:val="1" pt14:Unid="557c632d8da4467a8d259fa5a6e3b94a"/>
          <w:color w:val="auto" pt14:Unid="8dee34a32cdb46ea9e65e69fb1af7a1c"/>
          <w:sz w:val="20" pt14:Unid="c71e29f49d6f435c9de4bc178d740d1b"/>
          <w:szCs w:val="20" pt14:Unid="cb08d4ac3aa84fb1b70cb96233460abd"/>
        </w:rPr>
        <w:t xml:space="preserve">Figura 2.11: </w:t>
      </w:r>
      <w:r>
        <w:rPr pt14:Unid="c359aa1329d94e0598daa1526a10016b">
          <w:rFonts w:ascii="Arial" w:hAnsi="Arial" w:eastAsia="Arial" w:cs="Arial" pt14:Unid="f06de870ef7148cc9368ebca795958f7"/>
          <w:color w:val="auto" pt14:Unid="fac1d05e15d8497fb9b127c9a8dc2fa5"/>
          <w:sz w:val="20" pt14:Unid="c8ccf101fc414256b401300a82bbfd79"/>
          <w:szCs w:val="20" pt14:Unid="cb6ef0cafbd74dffb486cf96ebccf23a"/>
        </w:rPr>
        <w:t>Ejemplo de una pipeline</w:t>
      </w:r>
      <w:del w:author="Open-Xml-PowerTools" w:id="146" w:date="2018-08-17T03:01:57.7201102+02:00">
        <w:r>
          <w:rPr pt14:Unid="f6559cf1f78c4c39aeb583cc5d777489">
            <w:rFonts w:ascii="Arial" w:hAnsi="Arial" w:eastAsia="Arial" w:cs="Arial" pt14:Unid="82351bcfa5a2470bb9cbc6e0c409f82a"/>
            <w:color w:val="auto" pt14:Unid="59a9a983b21c4124929e7b917061b5d7"/>
            <w:sz w:val="20" pt14:Unid="93d7886c0c9e4390857587d9ed011756"/>
            <w:szCs w:val="20" pt14:Unid="692db2fa30fc47d3be3b357f89527585"/>
          </w:rPr>
          <w:delText>.</w:delText>
        </w:r>
      </w:del>
      <w:r>
        <w:rPr pt14:Unid="c359aa1329d94e0598daa1526a10016b">
          <w:rFonts w:ascii="Arial" w:hAnsi="Arial" w:eastAsia="Arial" w:cs="Arial" pt14:Unid="f06de870ef7148cc9368ebca795958f7"/>
          <w:color w:val="auto" pt14:Unid="fac1d05e15d8497fb9b127c9a8dc2fa5"/>
          <w:sz w:val="20" pt14:Unid="c8ccf101fc414256b401300a82bbfd79"/>
          <w:szCs w:val="20" pt14:Unid="cb6ef0cafbd74dffb486cf96ebccf23a"/>
        </w:rPr>
        <w:t xml:space="preserve"> [21]</w:t>
      </w:r>
      <w:ins w:author="Open-Xml-PowerTools" w:id="147" w:date="2018-08-17T03:01:57.7201102+02:00">
        <w:r>
          <w:rPr pt14:Unid="c359aa1329d94e0598daa1526a10016b">
            <w:rFonts w:ascii="Arial" w:hAnsi="Arial" w:eastAsia="Arial" w:cs="Arial" pt14:Unid="f06de870ef7148cc9368ebca795958f7"/>
            <w:color w:val="auto" pt14:Unid="fac1d05e15d8497fb9b127c9a8dc2fa5"/>
            <w:sz w:val="20" pt14:Unid="c8ccf101fc414256b401300a82bbfd79"/>
            <w:szCs w:val="20" pt14:Unid="cb6ef0cafbd74dffb486cf96ebccf23a"/>
          </w:rPr>
          <w:t>.</w:t>
        </w:r>
      </w:ins>
    </w:p>
    <w:p pt14:Unid="c66514cff09d43babd3335db1f264aea">
      <w:pPr pt14:Unid="2de27862a28f454a9dc78e8728945162">
        <w:spacing w:after="0" w:line="200" w:lineRule="exact" pt14:Unid="acf940bae27c40e4ae6c6bfe23336f60"/>
        <w:rPr pt14:Unid="46167c2955a8494c894bac829f65588e">
          <w:color w:val="auto" pt14:Unid="0d481dcf8b284e6bb1c1df08ec34fc1d"/>
          <w:sz w:val="20" pt14:Unid="ebf742e9dd6841919621988e4366a189"/>
          <w:szCs w:val="20" pt14:Unid="b4e03b15201344bca228c95f3abbc0bc"/>
        </w:rPr>
      </w:pPr>
    </w:p>
    <w:p pt14:Unid="f94b40029db34fcba4eb8530fb888832">
      <w:pPr pt14:Unid="13b3e9ec878d4d6585a93e513404a93f">
        <w:spacing w:after="0" w:line="227" w:lineRule="exact" pt14:Unid="f5065aa46a834219aded97937b66648e"/>
        <w:rPr pt14:Unid="2f4ceb0405bf40409754f930a48bd81b">
          <w:color w:val="auto" pt14:Unid="3aeb7b305cb345029d10f0f511821b82"/>
          <w:sz w:val="20" pt14:Unid="1ca80bd00f8a436f9e16704fd88cce55"/>
          <w:szCs w:val="20" pt14:Unid="d992c39fda4642b5a5b73a570e3ea109"/>
        </w:rPr>
      </w:pPr>
    </w:p>
    <w:p pt14:Unid="79db0b7ab4524f7395ec5ce7b6db21f6">
      <w:pPr pt14:Unid="a7c3ccc91299462b9e94da131e31244d">
        <w:spacing w:after="0" w:line="258" w:lineRule="auto" pt14:Unid="a5bdfcfe3d6c4e0889a95261dde07295"/>
        <w:ind w:left="260" w:right="266" w:firstLine="339" pt14:Unid="c837a8ee43604f54ac924b6f0595a898"/>
        <w:jc w:val="both" pt14:Unid="bb580d122e4c4d0f8f029fa19f5c64c5"/>
        <w:rPr pt14:Unid="94d4b342e10543dbb41338ab872b26bf">
          <w:rFonts w:ascii="Arial" w:hAnsi="Arial" w:eastAsia="Arial" w:cs="Arial" pt14:Unid="6a8d20e8494441fe80b947491b5557c8"/>
          <w:color w:val="auto" pt14:Unid="6f8afbe60727445faccd998b46a8e171"/>
          <w:sz w:val="22" pt14:Unid="569c0180ced54607ad6b0c34630b5c15"/>
          <w:szCs w:val="22" pt14:Unid="703608ca4cb4405587baafe1f36327c0"/>
        </w:rPr>
      </w:pPr>
      <w:r>
        <w:rPr pt14:Unid="5782501d0b2f4fc69385424133c473c0">
          <w:rFonts w:ascii="Arial" w:hAnsi="Arial" w:eastAsia="Arial" w:cs="Arial" pt14:Unid="81612eb63a5c4ea08e38fddcbf3d59ea"/>
          <w:color w:val="auto" pt14:Unid="ae6c7997fd1b4be98b07e6a24e9a5b5f"/>
          <w:sz w:val="22" pt14:Unid="96a7b01130f14b2bb36415c3a738c546"/>
          <w:szCs w:val="22" pt14:Unid="f85c54119ae549c9ac327b76a637e784"/>
        </w:rPr>
        <w:t xml:space="preserve">La </w:t>
      </w:r>
      <w:r>
        <w:rPr pt14:Unid="b60986361fb941628ce8799b7c2512a6">
          <w:rFonts w:ascii="Arial" w:hAnsi="Arial" w:eastAsia="Arial" w:cs="Arial" pt14:Unid="fcc7f9f5a9e349c5a065f4c1a6140156"/>
          <w:b w:val="1" pt14:Unid="920b7b9827344ccc8b8c71117408741b"/>
          <w:bCs w:val="1" pt14:Unid="7d2f28e407b247488631d548fbd5bb39"/>
          <w:color w:val="auto" pt14:Unid="e66fdf78a2b24f7b9ddaa5c3c0814aee"/>
          <w:sz w:val="22" pt14:Unid="9c86c6cc0c904026adce63abb48dbba6"/>
          <w:szCs w:val="22" pt14:Unid="1a435b40e7d84a799656538fef70d62e"/>
        </w:rPr>
        <w:t>entrega continua</w:t>
      </w:r>
      <w:r>
        <w:rPr pt14:Unid="848e4ca42b6b4f47802d4ae08bb78590">
          <w:rFonts w:ascii="Arial" w:hAnsi="Arial" w:eastAsia="Arial" w:cs="Arial" pt14:Unid="892005cb4dc3424f8a1834b89ad88291"/>
          <w:color w:val="auto" pt14:Unid="8d617bc4955840d7a62e3ddc859e2bd8"/>
          <w:sz w:val="22" pt14:Unid="ced2be93fbf94f62890d1e8aa6fbc9fa"/>
          <w:szCs w:val="22" pt14:Unid="a9f86691f88948e99a37791a3b29ccd3"/>
        </w:rPr>
        <w:t xml:space="preserve"> extiende la idea de la integración continua en cuanto a que ca-da cambio que ha superado la compilación puede ser candidata para ser desplegada en producción en cualquier momento. Sobre cada cambio se puede decidir si se publica o no a producción y hacerlo no cuesta más que pulsar un botón porque está todo el proceso de despliegue automatizado. La práctica de que cada cambio que se realiza y supera la pipeline es publicado automáticamente a producción se denomina </w:t>
      </w:r>
      <w:r>
        <w:rPr pt14:Unid="112bb42bb16d417bb99d7278d25abca9">
          <w:rFonts w:ascii="Arial" w:hAnsi="Arial" w:eastAsia="Arial" w:cs="Arial" pt14:Unid="57186d2cafef45b7b0b2eb5166651019"/>
          <w:b w:val="1" pt14:Unid="cb2a2cc9996a4098acd88f27903e5adf"/>
          <w:bCs w:val="1" pt14:Unid="e10705f94e7c4678bc32ab33c508cab8"/>
          <w:color w:val="auto" pt14:Unid="457fec3360954e549389b43fd8646266"/>
          <w:sz w:val="22" pt14:Unid="8956aec3b9484a8c97993a475fa64b68"/>
          <w:szCs w:val="22" pt14:Unid="ef7cf586affa4fb99bcff179dc1a5719"/>
        </w:rPr>
        <w:t>despliegue continuo</w:t>
      </w:r>
      <w:del w:author="Open-Xml-PowerTools" w:id="148" w:date="2018-08-17T03:01:57.7201102+02:00">
        <w:r>
          <w:rPr pt14:Unid="d6058b03a5b347989efccaebfa704df4">
            <w:rFonts w:ascii="Arial" w:hAnsi="Arial" w:eastAsia="Arial" w:cs="Arial" pt14:Unid="f2f74f02a317497d9f0b54e90d93683f"/>
            <w:color w:val="auto" pt14:Unid="64bebc2bcffd4d0a9ceec47297830b96"/>
            <w:sz w:val="22" pt14:Unid="9c67a967c74746a98834c33b7d0616a3"/>
            <w:szCs w:val="22" pt14:Unid="0e43deb4de4f419aa9b6ed8a357569f0"/>
          </w:rPr>
          <w:delText>.</w:delText>
        </w:r>
      </w:del>
      <w:r>
        <w:rPr pt14:Unid="5a55b323869648b5a07921f17b1607bc">
          <w:rFonts w:ascii="Arial" w:hAnsi="Arial" w:eastAsia="Arial" w:cs="Arial" pt14:Unid="569ca11a96784636bac038f6c6b64681"/>
          <w:color w:val="auto" pt14:Unid="bf17d99748f24845bb6861f8b7861d08"/>
          <w:sz w:val="22" pt14:Unid="f5a2863268da4df3b8168ecddffe12ae"/>
          <w:szCs w:val="22" pt14:Unid="3e3525b444ab44118d30263bf4c76142"/>
        </w:rPr>
        <w:t xml:space="preserve"> [13]</w:t>
      </w:r>
      <w:ins w:author="Open-Xml-PowerTools" w:id="149" w:date="2018-08-17T03:01:57.7201102+02:00">
        <w:r>
          <w:rPr pt14:Unid="5a55b323869648b5a07921f17b1607bc">
            <w:rFonts w:ascii="Arial" w:hAnsi="Arial" w:eastAsia="Arial" w:cs="Arial" pt14:Unid="569ca11a96784636bac038f6c6b64681"/>
            <w:color w:val="auto" pt14:Unid="bf17d99748f24845bb6861f8b7861d08"/>
            <w:sz w:val="22" pt14:Unid="f5a2863268da4df3b8168ecddffe12ae"/>
            <w:szCs w:val="22" pt14:Unid="3e3525b444ab44118d30263bf4c76142"/>
          </w:rPr>
          <w:t>.</w:t>
        </w:r>
      </w:ins>
    </w:p>
    <w:p pt14:Unid="66cfebe05e7b478f92fd219e50aa3cbb">
      <w:pPr pt14:Unid="8163917525264121a2fdbeb7a986ea47">
        <w:spacing w:after="0" w:line="378" w:lineRule="exact" pt14:Unid="0c030f135fa44d95a53b1b75f2238517"/>
        <w:rPr pt14:Unid="aaecd2c53abd46ae84483ee016e1ea8d">
          <w:color w:val="auto" pt14:Unid="c2489ab01fbe49aebe50732f8d5c7a7c"/>
          <w:sz w:val="20" pt14:Unid="653d29294409402fa7cdb185c535a582"/>
          <w:szCs w:val="20" pt14:Unid="f6bf6bb9082f41ae921be8cacfa067a5"/>
        </w:rPr>
      </w:pPr>
    </w:p>
    <w:p pt14:Unid="dcec8a429ceb43feb3face5c10a1c1e7">
      <w:pPr pt14:Unid="b9fbc601995d4a3dbde037fba15ba527">
        <w:tabs pt14:Unid="01ab89ac54d64547b32829c3968d9995">
          <w:tab w:val="left" w:leader="none" w:pos="1020" pt14:Unid="01fcc5862cdc4db68aebee34e5f0582c"/>
        </w:tabs>
        <w:spacing w:after="0" pt14:Unid="5be8b9f25e1b40848124054d72a49547"/>
        <w:ind w:left="260" pt14:Unid="1d3065c6bc6d493fab3925d93184b89b"/>
        <w:rPr pt14:Unid="8bf62db498854870b6a6c9ba4496aa3c">
          <w:color w:val="auto" pt14:Unid="188b74784931437382b526d1aa723bce"/>
          <w:sz w:val="20" pt14:Unid="ee6eed4670d24a8b9a2460cb956ef60d"/>
          <w:szCs w:val="20" pt14:Unid="a673b81ddab44c378c15b1f16aaa5b6e"/>
        </w:rPr>
      </w:pPr>
      <w:r>
        <w:rPr pt14:Unid="1f64d3598d4e487f8236969135ce1099">
          <w:rFonts w:ascii="Arial" w:hAnsi="Arial" w:eastAsia="Arial" w:cs="Arial" pt14:Unid="9f29dcc84fef4435a54fa974694b7f64"/>
          <w:b w:val="1" pt14:Unid="50ae1e3ec5534866a6e9cfb71ce73ede"/>
          <w:bCs w:val="1" pt14:Unid="590677cdd642449baacc4d4d43302304"/>
          <w:color w:val="auto" pt14:Unid="a15a7ece511b40ad9c11d372acc42a59"/>
          <w:sz w:val="24" pt14:Unid="7e761fa9557742feb1f9ba821e94f059"/>
          <w:szCs w:val="24" pt14:Unid="a0f28a3e988a4d4fa180ddd2ce346170"/>
        </w:rPr>
        <w:t>2.6.2.</w:t>
      </w:r>
      <w:r>
        <w:rPr pt14:Unid="330d00a57ee044c0b0dc106abe068663">
          <w:color w:val="auto" pt14:Unid="e101cfa88cb7491caa7e8a7a336f313b"/>
          <w:sz w:val="20" pt14:Unid="157091c6b3044bf98fd93807f24f4f4d"/>
          <w:szCs w:val="20" pt14:Unid="b0d7360b7a44447997c06207f232dc03"/>
        </w:rPr>
        <w:tab pt14:Unid="143b750837874eafacbc7ea83b0e1ace"/>
      </w:r>
      <w:r>
        <w:rPr pt14:Unid="0f9eb72b0e574ecdbebfcde9c7169b89">
          <w:rFonts w:ascii="Arial" w:hAnsi="Arial" w:eastAsia="Arial" w:cs="Arial" pt14:Unid="bda534bd40584360a12e4c766d73421d"/>
          <w:b w:val="1" pt14:Unid="08675ca7034a4846bc9393a522c00b29"/>
          <w:bCs w:val="1" pt14:Unid="ce846cf215564a669b9cea0e9aa12b86"/>
          <w:color w:val="auto" pt14:Unid="8eb741709015402f9171c9a742e704b8"/>
          <w:sz w:val="22" pt14:Unid="7b4f03480b18442fac72d4b7c7b2462d"/>
          <w:szCs w:val="22" pt14:Unid="18f3447273164233bf8d1412f47e8bc8"/>
        </w:rPr>
        <w:t>Virtualización y tecnología de contenedores</w:t>
      </w:r>
    </w:p>
    <w:p pt14:Unid="0f6779dd05fc4863a60dfccc8b9555a8">
      <w:pPr pt14:Unid="541e8d609bf84807bfc1d92679390646">
        <w:spacing w:after="0" w:line="249" w:lineRule="exact" pt14:Unid="7a9269e717b44e688583d57b52c05e0e"/>
        <w:rPr pt14:Unid="c45e570f9a0543fe9c32b2800529c524">
          <w:color w:val="auto" pt14:Unid="16d8c569f46a4940ae254a32dbbb3c4f"/>
          <w:sz w:val="20" pt14:Unid="ae34c80b748c45bb92bb166fb9ae09c9"/>
          <w:szCs w:val="20" pt14:Unid="899b0ca893c84d179635079a63ca08b7"/>
        </w:rPr>
      </w:pPr>
    </w:p>
    <w:p pt14:Unid="3aff8cd5366c4b3e9d6a49c1c0a96500">
      <w:pPr pt14:Unid="07d46c3752ae4de388245dbe84693305">
        <w:spacing w:after="0" w:line="260" w:lineRule="auto" pt14:Unid="a462474a13dd4d31a24c49753f978417"/>
        <w:ind w:left="260" w:right="266" w:firstLine="339" pt14:Unid="a5e4688504e944c48b583f6049eae5ac"/>
        <w:jc w:val="both" pt14:Unid="b4835da097294a58b151481b8456d254"/>
        <w:rPr pt14:Unid="bf36b8a036514e528c7cfb1ab50c2998">
          <w:rFonts w:ascii="Arial" w:hAnsi="Arial" w:eastAsia="Arial" w:cs="Arial" pt14:Unid="db512281d5e4497699c3a37fff409acf"/>
          <w:color w:val="auto" pt14:Unid="3acaf9c44b9f4e08ba684e8e3c4c84de"/>
          <w:sz w:val="22" pt14:Unid="68a2892b3fd3414ab079d1b3b42f4d93"/>
          <w:szCs w:val="22" pt14:Unid="0e244514128a4bc790e95742d480e670"/>
        </w:rPr>
      </w:pPr>
      <w:r>
        <w:rPr pt14:Unid="e6354cc1bb1344c1a98d941bdc4607b1">
          <w:rFonts w:ascii="Arial" w:hAnsi="Arial" w:eastAsia="Arial" w:cs="Arial" pt14:Unid="25744d5f158f4dfa9e3b840ee0119c89"/>
          <w:color w:val="auto" pt14:Unid="3cb70ec3fe2b4d4183fed37eb88126a0"/>
          <w:sz w:val="22" pt14:Unid="8bd0ff95560047468f9b4ac9801bec2a"/>
          <w:szCs w:val="22" pt14:Unid="0bcc7870de7d481d8aa37e201185eb87"/>
        </w:rPr>
        <w:t xml:space="preserve">Un </w:t>
      </w:r>
      <w:r>
        <w:rPr pt14:Unid="7215782e64ba4bd38163ad928cb8a3f3">
          <w:rFonts w:ascii="Arial" w:hAnsi="Arial" w:eastAsia="Arial" w:cs="Arial" pt14:Unid="cf3840370b1d4492afbe3f44b6323d35"/>
          <w:b w:val="1" pt14:Unid="39583276bbf34b2a887341021e10a385"/>
          <w:bCs w:val="1" pt14:Unid="d3500543827040979c3e2459a3d87134"/>
          <w:color w:val="auto" pt14:Unid="2ff9aca3ad92417b9bd2b4a2d8c436ea"/>
          <w:sz w:val="22" pt14:Unid="653b53c10af14eeba4546e44ac46254b"/>
          <w:szCs w:val="22" pt14:Unid="7ae4defff28f4b1a848e5090d7deefb2"/>
        </w:rPr>
        <w:t>host</w:t>
      </w:r>
      <w:r>
        <w:rPr pt14:Unid="6577956b60fe494ca90c4ff2174f98e2">
          <w:rFonts w:ascii="Arial" w:hAnsi="Arial" w:eastAsia="Arial" w:cs="Arial" pt14:Unid="9b25a12794f04df9abeb4f8d15cd21bb"/>
          <w:color w:val="auto" pt14:Unid="b564044621be49bf82f7f8ff8e6330b2"/>
          <w:sz w:val="22" pt14:Unid="fa5a5b5b4fe243d6add9c9172958cb63"/>
          <w:szCs w:val="22" pt14:Unid="b7a8c041c4c74ac087650423c6253d31"/>
        </w:rPr>
        <w:t xml:space="preserve"> representa una unidad genérica de aislamiento, un sistema operativo donde se pueden instalar y ejecutar servicios. Si desplegamos directamente sobre máquinas físi-cas, entonces un host será el equivalente a una de ellas. Sin embargo, tener muchos hosts es costoso si cada uno consiste en una máquina diferente</w:t>
      </w:r>
      <w:del w:author="Open-Xml-PowerTools" w:id="150" w:date="2018-08-17T03:01:57.7201102+02:00">
        <w:r>
          <w:rPr pt14:Unid="d9d35d28b71b4eccbd1cf2e7576881e3">
            <w:rFonts w:ascii="Arial" w:hAnsi="Arial" w:eastAsia="Arial" w:cs="Arial" pt14:Unid="0d121c07d2e94389998c44d2ea99fda2"/>
            <w:color w:val="auto" pt14:Unid="a16753c5988a4828bacc080e695d0712"/>
            <w:sz w:val="22" pt14:Unid="311ec21f6de9433196f8b4c1fed125f9"/>
            <w:szCs w:val="22" pt14:Unid="90a9f864bf2a42238659d4b099bc73fa"/>
          </w:rPr>
          <w:delText>.</w:delText>
        </w:r>
      </w:del>
      <w:r>
        <w:rPr pt14:Unid="6577956b60fe494ca90c4ff2174f98e2">
          <w:rFonts w:ascii="Arial" w:hAnsi="Arial" w:eastAsia="Arial" w:cs="Arial" pt14:Unid="9b25a12794f04df9abeb4f8d15cd21bb"/>
          <w:color w:val="auto" pt14:Unid="b564044621be49bf82f7f8ff8e6330b2"/>
          <w:sz w:val="22" pt14:Unid="fa5a5b5b4fe243d6add9c9172958cb63"/>
          <w:szCs w:val="22" pt14:Unid="b7a8c041c4c74ac087650423c6253d31"/>
        </w:rPr>
        <w:t xml:space="preserve"> [21]</w:t>
      </w:r>
      <w:ins w:author="Open-Xml-PowerTools" w:id="151" w:date="2018-08-17T03:01:57.7201102+02:00">
        <w:r>
          <w:rPr pt14:Unid="6577956b60fe494ca90c4ff2174f98e2">
            <w:rFonts w:ascii="Arial" w:hAnsi="Arial" w:eastAsia="Arial" w:cs="Arial" pt14:Unid="9b25a12794f04df9abeb4f8d15cd21bb"/>
            <w:color w:val="auto" pt14:Unid="b564044621be49bf82f7f8ff8e6330b2"/>
            <w:sz w:val="22" pt14:Unid="fa5a5b5b4fe243d6add9c9172958cb63"/>
            <w:szCs w:val="22" pt14:Unid="b7a8c041c4c74ac087650423c6253d31"/>
          </w:rPr>
          <w:t>.</w:t>
        </w:r>
      </w:ins>
    </w:p>
    <w:p pt14:Unid="2473d6ab3144451ab0cf85db4591d1e1">
      <w:pPr pt14:Unid="72585aac314046e8906f34f5aa001c6f">
        <w:spacing w:after="0" w:line="82" w:lineRule="exact" pt14:Unid="a64713b1784842d2804833116d6b3496"/>
        <w:rPr pt14:Unid="10981d7b0f9d4d24aac18e6ffc116218">
          <w:color w:val="auto" pt14:Unid="f3d19677499a4558a794020daccf5e0a"/>
          <w:sz w:val="20" pt14:Unid="c26c79ca77ff40a18d86c9566c6b241e"/>
          <w:szCs w:val="20" pt14:Unid="2332d39cbc5d4d3389267709b9de0971"/>
        </w:rPr>
      </w:pPr>
    </w:p>
    <w:p pt14:Unid="c3e17df62da94e30b83bb4eb621b2307">
      <w:pPr pt14:Unid="383fda100f7443589b6bcc35bc0f1b2f">
        <w:spacing w:after="0" w:line="259" w:lineRule="auto" pt14:Unid="f7dd811fd7f1470598ffd6906631f9d9"/>
        <w:ind w:left="260" w:right="266" w:firstLine="339" pt14:Unid="1abd933ae43649f2b82537b2ffd4a23f"/>
        <w:jc w:val="both" pt14:Unid="aaea86962fd1414bab00da129d02295d"/>
        <w:rPr pt14:Unid="e5d6966b4d284e16ad33faac455e853a">
          <w:color w:val="auto" pt14:Unid="c94f9eb4b25b42b6867ffe3b0644e63a"/>
          <w:sz w:val="20" pt14:Unid="8532ed6999fe41ff86f616cf520ce9f0"/>
          <w:szCs w:val="20" pt14:Unid="25bae837abb34b5c8ba460aa4c145fa9"/>
        </w:rPr>
      </w:pPr>
      <w:r>
        <w:rPr pt14:Unid="64f3144cac9d4d258222f77600836e4d">
          <w:rFonts w:ascii="Arial" w:hAnsi="Arial" w:eastAsia="Arial" w:cs="Arial" pt14:Unid="49dc1c02033141f0aca4a469274cf834"/>
          <w:color w:val="auto" pt14:Unid="6ba62463f763424eaffa32ff0e371e0f"/>
          <w:sz w:val="22" pt14:Unid="76a9d2f764fc43c9a86976618ff5f2dd"/>
          <w:szCs w:val="22" pt14:Unid="baecf9d15bd54ef08b51696709e9e29f"/>
        </w:rPr>
        <w:t xml:space="preserve">La </w:t>
      </w:r>
      <w:r>
        <w:rPr pt14:Unid="1fc3591090834be0ad6aca91ec91d844">
          <w:rFonts w:ascii="Arial" w:hAnsi="Arial" w:eastAsia="Arial" w:cs="Arial" pt14:Unid="908d3b126fb94fa580d78e9136023b64"/>
          <w:b w:val="1" pt14:Unid="7e0a1b89558e44f596b89f2ae1a2ce29"/>
          <w:bCs w:val="1" pt14:Unid="082e68ceaec14c4fb0e858d172cf74bb"/>
          <w:color w:val="auto" pt14:Unid="c60c4ac4a39e4cd9bc34fb4ef6d710ad"/>
          <w:sz w:val="22" pt14:Unid="43cf2b8626c7478d81268fe1730d6f24"/>
          <w:szCs w:val="22" pt14:Unid="081a12c464944366948eae7c925c711e"/>
        </w:rPr>
        <w:t>virtualización</w:t>
      </w:r>
      <w:r>
        <w:rPr pt14:Unid="c72c9694c5604efe86f6a2165bb37980">
          <w:rFonts w:ascii="Arial" w:hAnsi="Arial" w:eastAsia="Arial" w:cs="Arial" pt14:Unid="2a2e9882bf7940f9878a765114011448"/>
          <w:color w:val="auto" pt14:Unid="d0e54455b5b44d0d980b2d137d003ee0"/>
          <w:sz w:val="22" pt14:Unid="50d12e722e8f4106ab472767b299fd93"/>
          <w:szCs w:val="22" pt14:Unid="328019bfb0f245b39cd17d5ab5a86481"/>
        </w:rPr>
        <w:t xml:space="preserve"> nos permite dividir una máquina en hosts separados, donde pue-den ejecutarse servicios distintos. En la virtualización tradicional, cada una de las máqui-nas virtuales (MV) puede ejecutar su propio sistema operativo. Un recurso adicional es añadido entre la máquina física y las virtuales: el hipervisor. El hipervisor reparte recur-sos de la máquina física como la CPU o la RAM entre los distintos hosts virtualizados y permite al usuario la gestión de las máquinas virtuales contenidas.</w:t>
      </w:r>
    </w:p>
    <w:p pt14:Unid="5c7be262f0c44389a04fec67f498eb31">
      <w:pPr pt14:Unid="b3c95685f33c4190bf3bb3f2c311bd09">
        <w:spacing w:after="0" w:line="82" w:lineRule="exact" pt14:Unid="dfd89f34a1b84767962439856d3da606"/>
        <w:rPr pt14:Unid="7b79b39cb24c4a038ee6237099a13d06">
          <w:color w:val="auto" pt14:Unid="2f306cd8dc9048b1a173cf3509a14536"/>
          <w:sz w:val="20" pt14:Unid="9849019e3b094e66a3c9d6a3d36a7d4c"/>
          <w:szCs w:val="20" pt14:Unid="1be5d1a8d4b145dc9a355931a5186e79"/>
        </w:rPr>
      </w:pPr>
    </w:p>
    <w:p pt14:Unid="7fbd540d6e344ac281d9e8fd405dacc5">
      <w:pPr pt14:Unid="3b665b62c4b84ab29ceee331706d56b4">
        <w:spacing w:after="0" w:line="273" w:lineRule="auto" pt14:Unid="0c6f5dc2d1014e7eaff1bf41fbfa01f1"/>
        <w:ind w:left="260" w:right="266" w:firstLine="339" pt14:Unid="d4c5adb7f70043df9296b3a799233962"/>
        <w:jc w:val="both" pt14:Unid="828ff1b86d6e418ca30b8547c3584fc7"/>
        <w:rPr pt14:Unid="04d4d97ff5ef423f872c875466f4f1e9">
          <w:rFonts w:ascii="Arial" w:hAnsi="Arial" w:eastAsia="Arial" w:cs="Arial" pt14:Unid="84051b53ed0b481e96fb67241b3a59ca"/>
          <w:color w:val="auto" pt14:Unid="332265708f944f8bb45019d46ac13a2c"/>
          <w:sz w:val="21" pt14:Unid="485b7fc04fab46f4b1e0279c4f7b2718"/>
          <w:szCs w:val="21" pt14:Unid="cfed31ccc1214aa996dae1b3affc9b94"/>
        </w:rPr>
      </w:pPr>
      <w:r>
        <w:rPr pt14:Unid="5c721ce4daec4f05be817539153f1da3">
          <w:rFonts w:ascii="Arial" w:hAnsi="Arial" w:eastAsia="Arial" w:cs="Arial" pt14:Unid="2d3dba86b46d44d8b587870cfe2171c2"/>
          <w:color w:val="auto" pt14:Unid="b867ce5887444c99ac42ac09b4917a17"/>
          <w:sz w:val="21" pt14:Unid="a42d926344a447569aae82400dc5ec18"/>
          <w:szCs w:val="21" pt14:Unid="0ab2278e62224a59b3d3375ef45b8a40"/>
        </w:rPr>
        <w:t>El mayor inconveniente de las máquinas virtuales es que se puede dividir una má-quina en muchas piezas como queramos porque la separación entre los hosts supone un coste. El hipervisor también consume recursos y cuantas más son las máquinas que debe gestionar, mayor será su consumo. Además, el tiempo de puesta en funcionamiento de una máquina virtual es de la magnitud de minutos, mientras que el arranque de un con-tenedor ronda los pocos segundos. [8] Esto es muy importante en desarrollos que siguen las técnicas de integración continua donde se despliegan artefactos frecuentamente.</w:t>
      </w:r>
    </w:p>
    <w:p pt14:Unid="4fe819e41d9d453d82c52920f87c0e33">
      <w:pPr pt14:Unid="cd167476c62543acac452f803f1b0551">
        <w:spacing w:after="0" w:line="68" w:lineRule="exact" pt14:Unid="6898a94ad2974dcab7fe3e516708aa6c"/>
        <w:rPr pt14:Unid="5e414cdf256646ca91e0f3a2eb2c0c7e">
          <w:color w:val="auto" pt14:Unid="2513cbf3635b4eabb7786d0be57cce36"/>
          <w:sz w:val="20" pt14:Unid="2a56174263824928bc0f386dce113412"/>
          <w:szCs w:val="20" pt14:Unid="943970572ca04eee86725b03cc69b899"/>
        </w:rPr>
      </w:pPr>
    </w:p>
    <w:p pt14:Unid="407118b259f4474ab851bdd1526ee5f9">
      <w:pPr pt14:Unid="25603f67ede947a88eb82d6944d32ae9">
        <w:spacing w:after="0" w:line="258" w:lineRule="auto" pt14:Unid="0c4a0c77e75a41c2b1b5b74de96b7136"/>
        <w:ind w:left="260" w:right="266" w:firstLine="339" pt14:Unid="455bcb51d66a4c9ebea0dfb39d6a474b"/>
        <w:jc w:val="both" pt14:Unid="188c5609c86145979389635b55c3ef8f"/>
        <w:rPr pt14:Unid="96a51b81ee6c4b5ab528bb532688e0e4">
          <w:rFonts w:ascii="Arial" w:hAnsi="Arial" w:eastAsia="Arial" w:cs="Arial" pt14:Unid="e13fe734f3294fd585d54194bbd83b65"/>
          <w:color w:val="auto" pt14:Unid="abbf897db1724cde93a48aaf6f004a0e"/>
          <w:sz w:val="22" pt14:Unid="e49fd29cbec8458fa76b8b4efb2e730d"/>
          <w:szCs w:val="22" pt14:Unid="93bae368899445fe8c290935f29a1a0e"/>
        </w:rPr>
      </w:pPr>
      <w:r>
        <w:rPr pt14:Unid="b0c6fda1cb9a461abc622cadacc88ade">
          <w:rFonts w:ascii="Arial" w:hAnsi="Arial" w:eastAsia="Arial" w:cs="Arial" pt14:Unid="dc931458fbad4f2eb909a54418375b38"/>
          <w:color w:val="auto" pt14:Unid="5b482e79694e408089be31f552d31e28"/>
          <w:sz w:val="22" pt14:Unid="ce9ca7b2134345b99f7825ca759c4e5e"/>
          <w:szCs w:val="22" pt14:Unid="aea38d14fa0042c0b720eb74832ac875"/>
        </w:rPr>
        <w:t xml:space="preserve">Los </w:t>
      </w:r>
      <w:r>
        <w:rPr pt14:Unid="34b2ae3ac89746819b6dfa348d001f3e">
          <w:rFonts w:ascii="Arial" w:hAnsi="Arial" w:eastAsia="Arial" w:cs="Arial" pt14:Unid="c29255390d1a430094de98e100f36c00"/>
          <w:b w:val="1" pt14:Unid="faf4bdeeb644430b91e7cca212c12b90"/>
          <w:bCs w:val="1" pt14:Unid="18d97377c84c41969a61cd40d74ae65e"/>
          <w:color w:val="auto" pt14:Unid="d3bace56c90f452781243f56a3a5e9cf"/>
          <w:sz w:val="22" pt14:Unid="4e53ff4bd76543eaa9f19805d4c5d718"/>
          <w:szCs w:val="22" pt14:Unid="769d531b75db4e0696a716f307578edb"/>
        </w:rPr>
        <w:t>contenedores</w:t>
      </w:r>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 xml:space="preserve"> son sistemas operativos ligeros que se ejecutan sobre una máquina con la que comparten el kernel. El número de contenedores que una máquina puede alojar es mayor que el número de máquinas virtuales debido a la naturaleza ligera de estos</w:t>
      </w:r>
      <w:del w:author="Open-Xml-PowerTools" w:id="152" w:date="2018-08-17T03:01:57.7201102+02:00">
        <w:r>
          <w:rPr pt14:Unid="ed1f85a9e9c4486b9de118ebc7a12053">
            <w:rFonts w:ascii="Arial" w:hAnsi="Arial" w:eastAsia="Arial" w:cs="Arial" pt14:Unid="5cc7cf97e6534e93be2129384c9e402a"/>
            <w:color w:val="auto" pt14:Unid="22659157f754449498a64311b606e521"/>
            <w:sz w:val="22" pt14:Unid="7c112ff22fb441d39c1da5f2e844e353"/>
            <w:szCs w:val="22" pt14:Unid="00e807af3bac49d391bd042f1b83c6e1"/>
          </w:rPr>
          <w:delText>.</w:delText>
        </w:r>
      </w:del>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 xml:space="preserve"> [8]</w:t>
      </w:r>
      <w:ins w:author="Open-Xml-PowerTools" w:id="153" w:date="2018-08-17T03:01:57.7201102+02:00">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w:t>
        </w:r>
      </w:ins>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 xml:space="preserve"> Su uso de recursos y tiempo de aprovisionamiento son menores al de una MV, lo que reduce el tiempo de retroalimentación sobre el funcionamiento de un servicio. Sin embargo, el grado de aislamiento de los contenedores no es perfecto ya que existen formas en las que se puede interferir en el funcionamiento de otro contenedor debido a problemas de diseño y bugs conocidos</w:t>
      </w:r>
      <w:del w:author="Open-Xml-PowerTools" w:id="154" w:date="2018-08-17T03:01:57.7201102+02:00">
        <w:r>
          <w:rPr pt14:Unid="980f8801e9b248eebd4ffc060a0d8f22">
            <w:rFonts w:ascii="Arial" w:hAnsi="Arial" w:eastAsia="Arial" w:cs="Arial" pt14:Unid="fb4bb2a63726428e88323606ba6b1676"/>
            <w:color w:val="auto" pt14:Unid="99992d33a35d4813bbcce04ee62c29a8"/>
            <w:sz w:val="22" pt14:Unid="d6c3453f827b4d7a8c467edf2e3699f8"/>
            <w:szCs w:val="22" pt14:Unid="0ff7c4c1e27a4ceabdb5ec8458ea4521"/>
          </w:rPr>
          <w:delText>.</w:delText>
        </w:r>
      </w:del>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 xml:space="preserve"> [21]</w:t>
      </w:r>
      <w:ins w:author="Open-Xml-PowerTools" w:id="155" w:date="2018-08-17T03:01:57.7201102+02:00">
        <w:r>
          <w:rPr pt14:Unid="ffe52fc58b4d4140b4dea74586b96b5b">
            <w:rFonts w:ascii="Arial" w:hAnsi="Arial" w:eastAsia="Arial" w:cs="Arial" pt14:Unid="8b7a9b549cfb4f6db2c67a41b89dd781"/>
            <w:color w:val="auto" pt14:Unid="18dcd6df8aa64ed88cbd61f9755e7a65"/>
            <w:sz w:val="22" pt14:Unid="ed077d5288cf42e5ae97fbf36f8d24d1"/>
            <w:szCs w:val="22" pt14:Unid="2d7d5af23e4f4539b07e1da97e277d0f"/>
          </w:rPr>
          <w:t>.</w:t>
        </w:r>
      </w:ins>
    </w:p>
    <w:p pt14:Unid="5374c8c58ffb4f2582ed44566809e2e2">
      <w:pPr pt14:Unid="cf053b98a9f14ac79ec6beaa09f2a9f2">
        <w:spacing w:after="0" w:line="86" w:lineRule="exact" pt14:Unid="a11229a63d944da88f90c5dad4766b4f"/>
        <w:rPr pt14:Unid="d9b3594b40dc4d0888073ed03c2538e2">
          <w:color w:val="auto" pt14:Unid="8786243c1f1f47c880e131e5e87278d3"/>
          <w:sz w:val="20" pt14:Unid="a1bf5fc1bb414792ae344505ba9c6b88"/>
          <w:szCs w:val="20" pt14:Unid="f8295946b2f24993bfb5ae6d866bcb3f"/>
        </w:rPr>
      </w:pPr>
    </w:p>
    <w:p pt14:Unid="1045d402009f459b8954299e0a8d4bc7">
      <w:pPr pt14:Unid="33d97121d944411d964f126ada2c0f68">
        <w:spacing w:after="0" w:line="260" w:lineRule="auto" pt14:Unid="cc667a45f93c40aa8ae0ee3959d918a3"/>
        <w:ind w:left="260" w:right="266" w:firstLine="339" pt14:Unid="c9cffdf9928e4e6a86c3c027904b182e"/>
        <w:jc w:val="both" pt14:Unid="c0513a6eca694656a5d53052b7da4aa8"/>
        <w:rPr pt14:Unid="69916412a3e6487d8bc6050f52a90c28">
          <w:color w:val="auto" pt14:Unid="d9ed65307c83437cacac04a9033127f0"/>
          <w:sz w:val="20" pt14:Unid="27fe48beecd84ded8af9b9aa94c79d7f"/>
          <w:szCs w:val="20" pt14:Unid="aecebab0b1ba45a9bcd7ccc5ba7e3166"/>
        </w:rPr>
      </w:pPr>
      <w:r>
        <w:rPr pt14:Unid="18f10099b0dd4467b1a6929de172a386">
          <w:rFonts w:ascii="Arial" w:hAnsi="Arial" w:eastAsia="Arial" w:cs="Arial" pt14:Unid="08a27c6fbc7042018856a8d6b223f10a"/>
          <w:color w:val="auto" pt14:Unid="12ed6049d3cc4d668ebad0a664eb5d31"/>
          <w:sz w:val="22" pt14:Unid="c15c1f8072f94a278bc32d057165eba6"/>
          <w:szCs w:val="22" pt14:Unid="69c0cf07250c403593e0a19e1f3e0121"/>
        </w:rPr>
        <w:t>Ambas soluciones se pueden combinar para obtener las ventajas de ambas. Se pue-de obtener una máquina virtual de una plataforma como Amazon Web Services (AWS) que nos asegure características como la escalabilidad bajo demanda y sobre ella ejecutar diferentes servicios desplegados como contenedores.</w:t>
      </w:r>
    </w:p>
    <w:p pt14:Unid="f3366edc267a43d9843454ce0f9ec8e1">
      <w:pPr pt14:Unid="41cc85b441fe445c9d2fc5fdbede92a3">
        <w:spacing w:after="0" w:line="200" w:lineRule="exact" pt14:Unid="d0262728778446edb4aa46f51b4eb649"/>
        <w:rPr pt14:Unid="bc7fdd30d0fe4bf2a25eccd9893e68ab">
          <w:color w:val="auto" pt14:Unid="6065daf03a034cb79836c3a9538a713a"/>
          <w:sz w:val="20" pt14:Unid="881d9399d82b44bba637e70786624235"/>
          <w:szCs w:val="20" pt14:Unid="9d274244399749e4855ad248ac22a83e"/>
        </w:rPr>
      </w:pPr>
    </w:p>
    <w:p pt14:Unid="f5a41882334c48f5a4d16711d7d6c89c">
      <w:pPr pt14:Unid="294a2f4c4c504504a998a4a2cce885dc">
        <w:spacing w:after="0" w:line="242" w:lineRule="exact" pt14:Unid="69a40c87d719457bbf8fcb5362540e60"/>
        <w:rPr pt14:Unid="2b6c6c2123c6466a94df64d05937af86">
          <w:color w:val="auto" pt14:Unid="a5ad51158c8f4ca8bfbb0effc19c54ce"/>
          <w:sz w:val="20" pt14:Unid="346315aa76f04983833bf4b8be4bbd6f"/>
          <w:szCs w:val="20" pt14:Unid="eea7e2e8887244f3be37490bf11e2319"/>
        </w:rPr>
      </w:pPr>
    </w:p>
    <w:p pt14:Unid="db6df94b210c46e2bb1f9091d3b365dd">
      <w:pPr pt14:Unid="114b39c3e435491f8f82d7b21c07a038">
        <w:spacing w:after="0" pt14:Unid="cbc96e078386433eae8ac8c27a2e1ef2"/>
        <w:ind w:left="260" pt14:Unid="2ba24d6705b94cfba12f3e65fa102a68"/>
        <w:rPr pt14:Unid="85d8bc087970402c8f6c35509170ad02">
          <w:color w:val="auto" pt14:Unid="2b366fd9f9c543b3a50bd1b4ff2100a5"/>
          <w:sz w:val="20" pt14:Unid="83a54d0bf9f64a1a8feb792d380df7da"/>
          <w:szCs w:val="20" pt14:Unid="35a89b08e9c34b9b83abe74f41a28f60"/>
        </w:rPr>
      </w:pPr>
      <w:r>
        <w:rPr pt14:Unid="f3394cb26e1547a5bdb623792c792706">
          <w:rFonts w:ascii="Arial" w:hAnsi="Arial" w:eastAsia="Arial" w:cs="Arial" pt14:Unid="838fdd5179424da8ac45b9c867d6475e"/>
          <w:color w:val="auto" pt14:Unid="c2c6e22bab33406a9f0d73a1080baa0b"/>
          <w:sz w:val="29" pt14:Unid="62f51be548d1472ba68cce09dcd3c0fe"/>
          <w:szCs w:val="29" pt14:Unid="4da23299c6604e23b193ec712d38a7d2"/>
        </w:rPr>
        <w:t>2.7 Los microservicios en la fase de mantenimiento</w:t>
      </w:r>
    </w:p>
    <w:p pt14:Unid="d6da65700f5a44eb8129738ebef66a17">
      <w:pPr pt14:Unid="8df64d2943ea4cd6991186108f2bf795">
        <w:spacing w:after="0" w:line="20" w:lineRule="exact" pt14:Unid="95d4d393e1584d24a19e2810ca8851b5"/>
        <w:rPr pt14:Unid="e5271177cd10469f9e084ac24d144d32">
          <w:color w:val="auto" pt14:Unid="b5b08f6c7c284cf287719892c1cd51d0"/>
          <w:sz w:val="20" pt14:Unid="7d8e4500f6b2485e929f6f4916b3c07f"/>
          <w:szCs w:val="20" pt14:Unid="bbe07ccc3c1040d4b429215843435d1f"/>
        </w:rPr>
      </w:pPr>
    </w:p>
    <w:p pt14:Unid="be715739ee4545d69d2c5af3d1030af5">
      <w:pPr pt14:Unid="01f0c3c862444d4c998c3fa2f47b530f"/>
    </w:p>
    <w:p pt14:Unid="ad1062b2aee046fcabf5bae74de4b0b4">
      <w:pPr pt14:Unid="9de1f939686a451fae05d5b27011786f">
        <w:spacing w:after="0" w:line="325" w:lineRule="exact" pt14:Unid="b41edbd6e4b8477b9b5c61d58b311ef1"/>
        <w:rPr pt14:Unid="35ea0473f36a415d94063342e4f956ad">
          <w:color w:val="auto" pt14:Unid="0347a6ed6e274c43ac39bafbf7c0f6ba"/>
          <w:sz w:val="20" pt14:Unid="24e292bfb31446aea8f44f7cd714bee3"/>
          <w:szCs w:val="20" pt14:Unid="336cd76c18484fb88d004adb47bbf404"/>
        </w:rPr>
      </w:pPr>
    </w:p>
    <w:p pt14:Unid="d040c7b030e341c5bb3b1b53aa8eb527">
      <w:pPr pt14:Unid="217bd1ff369b41b2bdc8d6fa5c53b3ef">
        <w:spacing w:after="0" w:line="291" w:lineRule="auto" pt14:Unid="e881e51557e44416b671bbf22009da44"/>
        <w:ind w:left="260" w:right="266" w:firstLine="339" pt14:Unid="aa204c84d7dd4b6baf8f135c79dbc147"/>
        <w:rPr pt14:Unid="487a1ab18ca540f2ad9d748ccf0f2499">
          <w:color w:val="auto" pt14:Unid="0834fd9f6ca74e32961db0c1887523f0"/>
          <w:sz w:val="20" pt14:Unid="4e0ad01bb4d54566b0762c67ed95d67e"/>
          <w:szCs w:val="20" pt14:Unid="39af24b234364f62aa1261d1fb236bc3"/>
        </w:rPr>
      </w:pPr>
      <w:r>
        <w:rPr pt14:Unid="0374e766d77c4bfdbed67fa58b5bffcc">
          <w:rFonts w:ascii="Arial" w:hAnsi="Arial" w:eastAsia="Arial" w:cs="Arial" pt14:Unid="676b429c6f6947d79d7aaa87bec71f2d"/>
          <w:color w:val="auto" pt14:Unid="a1dfc3d6e00549ba91bfd0af52f2ee68"/>
          <w:sz w:val="21" pt14:Unid="14cec24ab9d845a6a531213451a10f3b"/>
          <w:szCs w:val="21" pt14:Unid="4c08edb3be6d4b60932fc990455c9e75"/>
        </w:rPr>
        <w:t>Los productos software cambian y evolucionan. Una vez están desplegados en el en-torno donde operan se dan situaciones en las que se detectan errores o los requisitos de</w:t>
      </w:r>
    </w:p>
    <w:p pt14:Unid="e937493c38da4b8a882d0c882b99af9d">
      <w:pPr pt14:Unid="a01d35013b7242f39fa57749eb8ac0b9"/>
    </w:p>
    <w:p pt14:Unid="1d67f5c4c0eb4e7cb8e3727219e051b9">
      <w:pPr pt14:Unid="e11765094d5e419dbb86b31ff2013a57">
        <w:tabs pt14:Unid="9e6acf74eabe41c988b037f30bfd3ce2">
          <w:tab w:val="left" w:leader="none" w:pos="4660" pt14:Unid="4e183fec771d442684bd977200e862a7"/>
        </w:tabs>
        <w:spacing w:after="0" pt14:Unid="f3d3542066234df9bbefb559ff045738"/>
        <w:ind w:left="260" pt14:Unid="0850a29f13ea470caaf9ec9b16ac2a46"/>
        <w:rPr pt14:Unid="ed51b5f38fbf4b5ca35cfec98b537c77">
          <w:color w:val="auto" pt14:Unid="cab899c0ae394c8b9f8c0a12bc0f3e66"/>
          <w:sz w:val="20" pt14:Unid="bdb74836e6514849abfdb6623351710c"/>
          <w:szCs w:val="20" pt14:Unid="8ff0ad4951ae4e7fb9194fc4c0f08179"/>
        </w:rPr>
      </w:pPr>
      <w:r>
        <w:rPr pt14:Unid="c2bd66fd62614b729a348e8cdeefb27f">
          <w:rFonts w:ascii="Arial" w:hAnsi="Arial" w:eastAsia="Arial" w:cs="Arial" pt14:Unid="3982d4a6dd07404f9af9d8f65a7cdbc5"/>
          <w:b w:val="1" pt14:Unid="e8220a38ac69454dad4b35cc29efa6d6"/>
          <w:bCs w:val="1" pt14:Unid="cd13fd8725414ded96c3380d10e287d7"/>
          <w:color w:val="auto" pt14:Unid="d3b9d26257f24d84b754fcf3199109c8"/>
          <w:sz w:val="18" pt14:Unid="198ce7e006fa4391bca0e8d44b1d3ad9"/>
          <w:szCs w:val="18" pt14:Unid="d6c5d8de39fe4312adf0d97a4ab65920"/>
        </w:rPr>
        <w:t>16</w:t>
      </w:r>
      <w:r>
        <w:rPr pt14:Unid="a8b98d71c8aa4782992dfcf9284faf1f">
          <w:color w:val="auto" pt14:Unid="11b862837d84408bb1e36d1788cd918d"/>
          <w:sz w:val="20" pt14:Unid="4dc02a2642a74090b849cf2c7bd1257a"/>
          <w:szCs w:val="20" pt14:Unid="0ff759be3ed340d0930f8168d37ff64c"/>
        </w:rPr>
        <w:tab pt14:Unid="db567beddb2e46bdaebd5c088c54c3b6"/>
      </w:r>
      <w:r>
        <w:rPr pt14:Unid="25480acc1edd4a2dbf7e4607bc989804">
          <w:rFonts w:ascii="Arial" w:hAnsi="Arial" w:eastAsia="Arial" w:cs="Arial" pt14:Unid="238f2b42918e4e9eac6f34bacbb799c0"/>
          <w:color w:val="auto" pt14:Unid="a50d48d08b284edd98d5de400b19d399"/>
          <w:sz w:val="19" pt14:Unid="fc88e97f378640eab42a59ab10495778"/>
          <w:szCs w:val="19" pt14:Unid="f2487202b6aa425fa530b2bf5d7c66d7"/>
        </w:rPr>
        <w:t>Los microservicios en el proceso de desarrollo</w:t>
      </w:r>
    </w:p>
    <w:p pt14:Unid="a52fc135786244e9a871354a91e50140">
      <w:pPr pt14:Unid="7fc4eab0ec5e4e73b62819a836697ff4">
        <w:spacing w:after="0" w:line="20" w:lineRule="exact" pt14:Unid="49a27d7b10e345f5b423c4696e1daac5"/>
        <w:rPr pt14:Unid="25749caf9b1646b19dec08e3428450ef">
          <w:color w:val="auto" pt14:Unid="4b1d3a2ebc4a44e6b3064473f44273cb"/>
          <w:sz w:val="20" pt14:Unid="b959832485294100a0e845af616d0829"/>
          <w:szCs w:val="20" pt14:Unid="e0985550b9214cb392d576429c4afde1"/>
        </w:rPr>
      </w:pPr>
      <w:r>
        <w:rPr pt14:Unid="0092f25629ea435e913dfc92204dc85d">
          <w:color w:val="auto" pt14:Unid="6de9fc61173748a3a142fc90dda51497"/>
          <w:sz w:val="20" pt14:Unid="7213e0d1e9cf4756a46c9006b192398f"/>
          <w:szCs w:val="20" pt14:Unid="0c02358e3f124b8a8f9eba1d87355882"/>
        </w:rPr>
        <w:drawing pt14:Unid="25e98e07c7a84e478e7a4e60d9567c68" pt14:SHA1Hash="7f7f4f30c075eb788e82ce5db0270ebc4687ba5c">
          <wp:anchor simplePos="0" relativeHeight="251657728" behindDoc="1" locked="0" layoutInCell="0" allowOverlap="1" pt14:Unid="3be4513fded24393b293dee87295a22f">
            <wp:simplePos x="0" y="0" pt14:Unid="8dc505e03d364b73b154a160bd174700"/>
            <wp:positionH relativeFrom="column" pt14:Unid="5defbceabcb74f529ecf73aead0bb51b">
              <wp:posOffset pt14:Unid="8de14a6beacb40d79a5dc39f8733b10d">1030605</wp:posOffset>
            </wp:positionH>
            <wp:positionV relativeFrom="paragraph" pt14:Unid="3817e16c60f4475aba8c62155ef06011">
              <wp:posOffset pt14:Unid="33ed38d4bbca438daa3a7b9ea920cf5d">333375</wp:posOffset>
            </wp:positionV>
            <wp:extent cx="3669665" cy="1835150" pt14:Unid="9bd4f15a83ca4f498a5f096ed58f9ae6"/>
            <wp:wrapNone pt14:Unid="7db7d9b5dd1646cfb94410476df2174e"/>
            <wp:docPr id="17" name="Picture 62" pt14:Unid="a667ac84551e457da1c4f1fd4b6813bc"/>
            <wp:cNvGraphicFramePr pt14:Unid="e5facaf6c86e4f7eb48b1b55e611268e">
              <a:graphicFrameLocks xmlns:a="http://schemas.openxmlformats.org/drawingml/2006/main" noChangeAspect="1" pt14:Unid="39133803dfdd49448faff5ea8c5fc569"/>
            </wp:cNvGraphicFramePr>
            <a:graphic xmlns:a="http://schemas.openxmlformats.org/drawingml/2006/main" pt14:Unid="81168de1e93a4724bbe00e1408cb9a1c">
              <a:graphicData uri="http://schemas.openxmlformats.org/drawingml/2006/picture" pt14:Unid="2580bc04cb3a4c279c41fcb756b4f3f3">
                <pic:pic xmlns:pic="http://schemas.openxmlformats.org/drawingml/2006/picture" pt14:Unid="aefa0360ad8b4aa8ab417a168f961ee3">
                  <pic:nvPicPr pt14:Unid="7feb5e809271491fad1343ac9e31d9e0">
                    <pic:cNvPr id="0" name="Picture 62" pt14:Unid="e80cecb5e39145128e3d777fc47e0d03"/>
                    <pic:cNvPicPr pt14:Unid="877a6b8b03b249688360dec8ff71e929">
                      <a:picLocks noChangeAspect="1" noChangeArrowheads="1" pt14:Unid="669dcd045ccd49f2ae47c051bda6fc8c"/>
                    </pic:cNvPicPr>
                  </pic:nvPicPr>
                  <pic:blipFill pt14:Unid="cf257a6d58aa4214abff0564ce6ff6a3">
                    <a:blip r:embed="rId23" pt14:Unid="4bb4351ac6cc4dbfb5995d5ea4db8da5">
                      <a:extLst pt14:Unid="6c0b32dcd7cd47f7aa1860708dd1a643">
                        <a:ext uri="{28A0092B-C50C-407E-A947-70E740481C1C}" pt14:Unid="a6bbbe5185ab4e47930d067b9e65adfd"/>
                      </a:extLst>
                    </a:blip>
                    <a:srcRect pt14:Unid="c494439513fd4fdea6aec51deea3eaac"/>
                    <a:stretch pt14:Unid="bc37855c07b748a5af4eedbaf1cad853">
                      <a:fillRect pt14:Unid="df6a705cc31d403aac129930a0edad43"/>
                    </a:stretch>
                  </pic:blipFill>
                  <pic:spPr bwMode="auto" pt14:Unid="faa2c504824d4b83bc634253e51d19bb">
                    <a:xfrm pt14:Unid="d4988aaeb1fb4298ab165fa4f07622df">
                      <a:off x="0" y="0" pt14:Unid="e20d416c56cc4e3bbc034312f76ac37f"/>
                      <a:ext cx="3669665" cy="1835150" pt14:Unid="8182561e2d674780aa9583b55fb8b66d"/>
                    </a:xfrm>
                    <a:prstGeom prst="rect" pt14:Unid="5e5c929fc57c4f3ab055f509394b24ee">
                      <a:avLst pt14:Unid="cb7900956b404b31871e30814e896eb8"/>
                    </a:prstGeom>
                    <a:noFill pt14:Unid="a206befb902c4f97b5fe2ebdd8797943"/>
                  </pic:spPr>
                </pic:pic>
              </a:graphicData>
            </a:graphic>
          </wp:anchor>
        </w:drawing>
      </w:r>
    </w:p>
    <w:p pt14:Unid="b45862833a83446e8c54e9d1a9e255ac">
      <w:pPr pt14:Unid="88b58729ba9a4c1295b350cccc4ab0ee">
        <w:spacing w:after="0" w:line="200" w:lineRule="exact" pt14:Unid="47bd3e57d78145af9fc7f40bf44ad59b"/>
        <w:rPr pt14:Unid="541ce101753c4d8f970f6dfda0fbd47c">
          <w:color w:val="auto" pt14:Unid="2940ac0364b241b491390376dcaeb503"/>
          <w:sz w:val="20" pt14:Unid="d20e31d7a8fa4be68dcdb7f8ddc508d7"/>
          <w:szCs w:val="20" pt14:Unid="57a3ca5d5ee04b35b7dbb3fbd407815b"/>
        </w:rPr>
      </w:pPr>
    </w:p>
    <w:p pt14:Unid="36e90817a2934dfebc05b3f437060760">
      <w:pPr pt14:Unid="35920952b44148e2a80cf04b45e44490">
        <w:spacing w:after="0" w:line="200" w:lineRule="exact" pt14:Unid="cd3bb1c765414043bdbd61b50ff507cd"/>
        <w:rPr pt14:Unid="994764d080f7475d981e82528383eb50">
          <w:color w:val="auto" pt14:Unid="67fc35e46b694bcbbad8a9dc9f99cb90"/>
          <w:sz w:val="20" pt14:Unid="ee0eee56d8b546f2a88a096fa5e30d32"/>
          <w:szCs w:val="20" pt14:Unid="11b63bad3b0847f8950b4e0adc9ad39d"/>
        </w:rPr>
      </w:pPr>
    </w:p>
    <w:p pt14:Unid="d294aa1aab634c7c9e1dd79fa1d5b398">
      <w:pPr pt14:Unid="e8f039aacedc448fa7fe23a1890aa77a">
        <w:spacing w:after="0" w:line="200" w:lineRule="exact" pt14:Unid="de944315126349e4a70573cc652ccbeb"/>
        <w:rPr pt14:Unid="58b18ab48d7b4f28ad918b7291799241">
          <w:color w:val="auto" pt14:Unid="64214489ae504e35863d0bf0d5af69ad"/>
          <w:sz w:val="20" pt14:Unid="ef0de04475064353bdfbca88b993333a"/>
          <w:szCs w:val="20" pt14:Unid="7ffe3f9c9ce64491a5e07003916876a3"/>
        </w:rPr>
      </w:pPr>
    </w:p>
    <w:p pt14:Unid="eec29721ed3d45a28dc7d572fa55c3a5">
      <w:pPr pt14:Unid="e82f2e2ff0114502bb7a512bcdd6c9b6">
        <w:spacing w:after="0" w:line="200" w:lineRule="exact" pt14:Unid="12032af8f9f040dcbb0cc5cbc92aa4f6"/>
        <w:rPr pt14:Unid="9d81ad12a8094465ac6829f2e0b2d8d6">
          <w:color w:val="auto" pt14:Unid="9cb35e65e34a4d27bb6aeff9de209362"/>
          <w:sz w:val="20" pt14:Unid="0f3eb186bbfc480986ff2d86125d14c6"/>
          <w:szCs w:val="20" pt14:Unid="cab3743cc9ba4964ab3f79fd88d74c2e"/>
        </w:rPr>
      </w:pPr>
    </w:p>
    <w:p pt14:Unid="83d721b609b0430cad228cc7f7d63da6">
      <w:pPr pt14:Unid="1cd395fc9fb34f83b57adcc316c3176d">
        <w:spacing w:after="0" w:line="200" w:lineRule="exact" pt14:Unid="822b294fe69d4477a93810380b92084b"/>
        <w:rPr pt14:Unid="7ce02d1d1f5749b8a6ec1f529c53bb8a">
          <w:color w:val="auto" pt14:Unid="3cb6c10832344d04a81003081cadafb7"/>
          <w:sz w:val="20" pt14:Unid="cd58d6e16d624873a18eea2c25ed2738"/>
          <w:szCs w:val="20" pt14:Unid="56140ce2154042ffa22fbcfc2ef28458"/>
        </w:rPr>
      </w:pPr>
    </w:p>
    <w:p pt14:Unid="d02d488c8fb04e7eaf76d2e5bb210ab6">
      <w:pPr pt14:Unid="03cef097cd5b4d97bce4573c50f10acf">
        <w:spacing w:after="0" w:line="200" w:lineRule="exact" pt14:Unid="ba1d55d6a77444c1a5ee7423773c0b9d"/>
        <w:rPr pt14:Unid="cadc226c10f44bc68dad38c5471daeb2">
          <w:color w:val="auto" pt14:Unid="7ccf03542a6d47ff810301202d8bdc30"/>
          <w:sz w:val="20" pt14:Unid="b653f064b20d40d38bd8b0e3f2a1fc75"/>
          <w:szCs w:val="20" pt14:Unid="0f025fe4ee70447cb7e4e2765bbf33a5"/>
        </w:rPr>
      </w:pPr>
    </w:p>
    <w:p pt14:Unid="14e6f1b124d648b7884a028261df9482">
      <w:pPr pt14:Unid="c8e57b0f57e34b14bdcd59ce520dfd5b">
        <w:spacing w:after="0" w:line="200" w:lineRule="exact" pt14:Unid="c0bb525359ba4b14bed80daf9c859e60"/>
        <w:rPr pt14:Unid="eb9054239483417786f04548b3fa14a1">
          <w:color w:val="auto" pt14:Unid="d8598593851c40788731373e3cf2feaf"/>
          <w:sz w:val="20" pt14:Unid="e5eb2fd5f52f4ae1b14bbee5a0726d7a"/>
          <w:szCs w:val="20" pt14:Unid="1e2895c5983440449f182dbfa95e302a"/>
        </w:rPr>
      </w:pPr>
    </w:p>
    <w:p pt14:Unid="1a5c86b82b364a41a29f32a285b5f42d">
      <w:pPr pt14:Unid="323db6250b1a4227bae200d42fa7049b">
        <w:spacing w:after="0" w:line="200" w:lineRule="exact" pt14:Unid="4d34d3dd3aea403b884fc4ed7eea6f51"/>
        <w:rPr pt14:Unid="ec73ca957bf54f379ad15511018e3fcc">
          <w:color w:val="auto" pt14:Unid="ebc161fc0faf44fe973b4a408cd0c243"/>
          <w:sz w:val="20" pt14:Unid="d7306591aaf84aea98c3e4b3b842934e"/>
          <w:szCs w:val="20" pt14:Unid="90faddccfc554dc3ba07e554f5650ce3"/>
        </w:rPr>
      </w:pPr>
    </w:p>
    <w:p pt14:Unid="2847e976e5ed487d90a4e675fb37e990">
      <w:pPr pt14:Unid="b7d42b0e44dd498ea3552d4316d3ca5f">
        <w:spacing w:after="0" w:line="200" w:lineRule="exact" pt14:Unid="e3a984ba2144457686a609dc51eff340"/>
        <w:rPr pt14:Unid="a8e43a5b707e4f9c8f62f6493a0e7697">
          <w:color w:val="auto" pt14:Unid="56439d43886f4ebda026b79a45bf4e3f"/>
          <w:sz w:val="20" pt14:Unid="6747d833f61c40379f5178d329089901"/>
          <w:szCs w:val="20" pt14:Unid="5e864b1166a346ba9dfb658d081511f2"/>
        </w:rPr>
      </w:pPr>
    </w:p>
    <w:p pt14:Unid="feacabb14ddb435aa6f271a2e15df953">
      <w:pPr pt14:Unid="0b0398becf5c46c8adc72d3b4e2ffb87">
        <w:spacing w:after="0" w:line="200" w:lineRule="exact" pt14:Unid="8178f70060c046c1a6e00610a70bc3a2"/>
        <w:rPr pt14:Unid="ec76263f260844988347bb125b5401aa">
          <w:color w:val="auto" pt14:Unid="761c885f7bff49e7b7de1c88e948366f"/>
          <w:sz w:val="20" pt14:Unid="78625a416dd24338868250a4eb273058"/>
          <w:szCs w:val="20" pt14:Unid="a299b2768a804746b489928bdebc735e"/>
        </w:rPr>
      </w:pPr>
    </w:p>
    <w:p pt14:Unid="57fbab1614be4e63bb67f8cd0d445adc">
      <w:pPr pt14:Unid="ed072148f4f54c788ae09e9844764e68">
        <w:spacing w:after="0" w:line="200" w:lineRule="exact" pt14:Unid="7031aba0f3e64a858ab36cae30c0da11"/>
        <w:rPr pt14:Unid="a281c9eaf5324fd2b0237859a52608f4">
          <w:color w:val="auto" pt14:Unid="8f6c8a44a18e4f779e77dc027f8988f6"/>
          <w:sz w:val="20" pt14:Unid="31656558fb8c4b9e97d112894ac4b092"/>
          <w:szCs w:val="20" pt14:Unid="34d4cc387ee94ff79a595b161012dd4b"/>
        </w:rPr>
      </w:pPr>
    </w:p>
    <w:p pt14:Unid="a5d653130c5b4a3ab2d92a3fac611b17">
      <w:pPr pt14:Unid="e87a90484096431f868e9caf63c0b297">
        <w:spacing w:after="0" w:line="200" w:lineRule="exact" pt14:Unid="a8478148116044cda81042c06cbecc23"/>
        <w:rPr pt14:Unid="1eca1025b11c46efbb1875e119fa4853">
          <w:color w:val="auto" pt14:Unid="c287efb3553f4dd7880c437bf0f0023a"/>
          <w:sz w:val="20" pt14:Unid="f83500eeb2f24e8d842978becd6c74cd"/>
          <w:szCs w:val="20" pt14:Unid="3bc991e1dcab48a7bdedb0b4790df183"/>
        </w:rPr>
      </w:pPr>
    </w:p>
    <w:p pt14:Unid="41dd3ceb95a441e0b311a3e99a99ebb5">
      <w:pPr pt14:Unid="926da73c1408465d9182893b5d982d05">
        <w:spacing w:after="0" w:line="200" w:lineRule="exact" pt14:Unid="bcd2a87ad4d64571a79880d352b95a4a"/>
        <w:rPr pt14:Unid="28d3ff96539e42499fda2afda545b989">
          <w:color w:val="auto" pt14:Unid="84b96147b7b7490997ba0f42b387c7b6"/>
          <w:sz w:val="20" pt14:Unid="7ddacc93f2c943f6b11d2d5e4ac078b6"/>
          <w:szCs w:val="20" pt14:Unid="9372a95cbedd4cb9bd29d6ba0c7f6313"/>
        </w:rPr>
      </w:pPr>
    </w:p>
    <w:p pt14:Unid="621f6710ce324799a119e83fbe8c1299">
      <w:pPr pt14:Unid="33c91e9e011e425388774416ab90cfb1">
        <w:spacing w:after="0" w:line="200" w:lineRule="exact" pt14:Unid="d7ab61cf69204d86b2b0cbe46552f14c"/>
        <w:rPr pt14:Unid="123b3e116df448a8ba19e6f48e32930a">
          <w:color w:val="auto" pt14:Unid="73fbb417088d44eb8555b51fabe6e4da"/>
          <w:sz w:val="20" pt14:Unid="e5a7b2e0cd8b4a1682d29c5910cb832e"/>
          <w:szCs w:val="20" pt14:Unid="8f4b291c874d422480bd9d10ead2f4a6"/>
        </w:rPr>
      </w:pPr>
    </w:p>
    <w:p pt14:Unid="9c2cef399c2944f5b8b4846da1058215">
      <w:pPr pt14:Unid="1a82e583ce7845278dc37e6551e5876f">
        <w:spacing w:after="0" w:line="200" w:lineRule="exact" pt14:Unid="9b6577ae5ba94750bdd79213cbbc4de9"/>
        <w:rPr pt14:Unid="908d6906383e4403b45a8875d5abe507">
          <w:color w:val="auto" pt14:Unid="4c3668dccb0b46dd99937f2ef1b10ee9"/>
          <w:sz w:val="20" pt14:Unid="dee3787b36484dc69bdc820a73a8243f"/>
          <w:szCs w:val="20" pt14:Unid="6dbabb879e0a4bd8abaf408a510b2583"/>
        </w:rPr>
      </w:pPr>
    </w:p>
    <w:p pt14:Unid="86d851c85d2746218a0a37538c6175ff">
      <w:pPr pt14:Unid="6510ba22d75d4f289ea46f3fd79db188">
        <w:spacing w:after="0" w:line="200" w:lineRule="exact" pt14:Unid="f957b38b8d1c45c4ad428e625bc62110"/>
        <w:rPr pt14:Unid="8edd7299f4f74b6895b306bd41e6a74b">
          <w:color w:val="auto" pt14:Unid="ad83e22854cb48da9e948aef4cfe0acc"/>
          <w:sz w:val="20" pt14:Unid="4b71d254b714419abbaf38fd79528de4"/>
          <w:szCs w:val="20" pt14:Unid="ae09a302ce994e26a05f040321196523"/>
        </w:rPr>
      </w:pPr>
    </w:p>
    <w:p pt14:Unid="26855c838569494e80a000683f4702cc">
      <w:pPr pt14:Unid="d0c52fecd46d49168e0d70a805d5084f">
        <w:spacing w:after="0" w:line="375" w:lineRule="exact" pt14:Unid="db7f18432cf44133930932bb956c5681"/>
        <w:rPr pt14:Unid="2b3a849a9bfe4eac900da00ed36af10d">
          <w:color w:val="auto" pt14:Unid="647a7fb4a2084143ac32b76131fc3786"/>
          <w:sz w:val="20" pt14:Unid="b5261b1f7f694526af364269bc2e4d6b"/>
          <w:szCs w:val="20" pt14:Unid="611d9f7a5bef41439035d48f383d619c"/>
        </w:rPr>
      </w:pPr>
    </w:p>
    <w:p pt14:Unid="9cb8c0be0c764fbe8b72a5cca2b0bfc8">
      <w:pPr pt14:Unid="0caa8f7f63184a9196e747cf1fdfbe42">
        <w:spacing w:after="0" pt14:Unid="ab9a26e312bd423db0afdf153ef20c67"/>
        <w:ind w:right="6" pt14:Unid="f4c41e6a6b324c1ca7d1c0ce1e8f8cc5"/>
        <w:jc w:val="center" pt14:Unid="77df5331f4d449c099eb039d26287108"/>
        <w:rPr pt14:Unid="ac62cb3c87584b82bfa8cdcb6cb83b47">
          <w:rFonts w:ascii="Arial" w:hAnsi="Arial" w:eastAsia="Arial" w:cs="Arial" pt14:Unid="b93393c13f6a4d5a97b9b9727772e8fa"/>
          <w:b w:val="1" pt14:Unid="06832edd35ab4dc9b25359921a5e1ce9"/>
          <w:bCs w:val="1" pt14:Unid="9ea6d0561b6f45009d20e75f2bcaab3d"/>
          <w:color w:val="auto" pt14:Unid="ddb12e6f28e8447293b74ff2dc5cbbd4"/>
          <w:sz w:val="20" pt14:Unid="36ce68fd32bf45b8aa208d6dbc13414f"/>
          <w:szCs w:val="20" pt14:Unid="051dff1eac76464fb4bf9a45145d2c02"/>
        </w:rPr>
      </w:pPr>
      <w:r>
        <w:rPr pt14:Unid="a534ec70212e4ca3aee0960e18c4667f">
          <w:rFonts w:ascii="Arial" w:hAnsi="Arial" w:eastAsia="Arial" w:cs="Arial" pt14:Unid="e4ce13b40b6e451cbdccedcf904c2bff"/>
          <w:b w:val="1" pt14:Unid="25b0b977fc0b409987bf1b9c8a9808f0"/>
          <w:bCs w:val="1" pt14:Unid="635c59959f1d42828f8e2ab2a9e1b0b2"/>
          <w:color w:val="auto" pt14:Unid="6e6842e47b4c41f68707d90f1999d813"/>
          <w:sz w:val="20" pt14:Unid="c842ba19837c4716bfd92c363ad90e9c"/>
          <w:szCs w:val="20" pt14:Unid="121655fdcfbc428284fb27f1cfe4d717"/>
        </w:rPr>
        <w:t xml:space="preserve">Figura 2.12: </w:t>
      </w:r>
      <w:r>
        <w:rPr pt14:Unid="a3c878288513488ebaf105897ef3fa98">
          <w:rFonts w:ascii="Arial" w:hAnsi="Arial" w:eastAsia="Arial" w:cs="Arial" pt14:Unid="ce280bcef9d34a018ff977aafeade605"/>
          <w:color w:val="auto" pt14:Unid="9363052c0d1a414a827965824ec15b3d"/>
          <w:sz w:val="20" pt14:Unid="2b66c4ebff40488ca4cfd73422c1eebf"/>
          <w:szCs w:val="20" pt14:Unid="00d61e2636b6443daf38bfb1498ce1c3"/>
        </w:rPr>
        <w:t>Comparación entre la virtualización y la contenerización</w:t>
      </w:r>
      <w:del w:author="Open-Xml-PowerTools" w:id="156" w:date="2018-08-17T03:01:57.7201102+02:00">
        <w:r>
          <w:rPr pt14:Unid="9e59e3be132f49bdadcd5b68de35c98c">
            <w:rFonts w:ascii="Arial" w:hAnsi="Arial" w:eastAsia="Arial" w:cs="Arial" pt14:Unid="179c3e54743844af9d22c62483cb38fd"/>
            <w:color w:val="auto" pt14:Unid="3a4cd39c17d648b589baf7964ced8c8d"/>
            <w:sz w:val="20" pt14:Unid="c0f49585ff9c421cb1cf4e1a8647359d"/>
            <w:szCs w:val="20" pt14:Unid="8cca106afdc24eafb3f1833272559c82"/>
          </w:rPr>
          <w:delText>.</w:delText>
        </w:r>
      </w:del>
      <w:r>
        <w:rPr pt14:Unid="a3c878288513488ebaf105897ef3fa98">
          <w:rFonts w:ascii="Arial" w:hAnsi="Arial" w:eastAsia="Arial" w:cs="Arial" pt14:Unid="ce280bcef9d34a018ff977aafeade605"/>
          <w:color w:val="auto" pt14:Unid="9363052c0d1a414a827965824ec15b3d"/>
          <w:sz w:val="20" pt14:Unid="2b66c4ebff40488ca4cfd73422c1eebf"/>
          <w:szCs w:val="20" pt14:Unid="00d61e2636b6443daf38bfb1498ce1c3"/>
        </w:rPr>
        <w:t xml:space="preserve"> [21]</w:t>
      </w:r>
      <w:ins w:author="Open-Xml-PowerTools" w:id="157" w:date="2018-08-17T03:01:57.7201102+02:00">
        <w:r>
          <w:rPr pt14:Unid="a3c878288513488ebaf105897ef3fa98">
            <w:rFonts w:ascii="Arial" w:hAnsi="Arial" w:eastAsia="Arial" w:cs="Arial" pt14:Unid="ce280bcef9d34a018ff977aafeade605"/>
            <w:color w:val="auto" pt14:Unid="9363052c0d1a414a827965824ec15b3d"/>
            <w:sz w:val="20" pt14:Unid="2b66c4ebff40488ca4cfd73422c1eebf"/>
            <w:szCs w:val="20" pt14:Unid="00d61e2636b6443daf38bfb1498ce1c3"/>
          </w:rPr>
          <w:t>.</w:t>
        </w:r>
      </w:ins>
    </w:p>
    <w:p pt14:Unid="dd366cfb4e5a45ecad8b7601af1facb7">
      <w:pPr pt14:Unid="d82ca8802e2f416caf9c369f1de38a27">
        <w:spacing w:after="0" w:line="200" w:lineRule="exact" pt14:Unid="2771399bf4f846f0a836fa00fc9458ff"/>
        <w:rPr pt14:Unid="aa8d89cd4224441da6e54cff5e309edf">
          <w:color w:val="auto" pt14:Unid="04d49adc32df438e829f20d94a966bac"/>
          <w:sz w:val="20" pt14:Unid="a966996aa4384267b1c75916f80cf1b6"/>
          <w:szCs w:val="20" pt14:Unid="a88b4acb3472429c8fe5937044d0fcb2"/>
        </w:rPr>
      </w:pPr>
    </w:p>
    <w:p pt14:Unid="102a22f28798460dacc5c7ab05dee7e2">
      <w:pPr pt14:Unid="1ec7afbfe5fc42b59b04ba346d63b207">
        <w:spacing w:after="0" w:line="267" w:lineRule="exact" pt14:Unid="05ff7489297f4b58adfe22345659e367"/>
        <w:rPr pt14:Unid="a05dae01c71d480e878449cb7b0bd11c">
          <w:color w:val="auto" pt14:Unid="c06a6db298024fcc960435d38328a037"/>
          <w:sz w:val="20" pt14:Unid="c67a72c9d3214209a2ec01909d5b28c8"/>
          <w:szCs w:val="20" pt14:Unid="cef6d0383a8546f4b2580fa6892fce26"/>
        </w:rPr>
      </w:pPr>
    </w:p>
    <w:p pt14:Unid="34255372e4684a1f8ebd4e43e9503a2e">
      <w:pPr pt14:Unid="bab45286896841809cb2aa05eaedd7a1">
        <w:spacing w:after="0" w:line="267" w:lineRule="auto" pt14:Unid="b55bc5b6dc3a42ae9963564c4c0c4fcd"/>
        <w:ind w:left="260" w:right="266" pt14:Unid="a6a6c1afb3a6424f9b43e55339dd4185"/>
        <w:jc w:val="both" pt14:Unid="d1a233d44eae4771975f24c047128f25"/>
        <w:rPr pt14:Unid="156ea3c5101f46ee9410a56502a153d8">
          <w:rFonts w:ascii="Arial" w:hAnsi="Arial" w:eastAsia="Arial" w:cs="Arial" pt14:Unid="594acc69271e4574a253a099276a6057"/>
          <w:color w:val="auto" pt14:Unid="596c5a7dd72348c79fe4e46598511fef"/>
          <w:sz w:val="22" pt14:Unid="7c5c408d57d44bc590cbe04fcfa2938b"/>
          <w:szCs w:val="22" pt14:Unid="8c8060081a8c45eea61eafafe8649b7b"/>
        </w:rPr>
      </w:pPr>
      <w:r>
        <w:rPr pt14:Unid="9a12d15af9af49a8976ee4ffaa64b977">
          <w:rFonts w:ascii="Arial" w:hAnsi="Arial" w:eastAsia="Arial" w:cs="Arial" pt14:Unid="10e79f5dec4447b09b5043a5d4a98bad"/>
          <w:color w:val="auto" pt14:Unid="2328ad1f56ec4dbbbb259e1ef4e132c7"/>
          <w:sz w:val="22" pt14:Unid="e36447f295a643de82c202e93d399cb6"/>
          <w:szCs w:val="22" pt14:Unid="b02468c5b81548e18a02e6ea043b9385"/>
        </w:rPr>
        <w:t>los usuarios se ven modificados. Es una fase que debe comenzar de forma temprana para garantizar la mantenibilidad del sistema a desarrollar</w:t>
      </w:r>
      <w:del w:author="Open-Xml-PowerTools" w:id="158" w:date="2018-08-17T03:01:57.7201102+02:00">
        <w:r>
          <w:rPr pt14:Unid="81c326706da94d44b060ed595e408858">
            <w:rFonts w:ascii="Arial" w:hAnsi="Arial" w:eastAsia="Arial" w:cs="Arial" pt14:Unid="c216bfa5c5fd4d30a4992ee95f3b6628"/>
            <w:color w:val="auto" pt14:Unid="54c7e42c2eac4939b6d8b53de9ab73da"/>
            <w:sz w:val="22" pt14:Unid="b32802275a1948a5af2984861c451b7f"/>
            <w:szCs w:val="22" pt14:Unid="533ef6de1ec945dd8b2dc43e5dde0dd8"/>
          </w:rPr>
          <w:delText>.</w:delText>
        </w:r>
      </w:del>
      <w:r>
        <w:rPr pt14:Unid="9a12d15af9af49a8976ee4ffaa64b977">
          <w:rFonts w:ascii="Arial" w:hAnsi="Arial" w:eastAsia="Arial" w:cs="Arial" pt14:Unid="10e79f5dec4447b09b5043a5d4a98bad"/>
          <w:color w:val="auto" pt14:Unid="2328ad1f56ec4dbbbb259e1ef4e132c7"/>
          <w:sz w:val="22" pt14:Unid="e36447f295a643de82c202e93d399cb6"/>
          <w:szCs w:val="22" pt14:Unid="b02468c5b81548e18a02e6ea043b9385"/>
        </w:rPr>
        <w:t xml:space="preserve"> [27]</w:t>
      </w:r>
      <w:ins w:author="Open-Xml-PowerTools" w:id="159" w:date="2018-08-17T03:01:57.7201102+02:00">
        <w:r>
          <w:rPr pt14:Unid="9a12d15af9af49a8976ee4ffaa64b977">
            <w:rFonts w:ascii="Arial" w:hAnsi="Arial" w:eastAsia="Arial" w:cs="Arial" pt14:Unid="10e79f5dec4447b09b5043a5d4a98bad"/>
            <w:color w:val="auto" pt14:Unid="2328ad1f56ec4dbbbb259e1ef4e132c7"/>
            <w:sz w:val="22" pt14:Unid="e36447f295a643de82c202e93d399cb6"/>
            <w:szCs w:val="22" pt14:Unid="b02468c5b81548e18a02e6ea043b9385"/>
          </w:rPr>
          <w:t>.</w:t>
        </w:r>
      </w:ins>
    </w:p>
    <w:p pt14:Unid="2cec5d2a3b8b48a6a447fd41e0db632b">
      <w:pPr pt14:Unid="f52fea97b927412899f989e9cb08e209">
        <w:spacing w:after="0" w:line="73" w:lineRule="exact" pt14:Unid="e78e05c8c2574985a6ddd001f3bda7bf"/>
        <w:rPr pt14:Unid="8b83adff5c2245efb8b9746f7a4b7a0e">
          <w:color w:val="auto" pt14:Unid="19e82f1308cd4c43a5f5d00a000740dd"/>
          <w:sz w:val="20" pt14:Unid="e5e0798b752541209c1903cee51d1ae9"/>
          <w:szCs w:val="20" pt14:Unid="640096a062cf4e03a14f19d6e7718d57"/>
        </w:rPr>
      </w:pPr>
    </w:p>
    <w:p pt14:Unid="db747baec1d44cc1b815f07b09230eff">
      <w:pPr pt14:Unid="71964eab22e0486bbe2e7c7dee88d613">
        <w:spacing w:after="0" w:line="273" w:lineRule="auto" pt14:Unid="a39d50898f194fc9aa06f0828d691e15"/>
        <w:ind w:left="260" w:right="266" w:firstLine="339" pt14:Unid="c09c426301e947f18764fc49bbaf191d"/>
        <w:jc w:val="both" pt14:Unid="2245ebad8ec343c781ec25b204d45b0b"/>
        <w:rPr pt14:Unid="0893e3d5510b40d8b516494c97613da5">
          <w:rFonts w:ascii="Arial" w:hAnsi="Arial" w:eastAsia="Arial" w:cs="Arial" pt14:Unid="df6b3bac8bf144d588d5ed36416cfab6"/>
          <w:color w:val="auto" pt14:Unid="8b065f851d6546aa8ee62caed07ec311"/>
          <w:sz w:val="21" pt14:Unid="621a95e3f6a1494e8b0a3b438b7da4c7"/>
          <w:szCs w:val="21" pt14:Unid="4f02909b923b47b19527810ea851d5fd"/>
        </w:rPr>
      </w:pPr>
      <w:r>
        <w:rPr pt14:Unid="f7bdeab84ad24b48bb84b7294ff1f75e">
          <w:rFonts w:ascii="Arial" w:hAnsi="Arial" w:eastAsia="Arial" w:cs="Arial" pt14:Unid="8c860f9d587a48cc8301edf8c8a9dba8"/>
          <w:color w:val="auto" pt14:Unid="46602a9c184c43a3be8b632472383d94"/>
          <w:sz w:val="21" pt14:Unid="14ef986b71894750b15dbeabd9f515d0"/>
          <w:szCs w:val="21" pt14:Unid="d385628c7a2f44a88bdae26bdfddba3d"/>
        </w:rPr>
        <w:t>El mantenimiento de software es la fase del desarrollo que más recursos consume, alrededor del 60 % o 70 % del coste de un proyecto. La mayoría del software que hoy se emplea tiene entre 10 y 15 años, tiempo en el cual ha sufrido muchas modificaciones hasta alcanzar un diseño pobre y difícil de mantener. Se puede definir el software mantenible como aquel que se diseña de forma modular, siguiendo patrones de diseño y estándares de calidad y que se documenta de tal forma que es explicativo por si mismo</w:t>
      </w:r>
      <w:del w:author="Open-Xml-PowerTools" w:id="160" w:date="2018-08-17T03:01:57.7201102+02:00">
        <w:r>
          <w:rPr pt14:Unid="5af505a3d7ef46a8ad8771b781daa927">
            <w:rFonts w:ascii="Arial" w:hAnsi="Arial" w:eastAsia="Arial" w:cs="Arial" pt14:Unid="77e800ecdd804932ae5cd90851135787"/>
            <w:color w:val="auto" pt14:Unid="effea8a7b97f4e3e895192c5a7c764e8"/>
            <w:sz w:val="21" pt14:Unid="d668f093a9d24b72b7cb189e2ced712d"/>
            <w:szCs w:val="21" pt14:Unid="6fd2e92fabf844d59545bffcdf725b00"/>
          </w:rPr>
          <w:delText>.</w:delText>
        </w:r>
      </w:del>
      <w:r>
        <w:rPr pt14:Unid="f7bdeab84ad24b48bb84b7294ff1f75e">
          <w:rFonts w:ascii="Arial" w:hAnsi="Arial" w:eastAsia="Arial" w:cs="Arial" pt14:Unid="8c860f9d587a48cc8301edf8c8a9dba8"/>
          <w:color w:val="auto" pt14:Unid="46602a9c184c43a3be8b632472383d94"/>
          <w:sz w:val="21" pt14:Unid="14ef986b71894750b15dbeabd9f515d0"/>
          <w:szCs w:val="21" pt14:Unid="d385628c7a2f44a88bdae26bdfddba3d"/>
        </w:rPr>
        <w:t xml:space="preserve"> [23]</w:t>
      </w:r>
      <w:ins w:author="Open-Xml-PowerTools" w:id="161" w:date="2018-08-17T03:01:57.7201102+02:00">
        <w:r>
          <w:rPr pt14:Unid="f7bdeab84ad24b48bb84b7294ff1f75e">
            <w:rFonts w:ascii="Arial" w:hAnsi="Arial" w:eastAsia="Arial" w:cs="Arial" pt14:Unid="8c860f9d587a48cc8301edf8c8a9dba8"/>
            <w:color w:val="auto" pt14:Unid="46602a9c184c43a3be8b632472383d94"/>
            <w:sz w:val="21" pt14:Unid="14ef986b71894750b15dbeabd9f515d0"/>
            <w:szCs w:val="21" pt14:Unid="d385628c7a2f44a88bdae26bdfddba3d"/>
          </w:rPr>
          <w:t>.</w:t>
        </w:r>
      </w:ins>
    </w:p>
    <w:p pt14:Unid="c6273422859144b18edd519b1f1625ee">
      <w:pPr pt14:Unid="f325823e3724408d8b741dcef25f74d2">
        <w:spacing w:after="0" w:line="72" w:lineRule="exact" pt14:Unid="b218eb81ce154ac8a6f37886b4d792da"/>
        <w:rPr pt14:Unid="e05604a9a4654a5d87e21a2eebe06e17">
          <w:color w:val="auto" pt14:Unid="ddb5ca1b4ecf40ed91185e5ed479b07b"/>
          <w:sz w:val="20" pt14:Unid="897559f1397b4c128137e6e67809085e"/>
          <w:szCs w:val="20" pt14:Unid="f0e665c6c1094d9888f23686a54813ec"/>
        </w:rPr>
      </w:pPr>
    </w:p>
    <w:p pt14:Unid="445c4158187645728dd61eb827bd001b">
      <w:pPr pt14:Unid="7ef4995ff94e49dba15539f1be9a04aa">
        <w:spacing w:after="0" w:line="274" w:lineRule="auto" pt14:Unid="3e01ab6f880041d98e931f87ef39212d"/>
        <w:ind w:left="260" w:right="266" w:firstLine="339" pt14:Unid="7ac5a0916e9c4a648a1e8dfc708d0d92"/>
        <w:jc w:val="both" pt14:Unid="9c424ed9ed3942ad9f9ee1244b1885df"/>
        <w:rPr pt14:Unid="f1fa8a2f4f504145af836ec861d57651">
          <w:rFonts w:ascii="Arial" w:hAnsi="Arial" w:eastAsia="Arial" w:cs="Arial" pt14:Unid="91aea69c9d6f401cabb4a1175fa8f013"/>
          <w:color w:val="auto" pt14:Unid="5ac0ee56b5d941f7a537e6f04301ed2c"/>
          <w:sz w:val="21" pt14:Unid="90b32f6f70c6421eae3a334a68b00301"/>
          <w:szCs w:val="21" pt14:Unid="d900e36c74b7431286fd9fa704737816"/>
        </w:rPr>
      </w:pPr>
      <w:r>
        <w:rPr pt14:Unid="6fefbea853644169a8c2c150871f0dba">
          <w:rFonts w:ascii="Arial" w:hAnsi="Arial" w:eastAsia="Arial" w:cs="Arial" pt14:Unid="d50d37c87f8641b2afedf393f69feb96"/>
          <w:color w:val="auto" pt14:Unid="3406c192c9ac47f4948a1b0221a4c118"/>
          <w:sz w:val="21" pt14:Unid="45f953b76d714fefa2f9d8af77a0f24a"/>
          <w:szCs w:val="21" pt14:Unid="c16dddb017044a95ab3eb2a71a5de27a"/>
        </w:rPr>
        <w:t>Gracias a su diseño modular, los microservicios son una arquitectura que se puede seguir para hacer más sencillo el mantenimiento de un sistema. Sin embargo, las conse-cuencias de elegir un estilo arquitectónico no son evidente hasta años más tarde de haber sido tomadas, por lo que hasta que no se vean sistemas maduros que empleen microser-vicios no se debe afirmar a ciencia cierta que garantizan estas características. [17]</w:t>
      </w:r>
    </w:p>
    <w:p pt14:Unid="0db094acb01f4735ad702bae8a6698ed">
      <w:pPr pt14:Unid="c1b9a45da99f436ab4912b88570822ae">
        <w:spacing w:after="0" w:line="200" w:lineRule="exact" pt14:Unid="9a967453b66b46b2a93d9ca063fec90f"/>
        <w:rPr pt14:Unid="4aa435a88c114691a3bc4a3716a93148">
          <w:color w:val="auto" pt14:Unid="1fe78dec44de45d9b33c4cd5ebf2e956"/>
          <w:sz w:val="20" pt14:Unid="ea216ab62b0f4fd0919fb69814c39ad2"/>
          <w:szCs w:val="20" pt14:Unid="fcc768ab5a894227bf72942ec636d045"/>
        </w:rPr>
      </w:pPr>
    </w:p>
    <w:p pt14:Unid="a8558ea2d138428686f7bf75a35f65a4">
      <w:pPr pt14:Unid="e3fec49a46114bb8b9bb780b2d0778a1">
        <w:spacing w:after="0" w:line="224" w:lineRule="exact" pt14:Unid="860c7e9787644981a5e30212cb0e25e9"/>
        <w:rPr pt14:Unid="7129de89f75a4ea29f68eb5241ab15b1">
          <w:color w:val="auto" pt14:Unid="39a3fad14ebf4c328fda841191dca758"/>
          <w:sz w:val="20" pt14:Unid="a1179ab48b1640f2a7b6ea7d901c5869"/>
          <w:szCs w:val="20" pt14:Unid="81d3df48c7694eefad4a41c7d739e982"/>
        </w:rPr>
      </w:pPr>
    </w:p>
    <w:p pt14:Unid="4612a66c14d24d93bba4adbfb216998f">
      <w:pPr pt14:Unid="09787a1a1c654780b661d3957a41360c">
        <w:tabs pt14:Unid="0d991b2cd9d84bf7842576b602c34b59">
          <w:tab w:val="left" w:leader="none" w:pos="1020" pt14:Unid="8664440078c34762b9081e31286c7016"/>
        </w:tabs>
        <w:spacing w:after="0" pt14:Unid="1b8295e0ca1a441e94204cd094a2daee"/>
        <w:ind w:left="260" pt14:Unid="4cb89b825eeb4c3e8f09d4974c745246"/>
        <w:rPr pt14:Unid="651d07de016c46ab8398c035fb9ceae1">
          <w:color w:val="auto" pt14:Unid="de63d2dc90f143afbba1aecc6f2f5643"/>
          <w:sz w:val="20" pt14:Unid="e16ac6caee4440e8801b8f0fb2d9c42e"/>
          <w:szCs w:val="20" pt14:Unid="7d71ec2aba764df8bb3da9400e655514"/>
        </w:rPr>
      </w:pPr>
      <w:r>
        <w:rPr pt14:Unid="d488736263704fbc8274ed18d0bbf5be">
          <w:rFonts w:ascii="Arial" w:hAnsi="Arial" w:eastAsia="Arial" w:cs="Arial" pt14:Unid="013e0c885b064755b665a971b9e98d4c"/>
          <w:b w:val="1" pt14:Unid="640373cfb52b4e398d22ac39225a600c"/>
          <w:bCs w:val="1" pt14:Unid="1e8d7724ef9b4c61abb5d9675f26702b"/>
          <w:color w:val="auto" pt14:Unid="a9dbbb0f4a1f4912b8aa9ddcb5f57ecc"/>
          <w:sz w:val="24" pt14:Unid="e5870f3759474f77a75de7262d4e9e0c"/>
          <w:szCs w:val="24" pt14:Unid="089e298896834658822f5f912e792d27"/>
        </w:rPr>
        <w:t>2.7.1.</w:t>
      </w:r>
      <w:r>
        <w:rPr pt14:Unid="41ff60bd002e4ab69c5301a9461c543e">
          <w:color w:val="auto" pt14:Unid="55ce68d5e6b045e3b760f8f612ef31a2"/>
          <w:sz w:val="20" pt14:Unid="85e86fc6e13d4d929e3689f5a3e82a3a"/>
          <w:szCs w:val="20" pt14:Unid="3f5a328c6e2a4863b6698825634dcb24"/>
        </w:rPr>
        <w:tab pt14:Unid="1cd430e766054d31b157d9aa3f1794f5"/>
      </w:r>
      <w:r>
        <w:rPr pt14:Unid="3a525bf55ba3489fbc095ccad2d79c65">
          <w:rFonts w:ascii="Arial" w:hAnsi="Arial" w:eastAsia="Arial" w:cs="Arial" pt14:Unid="5c3b7c06712f4fe8898e7ea53e8133e2"/>
          <w:b w:val="1" pt14:Unid="d4045e38de664842bc6d1d0954809041"/>
          <w:bCs w:val="1" pt14:Unid="bbed7cf1d0654f849da605a5df9bfda0"/>
          <w:color w:val="auto" pt14:Unid="db4ebb18e3a74c53a9c87d28b8b24e8b"/>
          <w:sz w:val="23" pt14:Unid="a89097f94c7843f19f0293e93ad15597"/>
          <w:szCs w:val="23" pt14:Unid="687a5c68f0dc473a9c32bf629f031903"/>
        </w:rPr>
        <w:t>Reemplazamiento</w:t>
      </w:r>
    </w:p>
    <w:p pt14:Unid="7912cf7209af45dda565b45a456412d6">
      <w:pPr pt14:Unid="5e3b562d73484c0d91f505dd17a2e630">
        <w:spacing w:after="0" w:line="261" w:lineRule="exact" pt14:Unid="f7d0daa0c2114228a88e3712c7a2fac5"/>
        <w:rPr pt14:Unid="70917c942890421ba44ca121ab078ba4">
          <w:color w:val="auto" pt14:Unid="aebb5c7b88b247f8994d3243c386cdeb"/>
          <w:sz w:val="20" pt14:Unid="e72e7d8601de4bfa85c22c2086b73ad7"/>
          <w:szCs w:val="20" pt14:Unid="74a80aa6ef1e43be814d4618cc55b1fc"/>
        </w:rPr>
      </w:pPr>
    </w:p>
    <w:p pt14:Unid="ee6b7829110d4e9f9ed268ea6beb08d0">
      <w:pPr pt14:Unid="2ce9f58545ef483cbceb7c8216a504f5">
        <w:spacing w:after="0" w:line="259" w:lineRule="auto" pt14:Unid="203e20752e31435b99cf26bd825336e3"/>
        <w:ind w:left="260" w:right="266" w:firstLine="339" pt14:Unid="9e407821c5b646ee8fdc3d5d5bf34fae"/>
        <w:jc w:val="both" pt14:Unid="3c0569d52dfc4dd498d0ce66d5034b7f"/>
        <w:rPr pt14:Unid="6020bfea21c943bba346698856388977">
          <w:color w:val="auto" pt14:Unid="7ea515806e7b473aa386cdac726f86a7"/>
          <w:sz w:val="20" pt14:Unid="8c6f14de046541e6bbc54207263b63da"/>
          <w:szCs w:val="20" pt14:Unid="280645170d12433aaede0c95a3945c5d"/>
        </w:rPr>
      </w:pPr>
      <w:r>
        <w:rPr pt14:Unid="951a532bbed84a03b36ca5d29a1ffb53">
          <w:rFonts w:ascii="Arial" w:hAnsi="Arial" w:eastAsia="Arial" w:cs="Arial" pt14:Unid="f1233ab4dc9a4b688b2e51395830d10c"/>
          <w:color w:val="auto" pt14:Unid="42e6f2b89fe5433fb0758b6e8f7fda2e"/>
          <w:sz w:val="22" pt14:Unid="f05035c198e1428abf196e15028f72e8"/>
          <w:szCs w:val="22" pt14:Unid="eccf21edb8e34c3aa7d9ab8433aadc49"/>
        </w:rPr>
        <w:t xml:space="preserve">En la mayoría de empresas abundan los sistemas legados que nadie desea mantener. La </w:t>
      </w:r>
      <w:r>
        <w:rPr pt14:Unid="5bed40a7e64a49ef9f55a0e8dc8ad8b8">
          <w:rFonts w:ascii="Arial" w:hAnsi="Arial" w:eastAsia="Arial" w:cs="Arial" pt14:Unid="33b0a59238e14366a8405c177611e3b6"/>
          <w:b w:val="1" pt14:Unid="73c4be139f1a4a4099eb82bd810a2f22"/>
          <w:bCs w:val="1" pt14:Unid="5f1dfd1cf3ec415c84d06a3f0ae90a11"/>
          <w:color w:val="auto" pt14:Unid="16500a7554a542e69d7baa3967cf7d18"/>
          <w:sz w:val="22" pt14:Unid="d821cb0fbcf845f0b807f044209974f9"/>
          <w:szCs w:val="22" pt14:Unid="a1f44ac444434509bfcc78e30a7439d5"/>
        </w:rPr>
        <w:t>refactorización</w:t>
      </w:r>
      <w:r>
        <w:rPr pt14:Unid="adf3f6487145483e9aa3aeb2f7bc38cf">
          <w:rFonts w:ascii="Arial" w:hAnsi="Arial" w:eastAsia="Arial" w:cs="Arial" pt14:Unid="c91544912a294ec990e340754f196f1c"/>
          <w:color w:val="auto" pt14:Unid="e2cc445e5c4142739067fae1298ef872"/>
          <w:sz w:val="22" pt14:Unid="b365233a00df4d5bba669d96c9c8334d"/>
          <w:szCs w:val="22" pt14:Unid="ae3795b0992147c89ed018b96caeb8dc"/>
        </w:rPr>
        <w:t xml:space="preserve"> de estos sistemas es imposible por su tamaño y riesgo. Si en lugar de haber empleado una arquitectura monolítica para su diseño se emplearan microservicios se observaría como los barreras para la refactorización no existen al poderse reescribir el microservicio al completo en pocos días.</w:t>
      </w:r>
    </w:p>
    <w:p pt14:Unid="c862689971c3428e87f0ca2bee5b9369">
      <w:pPr pt14:Unid="ae3e2e63e36d4ec49e856d886629fa7d">
        <w:spacing w:after="0" w:line="84" w:lineRule="exact" pt14:Unid="d231b3b02f8b498fbda424d87ea71f1e"/>
        <w:rPr pt14:Unid="652f6a26b0374a628f7a57d9df7109a5">
          <w:color w:val="auto" pt14:Unid="53ce2f790c52461ca4d1ab558cf5c7cb"/>
          <w:sz w:val="20" pt14:Unid="0fb4516d1ede47cf9e952a038090960b"/>
          <w:szCs w:val="20" pt14:Unid="db25b8a644cc4487807646fdc2b94fb6"/>
        </w:rPr>
      </w:pPr>
    </w:p>
    <w:p pt14:Unid="8ccf6fe354784166b139a79cc5f93c30">
      <w:pPr pt14:Unid="7e1e0f32ec1448a5abf5e586503484ed">
        <w:spacing w:after="0" w:line="267" w:lineRule="auto" pt14:Unid="db662d02dab3495da0a1dc641dbfd2f5"/>
        <w:ind w:left="260" w:right="266" w:firstLine="339" pt14:Unid="ce86401cb6834e6b93bb696815b09c9b"/>
        <w:jc w:val="both" pt14:Unid="720960bcc5a04c9aae0e6ede6ffcce67"/>
        <w:rPr pt14:Unid="84ccfbcf91304756a19049371e0c0cbe">
          <w:rFonts w:ascii="Arial" w:hAnsi="Arial" w:eastAsia="Arial" w:cs="Arial" pt14:Unid="e5566ab8a14244a6b9a0c915b91bfde3"/>
          <w:color w:val="auto" pt14:Unid="7ba93cac70d146349797ae9483c9c88f"/>
          <w:sz w:val="22" pt14:Unid="fde8648a9d884a488a64bae4ea9905ee"/>
          <w:szCs w:val="22" pt14:Unid="d29ed0252abf4ffbbcee13c1641847af"/>
        </w:rPr>
      </w:pPr>
      <w:r>
        <w:rPr pt14:Unid="92f9a552eb9645cab21c042db64440df">
          <w:rFonts w:ascii="Arial" w:hAnsi="Arial" w:eastAsia="Arial" w:cs="Arial" pt14:Unid="b0c6571b9c174e0db8d98e5421538a59"/>
          <w:color w:val="auto" pt14:Unid="b8c04cb891164ce080cfefb9b3b46da5"/>
          <w:sz w:val="22" pt14:Unid="b27d6c1fc19d40239e2c1b241826fa59"/>
          <w:szCs w:val="22" pt14:Unid="0c52a7ef2c484d0ca0d6c8698b71b1d8"/>
        </w:rPr>
        <w:t>Una regla que puede ser aplicada es establecer un tamaño para un microservicio tal que pueda ser completamente reescrito en 2 semanas</w:t>
      </w:r>
      <w:del w:author="Open-Xml-PowerTools" w:id="162" w:date="2018-08-17T03:01:57.7201102+02:00">
        <w:r>
          <w:rPr pt14:Unid="a19812d51901410eb36dee7e334ae7c1">
            <w:rFonts w:ascii="Arial" w:hAnsi="Arial" w:eastAsia="Arial" w:cs="Arial" pt14:Unid="ac67903d692749ddbc9e8a0467961c52"/>
            <w:color w:val="auto" pt14:Unid="53c9aad20c52490f990e171b2494a324"/>
            <w:sz w:val="22" pt14:Unid="7f271825b6584b778db5884237b07bf8"/>
            <w:szCs w:val="22" pt14:Unid="d752bcef43114b889773fd9a570f699f"/>
          </w:rPr>
          <w:delText>.</w:delText>
        </w:r>
      </w:del>
      <w:r>
        <w:rPr pt14:Unid="92f9a552eb9645cab21c042db64440df">
          <w:rFonts w:ascii="Arial" w:hAnsi="Arial" w:eastAsia="Arial" w:cs="Arial" pt14:Unid="b0c6571b9c174e0db8d98e5421538a59"/>
          <w:color w:val="auto" pt14:Unid="b8c04cb891164ce080cfefb9b3b46da5"/>
          <w:sz w:val="22" pt14:Unid="b27d6c1fc19d40239e2c1b241826fa59"/>
          <w:szCs w:val="22" pt14:Unid="0c52a7ef2c484d0ca0d6c8698b71b1d8"/>
        </w:rPr>
        <w:t xml:space="preserve"> [21]</w:t>
      </w:r>
      <w:ins w:author="Open-Xml-PowerTools" w:id="163" w:date="2018-08-17T03:01:57.7201102+02:00">
        <w:r>
          <w:rPr pt14:Unid="92f9a552eb9645cab21c042db64440df">
            <w:rFonts w:ascii="Arial" w:hAnsi="Arial" w:eastAsia="Arial" w:cs="Arial" pt14:Unid="b0c6571b9c174e0db8d98e5421538a59"/>
            <w:color w:val="auto" pt14:Unid="b8c04cb891164ce080cfefb9b3b46da5"/>
            <w:sz w:val="22" pt14:Unid="b27d6c1fc19d40239e2c1b241826fa59"/>
            <w:szCs w:val="22" pt14:Unid="0c52a7ef2c484d0ca0d6c8698b71b1d8"/>
          </w:rPr>
          <w:t>.</w:t>
        </w:r>
      </w:ins>
    </w:p>
    <w:p pt14:Unid="f459ce01d6b844d987295d1b9f25a176">
      <w:pPr pt14:Unid="3c72870988dc46988b0c23af2ad290b9">
        <w:spacing w:after="0" w:line="200" w:lineRule="exact" pt14:Unid="b5ede643b6a04ac78d9f1b92a3d63375"/>
        <w:rPr pt14:Unid="f0ca3841434c425d8027c28f463d01ef">
          <w:color w:val="auto" pt14:Unid="3b7813c397dc4d1980ade30a313e1ddc"/>
          <w:sz w:val="20" pt14:Unid="47a47e0ee4164521bfc7198f9f657fea"/>
          <w:szCs w:val="20" pt14:Unid="8a51d09cbcea48e0b882d1af446a8e11"/>
        </w:rPr>
      </w:pPr>
    </w:p>
    <w:p pt14:Unid="ccd84a821a184cbfaec2a7aa7178786e">
      <w:pPr pt14:Unid="884bd34ac65549f383ab9a9000e339f2">
        <w:spacing w:after="0" w:line="226" w:lineRule="exact" pt14:Unid="7c7514ddba4e46cba917baa1bb733963"/>
        <w:rPr pt14:Unid="b1ab0ce322c74995b5e7a0f5b0d81e6a">
          <w:color w:val="auto" pt14:Unid="22d91535bd794d71b7aa158acd73c2f2"/>
          <w:sz w:val="20" pt14:Unid="422724dc23fd44f7baf425db0f97354b"/>
          <w:szCs w:val="20" pt14:Unid="398f6700932d47998e45d3ab8a0c0c36"/>
        </w:rPr>
      </w:pPr>
    </w:p>
    <w:p pt14:Unid="76ac5b56f82b47699b84aa7b8741892e">
      <w:pPr pt14:Unid="c90f72a6f024484f9f59ff1df260e8a0">
        <w:tabs pt14:Unid="a1e829a1a2d34051829f1bae1819186e">
          <w:tab w:val="left" w:leader="none" w:pos="1020" pt14:Unid="6abcacb7e93c4fb1829f6f325fb59bba"/>
        </w:tabs>
        <w:spacing w:after="0" pt14:Unid="5b856c70868248d6a5d3199dd65148d4"/>
        <w:ind w:left="260" pt14:Unid="010fc3586fc54264b5609bce1a11a530"/>
        <w:rPr pt14:Unid="8345cc0c22394ff485f36197921ca5d9">
          <w:color w:val="auto" pt14:Unid="f271487c958a453e89f860790485fe25"/>
          <w:sz w:val="20" pt14:Unid="0dfcf7e380464d3590931fdf7b2b9a1e"/>
          <w:szCs w:val="20" pt14:Unid="545de1116bef449ebfb27b666bea7cdd"/>
        </w:rPr>
      </w:pPr>
      <w:r>
        <w:rPr pt14:Unid="3c02fadf9e0a4eac9c10beb5b971875a">
          <w:rFonts w:ascii="Arial" w:hAnsi="Arial" w:eastAsia="Arial" w:cs="Arial" pt14:Unid="f13a29b6242742ad965df231f9c8a43e"/>
          <w:b w:val="1" pt14:Unid="cf47deb2ef7542628a1ece8ff45cc392"/>
          <w:bCs w:val="1" pt14:Unid="1e1c56e883eb47f38e9dad7cc225d38a"/>
          <w:color w:val="auto" pt14:Unid="afd56f2af1b74fb3a8743d27ca62ecd4"/>
          <w:sz w:val="24" pt14:Unid="f4f5e3e1fb954bde8eabe9d21ed090c0"/>
          <w:szCs w:val="24" pt14:Unid="70371e80bb604b8da52388679f571331"/>
        </w:rPr>
        <w:t>2.7.2.</w:t>
      </w:r>
      <w:r>
        <w:rPr pt14:Unid="376c729b894847b9a607fb4e0822c8b4">
          <w:color w:val="auto" pt14:Unid="c89cd4f69a96427b9e4adbdfa7c41eaa"/>
          <w:sz w:val="20" pt14:Unid="243dcf87f2fc4d6ba691681f4728d2e1"/>
          <w:szCs w:val="20" pt14:Unid="d953cb2268c34fb09d0ba29f55fed8e8"/>
        </w:rPr>
        <w:tab pt14:Unid="407563f5a5d34ed4a3f943871a58b810"/>
      </w:r>
      <w:r>
        <w:rPr pt14:Unid="0c145b0a9bd243e7a010e30d4abbfc1a">
          <w:rFonts w:ascii="Arial" w:hAnsi="Arial" w:eastAsia="Arial" w:cs="Arial" pt14:Unid="402fbd32d58c471c98fadd0fd96aa8bc"/>
          <w:b w:val="1" pt14:Unid="011faaa2cce74819bec4378c16b13f10"/>
          <w:bCs w:val="1" pt14:Unid="5def9c292dbf4edcab18eaac54a8591d"/>
          <w:color w:val="auto" pt14:Unid="2ce14f822bc14279b6d5e1d86c7f67d7"/>
          <w:sz w:val="23" pt14:Unid="50305e08882744638f468820d167daef"/>
          <w:szCs w:val="23" pt14:Unid="18acd111e9a843c69a981876bbd4391c"/>
        </w:rPr>
        <w:t>You Build It, You Run It</w:t>
      </w:r>
    </w:p>
    <w:p pt14:Unid="0b7eeca3392542be8ed51a403cf81708">
      <w:pPr pt14:Unid="5b9063c9fc2c4dc08636db0db75a2d63">
        <w:spacing w:after="0" w:line="261" w:lineRule="exact" pt14:Unid="7fb7473fa5ee413c93a9eb3aa5361a74"/>
        <w:rPr pt14:Unid="7d315367bad0459fb9f1f199051b0821">
          <w:color w:val="auto" pt14:Unid="42b82c944b3041eeb83b4a723ad9eaad"/>
          <w:sz w:val="20" pt14:Unid="ec6e0b477a854081acb095dd08841e96"/>
          <w:szCs w:val="20" pt14:Unid="fecb8f647afa4f5bb6edcdc41d9f4321"/>
        </w:rPr>
      </w:pPr>
    </w:p>
    <w:p pt14:Unid="3f14bd61b93d4945b9ca243eb087d1e6">
      <w:pPr pt14:Unid="5545d3025dec4487a1844a351378d0c8">
        <w:spacing w:after="0" w:line="278" w:lineRule="auto" pt14:Unid="74d676b5fe37492f8567b353a45835b5"/>
        <w:ind w:left="260" w:right="266" w:firstLine="339" pt14:Unid="ae55e8affbf3416a99a18f4fae107715"/>
        <w:jc w:val="both" pt14:Unid="6e58c62eb5b240c8828e459a31f9d520"/>
        <w:rPr pt14:Unid="7117e3184d4342cab485ea6cdddbe752">
          <w:rFonts w:ascii="Arial" w:hAnsi="Arial" w:eastAsia="Arial" w:cs="Arial" pt14:Unid="8d11c8a875f04562b5efb56e25a91ad8"/>
          <w:color w:val="auto" pt14:Unid="4b1bb532ebd647cbba13228e5825bbbc"/>
          <w:sz w:val="21" pt14:Unid="c56348b1b7e84fe89dc0a21f50154326"/>
          <w:szCs w:val="21" pt14:Unid="b607d44cd36a419688ebaa8268559b6a"/>
        </w:rPr>
      </w:pPr>
      <w:r>
        <w:rPr pt14:Unid="c0dc717a23b64cac8462e8561a0f15e7">
          <w:rFonts w:ascii="Arial" w:hAnsi="Arial" w:eastAsia="Arial" w:cs="Arial" pt14:Unid="e1d7c96cc348471c91039d4481ab1134"/>
          <w:color w:val="auto" pt14:Unid="a56c565895004d2b8467d7f4afeb1898"/>
          <w:sz w:val="21" pt14:Unid="f5474223484245978b71b650c9009eaf"/>
          <w:szCs w:val="21" pt14:Unid="f3c87b6b5b5a425ca6cc0f7932bb2d96"/>
        </w:rPr>
        <w:t xml:space="preserve">En muchas organizaciones, el desarrollo de sistemas se hace a través de proyectos: piezas de software que una vez desarrolladas se consideran completadas. En una aproxi-mación basada en microservicios, cada equipo es responsable del ciclo de vida completo de un producto o servicio. Esto sigue la filosofía de Amazon: </w:t>
      </w:r>
      <w:del w:author="Open-Xml-PowerTools" w:id="164" w:date="2018-08-17T03:01:57.7201102+02:00">
        <w:r>
          <w:rPr pt14:Unid="6cc6094c0c6f4c08bbdb39076404a0f7">
            <w:rFonts w:ascii="Arial" w:hAnsi="Arial" w:eastAsia="Arial" w:cs="Arial" pt14:Unid="a90660154a70479392c6b7c9fb4e48e7"/>
            <w:b w:val="1" pt14:Unid="076cc4812ebf4cb2948c6ed469f5e3e1"/>
            <w:bCs w:val="1" pt14:Unid="9e1dc756b35c4cab9caa26c422f11d41"/>
            <w:color w:val="auto" pt14:Unid="161f5583981840428542e3c401cad06f"/>
            <w:sz w:val="14" pt14:Unid="c09aab1347dc46a7b827adf718ed417e"/>
            <w:szCs w:val="14" pt14:Unid="5aab0ff0d02944fb8e103fd05115c195"/>
          </w:rPr>
          <w:delText>2</w:delText>
        </w:r>
      </w:del>
      <w:del w:author="Open-Xml-PowerTools" w:id="165" w:date="2018-08-17T03:01:57.7201102+02:00">
        <w:r>
          <w:rPr pt14:Unid="4f353955699a4c06bece9e28507b96f1">
            <w:rFonts w:ascii="Arial" w:hAnsi="Arial" w:eastAsia="Arial" w:cs="Arial" pt14:Unid="4c57e6dee10b4018bbebd84ebaf3c5bb"/>
            <w:b w:val="1" pt14:Unid="3132b6c0212c4eeeaa0e2f84ca6dd9ef"/>
            <w:bCs w:val="1" pt14:Unid="c58aab3fd15245e2895e7f0ac0bdda46"/>
            <w:color w:val="auto" pt14:Unid="8f7dd2b7e3cb4a658ae4cf9a1b4a616a"/>
            <w:sz w:val="21" pt14:Unid="114049f68d0047e792bd56559587a171"/>
            <w:szCs w:val="21" pt14:Unid="ae64bb6087594681a9729bac60a82976"/>
          </w:rPr>
          <w:delText>ou</w:delText>
        </w:r>
      </w:del>
      <w:ins w:author="Open-Xml-PowerTools" w:id="166" w:date="2018-08-17T03:01:57.7201102+02:00">
        <w:r>
          <w:rPr pt14:Unid="e90a80fc142343feb1d2f6bd35fcfc04">
            <w:rFonts w:ascii="Arial" w:hAnsi="Arial" w:eastAsia="Arial" w:cs="Arial" pt14:Unid="50d356c43817430d8b9e780200cd1c7c"/>
            <w:b w:val="1" pt14:Unid="73f6ff981ce2491b85a16aaff8debe01"/>
            <w:bCs w:val="1" pt14:Unid="3a468a7f73c341be8e2940ae1202e663"/>
            <w:color w:val="auto" pt14:Unid="9db4379b091c49978fa6c43e8d2e1c33"/>
            <w:sz w:val="21" pt14:Unid="a579758637634cf1afaa24cdcc7664ae"/>
            <w:szCs w:val="21" pt14:Unid="45a1a241f55b4a8e9346c84b22ec71a9"/>
          </w:rPr>
          <w:t>“you</w:t>
        </w:r>
      </w:ins>
      <w:r>
        <w:rPr pt14:Unid="e90a80fc142343feb1d2f6bd35fcfc04">
          <w:rFonts w:ascii="Arial" w:hAnsi="Arial" w:eastAsia="Arial" w:cs="Arial" pt14:Unid="50d356c43817430d8b9e780200cd1c7c"/>
          <w:b w:val="1" pt14:Unid="73f6ff981ce2491b85a16aaff8debe01"/>
          <w:bCs w:val="1" pt14:Unid="3a468a7f73c341be8e2940ae1202e663"/>
          <w:color w:val="auto" pt14:Unid="9db4379b091c49978fa6c43e8d2e1c33"/>
          <w:sz w:val="21" pt14:Unid="a579758637634cf1afaa24cdcc7664ae"/>
          <w:szCs w:val="21" pt14:Unid="45a1a241f55b4a8e9346c84b22ec71a9"/>
        </w:rPr>
        <w:t xml:space="preserve"> build, you run it"</w:t>
      </w:r>
      <w:del w:author="Open-Xml-PowerTools" w:id="167" w:date="2018-08-17T03:01:57.7201102+02:00">
        <w:r>
          <w:rPr pt14:Unid="cb7e24c1459c4717b2096dafd34c831f">
            <w:rFonts w:ascii="Arial" w:hAnsi="Arial" w:eastAsia="Arial" w:cs="Arial" pt14:Unid="cb8a027949f34c8fbc7d0ba4206aee5c"/>
            <w:color w:val="auto" pt14:Unid="0087efe6fbb54c8a81f67cf14e49b063"/>
            <w:sz w:val="21" pt14:Unid="520470f39d9b4b92b79b3025d64c03f5"/>
            <w:szCs w:val="21" pt14:Unid="a772a4f174d64d36a61c465899f5c5cb"/>
          </w:rPr>
          <w:delText>.</w:delText>
        </w:r>
      </w:del>
      <w:r>
        <w:rPr pt14:Unid="3334559132f44712a8e1676410984316">
          <w:rFonts w:ascii="Arial" w:hAnsi="Arial" w:eastAsia="Arial" w:cs="Arial" pt14:Unid="1139e02e4d7a468d907c0a3f101c1f35"/>
          <w:color w:val="auto" pt14:Unid="d25c004579404a69973efff8c6ff63ce"/>
          <w:sz w:val="21" pt14:Unid="b42356a0e52e481bab914b3749920911"/>
          <w:szCs w:val="21" pt14:Unid="d571acae832b4c0bb3a78c3217ea8fb4"/>
        </w:rPr>
        <w:t xml:space="preserve"> [17]</w:t>
      </w:r>
      <w:ins w:author="Open-Xml-PowerTools" w:id="168" w:date="2018-08-17T03:01:57.7201102+02:00">
        <w:r>
          <w:rPr pt14:Unid="3334559132f44712a8e1676410984316">
            <w:rFonts w:ascii="Arial" w:hAnsi="Arial" w:eastAsia="Arial" w:cs="Arial" pt14:Unid="1139e02e4d7a468d907c0a3f101c1f35"/>
            <w:color w:val="auto" pt14:Unid="d25c004579404a69973efff8c6ff63ce"/>
            <w:sz w:val="21" pt14:Unid="b42356a0e52e481bab914b3749920911"/>
            <w:szCs w:val="21" pt14:Unid="d571acae832b4c0bb3a78c3217ea8fb4"/>
          </w:rPr>
          <w:t>.</w:t>
        </w:r>
      </w:ins>
    </w:p>
    <w:p pt14:Unid="c0307efc04c44e33a6f3fe2063239f8a">
      <w:pPr pt14:Unid="66f5faa52fbd4f6399355fbb0f6252da">
        <w:spacing w:after="0" w:line="59" w:lineRule="exact" pt14:Unid="716f43a203b145708700774d3089299f"/>
        <w:rPr pt14:Unid="30e4e4e41d7b4c0f923f022c759ed03b">
          <w:color w:val="auto" pt14:Unid="dee55329756c446e81f54ff297e7218c"/>
          <w:sz w:val="20" pt14:Unid="5ebbc877bb424fe985c19c558abbe05c"/>
          <w:szCs w:val="20" pt14:Unid="9ba17402e2b14b8eaf78ff0941f89715"/>
        </w:rPr>
      </w:pPr>
    </w:p>
    <w:p pt14:Unid="6a4403526a3b4874a781a00e980b3609">
      <w:pPr pt14:Unid="2d9c8a3c13184c57be7429d50d58fef3">
        <w:spacing w:after="0" w:line="273" w:lineRule="auto" pt14:Unid="0ea71ea489884d8c8a548748075011dd"/>
        <w:ind w:left="260" w:right="266" w:firstLine="339" pt14:Unid="e68e3877b1ea4a2caaf859f1b0b7e52a"/>
        <w:jc w:val="both" pt14:Unid="8d6ed296b2e740c58fc4ac541048813b"/>
        <w:rPr pt14:Unid="7cc82cee50af4ad08f5ad3bbc3c6c208">
          <w:color w:val="auto" pt14:Unid="0747afcf313748738caaaf083175f95c"/>
          <w:sz w:val="20" pt14:Unid="ff463dcb6b4747bd8da0c3bd4ce44c67"/>
          <w:szCs w:val="20" pt14:Unid="3830cbba46c440a897395fb36ce52e2a"/>
        </w:rPr>
      </w:pPr>
      <w:r>
        <w:rPr pt14:Unid="4db2ea605968481387b4c61c4d4c9631">
          <w:rFonts w:ascii="Arial" w:hAnsi="Arial" w:eastAsia="Arial" w:cs="Arial" pt14:Unid="361fe9d6b4944a7082f2c01f919846b8"/>
          <w:color w:val="auto" pt14:Unid="c712127290f143999703330a3ffaff83"/>
          <w:sz w:val="21" pt14:Unid="a5f5994fda1a48b391278740eec6ed6a"/>
          <w:szCs w:val="21" pt14:Unid="ef6fa0dc485b43b8a2c7f0cb696f1716"/>
        </w:rPr>
        <w:t>No hay necesidad de distinguir entre quien construye un sistema y quien lo ejecu-ta y posteriormente mantiene. Esta filosofía aproxima a desarralloradores y clientes: los desarrolladores están en contacto directo con los clientes día tras día, lo que les propor-ciona retroalimentación para mejorar la calidad de sus servicios. Tampoco hay necesidad de contar en la organización con un equipo centrado en la infraestructura (IT). Contar con un equipo así distribuye la responsabilidad de hacer un servicio funcionar entre di-</w:t>
      </w:r>
    </w:p>
    <w:p pt14:Unid="dc4f55ee95494c63aebd70c7f1fd0f3e">
      <w:pPr pt14:Unid="9646a9d03bec4bdaaa6a41ad95ffc507"/>
    </w:p>
    <w:tbl pt14:Unid="fbdef07317eb45d6afe50dce35215600" pt14:CorrelatedSHA1Hash="785c6bc64bad7ccd0f681413ae863540239c9617" pt14:SHA1Hash="785c6bc64bad7ccd0f681413ae863540239c9617" pt14:StructureSHA1Hash="083c39f071e2f67adc0ffdb8cc687ed0eb21b73c">
      <w:tblPr pt14:Unid="0500334e9380425294e34fab4d8c1237">
        <w:tblInd w:w="260" w:type="dxa" pt14:Unid="fdeb6d03f6bf4ac8b690d18e24d54be0"/>
        <w:tblLayout w:type="fixed" pt14:Unid="2dac67fd692a4168aaf4557d1967714f"/>
        <w:tblCellMar pt14:Unid="0bdfa0addf0e4f08b920c7e1475e09ce">
          <w:top w:w="0" w:type="dxa" pt14:Unid="9987ce973f534a86a720f7ff96aabd19"/>
          <w:left w:w="0" w:type="dxa" pt14:Unid="2a108754337f4bfcb4bb18f2fcf3ddec"/>
          <w:bottom w:w="0" w:type="dxa" pt14:Unid="76ba7cc85d9a4a17b85aa55450ba2c5b"/>
          <w:right w:w="0" w:type="dxa" pt14:Unid="4bd6a048aa7e4e8a9c4420b452fdce23"/>
        </w:tblCellMar>
      </w:tblPr>
      <w:tr pt14:Unid="10fdf6a2d1c142ae83d335070d01c7a2" pt14:CorrelatedSHA1Hash="ff4e275d6e1f965e1fc9433bb48b2a540a1d9374" pt14:SHA1Hash="ff4e275d6e1f965e1fc9433bb48b2a540a1d9374" pt14:StructureSHA1Hash="79a0eea29f620d22c292795db0fa42012a6019db">
        <w:trPr pt14:Unid="70662322a2db4e8abbfe99e6d6019ef1">
          <w:trHeight w:val="361" pt14:Unid="f038f43b2a3b4c45b2e0e0ef56b800c8"/>
        </w:trPr>
        <w:tc pt14:Unid="91511fd16aa041e0a2f8e7907be52305" pt14:SHA1Hash="382662857933933c1e379e5827f1208fb710ced1">
          <w:tcPr pt14:Unid="adc78b18a88f45738e3c618509557f73">
            <w:tcW w:w="6480" w:type="dxa" pt14:Unid="28fc8c829065454db4538a8f27728473"/>
            <w:tcBorders pt14:Unid="ec4cbd7eed8f4a9ea048e701af9fedc0">
              <w:bottom w:val="single" w:color="auto" w:sz="8" pt14:Unid="769bccfa26cc46639e118e38ae3f5627"/>
            </w:tcBorders>
            <w:vAlign w:val="bottom" pt14:Unid="a1a81173a1064e9c86eeb2cfb8dc9b77"/>
          </w:tcPr>
          <w:p pt14:Unid="9e73ed648e8d41e5a91c08ddb408d9b5">
            <w:pPr pt14:Unid="68e910da33fc45c1ad69b8580fe5d40b">
              <w:spacing w:after="0" pt14:Unid="c74542350a424139afa0139934f65b0c"/>
              <w:rPr pt14:Unid="2a59868f0fee4099a73a84c118977467">
                <w:color w:val="auto" pt14:Unid="50562d171c63475db7e06125091e9654"/>
                <w:sz w:val="20" pt14:Unid="a1d418386a714f3db632c1db324d9f2e"/>
                <w:szCs w:val="20" pt14:Unid="3510af3a6e2b4c9bbb087be150d35471"/>
              </w:rPr>
            </w:pPr>
            <w:r>
              <w:rPr pt14:Unid="b18136f44c644a9ca17f24cfcec4a878">
                <w:rFonts w:ascii="Arial" w:hAnsi="Arial" w:eastAsia="Arial" w:cs="Arial" pt14:Unid="d7c627b0c79f49638b2f6a77d568fea7"/>
                <w:color w:val="auto" pt14:Unid="3930695f50d546078705b10fae0db71d"/>
                <w:sz w:val="24" pt14:Unid="95db9fb9bbb34d73aece8014862501e0"/>
                <w:szCs w:val="24" pt14:Unid="ccb07dc98746487f9a9794b3824be6cd"/>
              </w:rPr>
              <w:t>2.7  Los microservicios en la fase de mantenimiento</w:t>
            </w:r>
          </w:p>
        </w:tc>
        <w:tc pt14:Unid="64380ec6713544faade249c63299057d" pt14:SHA1Hash="4a7899262c6f6a3ac68d94e748de8ff4625fcd39">
          <w:tcPr pt14:Unid="7a2ff41b01c64b8e8bb7157b85d80089">
            <w:tcW w:w="2020" w:type="dxa" pt14:Unid="e43ed313e81342559d1ddaf65ad63c70"/>
            <w:tcBorders pt14:Unid="bbc241af6cc644189e30d8c6938df77d">
              <w:bottom w:val="single" w:color="auto" w:sz="8" pt14:Unid="a1299d5f37394c1dbcb92890886468de"/>
            </w:tcBorders>
            <w:vAlign w:val="bottom" pt14:Unid="f29d66533ea94081b4d636a1041e2f42"/>
          </w:tcPr>
          <w:p pt14:Unid="f581781a88664abc9d5c70df96acf5ea">
            <w:pPr pt14:Unid="59587a0cf4d9420ca56d5b8c72a29ca6">
              <w:spacing w:after="0" pt14:Unid="7f92b25f7e374490b7037cee72483546"/>
              <w:jc w:val="right" pt14:Unid="5862f19a492842b9b06aa9fe17b964ef"/>
              <w:rPr pt14:Unid="043a63c51d204ca7ac1c8bb337026ef8">
                <w:color w:val="auto" pt14:Unid="b710243f5bad4c5abf4baedf705d21c4"/>
                <w:sz w:val="20" pt14:Unid="79c5b8280c234660b065053b63721241"/>
                <w:szCs w:val="20" pt14:Unid="564f21f960f147be82886012e34a5fac"/>
              </w:rPr>
            </w:pPr>
            <w:r>
              <w:rPr pt14:Unid="d26c0417c69540fc925cd1c1fc599b44">
                <w:rFonts w:ascii="Arial" w:hAnsi="Arial" w:eastAsia="Arial" w:cs="Arial" pt14:Unid="ee1478c96ef94763965eeefab6e89e97"/>
                <w:b w:val="1" pt14:Unid="3d1f46adfbf445d996c09a251880e33a"/>
                <w:bCs w:val="1" pt14:Unid="a9de97a88af549269f1bb013f47b4762"/>
                <w:color w:val="auto" pt14:Unid="11abe5298edc428d937ce22a826024f7"/>
                <w:sz w:val="22" pt14:Unid="ed56038798b94a92a2c9655865aa86fc"/>
                <w:szCs w:val="22" pt14:Unid="66a75db0d9df4bfab187be64bf692906"/>
              </w:rPr>
              <w:t>17</w:t>
            </w:r>
          </w:p>
        </w:tc>
      </w:tr>
    </w:tbl>
    <w:p pt14:Unid="a20069544ff14dc0bfb0dbbc2c5c9ef2">
      <w:pPr pt14:Unid="9829b7d59c1144829c7ecd89c0ba71e8">
        <w:spacing w:after="0" w:line="387" w:lineRule="exact" pt14:Unid="76d14fbdc6804aa58c0de07301a16662"/>
        <w:rPr pt14:Unid="d1995f2b1e6f45c981262ae331f318bf">
          <w:color w:val="auto" pt14:Unid="69f76af57b1b412da45aef9c00756bab"/>
          <w:sz w:val="20" pt14:Unid="9040404ba1fc4df8ae77456da954737a"/>
          <w:szCs w:val="20" pt14:Unid="7bcfc87a32b246be864e48107313f219"/>
        </w:rPr>
      </w:pPr>
    </w:p>
    <w:p pt14:Unid="a89f95565a654c318e80a63ca06aa056">
      <w:pPr pt14:Unid="51d32e9fbb384a14b786878e6c3a18fd">
        <w:spacing w:after="0" w:line="267" w:lineRule="auto" pt14:Unid="dde78524188749beae24603a433af64a"/>
        <w:ind w:left="260" w:right="266" pt14:Unid="3494fb367926470fac76f1fb35313325"/>
        <w:jc w:val="both" pt14:Unid="7707192bf89643eea1683d8ac259eeee"/>
        <w:rPr pt14:Unid="afd8aed5eb754237b486a556f2c54cf2">
          <w:rFonts w:ascii="Arial" w:hAnsi="Arial" w:eastAsia="Arial" w:cs="Arial" pt14:Unid="771f00f089eb4b958de0fb7e81a84658"/>
          <w:color w:val="auto" pt14:Unid="70324850ce4d494e91bda9edb77f413c"/>
          <w:sz w:val="22" pt14:Unid="b7ca93250dcb4b2686ab198bfa26d63e"/>
          <w:szCs w:val="22" pt14:Unid="9d97b68433f84ba0a7d809ee1604e437"/>
        </w:rPr>
      </w:pPr>
      <w:r>
        <w:rPr pt14:Unid="f217bba4957241e4bed93c3ade2fff0d">
          <w:rFonts w:ascii="Arial" w:hAnsi="Arial" w:eastAsia="Arial" w:cs="Arial" pt14:Unid="bed0b4f987b8482681b581c2e806fda8"/>
          <w:color w:val="auto" pt14:Unid="efc64b74fdaf4e4588cc20d507749384"/>
          <w:sz w:val="22" pt14:Unid="5449cddd286e4691822ce2470b8ce1b5"/>
          <w:szCs w:val="22" pt14:Unid="1171f87fec064f8482718c1fd5c52f2f"/>
        </w:rPr>
        <w:t>ferentes equipos y añade un sobreesfuerzo de coordinación y comunicación cuando un problema aparece</w:t>
      </w:r>
      <w:del w:author="Open-Xml-PowerTools" w:id="169" w:date="2018-08-17T03:01:57.7201102+02:00">
        <w:r>
          <w:rPr pt14:Unid="28f7ba8460854ca08b931fba8bf1c2fc">
            <w:rFonts w:ascii="Arial" w:hAnsi="Arial" w:eastAsia="Arial" w:cs="Arial" pt14:Unid="e6d7e237ea8b424abc99bdf0c81a2d1a"/>
            <w:color w:val="auto" pt14:Unid="0a7dec9a379041c1a4c50e03c197a94b"/>
            <w:sz w:val="22" pt14:Unid="96440ceadec84c789b3457c41d8a2666"/>
            <w:szCs w:val="22" pt14:Unid="d3181c2dd94843b1b25cb98ab43412fd"/>
          </w:rPr>
          <w:delText>.</w:delText>
        </w:r>
      </w:del>
      <w:r>
        <w:rPr pt14:Unid="f217bba4957241e4bed93c3ade2fff0d">
          <w:rFonts w:ascii="Arial" w:hAnsi="Arial" w:eastAsia="Arial" w:cs="Arial" pt14:Unid="bed0b4f987b8482681b581c2e806fda8"/>
          <w:color w:val="auto" pt14:Unid="efc64b74fdaf4e4588cc20d507749384"/>
          <w:sz w:val="22" pt14:Unid="5449cddd286e4691822ce2470b8ce1b5"/>
          <w:szCs w:val="22" pt14:Unid="1171f87fec064f8482718c1fd5c52f2f"/>
        </w:rPr>
        <w:t xml:space="preserve"> [30]</w:t>
      </w:r>
      <w:ins w:author="Open-Xml-PowerTools" w:id="170" w:date="2018-08-17T03:01:57.7201102+02:00">
        <w:r>
          <w:rPr pt14:Unid="f217bba4957241e4bed93c3ade2fff0d">
            <w:rFonts w:ascii="Arial" w:hAnsi="Arial" w:eastAsia="Arial" w:cs="Arial" pt14:Unid="bed0b4f987b8482681b581c2e806fda8"/>
            <w:color w:val="auto" pt14:Unid="efc64b74fdaf4e4588cc20d507749384"/>
            <w:sz w:val="22" pt14:Unid="5449cddd286e4691822ce2470b8ce1b5"/>
            <w:szCs w:val="22" pt14:Unid="1171f87fec064f8482718c1fd5c52f2f"/>
          </w:rPr>
          <w:t>.</w:t>
        </w:r>
      </w:ins>
    </w:p>
    <w:p pt14:Unid="b53aa7fc9fa44c2ca24a9277bbaf67ea">
      <w:pPr pt14:Unid="d34aff295f6444e193efa0a326a7e69d">
        <w:spacing w:after="0" w:line="367" w:lineRule="exact" pt14:Unid="2ab2ddc342e34b3aa4517a1dcf6883e7"/>
        <w:rPr pt14:Unid="5d6c23e320b7455c99835427c8b8102d">
          <w:color w:val="auto" pt14:Unid="401b11bfe6354b23880f4a5e2f6ee64c"/>
          <w:sz w:val="20" pt14:Unid="457b7308a84d40dd8cdde67731efc80e"/>
          <w:szCs w:val="20" pt14:Unid="d8b0dc10184844c39ac2327c49c77d4b"/>
        </w:rPr>
      </w:pPr>
    </w:p>
    <w:p pt14:Unid="36c9ca85a9164b5e8df3d659d88e39f5">
      <w:pPr pt14:Unid="67b607362efd4d41b7035a2334ec4bd1">
        <w:tabs pt14:Unid="4f94c81ad2eb47d484bb5157aae2bccb">
          <w:tab w:val="left" w:leader="none" w:pos="1020" pt14:Unid="2cefec9492d24937b92bab7fcef0c891"/>
        </w:tabs>
        <w:spacing w:after="0" pt14:Unid="6a2da3f51da94327aab4ef134267b734"/>
        <w:ind w:left="260" pt14:Unid="d5d82f766ba04af3b52f8fc27ab87883"/>
        <w:rPr pt14:Unid="d551e21df05f40289df575e0b5a2c096">
          <w:color w:val="auto" pt14:Unid="10c8906f0a144aa9aa45ad76511649a1"/>
          <w:sz w:val="20" pt14:Unid="100693720b7b4399a3f0fac92d6d8833"/>
          <w:szCs w:val="20" pt14:Unid="a33c5281ef1d4bcdaefa666f92040632"/>
        </w:rPr>
      </w:pPr>
      <w:r>
        <w:rPr pt14:Unid="f5ded955eaf14e25836f5e032d26f399">
          <w:rFonts w:ascii="Arial" w:hAnsi="Arial" w:eastAsia="Arial" w:cs="Arial" pt14:Unid="96b38c3cc7144621a4b15461be29c3f3"/>
          <w:b w:val="1" pt14:Unid="c2115432905b4f59a77c02d9053aa821"/>
          <w:bCs w:val="1" pt14:Unid="89211b655539433d84a53cf6c8c04874"/>
          <w:color w:val="auto" pt14:Unid="63a36c92b9334c2bb3e700f90bb40f2e"/>
          <w:sz w:val="24" pt14:Unid="cb24d516413246feb59bc94d746b0b68"/>
          <w:szCs w:val="24" pt14:Unid="caef62cefa8d47c0af3c38fc1c0a1c50"/>
        </w:rPr>
        <w:t>2.7.3.</w:t>
      </w:r>
      <w:r>
        <w:rPr pt14:Unid="d0c3afaaef41467da79177a21cdaa4c9">
          <w:color w:val="auto" pt14:Unid="275655e9538b4125ae2791ec370d163f"/>
          <w:sz w:val="20" pt14:Unid="fb186c121cf3467d92a8895bf2fd897b"/>
          <w:szCs w:val="20" pt14:Unid="c3e26e30f0ec4165bb83b69aa35bd595"/>
        </w:rPr>
        <w:tab pt14:Unid="988b22fd8ee0467393aeec2573844350"/>
      </w:r>
      <w:r>
        <w:rPr pt14:Unid="56c961b5bffe4ffdb4a11229009e8a69">
          <w:rFonts w:ascii="Arial" w:hAnsi="Arial" w:eastAsia="Arial" w:cs="Arial" pt14:Unid="be9c595f45b045ef993947d7b5fc4507"/>
          <w:b w:val="1" pt14:Unid="c2872b0d766c4a02a6c6eb0c11d63bbd"/>
          <w:bCs w:val="1" pt14:Unid="a1a6c4568bc840118c00e44263e853bd"/>
          <w:color w:val="auto" pt14:Unid="6769f4c149884d1cbae5bcd7d1550188"/>
          <w:sz w:val="22" pt14:Unid="66f31a86c0634e32a6abce4f3cc1ed00"/>
          <w:szCs w:val="22" pt14:Unid="7f8481c043084d1295e71f2c06f8a570"/>
        </w:rPr>
        <w:t>Documentación</w:t>
      </w:r>
    </w:p>
    <w:p pt14:Unid="766f3f5656bf47da9b5de5933dd37c75">
      <w:pPr pt14:Unid="474a50a0e5684f7db7c77647fce56ef2">
        <w:spacing w:after="0" w:line="249" w:lineRule="exact" pt14:Unid="b6b9230c3c974e14831378576042c77c"/>
        <w:rPr pt14:Unid="1bed0dcc3ea74cbaa440e32f7fa2be40">
          <w:color w:val="auto" pt14:Unid="b12dff829ad947d088d4ab4bc51a843e"/>
          <w:sz w:val="20" pt14:Unid="29cda60dcea54599b6a3015ff39f2f23"/>
          <w:szCs w:val="20" pt14:Unid="73333d9651814f9d8365f3ff0e4acf16"/>
        </w:rPr>
      </w:pPr>
    </w:p>
    <w:p pt14:Unid="a5b5e1fc80974bf98c576331be88e6e0">
      <w:pPr pt14:Unid="3a0c6c1c68dc408885d332d949b509df">
        <w:spacing w:after="0" w:line="261" w:lineRule="auto" pt14:Unid="091f0825e6c945e6bb10a86a4efc8064"/>
        <w:ind w:left="260" w:right="266" w:firstLine="339" pt14:Unid="2763efd0af974cab9409495d3968a11f"/>
        <w:jc w:val="both" pt14:Unid="77b2bb395825408591eff93d91ca8775"/>
        <w:rPr pt14:Unid="b1b043f9a3184d41846adb866a8c2536">
          <w:rFonts w:ascii="Arial" w:hAnsi="Arial" w:eastAsia="Arial" w:cs="Arial" pt14:Unid="1edebe3180cd4cfea972c9aed43ccfa0"/>
          <w:color w:val="auto" pt14:Unid="9c632c9c8b9844f39ce1c5a542e67b72"/>
          <w:sz w:val="22" pt14:Unid="4e50e1c5d4774b4d92c525d6500d539c"/>
          <w:szCs w:val="22" pt14:Unid="f79032a9b7754dba8068d7bf3a820f44"/>
        </w:rPr>
      </w:pPr>
      <w:r>
        <w:rPr pt14:Unid="f40085d2ba10452baefc59c149de5e7a">
          <w:rFonts w:ascii="Arial" w:hAnsi="Arial" w:eastAsia="Arial" w:cs="Arial" pt14:Unid="4f64a1331d60473db08c4e9e5b034c54"/>
          <w:color w:val="auto" pt14:Unid="9b0943bfb5274d2a9779c6c379818e77"/>
          <w:sz w:val="22" pt14:Unid="a40a76d9291741d3b69f27c249264773"/>
          <w:szCs w:val="22" pt14:Unid="4dbb322b8dcf4875b72e4676c927759b"/>
        </w:rPr>
        <w:t xml:space="preserve">Una de las ventajas de los microservicios es que acelara el proceso de desarrollo. Sin embargo, cuanto más rápido tratamos de implementar un servicio más probable es que tomemos atajos para poder desplegar antes una iteración del producto, lo que se traduce en un aumento de la </w:t>
      </w:r>
      <w:r>
        <w:rPr pt14:Unid="1663b3438f8049ffb9733d16a288f298">
          <w:rFonts w:ascii="Arial" w:hAnsi="Arial" w:eastAsia="Arial" w:cs="Arial" pt14:Unid="88e6043c88ec44f8a7b86b83f91d5a11"/>
          <w:b w:val="1" pt14:Unid="db96a96739a04772a6e07c89aa311540"/>
          <w:bCs w:val="1" pt14:Unid="e25af2b4c330404686365ca1ef9f24bc"/>
          <w:color w:val="auto" pt14:Unid="e0b489886cc44d4ab46374fd7af88a47"/>
          <w:sz w:val="22" pt14:Unid="5c5edb73dade4499a5cc9a48bdb4bd85"/>
          <w:szCs w:val="22" pt14:Unid="b615c08b74c1430cbc3737035635faf2"/>
        </w:rPr>
        <w:t>deuda técnica</w:t>
      </w:r>
      <w:del w:author="Open-Xml-PowerTools" w:id="171" w:date="2018-08-17T03:01:57.7201102+02:00">
        <w:r>
          <w:rPr pt14:Unid="c6e2759dd18d4c69af664981b3e4d059">
            <w:rFonts w:ascii="Arial" w:hAnsi="Arial" w:eastAsia="Arial" w:cs="Arial" pt14:Unid="15812a3046f74ab18a17ad8d4585e54b"/>
            <w:color w:val="auto" pt14:Unid="a7abfff15e15414785473b2d12fdcd8a"/>
            <w:sz w:val="22" pt14:Unid="b6c82e17d1e545adb08798b10e82a927"/>
            <w:szCs w:val="22" pt14:Unid="6e995a95a4094648a29fb847391e565b"/>
          </w:rPr>
          <w:delText>.</w:delText>
        </w:r>
      </w:del>
      <w:r>
        <w:rPr pt14:Unid="f3695d839648440f92add4e288b44a7a">
          <w:rFonts w:ascii="Arial" w:hAnsi="Arial" w:eastAsia="Arial" w:cs="Arial" pt14:Unid="4a519b1990ed4329b28cad45b067027c"/>
          <w:color w:val="auto" pt14:Unid="1ff3a565747141cc87c5cb2ddcdc1625"/>
          <w:sz w:val="22" pt14:Unid="742104b0eeb246ff98010cd9c2ba1515"/>
          <w:szCs w:val="22" pt14:Unid="aee58f9873894e12bc1b4830f4d652ae"/>
        </w:rPr>
        <w:t xml:space="preserve"> [15]</w:t>
      </w:r>
      <w:ins w:author="Open-Xml-PowerTools" w:id="172" w:date="2018-08-17T03:01:57.7201102+02:00">
        <w:r>
          <w:rPr pt14:Unid="f3695d839648440f92add4e288b44a7a">
            <w:rFonts w:ascii="Arial" w:hAnsi="Arial" w:eastAsia="Arial" w:cs="Arial" pt14:Unid="4a519b1990ed4329b28cad45b067027c"/>
            <w:color w:val="auto" pt14:Unid="1ff3a565747141cc87c5cb2ddcdc1625"/>
            <w:sz w:val="22" pt14:Unid="742104b0eeb246ff98010cd9c2ba1515"/>
            <w:szCs w:val="22" pt14:Unid="aee58f9873894e12bc1b4830f4d652ae"/>
          </w:rPr>
          <w:t>.</w:t>
        </w:r>
      </w:ins>
    </w:p>
    <w:p pt14:Unid="82a321b761574e83a0f38f214039388d">
      <w:pPr pt14:Unid="9b0f2f50f1034888822c2b6ea7b6cada">
        <w:spacing w:after="0" w:line="77" w:lineRule="exact" pt14:Unid="4173ff45a4e5479a9440198e8b3dcbc7"/>
        <w:rPr pt14:Unid="2e4c8dd3dc3b4d8bb2e7113b207c3194">
          <w:color w:val="auto" pt14:Unid="743bb834399e416e90008d8fb3a5ccdf"/>
          <w:sz w:val="20" pt14:Unid="634fca5a16134bce977be9d452623b2b"/>
          <w:szCs w:val="20" pt14:Unid="8ef4fb615b024287adb0e24bcf5f6184"/>
        </w:rPr>
      </w:pPr>
    </w:p>
    <w:p pt14:Unid="673dab331f2e4dea94cd3c2ea9a3561e">
      <w:pPr pt14:Unid="3974d6c31d33401db59a095ea1f75984">
        <w:spacing w:after="0" w:line="259" w:lineRule="auto" pt14:Unid="0327b96e109b46ea93469caa3b377e70"/>
        <w:ind w:left="260" w:right="266" w:firstLine="339" pt14:Unid="6207fec392274853a921042416fec9dd"/>
        <w:jc w:val="both" pt14:Unid="563faf363214447a99258f1aec9434e2"/>
        <w:rPr pt14:Unid="350869c161e6432e90d550ffec840d01">
          <w:color w:val="auto" pt14:Unid="3970a8ce0991422a9de1c9cab172ac30"/>
          <w:sz w:val="20" pt14:Unid="1d42ef7eae34454b9263bf38d50d195b"/>
          <w:szCs w:val="20" pt14:Unid="c2abf56f39cd469d8dbc2ce5b7ae07dc"/>
        </w:rPr>
      </w:pPr>
      <w:r>
        <w:rPr pt14:Unid="83c503151823419e995e9377c6fb4a1a">
          <w:rFonts w:ascii="Arial" w:hAnsi="Arial" w:eastAsia="Arial" w:cs="Arial" pt14:Unid="286939455aa34ac09364c6316bdc2ec1"/>
          <w:color w:val="auto" pt14:Unid="57a674e6de9b4be99fc5189a63eb1be4"/>
          <w:sz w:val="22" pt14:Unid="cd53517e77ee4c3b986e50804a76e6bd"/>
          <w:szCs w:val="22" pt14:Unid="a34f83c3dc7043aab2d4a54d2b514632"/>
        </w:rPr>
        <w:t>En un equipo de desarrollo el conocimiento de cómo funciona un sistema se reparte entre los miembros que lo forman. Nadie es capaz de conocer completamente su funcio-namiento y lo más probable es que cada desarrollador conozca mejor la parte donde más tiempo ha invertido. A la hora de realizar un cambio, el entendimiento de cómo funciona el sistema tiene que ser compartido por todos sus miembros para asegurar que el cambio a implementar es el correcto.</w:t>
      </w:r>
    </w:p>
    <w:p pt14:Unid="8ec8476668014d8183bbf16dbc63e882">
      <w:pPr pt14:Unid="8dca06ed66b9443ca028f0b24e667cc2">
        <w:spacing w:after="0" w:line="82" w:lineRule="exact" pt14:Unid="fad5f3fe0f3146c6bf4562d066256a73"/>
        <w:rPr pt14:Unid="406e0fd488a54ec08784fe1ec1bbadc5">
          <w:color w:val="auto" pt14:Unid="17b963ceaf634f0c9466df8bb1b55a6d"/>
          <w:sz w:val="20" pt14:Unid="f075cf8a058540ccbc5763009c5cf585"/>
          <w:szCs w:val="20" pt14:Unid="a6040299efd148619d89cd54a9bfd34b"/>
        </w:rPr>
      </w:pPr>
    </w:p>
    <w:p pt14:Unid="23eddfa6fea14821aa90e88245bd1a90">
      <w:pPr pt14:Unid="b136b5bb1c6a4bb98be3f8abfdebdee2">
        <w:spacing w:after="0" w:line="274" w:lineRule="auto" pt14:Unid="ad2ea459b0084598ae9bd9b4ad973d44"/>
        <w:ind w:left="260" w:right="266" w:firstLine="339" pt14:Unid="6ed009b29a8e4c8f8e647d0b323ba7bd"/>
        <w:jc w:val="both" pt14:Unid="9392eabf708d492290b6564edbd7fdad"/>
        <w:rPr pt14:Unid="ada91f30f57f4a3a8fee6e1fe888c3b1">
          <w:color w:val="auto" pt14:Unid="3239fed3980d4454af1a179e200e7801"/>
          <w:sz w:val="20" pt14:Unid="bafcc26a45ca4d37a7e6b1063dc91fdc"/>
          <w:szCs w:val="20" pt14:Unid="d756791223fb4607aa9762c073c8236c"/>
        </w:rPr>
      </w:pPr>
      <w:r>
        <w:rPr pt14:Unid="a0bc5f5ddac74425b592a7199d54fa45">
          <w:rFonts w:ascii="Arial" w:hAnsi="Arial" w:eastAsia="Arial" w:cs="Arial" pt14:Unid="e5c21cfdf7e744f8a4dca10e89acb61b"/>
          <w:color w:val="auto" pt14:Unid="9aacbcb4abb54af3b744969ba6137a52"/>
          <w:sz w:val="21" pt14:Unid="cd41bdaa9a4c491992fef0aa0decd0de"/>
          <w:szCs w:val="21" pt14:Unid="b930c9613e03438795223ae95289e538"/>
        </w:rPr>
        <w:t>La documentación es una de las mejores maneras de solventar la deuda técnica y garantizar que el equipo de desarrollo conoce realmente cómo funciona un microservicio. Cabe recordar que cada microservicio puede seguir una arquitectura diferente o emplear una tecnología distinta. Debido a esto, se debe documentar de forma exhaustiva para facilitar la integración entre ellos y facilitar el traslado de personas de un equipo a otro.</w:t>
      </w:r>
    </w:p>
    <w:p pt14:Unid="41eb5196671b479fb7dd33d00118cff3">
      <w:pPr pt14:Unid="abf3e969103b420b98a6ce54be561db8">
        <w:spacing w:after="0" w:line="364" w:lineRule="exact" pt14:Unid="0fbfdc35729149ccb2efea567694145f"/>
        <w:rPr pt14:Unid="8de2bde2925045abb6cf2dbc9f759ffe">
          <w:color w:val="auto" pt14:Unid="ef329f682cb7445f84e6a74073c605f3"/>
          <w:sz w:val="20" pt14:Unid="f6901caf391c494b88c0524764e69258"/>
          <w:szCs w:val="20" pt14:Unid="57a6b094bcd8419cbf91efee2925c300"/>
        </w:rPr>
      </w:pPr>
    </w:p>
    <w:p pt14:Unid="356b7825795247408928bc69ed31c4c2">
      <w:pPr pt14:Unid="0241bb85b62f4bd78c2513c85e1d2649">
        <w:tabs pt14:Unid="df493e9881d84eb69a1a457f1b425122">
          <w:tab w:val="left" w:leader="none" w:pos="1020" pt14:Unid="18db98a8730d44f28ffbacec27751f2f"/>
        </w:tabs>
        <w:spacing w:after="0" pt14:Unid="769f6905ba28446cabf87eac67c81c31"/>
        <w:ind w:left="260" pt14:Unid="5a9a3cce8abd4e6492ffbb6a1996fbd5"/>
        <w:rPr pt14:Unid="f0b20a46965e4fcaa755b5f05e515cf9">
          <w:color w:val="auto" pt14:Unid="84e4ee0de47447b0be3730c63e5d03b4"/>
          <w:sz w:val="20" pt14:Unid="b1051958dffe4961a31012d8702ec430"/>
          <w:szCs w:val="20" pt14:Unid="5feefdb1f75343d49c061957e582531a"/>
        </w:rPr>
      </w:pPr>
      <w:r>
        <w:rPr pt14:Unid="5803c19b463e4877b957ffe9dbb9deb0">
          <w:rFonts w:ascii="Arial" w:hAnsi="Arial" w:eastAsia="Arial" w:cs="Arial" pt14:Unid="da43a6b2ca724763ae5d88c96ea1ba34"/>
          <w:b w:val="1" pt14:Unid="e19338195f6a40dd8b257b13a5dae7eb"/>
          <w:bCs w:val="1" pt14:Unid="ac3e572e09594e8aa6b104fd6b02f36b"/>
          <w:color w:val="auto" pt14:Unid="4033308a8c3d40a78859bdd843d880d4"/>
          <w:sz w:val="24" pt14:Unid="082bd78e202e4507b4e9b2eb3925cfa9"/>
          <w:szCs w:val="24" pt14:Unid="4793e60b89f247698a718e1fdcea1c04"/>
        </w:rPr>
        <w:t>2.7.4.</w:t>
      </w:r>
      <w:r>
        <w:rPr pt14:Unid="9df4500e909c4a0db01dda52ca7c3c52">
          <w:color w:val="auto" pt14:Unid="70e1cb1852d44657b087ef7410c0cefb"/>
          <w:sz w:val="20" pt14:Unid="da7d75fd1057409ba20a6e631e808210"/>
          <w:szCs w:val="20" pt14:Unid="06af212f69c7429dac75702774b97d9a"/>
        </w:rPr>
        <w:tab pt14:Unid="8cd34099272645e5a41b4c1649836615"/>
      </w:r>
      <w:r>
        <w:rPr pt14:Unid="2b2be8ab81ea4f9e8df4e9cf3aad45fd">
          <w:rFonts w:ascii="Arial" w:hAnsi="Arial" w:eastAsia="Arial" w:cs="Arial" pt14:Unid="b8cec464f405424ab8700f83fa813d3c"/>
          <w:b w:val="1" pt14:Unid="84a7b7537a59474392676182e2f285ed"/>
          <w:bCs w:val="1" pt14:Unid="7f213a65338f4433b5aa1e42637edf32"/>
          <w:color w:val="auto" pt14:Unid="428f2f1dff5247aeaa14224957b44a55"/>
          <w:sz w:val="23" pt14:Unid="d990ce6d70044945bf68ce5d3b8d8550"/>
          <w:szCs w:val="23" pt14:Unid="bb1a20877b95483cb07a64f1dac36add"/>
        </w:rPr>
        <w:t>Monitorización</w:t>
      </w:r>
    </w:p>
    <w:p pt14:Unid="13d5b1d56755490691397ddf9ef59585">
      <w:pPr pt14:Unid="12887bee6f164692b69f98f276755fdc">
        <w:spacing w:after="0" w:line="249" w:lineRule="exact" pt14:Unid="f51281f9285a4eccb0f218af2013f1d0"/>
        <w:rPr pt14:Unid="6d3cac9dde7e44c2a895f1512e4f9207">
          <w:color w:val="auto" pt14:Unid="b23bd5d9f5c840438d9093789ce9ccff"/>
          <w:sz w:val="20" pt14:Unid="a346ba24cdfe475387d5cba91ffa5f4d"/>
          <w:szCs w:val="20" pt14:Unid="00339ec7907145b98697dd6bee2e3042"/>
        </w:rPr>
      </w:pPr>
    </w:p>
    <w:p pt14:Unid="79fbf19a80b5444085706e9153bb8ded">
      <w:pPr pt14:Unid="c0a58569617147049b0289f77d46ac93">
        <w:spacing w:after="0" w:line="264" w:lineRule="auto" pt14:Unid="7ffb60d99f664ffe85e39109878ab505"/>
        <w:ind w:left="260" w:right="266" w:firstLine="339" pt14:Unid="5da85e0c0d8d4d0db588a4eee2240aee"/>
        <w:jc w:val="both" pt14:Unid="947112d35bd34c4dae3d0af71f974ac8"/>
        <w:rPr pt14:Unid="fc56eb91db744e3183877950681d7d5d">
          <w:color w:val="auto" pt14:Unid="d5bb60a6182242a593ea80e113cbaf20"/>
          <w:sz w:val="20" pt14:Unid="527e38ef893644a99fa1aab822015fd5"/>
          <w:szCs w:val="20" pt14:Unid="325681733260438a9e2be53114dd32b6"/>
        </w:rPr>
      </w:pPr>
      <w:r>
        <w:rPr pt14:Unid="75fb7da506924af7853c58f20982dd14">
          <w:rFonts w:ascii="Arial" w:hAnsi="Arial" w:eastAsia="Arial" w:cs="Arial" pt14:Unid="2e269ea0398445b6a194eebd40a94aab"/>
          <w:color w:val="auto" pt14:Unid="f306fbb8172641548ea6f8f36e632687"/>
          <w:sz w:val="22" pt14:Unid="eeead9ffac0941cc80e3a7ca93aff9f2"/>
          <w:szCs w:val="22" pt14:Unid="1ffe24a226074dc98406bb3c38e23b15"/>
        </w:rPr>
        <w:t xml:space="preserve">Durante el mantenimiento se debe asegurar la disponibilidad de los microservicios. Las herramientas de monitorización son clave para garantizar los </w:t>
      </w:r>
      <w:r>
        <w:rPr pt14:Unid="65b7bb65e11140f39218f3d20e73dec3">
          <w:rFonts w:ascii="Arial" w:hAnsi="Arial" w:eastAsia="Arial" w:cs="Arial" pt14:Unid="a2de508b16904c699d6e44479ea67b36"/>
          <w:b w:val="1" pt14:Unid="7b17c680b4ba486b8ba9ae5b61ff4de1"/>
          <w:bCs w:val="1" pt14:Unid="5315ea017ab4487a8783fddcea1ea249"/>
          <w:color w:val="auto" pt14:Unid="448db6b96da34b0c972f44100320a240"/>
          <w:sz w:val="22" pt14:Unid="a85b457bc35e4d16acee0b16d28251a0"/>
          <w:szCs w:val="22" pt14:Unid="ae6146d96aa04e8e969585f60a2578b1"/>
        </w:rPr>
        <w:t>acuerdos de nivel de</w:t>
      </w:r>
      <w:r>
        <w:rPr pt14:Unid="c04444dff64947169eb970d4478a9055">
          <w:rFonts w:ascii="Arial" w:hAnsi="Arial" w:eastAsia="Arial" w:cs="Arial" pt14:Unid="2d252998068e44508fdafa1c9d141cc4"/>
          <w:color w:val="auto" pt14:Unid="40340a2732234a07b6eec5be9058d0e9"/>
          <w:sz w:val="22" pt14:Unid="63bcbf1cdd1f4f2296639ae55590a2fc"/>
          <w:szCs w:val="22" pt14:Unid="72e5e897fed64422976b2c651fd74846"/>
        </w:rPr>
        <w:t xml:space="preserve"> </w:t>
      </w:r>
      <w:r>
        <w:rPr pt14:Unid="0ec8ffc212ed4315976a129b62dd5236">
          <w:rFonts w:ascii="Arial" w:hAnsi="Arial" w:eastAsia="Arial" w:cs="Arial" pt14:Unid="edc25d3ab14e4ae181a0a93ed5bb1024"/>
          <w:b w:val="1" pt14:Unid="c8390a88f55f4cf785ef18f2fde1a93a"/>
          <w:bCs w:val="1" pt14:Unid="c06ca4fcf7354e928716ca96830d4685"/>
          <w:color w:val="auto" pt14:Unid="abf387d5eff84ac59155b2e4c0f4fed5"/>
          <w:sz w:val="22" pt14:Unid="94e65376b0b247189d051f683f4f9d6d"/>
          <w:szCs w:val="22" pt14:Unid="a29e549a2e514098a1e0043bb62ea508"/>
        </w:rPr>
        <w:t xml:space="preserve">un servicio </w:t>
      </w:r>
      <w:r>
        <w:rPr pt14:Unid="3ddce02d640c4505b0d25bda9eae4f21">
          <w:rFonts w:ascii="Arial" w:hAnsi="Arial" w:eastAsia="Arial" w:cs="Arial" pt14:Unid="5b186d2e20e04a97b27dc734652ee3d9"/>
          <w:color w:val="auto" pt14:Unid="385f88762c1e4342b508b63e74d9e178"/>
          <w:sz w:val="22" pt14:Unid="1e27dbed8b034ae19dedc5c0691f17dc"/>
          <w:szCs w:val="22" pt14:Unid="bcff7942afe74293900d46c31603ad9e"/>
        </w:rPr>
        <w:t>(SLA) y el estudio de errores cuando estos ocurren.</w:t>
      </w:r>
    </w:p>
    <w:p pt14:Unid="6c91001356e2429da4657df943ae2644">
      <w:pPr pt14:Unid="df81dffe17a84287a08e8871e0ad3189">
        <w:spacing w:after="0" w:line="72" w:lineRule="exact" pt14:Unid="39c9805fc11d4e18ad9007c412d625b2"/>
        <w:rPr pt14:Unid="03bfbae6b0a64be98bf1bf329b87e33e">
          <w:color w:val="auto" pt14:Unid="b526e7677f4b4665853029c990b8e021"/>
          <w:sz w:val="20" pt14:Unid="a2fcfec369e448bc9f9583266c6ac9ac"/>
          <w:szCs w:val="20" pt14:Unid="473cf699095a450a9253151d39df4abb"/>
        </w:rPr>
      </w:pPr>
    </w:p>
    <w:p pt14:Unid="545aee7a7b7441199903482ef3e35dbc">
      <w:pPr pt14:Unid="eaebec9785a44402aebb01a8c8553b65">
        <w:spacing w:after="0" w:line="259" w:lineRule="auto" pt14:Unid="c6d6753e495643f1bcd2257865fd2047"/>
        <w:ind w:left="260" w:right="266" w:firstLine="339" pt14:Unid="174a614337194285bcb1a9a2a69db00f"/>
        <w:jc w:val="both" pt14:Unid="1ce0cc9813bd4f02b4cee7c4d9be29ec"/>
        <w:rPr pt14:Unid="a1faa7f149654f77a171d2aa6f5829be">
          <w:color w:val="auto" pt14:Unid="333889af6e2c4770ba950af50f7eaf4f"/>
          <w:sz w:val="20" pt14:Unid="6ab9ac7484c44c8f8e1a5692d91a8502"/>
          <w:szCs w:val="20" pt14:Unid="26ff0f798264496ca1bd51d4ac2c8c34"/>
        </w:rPr>
      </w:pPr>
      <w:r>
        <w:rPr pt14:Unid="8c664541de4e4ebf89d46533e058415f">
          <w:rFonts w:ascii="Arial" w:hAnsi="Arial" w:eastAsia="Arial" w:cs="Arial" pt14:Unid="dc40909a42294d85a5e6917d69f45e57"/>
          <w:color w:val="auto" pt14:Unid="b9cd454d150346658b3dbac66fa8ba68"/>
          <w:sz w:val="22" pt14:Unid="a5c401feb6a9448b954fa24c53bdab14"/>
          <w:szCs w:val="22" pt14:Unid="4c103548c229433cb0ac7d6c8b331156"/>
        </w:rPr>
        <w:t>Con este propósito, se debe registrar toda aquella información relevante que ocurra. Los microservicios colaboran entre ellos para ofrecer funcionalidades concretas y recrear un sistema donde ha ocurrido un error puede ser complejo debido a que cada uno se versiona de forma independiente. Por ello, lo mejor es contar con toda la información necesaria registrada para determinar la causa del problema.</w:t>
      </w:r>
    </w:p>
    <w:p pt14:Unid="46b4f92dde84460b92ef963872508615">
      <w:pPr pt14:Unid="1636d788077e4e26ac52ba3dd508b8e7">
        <w:spacing w:after="0" w:line="84" w:lineRule="exact" pt14:Unid="8e36edcb0a104c2ab5fb47be281a9b5b"/>
        <w:rPr pt14:Unid="e8f0691d991743bdb9f938c155c887bd">
          <w:color w:val="auto" pt14:Unid="3ecbcf63f2094cd7b3c84c861f18da47"/>
          <w:sz w:val="20" pt14:Unid="2ba8505d8bc44a46b99935e5c459ed73"/>
          <w:szCs w:val="20" pt14:Unid="e88b457684e24831a666a67fee508496"/>
        </w:rPr>
      </w:pPr>
    </w:p>
    <w:p pt14:Unid="993897afa2da4fe4a523c6b9f0ef88ca">
      <w:pPr pt14:Unid="7dea51895c684252af3fe737e327a2ce">
        <w:spacing w:after="0" w:line="258" w:lineRule="auto" pt14:Unid="87aa94580b284c5ea8192b413e41c15a"/>
        <w:ind w:left="260" w:right="266" w:firstLine="339" pt14:Unid="7379378d91904c99a5f0f19f5da13299"/>
        <w:jc w:val="both" pt14:Unid="634e52539e074edcaf5716e9505ace90"/>
        <w:rPr pt14:Unid="28238ba944fa4d109c55ab85621bcd4a">
          <w:rFonts w:ascii="Arial" w:hAnsi="Arial" w:eastAsia="Arial" w:cs="Arial" pt14:Unid="3ef60fad18754df493dfa1a3f9b0021c"/>
          <w:color w:val="auto" pt14:Unid="e854799dc389463eb949d5b81aa655c4"/>
          <w:sz w:val="22" pt14:Unid="cc1a7892eccf472da0f9e3bdae2ae7d1"/>
          <w:szCs w:val="22" pt14:Unid="7efae2ccf5434b8ba3e49396d15009be"/>
        </w:rPr>
      </w:pPr>
      <w:r>
        <w:rPr pt14:Unid="1efd5616941a484caacbc0919847fde7">
          <w:rFonts w:ascii="Arial" w:hAnsi="Arial" w:eastAsia="Arial" w:cs="Arial" pt14:Unid="6c418dd47afe4cdb9681da36919b01d7"/>
          <w:color w:val="auto" pt14:Unid="e221d11c2189463182079d4522630271"/>
          <w:sz w:val="22" pt14:Unid="5338430f33d045e7ac355359627ecdd1"/>
          <w:szCs w:val="22" pt14:Unid="e37c5d5b8bf74bdca1b93b676807898a"/>
        </w:rPr>
        <w:t>La información más útil se debe mostrar de forma gráfica a través de dashboards que reflejen el estado de salud de los servicios. Así, la informacón más consultada se puede visualizar de forma rápida y fácil de entender para ahorrar tiempo. No obstante, cuando un problema ocurre se debe hacer uso de alertas para atenderlo de forma prioritaria. Estas alertas han de ser accionadas automáticamente por métricas que superen un límite establecido, como puede ser el uso de recursos, o por la ocurrencia de excepeciones en el servicio</w:t>
      </w:r>
      <w:del w:author="Open-Xml-PowerTools" w:id="173" w:date="2018-08-17T03:01:57.7201102+02:00">
        <w:r>
          <w:rPr pt14:Unid="f4697af0e1d844c99e763cbac4263a6b">
            <w:rFonts w:ascii="Arial" w:hAnsi="Arial" w:eastAsia="Arial" w:cs="Arial" pt14:Unid="b85d6225a24f4ddd9b65d7837bec6b60"/>
            <w:color w:val="auto" pt14:Unid="3a223829285d485d90955600524be4a3"/>
            <w:sz w:val="22" pt14:Unid="2ddeaecddf464b3cad35c13547b361be"/>
            <w:szCs w:val="22" pt14:Unid="070670e7941d48039357f35fa75da9cd"/>
          </w:rPr>
          <w:delText>.</w:delText>
        </w:r>
      </w:del>
      <w:r>
        <w:rPr pt14:Unid="1efd5616941a484caacbc0919847fde7">
          <w:rFonts w:ascii="Arial" w:hAnsi="Arial" w:eastAsia="Arial" w:cs="Arial" pt14:Unid="6c418dd47afe4cdb9681da36919b01d7"/>
          <w:color w:val="auto" pt14:Unid="e221d11c2189463182079d4522630271"/>
          <w:sz w:val="22" pt14:Unid="5338430f33d045e7ac355359627ecdd1"/>
          <w:szCs w:val="22" pt14:Unid="e37c5d5b8bf74bdca1b93b676807898a"/>
        </w:rPr>
        <w:t xml:space="preserve"> [15]</w:t>
      </w:r>
      <w:ins w:author="Open-Xml-PowerTools" w:id="174" w:date="2018-08-17T03:01:57.7201102+02:00">
        <w:r>
          <w:rPr pt14:Unid="1efd5616941a484caacbc0919847fde7">
            <w:rFonts w:ascii="Arial" w:hAnsi="Arial" w:eastAsia="Arial" w:cs="Arial" pt14:Unid="6c418dd47afe4cdb9681da36919b01d7"/>
            <w:color w:val="auto" pt14:Unid="e221d11c2189463182079d4522630271"/>
            <w:sz w:val="22" pt14:Unid="5338430f33d045e7ac355359627ecdd1"/>
            <w:szCs w:val="22" pt14:Unid="e37c5d5b8bf74bdca1b93b676807898a"/>
          </w:rPr>
          <w:t>.</w:t>
        </w:r>
      </w:ins>
    </w:p>
    <w:p pt14:Unid="b4920a50181b4a86b2bf396e3f0d81fd">
      <w:pPr pt14:Unid="0fb7de77509f4711a3fb851eb4e9191c"/>
    </w:p>
    <w:p pt14:Unid="e5372dd704b345e2b79335e79c44e2f3">
      <w:pPr pt14:Unid="7383f66251b84392a9d942717106a831">
        <w:spacing w:after="0" w:line="258" w:lineRule="auto" pt14:Unid="2985b742078d47d3a3ef1c9ace9be766"/>
        <w:jc w:val="both" pt14:Unid="8f04e038ecc4448cb0f2fe3b5870811c"/>
        <w:rPr pt14:Unid="0c39ac52a4f941cc8355979662953088">
          <w:color w:val="auto" pt14:Unid="900b6b3e6e374023b33316ca1cdf978a"/>
          <w:sz w:val="20" pt14:Unid="e81769d8fd80490ca571ec0620935469"/>
          <w:szCs w:val="20" pt14:Unid="39659cf3491f4e8e9196f79a3f88fd63"/>
        </w:rPr>
      </w:pPr>
    </w:p>
    <w:p pt14:Unid="a199c0679c79483091a4b42efe46730d">
      <w:pPr pt14:Unid="29ddd79b97fa4b46ba14d791fe472c2c"/>
    </w:p>
    <w:p pt14:Unid="475cb2d3d70748a6a0addfca375946f2">
      <w:pPr pt14:Unid="2e1f031aea6247e0a06ebbc5b6f52cbe">
        <w:spacing w:after="0" w:line="200" w:lineRule="exact" pt14:Unid="bfe8fa2d2e7445f0b41d7d23d3e48183"/>
        <w:rPr pt14:Unid="6b8fc8ccedff42f9a3d38f85092902bc">
          <w:color w:val="auto" pt14:Unid="137fe8922d454e1999f32b6a78111010"/>
          <w:sz w:val="20" pt14:Unid="d2ed97963e8e403da90a536c95299222"/>
          <w:szCs w:val="20" pt14:Unid="fab0e6de6a4b4d52b8153f052c5d2663"/>
        </w:rPr>
      </w:pPr>
    </w:p>
    <w:p pt14:Unid="bb64665157d8472ea6275233448f111a">
      <w:pPr pt14:Unid="2bc6bbb948c54ed1b2b377e6891f973a">
        <w:spacing w:after="0" w:line="200" w:lineRule="exact" pt14:Unid="e3b2208562dc40abab9571aba3b95439"/>
        <w:rPr pt14:Unid="4a8516ba5290437d9560ca5b43aa93ef">
          <w:color w:val="auto" pt14:Unid="ae08e1c0d2e84ae19392a1c5ae473834"/>
          <w:sz w:val="20" pt14:Unid="aecaba7b9c5a4617a898d4e2ef231c40"/>
          <w:szCs w:val="20" pt14:Unid="99b786b5b54a4b2bb0cc9a75b095c65b"/>
        </w:rPr>
      </w:pPr>
    </w:p>
    <w:p pt14:Unid="fcba3fdbd9c64c06b1d65f05d976f662">
      <w:pPr pt14:Unid="12d61e713a634a71a124b9166995dbd5">
        <w:spacing w:after="0" w:line="200" w:lineRule="exact" pt14:Unid="0b73f9734ab4480e8567f4428647c03d"/>
        <w:rPr pt14:Unid="a6a640ba3164429094feb17ef80636b6">
          <w:color w:val="auto" pt14:Unid="544b7eb04d144b928fbc12660529644f"/>
          <w:sz w:val="20" pt14:Unid="aecc15ba07ae4d8e85c0fd21d2552a60"/>
          <w:szCs w:val="20" pt14:Unid="fffd5fd854114ff2a5364b7b386c5871"/>
        </w:rPr>
      </w:pPr>
    </w:p>
    <w:p pt14:Unid="d83a54965fa7485d9cbb59183a7c5205">
      <w:pPr pt14:Unid="8f312260801b4ca2a096da7e6047e7e6">
        <w:spacing w:after="0" w:line="200" w:lineRule="exact" pt14:Unid="1df137069d7342c28070d1b931051a4e"/>
        <w:rPr pt14:Unid="58f862ca73274c07aaff31154e2ba80e">
          <w:color w:val="auto" pt14:Unid="35fbba3fe71c4ed7b4c0c91cdf183ffe"/>
          <w:sz w:val="20" pt14:Unid="bd7034e4f067402ab28a414cf76879bc"/>
          <w:szCs w:val="20" pt14:Unid="93247e6a84e946daaf1caa61e1b35b30"/>
        </w:rPr>
      </w:pPr>
    </w:p>
    <w:p pt14:Unid="9663c2425f5b4144b14be0cd2ac5a24e">
      <w:pPr pt14:Unid="5eb1f4e2bea246a3a7895daef1143a49">
        <w:spacing w:after="0" w:line="200" w:lineRule="exact" pt14:Unid="7dff528dfb8f4ddb8b3e071cfba2640c"/>
        <w:rPr pt14:Unid="cefcbe1f23e349f1b6bd4da26439a2bb">
          <w:color w:val="auto" pt14:Unid="e85ea30492ad43df80d0015dfd9763ce"/>
          <w:sz w:val="20" pt14:Unid="adadb166033a4ebb86182c45037754ae"/>
          <w:szCs w:val="20" pt14:Unid="16a46a3e20b64e428ff2c28944ac982e"/>
        </w:rPr>
      </w:pPr>
    </w:p>
    <w:p pt14:Unid="5e85a1f625394c41aac24dbaee2ee391">
      <w:pPr pt14:Unid="5126a03de92f4e64b74865587de5039c">
        <w:spacing w:after="0" w:line="200" w:lineRule="exact" pt14:Unid="b0632f86aa1d4449aab0cd20ae94ba89"/>
        <w:rPr pt14:Unid="8f0fb8c70bfb4fdfac2be96ced9b16c7">
          <w:color w:val="auto" pt14:Unid="d3a3a946d0034bb89ac9b6aebf87d6c6"/>
          <w:sz w:val="20" pt14:Unid="e20f605c1863484e97526a8c6e09d077"/>
          <w:szCs w:val="20" pt14:Unid="35c197995fe445d69d95d1aa258b5af5"/>
        </w:rPr>
      </w:pPr>
    </w:p>
    <w:p pt14:Unid="bc9c89b04a844219b80216188813b769">
      <w:pPr pt14:Unid="a6e3b7ac4d1e46a6b2302d49b0ddd5a0">
        <w:spacing w:after="0" w:line="335" w:lineRule="exact" pt14:Unid="0de4ad3010b0499a964ba7a0a1d09a7e"/>
        <w:rPr pt14:Unid="a87477e358a64187a4a269366f173a1b">
          <w:color w:val="auto" pt14:Unid="f6b2ccc3e10a4d8b87e16ff281f7d36b"/>
          <w:sz w:val="20" pt14:Unid="6bb0d1c4eb8b45c9b52cc7d307717e8f"/>
          <w:szCs w:val="20" pt14:Unid="7ebbc23ebe924808a3b456c641c674b8"/>
        </w:rPr>
      </w:pPr>
    </w:p>
    <w:p pt14:Unid="8871f0224263408689bf3d9fe52c5981">
      <w:pPr pt14:Unid="c979dc9fb6e34cbab85d5dcc99aaa07c">
        <w:spacing w:after="0" pt14:Unid="7ef2a5a3fef44350ae7728a1be4e97c0"/>
        <w:ind w:left="6480" pt14:Unid="3ef697fa225c4d309d0c76e77ae2d4b0"/>
        <w:rPr pt14:Unid="67261a9a1a7b4a759c293ad4e7a46e60">
          <w:color w:val="auto" pt14:Unid="3d8ee6f517624ede84e544e848bd3234"/>
          <w:sz w:val="20" pt14:Unid="e65b02673a2e40f5947a1fe230b9b41f"/>
          <w:szCs w:val="20" pt14:Unid="edde1acdab4743de914462802dd2c4d9"/>
        </w:rPr>
      </w:pPr>
      <w:r>
        <w:rPr pt14:Unid="ac31a1dddc6c4fb1892d530239edd3ef">
          <w:rFonts w:ascii="Arial" w:hAnsi="Arial" w:eastAsia="Arial" w:cs="Arial" pt14:Unid="9ab06ff17b264d3c80d7c5e5048d748e"/>
          <w:color w:val="auto" pt14:Unid="7559296a43d94fc9b1eb711d44c9b476"/>
          <w:sz w:val="30" pt14:Unid="4a6e478fa3d54bd0b89e81a444fd3003"/>
          <w:szCs w:val="30" pt14:Unid="7701913677fe482fa0c18f4987fd94d7"/>
        </w:rPr>
        <w:t>CAPÍTULO 3</w:t>
      </w:r>
    </w:p>
    <w:p pt14:Unid="2e8ab54d3d88475c92fdafd7ee60c90f">
      <w:pPr pt14:Unid="fbe95b0566ff495b89418b59814f3590">
        <w:spacing w:after="0" w:line="267" w:lineRule="exact" pt14:Unid="c41fb9aada264783b3dc62ae2fac4deb"/>
        <w:rPr pt14:Unid="932d2a14156344d8a01362e3e938a44c">
          <w:color w:val="auto" pt14:Unid="4ef4543c2ae94b589779b7d0434352c6"/>
          <w:sz w:val="20" pt14:Unid="a792d659d32f414e84d0de27edfbd18c"/>
          <w:szCs w:val="20" pt14:Unid="501a4bed1cc242a6b1fd21fa5bbd8a49"/>
        </w:rPr>
      </w:pPr>
    </w:p>
    <w:p pt14:Unid="1bafdd7b529542dbbed945685d929fe0">
      <w:pPr pt14:Unid="76b0055b60264549a8c3175310c51376">
        <w:spacing w:after="0" w:line="224" w:lineRule="auto" pt14:Unid="61986a02ae69493ba51e12b8f3011b85"/>
        <w:ind w:left="260" w:right="286" pt14:Unid="a73fdcf349ff41ac96e664c02bcaaedf"/>
        <w:jc w:val="right" pt14:Unid="f5924d1f21fa497886b1c96dac9af0e9"/>
        <w:rPr pt14:Unid="0ce13b10fe55434180b4adbbb70f90b4">
          <w:color w:val="auto" pt14:Unid="b88d24a4f81846f3b1366405a728f19c"/>
          <w:sz w:val="20" pt14:Unid="64d5dd01fe0641e2928efe02392e1170"/>
          <w:szCs w:val="20" pt14:Unid="c1b3d297cbe04f54b4ef280ca9c2b10d"/>
        </w:rPr>
      </w:pPr>
      <w:r>
        <w:rPr pt14:Unid="58c34554a80e447fa57e64e932d985e5">
          <w:rFonts w:ascii="Arial" w:hAnsi="Arial" w:eastAsia="Arial" w:cs="Arial" pt14:Unid="f7b5335dd767458b970691b1bfc349ef"/>
          <w:color w:val="auto" pt14:Unid="233f09622f3f4319938b33e0b5d0fb3a"/>
          <w:sz w:val="52" pt14:Unid="c758ac6c95544c76b744e1ef6c368aab"/>
          <w:szCs w:val="52" pt14:Unid="8bc41e00b1274f829914e5a4cf16d903"/>
        </w:rPr>
        <w:t>Estado del arte de la tecnología de microservicios</w:t>
      </w:r>
    </w:p>
    <w:p pt14:Unid="53a54760d8a549fb8a5bbf0e77d34855">
      <w:pPr pt14:Unid="1ab25cae3a114792bd3a1a36e212ccbb">
        <w:spacing w:after="0" w:line="20" w:lineRule="exact" pt14:Unid="57aa1146b6d04c209ec87e3d882e03ab"/>
        <w:rPr pt14:Unid="6ae08ed1f17c4a24ba66b34aae65649b">
          <w:color w:val="auto" pt14:Unid="9ae0688b506848dab22c1ed5bc502f44"/>
          <w:sz w:val="20" pt14:Unid="5c5e3b16a45a425190db3f83989d8028"/>
          <w:szCs w:val="20" pt14:Unid="d07267000983486bb63eb0aa4419c2bf"/>
        </w:rPr>
      </w:pPr>
    </w:p>
    <w:p pt14:Unid="7fc77662c53e4ad3b7399149c7a72db2">
      <w:pPr pt14:Unid="a17e9b62a5054b7489cc24c5a4717203">
        <w:spacing w:after="0" w:line="200" w:lineRule="exact" pt14:Unid="d1c03f7ec0384427a21585515bbbb6c9"/>
        <w:rPr pt14:Unid="5fa0523f9db14ad89ef7bb40ec686a7d">
          <w:color w:val="auto" pt14:Unid="a84a4244cdae440bb79a824629e04c4e"/>
          <w:sz w:val="20" pt14:Unid="2fb09383bb4d4578b28ecabedfd0ef43"/>
          <w:szCs w:val="20" pt14:Unid="b79f3e5f4c6746e7af7a2cbbf09b09c7"/>
        </w:rPr>
      </w:pPr>
    </w:p>
    <w:p pt14:Unid="31743ada5cc74010906f07c4b5f34fe2">
      <w:pPr pt14:Unid="b7aee08ae26c45d2ad833158e562923d">
        <w:spacing w:after="0" w:line="200" w:lineRule="exact" pt14:Unid="ebd4a9de04444e4589672e5e94135058"/>
        <w:rPr pt14:Unid="5d5328a21f8743218a170d0be50a2ae0">
          <w:color w:val="auto" pt14:Unid="1cf41c31c6b74367bfa04c6152a2038f"/>
          <w:sz w:val="20" pt14:Unid="469132f1c6d04b33a3b3f90d116c17d3"/>
          <w:szCs w:val="20" pt14:Unid="37e8b6030c884f2fa3541a4b25633ec8"/>
        </w:rPr>
      </w:pPr>
    </w:p>
    <w:p pt14:Unid="75a23ca57e5c436bb4b4f4b29df9cd90">
      <w:pPr pt14:Unid="1a55cedba71240f38672ee513e01c285">
        <w:spacing w:after="0" w:line="200" w:lineRule="exact" pt14:Unid="c0b55494062b4516a9fdd280aff663b3"/>
        <w:rPr pt14:Unid="a106a917314846fd8da8db333114002c">
          <w:color w:val="auto" pt14:Unid="4d2dcaf190d54cc4bf99a56f91efc30c"/>
          <w:sz w:val="20" pt14:Unid="d3a2b6fd7bb14ed6ba88ad37e8a9db1c"/>
          <w:szCs w:val="20" pt14:Unid="fb89aa2a75f54aff9c86c164dcb166ef"/>
        </w:rPr>
      </w:pPr>
    </w:p>
    <w:p pt14:Unid="af39ae336cb1496886edc04c3751a2f2">
      <w:pPr pt14:Unid="0749194e25bd46bf92da017aaf173801">
        <w:spacing w:after="0" w:line="200" w:lineRule="exact" pt14:Unid="af274a4445624d3880bf303b1caa01e1"/>
        <w:rPr pt14:Unid="c1136b8637574831bf7d2189c0b4da77">
          <w:color w:val="auto" pt14:Unid="1acdf18adbeb4ea5911d43851ab9fe1c"/>
          <w:sz w:val="20" pt14:Unid="b6463f8aa4c94842a56d2909aa4b8a55"/>
          <w:szCs w:val="20" pt14:Unid="6e0e804694fc41e2b9f46350fe88d1e6"/>
        </w:rPr>
      </w:pPr>
    </w:p>
    <w:p pt14:Unid="fa91308f7d81458eb7e3da1f8ad4cf03">
      <w:pPr pt14:Unid="554d760ab3d544d5b63f64cc879e9895">
        <w:spacing w:after="0" w:line="266" w:lineRule="exact" pt14:Unid="e468749fc721470196ffe1c2ae773de8"/>
        <w:rPr pt14:Unid="bc33b4beaab54792bf61a619fa880e74">
          <w:color w:val="auto" pt14:Unid="e904fe04ab1a41ebb9761f5230a51566"/>
          <w:sz w:val="20" pt14:Unid="b3bd6ccb8328433ab635f7b3bfcb8e4d"/>
          <w:szCs w:val="20" pt14:Unid="672fa6a5ba814318aa63e6e8c8697b45"/>
        </w:rPr>
      </w:pPr>
    </w:p>
    <w:p pt14:Unid="b5527c287ef44622891ec29480ac5191">
      <w:pPr pt14:Unid="6747956d4a47461db776e1d3db04cc1b">
        <w:spacing w:after="0" pt14:Unid="147758fdc640427d813cacb7e1adec09"/>
        <w:ind w:left="260" pt14:Unid="a1c4e7401bda48fdac3cd681883b331e"/>
        <w:rPr pt14:Unid="51751faf907c49018881192e265e5904">
          <w:color w:val="auto" pt14:Unid="acfcd34e7211417cae0cf9eb2f7a9eb7"/>
          <w:sz w:val="20" pt14:Unid="c498534cc06445619c1be664c883f0ea"/>
          <w:szCs w:val="20" pt14:Unid="ff1aa1a3531747a8a35f3379be406000"/>
        </w:rPr>
      </w:pPr>
      <w:r>
        <w:rPr pt14:Unid="994c0577e28f44d2a2251258d8276ae3">
          <w:rFonts w:ascii="Arial" w:hAnsi="Arial" w:eastAsia="Arial" w:cs="Arial" pt14:Unid="e77c23ca112e4fa59a824679d80209d4"/>
          <w:color w:val="auto" pt14:Unid="2c1d4baebb084e37bcab11a6b59ce1bb"/>
          <w:sz w:val="29" pt14:Unid="d0e05f0620524e4bb43c145b192fc26e"/>
          <w:szCs w:val="29" pt14:Unid="bd53b0d9832943b28ef0b4a5d99b103e"/>
        </w:rPr>
        <w:t>3.1 Contenedores</w:t>
      </w:r>
    </w:p>
    <w:p pt14:Unid="337fd59b830d4760b61526e2e2453d43">
      <w:pPr pt14:Unid="a499d77b9c3f463b8135d22479ba230e">
        <w:spacing w:after="0" w:line="20" w:lineRule="exact" pt14:Unid="db64d56a891b4e2fa97a1e3d0cee7196"/>
        <w:rPr pt14:Unid="90da651886814367a46092755b8f4db7">
          <w:color w:val="auto" pt14:Unid="f0012d56ad4e4f87a8b96fea48d91de4"/>
          <w:sz w:val="20" pt14:Unid="2fea409f3e2d4bd3b7ab03be3f233fd9"/>
          <w:szCs w:val="20" pt14:Unid="454d80e21736429cb5d0cde5fbad87ce"/>
        </w:rPr>
      </w:pPr>
    </w:p>
    <w:p pt14:Unid="469bc9d5992f4af7bb72caa4765eea3f">
      <w:pPr pt14:Unid="e713e3b94a6f41f8ac273f2992356854">
        <w:spacing w:after="0" w:line="342" w:lineRule="exact" pt14:Unid="fd157c2e4b53464c88eaa58fc0314f0a"/>
        <w:rPr pt14:Unid="b4025fc41da44e09bcab1d9050a6fa75">
          <w:color w:val="auto" pt14:Unid="9d96893677774794b20a6cd63b8c29f1"/>
          <w:sz w:val="20" pt14:Unid="ad44921bd7cc45d9a8542f4e8f7463f9"/>
          <w:szCs w:val="20" pt14:Unid="0753bdb2759a4713b40c18161a156e88"/>
        </w:rPr>
      </w:pPr>
    </w:p>
    <w:p pt14:Unid="6272b8cf64f44579b477872f7590680d">
      <w:pPr pt14:Unid="87a490b990854f47a53725ab2d261e23">
        <w:tabs pt14:Unid="220a50b3136a4d7cabd1c3329f405220">
          <w:tab w:val="left" w:leader="none" w:pos="1020" pt14:Unid="0be5a13ee56e4bf18358360e80b5bec4"/>
        </w:tabs>
        <w:spacing w:after="0" pt14:Unid="3c7c0f53293c4673833b91d74f2f9f02"/>
        <w:ind w:left="260" pt14:Unid="e93ba5ce7ddc47cf9cd4222fcb6851fb"/>
        <w:rPr pt14:Unid="30ae8cf3f6b748a7a827b806a658f322">
          <w:color w:val="auto" pt14:Unid="e3e55df3d95243c884ea3353bbafd690"/>
          <w:sz w:val="20" pt14:Unid="8232244aa7c04892a9472af140665252"/>
          <w:szCs w:val="20" pt14:Unid="602456d388f644359377d90324bcb683"/>
        </w:rPr>
      </w:pPr>
      <w:r>
        <w:rPr pt14:Unid="027e93d45ee94debad51942699a668c7">
          <w:rFonts w:ascii="Arial" w:hAnsi="Arial" w:eastAsia="Arial" w:cs="Arial" pt14:Unid="34cc816d87b747c8a0ac42cae8d6ed07"/>
          <w:b w:val="1" pt14:Unid="b170364464a94af18cb4f0bde3de9596"/>
          <w:bCs w:val="1" pt14:Unid="3507d687a267461b8408932b62964c48"/>
          <w:color w:val="auto" pt14:Unid="e51e0262c6a249ffb5583eb29ff2e93d"/>
          <w:sz w:val="24" pt14:Unid="5b80df61054647af8c5e0d7b183acbc7"/>
          <w:szCs w:val="24" pt14:Unid="2052aa6fedcc4efba624f0343e152be7"/>
        </w:rPr>
        <w:t>3.1.1.</w:t>
      </w:r>
      <w:r>
        <w:rPr pt14:Unid="4832ce0c8a3b497c83c8fef34c43e1c5">
          <w:color w:val="auto" pt14:Unid="0976c85a1b934ab5bde3bcbb71972313"/>
          <w:sz w:val="20" pt14:Unid="56d474319590437c90b30045ff7f10ec"/>
          <w:szCs w:val="20" pt14:Unid="e64142951c6f415f928aebc3404806af"/>
        </w:rPr>
        <w:tab pt14:Unid="5fdef450f0f64f6a9967ec0b3faacfbc"/>
      </w:r>
      <w:r>
        <w:rPr pt14:Unid="40d2ca79ae9849558c5abc50c773b027">
          <w:rFonts w:ascii="Arial" w:hAnsi="Arial" w:eastAsia="Arial" w:cs="Arial" pt14:Unid="066b9c95fd1e44da9f44e8804b340ba5"/>
          <w:b w:val="1" pt14:Unid="291cfe2cc3a14217be2a78382f97efe5"/>
          <w:bCs w:val="1" pt14:Unid="e21eb25e9da1466da1e27ea11bacac91"/>
          <w:color w:val="auto" pt14:Unid="914726ddb95a4cf5b4f30e89d5deb3c6"/>
          <w:sz w:val="22" pt14:Unid="0d495f9564734b97af8e969bf3f237df"/>
          <w:szCs w:val="22" pt14:Unid="f177843933b54e31a27ba213c098d79f"/>
        </w:rPr>
        <w:t>Contenedores Linux</w:t>
      </w:r>
    </w:p>
    <w:p pt14:Unid="8b20e7aae51942a69ef2d899681e6eda">
      <w:pPr pt14:Unid="5608f67638e8439abb3d2a8dc3b4dfcf">
        <w:spacing w:after="0" w:line="268" w:lineRule="exact" pt14:Unid="02e8104fb14d48d8a9c52332332ed317"/>
        <w:rPr pt14:Unid="92d9cde6a65945c2b79c346fd14fe9b1">
          <w:color w:val="auto" pt14:Unid="95cb5f16d8354fe29d5eb049dd81b517"/>
          <w:sz w:val="20" pt14:Unid="7dcff2d9d82343e8b64640d159b361ad"/>
          <w:szCs w:val="20" pt14:Unid="a3573265ce174a07a8a7a9dcd79dd330"/>
        </w:rPr>
      </w:pPr>
    </w:p>
    <w:p pt14:Unid="8f72a31bb46743f5a517f9761f8cf999">
      <w:pPr pt14:Unid="0d966460b3d84c818386413fa48173ff">
        <w:spacing w:after="0" w:line="262" w:lineRule="auto" pt14:Unid="da5579a47f244d09b34734b544c86ce4"/>
        <w:ind w:left="260" w:right="266" w:firstLine="339" pt14:Unid="38509187441f4b3e8b90ac9177048ee5"/>
        <w:jc w:val="both" pt14:Unid="bf1b4140680d48fb8064aa1df40229d4"/>
        <w:rPr pt14:Unid="3e33f9bb61624d8e925d1e0c00715bd7">
          <w:rFonts w:ascii="Arial" w:hAnsi="Arial" w:eastAsia="Arial" w:cs="Arial" pt14:Unid="2d7d28006bde4d6e99a12994343cb3f9"/>
          <w:color w:val="auto" pt14:Unid="ef812a2ee3fb4931bfb1701e79853c86"/>
          <w:sz w:val="22" pt14:Unid="ebb0ea6c8b764a30b33b1a175e21975f"/>
          <w:szCs w:val="22" pt14:Unid="141dbf5717aa4204975cbea0c048f49a"/>
        </w:rPr>
      </w:pPr>
      <w:r>
        <w:rPr pt14:Unid="e217b05446254deb9d7cf38c5f49ed83">
          <w:rFonts w:ascii="Arial" w:hAnsi="Arial" w:eastAsia="Arial" w:cs="Arial" pt14:Unid="2d71ec256bc2441abe3ce9297e287928"/>
          <w:color w:val="auto" pt14:Unid="10e7af0438d24dbbacd746c4f9a7420c"/>
          <w:sz w:val="22" pt14:Unid="e76002929f44493c9affd5b4ae9a71ae"/>
          <w:szCs w:val="22" pt14:Unid="e15253b6a946498caad6935a68064452"/>
        </w:rPr>
        <w:t>Los contenedores Linux (LXC) permite crear un espacio de procesos separado en el que puede ejecutarse de forma aislada un servicio. Cada contenedor es un subárbol del principal y puede tener asociado recursos físicos gestionados por el kernel</w:t>
      </w:r>
      <w:del w:author="Open-Xml-PowerTools" w:id="175" w:date="2018-08-17T03:01:57.7201102+02:00">
        <w:r>
          <w:rPr pt14:Unid="bae39c97a83f40d182a9ebbb062be99f">
            <w:rFonts w:ascii="Arial" w:hAnsi="Arial" w:eastAsia="Arial" w:cs="Arial" pt14:Unid="2eeb1960ef634933bcd7a405aa17937b"/>
            <w:color w:val="auto" pt14:Unid="3e187662c007404fbc4863da72cd8c9b"/>
            <w:sz w:val="22" pt14:Unid="fde29053ec23477288b31abfa90cea0f"/>
            <w:szCs w:val="22" pt14:Unid="cf87999110c2425596b3b5fe26972279"/>
          </w:rPr>
          <w:delText>.</w:delText>
        </w:r>
      </w:del>
      <w:r>
        <w:rPr pt14:Unid="e217b05446254deb9d7cf38c5f49ed83">
          <w:rFonts w:ascii="Arial" w:hAnsi="Arial" w:eastAsia="Arial" w:cs="Arial" pt14:Unid="2d71ec256bc2441abe3ce9297e287928"/>
          <w:color w:val="auto" pt14:Unid="10e7af0438d24dbbacd746c4f9a7420c"/>
          <w:sz w:val="22" pt14:Unid="e76002929f44493c9affd5b4ae9a71ae"/>
          <w:szCs w:val="22" pt14:Unid="e15253b6a946498caad6935a68064452"/>
        </w:rPr>
        <w:t xml:space="preserve"> [21].</w:t>
      </w:r>
    </w:p>
    <w:p pt14:Unid="6a3bcfd8a2104a76af1e21754bb4d2d3">
      <w:pPr pt14:Unid="f0c6e53f78904cd8a9bfba7b27f91e47">
        <w:spacing w:after="0" w:line="78" w:lineRule="exact" pt14:Unid="093df7a107c749cd985edc4d4198aac0"/>
        <w:rPr pt14:Unid="5ab71eb0ae39442195a30e048bc2b8fd">
          <w:color w:val="auto" pt14:Unid="40b1ac0fdb524f37b77614a438ce1087"/>
          <w:sz w:val="20" pt14:Unid="7feff40ebaaf4d399bd993f47f748fa9"/>
          <w:szCs w:val="20" pt14:Unid="c0bed89936cc49af8fdd43ac44c7143a"/>
        </w:rPr>
      </w:pPr>
    </w:p>
    <w:p pt14:Unid="e351b68bf1c44792a7afeceb2e6d723d">
      <w:pPr pt14:Unid="ba17c52b424d4ca892764e50d8da9956">
        <w:spacing w:after="0" w:line="259" w:lineRule="auto" pt14:Unid="6896b7f63b0f40a989007445b6d51b18"/>
        <w:ind w:left="260" w:right="266" w:firstLine="339" pt14:Unid="51a3fa20410e492d9d42df89e68085f1"/>
        <w:jc w:val="both" pt14:Unid="43e99060f56f4ff6aed3300f6d42c84c"/>
        <w:rPr pt14:Unid="9cd218f9b7d04b9b86e20ab46d7167fc">
          <w:rFonts w:ascii="Arial" w:hAnsi="Arial" w:eastAsia="Arial" w:cs="Arial" pt14:Unid="ad1548a28fc44dd2ac227c276df67aa7"/>
          <w:color w:val="auto" pt14:Unid="2b7709531d564f6cb7e177afab570896"/>
          <w:sz w:val="22" pt14:Unid="394badfe061f42f0a7909c9c20c2f127"/>
          <w:szCs w:val="22" pt14:Unid="fffbec661c4442cfb92d68842f8a65ee"/>
        </w:rPr>
      </w:pPr>
      <w:r>
        <w:rPr pt14:Unid="2ec892b05f68451ca04962e7725e967e">
          <w:rFonts w:ascii="Arial" w:hAnsi="Arial" w:eastAsia="Arial" w:cs="Arial" pt14:Unid="25e8fb55846d42ff80641d0eae424a04"/>
          <w:color w:val="auto" pt14:Unid="ef1f28323eb142d5989eb21a66ceb8c5"/>
          <w:sz w:val="22" pt14:Unid="8f13663523f9442e84b4d0839e6716a2"/>
          <w:szCs w:val="22" pt14:Unid="5675ef1412b343b89b06e2bb987dbc96"/>
        </w:rPr>
        <w:t>Estos contenedores se fundamentan en los espacios de nombre de Linux y lod grupos de control (cgroups). Los espacios de nombre aísla el conjunto del sistema de archivos que un grupo de procesos puede ver. Los grupos de control organizan los procesos en un árbol de forma jerárquica, donde se pueden definir límites y políticas para el uso de los recursos</w:t>
      </w:r>
      <w:del w:author="Open-Xml-PowerTools" w:id="176" w:date="2018-08-17T03:01:57.7201102+02:00">
        <w:r>
          <w:rPr pt14:Unid="2687aeb7bb7c417b98cf2831203ae99d">
            <w:rFonts w:ascii="Arial" w:hAnsi="Arial" w:eastAsia="Arial" w:cs="Arial" pt14:Unid="d3d948c8d2b6491da4c6809982fda34e"/>
            <w:color w:val="auto" pt14:Unid="a395868b2d7048878dc89faa236fd06a"/>
            <w:sz w:val="22" pt14:Unid="4e5fbe8c636b4c55ab930eb4223bb3fe"/>
            <w:szCs w:val="22" pt14:Unid="32f2e600264147f69c429edef521bd28"/>
          </w:rPr>
          <w:delText>.</w:delText>
        </w:r>
      </w:del>
      <w:r>
        <w:rPr pt14:Unid="2ec892b05f68451ca04962e7725e967e">
          <w:rFonts w:ascii="Arial" w:hAnsi="Arial" w:eastAsia="Arial" w:cs="Arial" pt14:Unid="25e8fb55846d42ff80641d0eae424a04"/>
          <w:color w:val="auto" pt14:Unid="ef1f28323eb142d5989eb21a66ceb8c5"/>
          <w:sz w:val="22" pt14:Unid="8f13663523f9442e84b4d0839e6716a2"/>
          <w:szCs w:val="22" pt14:Unid="5675ef1412b343b89b06e2bb987dbc96"/>
        </w:rPr>
        <w:t xml:space="preserve"> [1]</w:t>
      </w:r>
      <w:ins w:author="Open-Xml-PowerTools" w:id="177" w:date="2018-08-17T03:01:57.7201102+02:00">
        <w:r>
          <w:rPr pt14:Unid="2ec892b05f68451ca04962e7725e967e">
            <w:rFonts w:ascii="Arial" w:hAnsi="Arial" w:eastAsia="Arial" w:cs="Arial" pt14:Unid="25e8fb55846d42ff80641d0eae424a04"/>
            <w:color w:val="auto" pt14:Unid="ef1f28323eb142d5989eb21a66ceb8c5"/>
            <w:sz w:val="22" pt14:Unid="8f13663523f9442e84b4d0839e6716a2"/>
            <w:szCs w:val="22" pt14:Unid="5675ef1412b343b89b06e2bb987dbc96"/>
          </w:rPr>
          <w:t>.</w:t>
        </w:r>
      </w:ins>
    </w:p>
    <w:p pt14:Unid="1622cd2f335443029523bca9535d6f6c">
      <w:pPr pt14:Unid="116148e25d004e21aa9e3ee4e7d14a99">
        <w:spacing w:after="0" w:line="84" w:lineRule="exact" pt14:Unid="584176b7bf414e0eb49d8bcbee5cf8d4"/>
        <w:rPr pt14:Unid="b4f26712e37e4e0f907215ea02973ec4">
          <w:color w:val="auto" pt14:Unid="5255af993bde40a8b1077bf641dfe052"/>
          <w:sz w:val="20" pt14:Unid="073f994ce2de41819207cf928842c96f"/>
          <w:szCs w:val="20" pt14:Unid="f77a0eeff21e4bbe8ecfe4efd3200c7e"/>
        </w:rPr>
      </w:pPr>
    </w:p>
    <w:p pt14:Unid="8a22187cbd8f4e7b850603bc517a5eca">
      <w:pPr pt14:Unid="b2f3cc48622f4262aa3a95bc00623b68">
        <w:spacing w:after="0" w:line="258" w:lineRule="auto" pt14:Unid="cf973e3ea01d4302a3a49756aeb2ac9f"/>
        <w:ind w:left="260" w:right="266" w:firstLine="339" pt14:Unid="20de3e04651f4c7fbaadfc23908f4e11"/>
        <w:jc w:val="both" pt14:Unid="df743dd4e5da4adc95737099eb7d2355"/>
        <w:rPr pt14:Unid="b1bd2add52de4846bab6f86a09384847">
          <w:rFonts w:ascii="Arial" w:hAnsi="Arial" w:eastAsia="Arial" w:cs="Arial" pt14:Unid="e2c4c3a652a04fe4b75fbd468b34323a"/>
          <w:color w:val="auto" pt14:Unid="c75bcdd9c2f64dcbbc8abeea0e6b450e"/>
          <w:sz w:val="22" pt14:Unid="ed6441a7ee5a4e87ac51c8e3221b88f5"/>
          <w:szCs w:val="22" pt14:Unid="a63429d67f0a4834bce294d9b28fdeea"/>
        </w:rPr>
      </w:pPr>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La principal ventaja de los LXC es que son una implementación muy ligera que se ejecuta a velocidades muy similares a las de la máquina donde se ejecuta. Sin embargo, está limitado al uso de Linux como base del entorno, estando muy acoplado a su kernel, y presenta problemas en cuanto a la seguridad y aislamiento de los contenedores</w:t>
      </w:r>
      <w:del w:author="Open-Xml-PowerTools" w:id="178" w:date="2018-08-17T03:01:57.7201102+02:00">
        <w:r>
          <w:rPr pt14:Unid="9bec0faf85454971ae83a17daaf43de7">
            <w:rFonts w:ascii="Arial" w:hAnsi="Arial" w:eastAsia="Arial" w:cs="Arial" pt14:Unid="0905570cdc2246f29b684c05da002c18"/>
            <w:color w:val="auto" pt14:Unid="eb6987d217a84ad4a53819d7c505541d"/>
            <w:sz w:val="22" pt14:Unid="fdc8c074ba0241cf855b70956491aeb7"/>
            <w:szCs w:val="22" pt14:Unid="e5f204c9d8db487494888b949d001b65"/>
          </w:rPr>
          <w:delText>.</w:delText>
        </w:r>
      </w:del>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 xml:space="preserve"> [8]</w:t>
      </w:r>
      <w:ins w:author="Open-Xml-PowerTools" w:id="179" w:date="2018-08-17T03:01:57.7201102+02:00">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w:t>
        </w:r>
      </w:ins>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 xml:space="preserve"> Una solución pasa por usar contenedores Linux contenidos en máquinas virtuales para esta-blecer los límites de seguridad a través de la MV y los límites de los recursos empleados por la aplicación a través de los contenedores</w:t>
      </w:r>
      <w:del w:author="Open-Xml-PowerTools" w:id="180" w:date="2018-08-17T03:01:57.7201102+02:00">
        <w:r>
          <w:rPr pt14:Unid="6100aff0d463440e88d171b5bc816be8">
            <w:rFonts w:ascii="Arial" w:hAnsi="Arial" w:eastAsia="Arial" w:cs="Arial" pt14:Unid="cd0b734ca12a432896c567784c682470"/>
            <w:color w:val="auto" pt14:Unid="b1679d962af746fbb764f9406e590901"/>
            <w:sz w:val="22" pt14:Unid="ca1ba596bc774b1eb2eb498b8fdde7f8"/>
            <w:szCs w:val="22" pt14:Unid="9dc0c96b8c0f4fc09c2fdd75c5d45ab0"/>
          </w:rPr>
          <w:delText>.</w:delText>
        </w:r>
      </w:del>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 xml:space="preserve"> [6]</w:t>
      </w:r>
      <w:ins w:author="Open-Xml-PowerTools" w:id="181" w:date="2018-08-17T03:01:57.7201102+02:00">
        <w:r>
          <w:rPr pt14:Unid="99fb8e78977447648d93efef4fd3261c">
            <w:rFonts w:ascii="Arial" w:hAnsi="Arial" w:eastAsia="Arial" w:cs="Arial" pt14:Unid="5ad06e9de3e7416ea5c6e250d45a5066"/>
            <w:color w:val="auto" pt14:Unid="6fa63cacf04b4bcabc3503cf2fbe72cd"/>
            <w:sz w:val="22" pt14:Unid="94ccff95a2ef42889828c4a32efe1001"/>
            <w:szCs w:val="22" pt14:Unid="45f67fcb71644fa7a35ef9a2f407a833"/>
          </w:rPr>
          <w:t>.</w:t>
        </w:r>
      </w:ins>
    </w:p>
    <w:p pt14:Unid="f35e7c23dff14bfe99577ebcf74aae41">
      <w:pPr pt14:Unid="21a42e7c8bcc494aacccf4a89418ca58">
        <w:spacing w:after="0" w:line="200" w:lineRule="exact" pt14:Unid="2b337bdefe41431da71818a18bf42e75"/>
        <w:rPr pt14:Unid="6a400d590f524620ba21c80bcca03d2d">
          <w:color w:val="auto" pt14:Unid="405ab80bb0d646d2aedf5c8b83bd9604"/>
          <w:sz w:val="20" pt14:Unid="db5086725d8346fa900f81a4af0e91ed"/>
          <w:szCs w:val="20" pt14:Unid="10c24fef02a14ee3940ce40614ce3873"/>
        </w:rPr>
      </w:pPr>
    </w:p>
    <w:p pt14:Unid="02abe6a273da4733b7e626c97bfc4a44">
      <w:pPr pt14:Unid="a826fea51bd24a2c9361e3a6cdde1960">
        <w:spacing w:after="0" w:line="276" w:lineRule="exact" pt14:Unid="6c693b72eb204d128d28abce6b426c76"/>
        <w:rPr pt14:Unid="8260f4f009004f8b89e01e14fd7b375a">
          <w:color w:val="auto" pt14:Unid="c2ca4e8d3fc544b0bd8747909bc88870"/>
          <w:sz w:val="20" pt14:Unid="edb6047e088e4324a9184043a5971b16"/>
          <w:szCs w:val="20" pt14:Unid="88357fa5a5e94ddbb831535748a21e80"/>
        </w:rPr>
      </w:pPr>
    </w:p>
    <w:p pt14:Unid="1e766b6fbb5f432391190a62c235eeb1">
      <w:pPr pt14:Unid="2b44eabe711347e8baf12ae5b5e2527c">
        <w:tabs pt14:Unid="12fc40d0a03f49e1822d312f01180e48">
          <w:tab w:val="left" w:leader="none" w:pos="1020" pt14:Unid="947c1b4d45fa432a8b8313330327f718"/>
        </w:tabs>
        <w:spacing w:after="0" pt14:Unid="441cf7706e7c4eaab5fc3ba434747ab4"/>
        <w:ind w:left="260" pt14:Unid="b62961d7388245b7b8e40aa15e717879"/>
        <w:rPr pt14:Unid="fd2ed437c1794613af13a9ee2169050f">
          <w:color w:val="auto" pt14:Unid="355f041f898a4fb694c3c5bc8fdd8e48"/>
          <w:sz w:val="20" pt14:Unid="a91e1b216f394127a383a75f3c48851b"/>
          <w:szCs w:val="20" pt14:Unid="5853f23a127d4e6885e5d4c55acb2c98"/>
        </w:rPr>
      </w:pPr>
      <w:r>
        <w:rPr pt14:Unid="d66eed7d7e5a41e5b9effc78892f7296">
          <w:rFonts w:ascii="Arial" w:hAnsi="Arial" w:eastAsia="Arial" w:cs="Arial" pt14:Unid="4201503ea10f4a4fab53e336f5abfb50"/>
          <w:b w:val="1" pt14:Unid="1ffd88bca1f54887910d12c606b115c6"/>
          <w:bCs w:val="1" pt14:Unid="bcc43318143645e9ba4b6974a878d9d9"/>
          <w:color w:val="auto" pt14:Unid="1ae7861af6954c648ea8592827e3ea5f"/>
          <w:sz w:val="24" pt14:Unid="4b8d2826a316455490920d8b13214993"/>
          <w:szCs w:val="24" pt14:Unid="883102751c244c129e9271ed3b32ae43"/>
        </w:rPr>
        <w:t>3.1.2.</w:t>
      </w:r>
      <w:r>
        <w:rPr pt14:Unid="c5106642d78c4dae8fc763586a4ceb44">
          <w:color w:val="auto" pt14:Unid="933a530bd4b54afabb09caed10e86760"/>
          <w:sz w:val="20" pt14:Unid="f6d7875bca484cca815dd0bb3c76265e"/>
          <w:szCs w:val="20" pt14:Unid="3b65fbd5555947b896a4e85bf7f4f24e"/>
        </w:rPr>
        <w:tab pt14:Unid="3a92c96a92ce4e3586a4dfea2590ec84"/>
      </w:r>
      <w:r>
        <w:rPr pt14:Unid="3d4ba8945c0840f5937122ac32d25625">
          <w:rFonts w:ascii="Arial" w:hAnsi="Arial" w:eastAsia="Arial" w:cs="Arial" pt14:Unid="c78e500f1a3d4d57abc78d23028592d5"/>
          <w:b w:val="1" pt14:Unid="d94a0d9da0df42ee9c598c4d0d94c8e5"/>
          <w:bCs w:val="1" pt14:Unid="11d78605194344588229d588045743a8"/>
          <w:color w:val="auto" pt14:Unid="99bfc3dcc6684781ba3f65bba442071d"/>
          <w:sz w:val="23" pt14:Unid="cf318a640a0e472eb210e6b755d99c1e"/>
          <w:szCs w:val="23" pt14:Unid="eb6d4b7608764a4882cf381d642233a3"/>
        </w:rPr>
        <w:t>Docker</w:t>
      </w:r>
    </w:p>
    <w:p pt14:Unid="2229f7e545174d48ba6c0c0b33a89743">
      <w:pPr pt14:Unid="d03b9c721c454353b56e89dac2570bbf">
        <w:spacing w:after="0" w:line="268" w:lineRule="exact" pt14:Unid="92ac39c9103a4516a1d58101c499eab9"/>
        <w:rPr pt14:Unid="f39194d5ff284c5d8f3293ac924dbb84">
          <w:color w:val="auto" pt14:Unid="d66dab42092c46398f974d61e12c6484"/>
          <w:sz w:val="20" pt14:Unid="169caab7c0184dc1980c9614fcc4a472"/>
          <w:szCs w:val="20" pt14:Unid="32fcb4ee9568453eaff0bf15f11e2fa5"/>
        </w:rPr>
      </w:pPr>
    </w:p>
    <w:p pt14:Unid="3077ce13cfbf404da06ba0cc3e46a1b0">
      <w:pPr pt14:Unid="63de6e8f318c42d483cc622d6cb3359a">
        <w:spacing w:after="0" w:line="258" w:lineRule="auto" pt14:Unid="f37285415e084536bb59292e9b6a565b"/>
        <w:ind w:left="260" w:right="266" w:firstLine="339" pt14:Unid="2d94f3ead86e496696aac7ba75efcd53"/>
        <w:jc w:val="both" pt14:Unid="f9e6c58e157d4008812e940e12bc7e9f"/>
        <w:rPr pt14:Unid="981bd588fe1d4db480f64173ebeefcb7">
          <w:rFonts w:ascii="Arial" w:hAnsi="Arial" w:eastAsia="Arial" w:cs="Arial" pt14:Unid="6a4dcc71c2ad4d2da0650de0328083b7"/>
          <w:color w:val="auto" pt14:Unid="807e0114c6604338a2d03f69c1dd34ac"/>
          <w:sz w:val="22" pt14:Unid="aea5b6f3b5884107b13c33b75eb37074"/>
          <w:szCs w:val="22" pt14:Unid="fb2cb4d9c8bf4f9bbac7f072e069a573"/>
        </w:rPr>
      </w:pPr>
      <w:r>
        <w:rPr pt14:Unid="f9c3203f4365457ba1ba6705df791aac">
          <w:rFonts w:ascii="Arial" w:hAnsi="Arial" w:eastAsia="Arial" w:cs="Arial" pt14:Unid="dcab440da9694eaeb2bcf9080951aad4"/>
          <w:color w:val="auto" pt14:Unid="6e7af41557b64fabac74db403a99b837"/>
          <w:sz w:val="22" pt14:Unid="a8db7b9be27443febfc4622793415ae8"/>
          <w:szCs w:val="22" pt14:Unid="19781ad1dc6241ffb29c25dfd23be8d8"/>
        </w:rPr>
        <w:t>Docker es una herramienta basada en contenedores Linux para la creación de arte-factos que se pueden desplegar en cualquier entorno y se pueden distribuir y escalar bajo demanda</w:t>
      </w:r>
      <w:del w:author="Open-Xml-PowerTools" w:id="182" w:date="2018-08-17T03:01:57.7201102+02:00">
        <w:r>
          <w:rPr pt14:Unid="586e956735ba4f55a53b412d9f9d0e05">
            <w:rFonts w:ascii="Arial" w:hAnsi="Arial" w:eastAsia="Arial" w:cs="Arial" pt14:Unid="9df1165142ee4d9997df0a74883fb326"/>
            <w:color w:val="auto" pt14:Unid="4d9207da3757456ea296dadfa01d9d7d"/>
            <w:sz w:val="22" pt14:Unid="9452fb1e44494d4eba2597e236eb714d"/>
            <w:szCs w:val="22" pt14:Unid="7237a4c8a58e402bba0a98ce15b3d62b"/>
          </w:rPr>
          <w:delText>.</w:delText>
        </w:r>
      </w:del>
      <w:r>
        <w:rPr pt14:Unid="f9c3203f4365457ba1ba6705df791aac">
          <w:rFonts w:ascii="Arial" w:hAnsi="Arial" w:eastAsia="Arial" w:cs="Arial" pt14:Unid="dcab440da9694eaeb2bcf9080951aad4"/>
          <w:color w:val="auto" pt14:Unid="6e7af41557b64fabac74db403a99b837"/>
          <w:sz w:val="22" pt14:Unid="a8db7b9be27443febfc4622793415ae8"/>
          <w:szCs w:val="22" pt14:Unid="19781ad1dc6241ffb29c25dfd23be8d8"/>
        </w:rPr>
        <w:t xml:space="preserve"> [19]</w:t>
      </w:r>
      <w:ins w:author="Open-Xml-PowerTools" w:id="183" w:date="2018-08-17T03:01:57.7201102+02:00">
        <w:r>
          <w:rPr pt14:Unid="f9c3203f4365457ba1ba6705df791aac">
            <w:rFonts w:ascii="Arial" w:hAnsi="Arial" w:eastAsia="Arial" w:cs="Arial" pt14:Unid="dcab440da9694eaeb2bcf9080951aad4"/>
            <w:color w:val="auto" pt14:Unid="6e7af41557b64fabac74db403a99b837"/>
            <w:sz w:val="22" pt14:Unid="a8db7b9be27443febfc4622793415ae8"/>
            <w:szCs w:val="22" pt14:Unid="19781ad1dc6241ffb29c25dfd23be8d8"/>
          </w:rPr>
          <w:t>.</w:t>
        </w:r>
      </w:ins>
      <w:r>
        <w:rPr pt14:Unid="f9c3203f4365457ba1ba6705df791aac">
          <w:rFonts w:ascii="Arial" w:hAnsi="Arial" w:eastAsia="Arial" w:cs="Arial" pt14:Unid="dcab440da9694eaeb2bcf9080951aad4"/>
          <w:color w:val="auto" pt14:Unid="6e7af41557b64fabac74db403a99b837"/>
          <w:sz w:val="22" pt14:Unid="a8db7b9be27443febfc4622793415ae8"/>
          <w:szCs w:val="22" pt14:Unid="19781ad1dc6241ffb29c25dfd23be8d8"/>
        </w:rPr>
        <w:t xml:space="preserve"> Su funcionamiento es sencillo: en un fichero llamado </w:t>
      </w:r>
      <w:r>
        <w:rPr pt14:Unid="1677cc34559c4f4299f7e1483f86931b">
          <w:rFonts w:ascii="Arial" w:hAnsi="Arial" w:eastAsia="Arial" w:cs="Arial" pt14:Unid="cbb41cc9d205420bb88c5c1ff775907e"/>
          <w:b w:val="1" pt14:Unid="289f76abdf48482b9989dff4686b63b2"/>
          <w:bCs w:val="1" pt14:Unid="ea762105bff34181b3fd1f41a3efe8a8"/>
          <w:color w:val="auto" pt14:Unid="1e37cfa993fb4bb8982579611a2584cf"/>
          <w:sz w:val="22" pt14:Unid="fdf7cb7e62174be4b0f34069b7969dc1"/>
          <w:szCs w:val="22" pt14:Unid="c005cde607ee422aa51bb8c319d1587a"/>
        </w:rPr>
        <w:t>Dockerfile</w:t>
      </w:r>
      <w:r>
        <w:rPr pt14:Unid="24b65f3ae1604d1a96890df372d5b15f">
          <w:rFonts w:ascii="Arial" w:hAnsi="Arial" w:eastAsia="Arial" w:cs="Arial" pt14:Unid="7a94f18ebd91457d9b5949b0ff353a60"/>
          <w:color w:val="auto" pt14:Unid="22714e20d72e46058961d0bed2c5af4a"/>
          <w:sz w:val="22" pt14:Unid="f3e1d2c6911b4d00b39d408c3c0e70ca"/>
          <w:szCs w:val="22" pt14:Unid="b295893d485e4c31ad288bcd29e2021a"/>
        </w:rPr>
        <w:t xml:space="preserve"> se especifican las dependencias del servicio en distintos pasos y un comando que inicia el servicio. De la compilación del Dockerfile se origina una </w:t>
      </w:r>
      <w:r>
        <w:rPr pt14:Unid="5335b48b096a47fb998bea7787f1fda6">
          <w:rFonts w:ascii="Arial" w:hAnsi="Arial" w:eastAsia="Arial" w:cs="Arial" pt14:Unid="499099898672487eadf7c792cbd75128"/>
          <w:b w:val="1" pt14:Unid="e90da4ca65ec4500b48e28d0a36bcd3f"/>
          <w:bCs w:val="1" pt14:Unid="4fff09347d8e4e6b8941af122c20d6b0"/>
          <w:color w:val="auto" pt14:Unid="1a72f7848a4c46a3960cc78b75764f11"/>
          <w:sz w:val="22" pt14:Unid="ea7db7de148240fd96398518b8d14e57"/>
          <w:szCs w:val="22" pt14:Unid="0cf0a73caa804be4a788a48bd7d40eb6"/>
        </w:rPr>
        <w:t>imagen</w:t>
      </w:r>
      <w:r>
        <w:rPr pt14:Unid="7052b1936068436c8d7b31a0916d9ba8">
          <w:rFonts w:ascii="Arial" w:hAnsi="Arial" w:eastAsia="Arial" w:cs="Arial" pt14:Unid="9955a2849e5545e5ba4a777359d6e433"/>
          <w:color w:val="auto" pt14:Unid="2e29b7b4e1804159aca2b91fe1914836"/>
          <w:sz w:val="22" pt14:Unid="62a804e731064a9fa1491aabaeeddabd"/>
          <w:szCs w:val="22" pt14:Unid="190cf499f6c1467b87eb5d443214b752"/>
        </w:rPr>
        <w:t>, un paquete con todas las dependencias e información necesaria para crear un contenedor. Las imágenes per-miten empaquetar un servicio para desplegarlo de forma confiable y reproducible tantas veces como se desee</w:t>
      </w:r>
      <w:del w:author="Open-Xml-PowerTools" w:id="184" w:date="2018-08-17T03:01:57.7201102+02:00">
        <w:r>
          <w:rPr pt14:Unid="9c68a4eb102f4061ab0dc72713359ac6">
            <w:rFonts w:ascii="Arial" w:hAnsi="Arial" w:eastAsia="Arial" w:cs="Arial" pt14:Unid="464cc7dcbccf431d94f7197a4c87b734"/>
            <w:color w:val="auto" pt14:Unid="947a30651da14ad0a3eeb74e2bee034d"/>
            <w:sz w:val="22" pt14:Unid="4998f4b3194142a38756d6b072404437"/>
            <w:szCs w:val="22" pt14:Unid="5128fbaa7fbf47ae91fd047c07172dce"/>
          </w:rPr>
          <w:delText>.</w:delText>
        </w:r>
      </w:del>
      <w:r>
        <w:rPr pt14:Unid="7052b1936068436c8d7b31a0916d9ba8">
          <w:rFonts w:ascii="Arial" w:hAnsi="Arial" w:eastAsia="Arial" w:cs="Arial" pt14:Unid="9955a2849e5545e5ba4a777359d6e433"/>
          <w:color w:val="auto" pt14:Unid="2e29b7b4e1804159aca2b91fe1914836"/>
          <w:sz w:val="22" pt14:Unid="62a804e731064a9fa1491aabaeeddabd"/>
          <w:szCs w:val="22" pt14:Unid="190cf499f6c1467b87eb5d443214b752"/>
        </w:rPr>
        <w:t xml:space="preserve"> [7]</w:t>
      </w:r>
      <w:ins w:author="Open-Xml-PowerTools" w:id="185" w:date="2018-08-17T03:01:57.7201102+02:00">
        <w:r>
          <w:rPr pt14:Unid="7052b1936068436c8d7b31a0916d9ba8">
            <w:rFonts w:ascii="Arial" w:hAnsi="Arial" w:eastAsia="Arial" w:cs="Arial" pt14:Unid="9955a2849e5545e5ba4a777359d6e433"/>
            <w:color w:val="auto" pt14:Unid="2e29b7b4e1804159aca2b91fe1914836"/>
            <w:sz w:val="22" pt14:Unid="62a804e731064a9fa1491aabaeeddabd"/>
            <w:szCs w:val="22" pt14:Unid="190cf499f6c1467b87eb5d443214b752"/>
          </w:rPr>
          <w:t>.</w:t>
        </w:r>
      </w:ins>
    </w:p>
    <w:p pt14:Unid="5b180251b46b456da75817528fcfe0ed">
      <w:pPr pt14:Unid="2e6fd09239e64fc9819bce02eab61411">
        <w:spacing w:after="0" w:line="86" w:lineRule="exact" pt14:Unid="250f125a9f7e4aca97c391a8d6ac84c1"/>
        <w:rPr pt14:Unid="feed9ceba9d243d19946a546b626636e">
          <w:color w:val="auto" pt14:Unid="560e7b900c9147fd91caa99539607a65"/>
          <w:sz w:val="20" pt14:Unid="3b6e8d196258434bb33d70f2f5607966"/>
          <w:szCs w:val="20" pt14:Unid="c3e953dfce0c49d7972e63ce5466eb0f"/>
        </w:rPr>
      </w:pPr>
    </w:p>
    <w:p pt14:Unid="e6e196284e9a4c9fb476cb679e5bdb23">
      <w:pPr pt14:Unid="58b177ca8a964d92862bfe2edd74bbf0">
        <w:spacing w:after="0" w:line="276" w:lineRule="auto" pt14:Unid="d4e8b82b460242ae9a7f6780ddc5343d"/>
        <w:ind w:left="260" w:right="266" w:firstLine="339" pt14:Unid="998e7eb6fa1542f9b38322d189f6e88d"/>
        <w:jc w:val="both" pt14:Unid="fed6e1f3571742f08db224a708958cfd"/>
        <w:rPr pt14:Unid="d7afe9795b804e0a97fa2524c5563699">
          <w:color w:val="auto" pt14:Unid="30e2818572234ea6bda91a5f8c6d3e91"/>
          <w:sz w:val="20" pt14:Unid="5e404058d6674850886663ad23305adf"/>
          <w:szCs w:val="20" pt14:Unid="c81bfbce371340f5bb574fd31ce2c1bb"/>
        </w:rPr>
      </w:pPr>
      <w:r>
        <w:rPr pt14:Unid="1fbd0a6c0b274f26ac6f71cc171d712f">
          <w:rFonts w:ascii="Arial" w:hAnsi="Arial" w:eastAsia="Arial" w:cs="Arial" pt14:Unid="60c5909da5d740e29df579510802f945"/>
          <w:color w:val="auto" pt14:Unid="e11172bbcce04fadae1f1fd41a899b68"/>
          <w:sz w:val="21" pt14:Unid="a63c1f77f11e480b889c27b6199276e1"/>
          <w:szCs w:val="21" pt14:Unid="08f65f566f8a4ed7bc7ee7431a9964ac"/>
        </w:rPr>
        <w:t>La filosofía de Docker se centra en los contenedores desechables. Nada en el entorno donde se ejecuta la aplicación permanecerá ahí más allá de lo que viva la aplicación, por lo que no se delegará en entornos donde se encuentra casualmente una dependencia no especificada en la imagen. Docker promueve las arquitecturas sin estado (stateless) o que</w:t>
      </w:r>
    </w:p>
    <w:p pt14:Unid="e726d44ca3c24b98ae5d4c351df11355">
      <w:pPr pt14:Unid="c2b04d97181f45e48deeec9d1e45dee6"/>
    </w:p>
    <w:p pt14:Unid="c8f1c8e15147438781a9211a8972cd9f">
      <w:pPr pt14:Unid="fd20f36edb404477bb191d6458fecbfd">
        <w:spacing w:after="0" w:line="249" w:lineRule="exact" pt14:Unid="31d2c6a37e4a4f27b3cd3bb057e3149a"/>
        <w:rPr pt14:Unid="2f0d63070c28417da18874fc6d7c4578">
          <w:color w:val="auto" pt14:Unid="84146179b22b4d63af99a3f8d62b9079"/>
          <w:sz w:val="20" pt14:Unid="de3d8c0860994b11a83a9682617a4983"/>
          <w:szCs w:val="20" pt14:Unid="07ee991a46244e57ac70adfdd469e51a"/>
        </w:rPr>
      </w:pPr>
    </w:p>
    <w:p pt14:Unid="3176a23e4b5c43339a48a4ca00d86524">
      <w:pPr pt14:Unid="736c967716074dfbaa85e544e4cdbeea">
        <w:spacing w:after="0" pt14:Unid="627ba6012f604710800d6583051b2c9f"/>
        <w:ind w:right="6" pt14:Unid="03a122fccafd474f861bf0d5adcacd9c"/>
        <w:jc w:val="center" pt14:Unid="7a3f9b6c786449fab44259d96154ed85"/>
        <w:rPr pt14:Unid="e5a1389983c44e38a33f821ee325d82f">
          <w:color w:val="auto" pt14:Unid="95e4581bd4244b898dac6f970227e661"/>
          <w:sz w:val="20" pt14:Unid="8ec38db2f0524ae8b1bd54dcbb995f16"/>
          <w:szCs w:val="20" pt14:Unid="6541363a78a74d0bbd40f955114566b5"/>
        </w:rPr>
      </w:pPr>
      <w:r>
        <w:rPr pt14:Unid="709aedc418154d06943100387d13dd71">
          <w:rFonts w:ascii="Arial" w:hAnsi="Arial" w:eastAsia="Arial" w:cs="Arial" pt14:Unid="34f260b6f06447ae8c3a7da81f793bc6"/>
          <w:color w:val="auto" pt14:Unid="bf2557abd04a456da9b8fcc8d5c5a364"/>
          <w:sz w:val="19" pt14:Unid="52b47a1b974440918b78d3ddd225c62f"/>
          <w:szCs w:val="19" pt14:Unid="b139342f79b94e0a90538ada81d808b9"/>
        </w:rPr>
        <w:t>19</w:t>
      </w:r>
    </w:p>
    <w:p pt14:Unid="aeca86e07848402e8ea0690d25b82a61">
      <w:pPr pt14:Unid="1e70827e9bb342a2ab2bc3fa6ab84dfd"/>
    </w:p>
    <w:p pt14:Unid="f655354217e94e9398ec3dbc7d2bbdc8">
      <w:pPr pt14:Unid="dea140ca6319447d89ec40d40d108d28">
        <w:tabs pt14:Unid="d2cddb6aa91c49e080a79ece08419765">
          <w:tab w:val="left" w:leader="none" w:pos="4300" pt14:Unid="69ddea9693c44b8aa44ad68cbe35a49e"/>
        </w:tabs>
        <w:spacing w:after="0" pt14:Unid="b00feac0d14d4254a4f7bf0c2866beec"/>
        <w:ind w:left="260" pt14:Unid="63ce0b20375e42a2aa66781ebc847091"/>
        <w:rPr pt14:Unid="dc5294477d4f4be5bd6007ac5f92ffa9">
          <w:color w:val="auto" pt14:Unid="233af9c6262042faa5330fc359ea590f"/>
          <w:sz w:val="20" pt14:Unid="1a1c1af7bc1d4c0da2008a58bbd6e44d"/>
          <w:szCs w:val="20" pt14:Unid="579bee9b08d5426a8cf4b9b37b9af710"/>
        </w:rPr>
      </w:pPr>
      <w:r>
        <w:rPr pt14:Unid="18aba110fb38493bbb5d2fb0e6f30a69">
          <w:rFonts w:ascii="Arial" w:hAnsi="Arial" w:eastAsia="Arial" w:cs="Arial" pt14:Unid="947405c4007c44b2a911435fd300309a"/>
          <w:b w:val="1" pt14:Unid="49faf5baf2dc44d792987b317853b06e"/>
          <w:bCs w:val="1" pt14:Unid="7a9c15d052f544aea9c8e48dc8e9bb3e"/>
          <w:color w:val="auto" pt14:Unid="3f1222f3c27541e2991504befef184bc"/>
          <w:sz w:val="18" pt14:Unid="92202422eac145338b6f6fda06a1dfe2"/>
          <w:szCs w:val="18" pt14:Unid="7baed5a82e92491e8cdd2db6f88c09fd"/>
        </w:rPr>
        <w:t>20</w:t>
      </w:r>
      <w:r>
        <w:rPr pt14:Unid="d9a7cda25b2443df8a623d97fcfed2a2">
          <w:color w:val="auto" pt14:Unid="a7ee43b8985947219e00364d1976ae06"/>
          <w:sz w:val="20" pt14:Unid="aa3ed6c48fa549058ee11021714f38d6"/>
          <w:szCs w:val="20" pt14:Unid="dc390f81c122423fa60dd83c998d48f7"/>
        </w:rPr>
        <w:tab pt14:Unid="74d84e51f9a547f2b9cf7c26c9980397"/>
      </w:r>
      <w:r>
        <w:rPr pt14:Unid="83b6eb03ae0e443398577849a40a700e">
          <w:rFonts w:ascii="Arial" w:hAnsi="Arial" w:eastAsia="Arial" w:cs="Arial" pt14:Unid="d02f1239880f402b9a8479184821b8f0"/>
          <w:color w:val="auto" pt14:Unid="19ddb75cc4fc4d6992a7cb8990552c52"/>
          <w:sz w:val="19" pt14:Unid="dafa87dd59b04ef28e31846b07e6e7cc"/>
          <w:szCs w:val="19" pt14:Unid="76455f2f04b341669be8bb40b769fdef"/>
        </w:rPr>
        <w:t>Estado del arte de la tecnología de microservicios</w:t>
      </w:r>
    </w:p>
    <w:p pt14:Unid="025acb3bf89b435c83d79009a7b6d2d0">
      <w:pPr pt14:Unid="6ce79ed729244b6b8db902b043fc5925">
        <w:spacing w:after="0" w:line="20" w:lineRule="exact" pt14:Unid="5c0d2035f5f543ae90df0f9e565a069b"/>
        <w:rPr pt14:Unid="34334470e8644868b87e71dec9ce2c07">
          <w:color w:val="auto" pt14:Unid="2ee3f7c40a994496a87de671b3f03af0"/>
          <w:sz w:val="20" pt14:Unid="89cd09f7ad9542e5a28b67a6dc0b0419"/>
          <w:szCs w:val="20" pt14:Unid="17bfd0a44e0748a19314dcbaf316eb49"/>
        </w:rPr>
      </w:pPr>
    </w:p>
    <w:p pt14:Unid="bc2cd4c526a94859b95b03da72597a4c">
      <w:pPr pt14:Unid="74983c8f2ad24ec1a46b23dab66b64ed">
        <w:spacing w:after="0" w:line="200" w:lineRule="exact" pt14:Unid="5b782aff6ced4330843cf3f4adfe9f71"/>
        <w:rPr pt14:Unid="ee249a6bea9849c888671613cc69d6b2">
          <w:color w:val="auto" pt14:Unid="c3c5c16d7e4c435f9b1b257ffb91aef8"/>
          <w:sz w:val="20" pt14:Unid="8530f1e6532f4c3aba13b19bfe9f1d94"/>
          <w:szCs w:val="20" pt14:Unid="809c160c1e5c4763b08db8b62b42a265"/>
        </w:rPr>
      </w:pPr>
    </w:p>
    <w:p pt14:Unid="0215b5f34dcf4b7ebf69d7afa7e51c21">
      <w:pPr pt14:Unid="d39c93e1508f47f2a2d766763b2687d5">
        <w:spacing w:after="0" w:line="320" w:lineRule="exact" pt14:Unid="3871ad096a7c460aa9d150d911379b11"/>
        <w:rPr pt14:Unid="4ab796f1017b42878bae5ab2ce5baa6f">
          <w:color w:val="auto" pt14:Unid="7bee38c5903c401592b6d251a104b332"/>
          <w:sz w:val="20" pt14:Unid="4b27b521d1554a4bb8148a3e5ed5c4be"/>
          <w:szCs w:val="20" pt14:Unid="51a19e23b6e14ec4a612b5d0839a696e"/>
        </w:rPr>
      </w:pPr>
    </w:p>
    <w:p pt14:Unid="5a0c7c10ed0245b4878acd5af295327d">
      <w:pPr pt14:Unid="e0326b4537da4e8d93bb1ddc0e38f8d4">
        <w:spacing w:after="0" w:line="267" w:lineRule="auto" pt14:Unid="8e7683fa25474fac8dedd4916eb504f0"/>
        <w:ind w:left="260" w:right="266" pt14:Unid="e00b9c47f68140198a8ad46a3931d827"/>
        <w:jc w:val="both" pt14:Unid="e6351e55248d4816811cd03326abb12c"/>
        <w:rPr pt14:Unid="520dbbf0486140bd8519dce886ec6c61">
          <w:rFonts w:ascii="Arial" w:hAnsi="Arial" w:eastAsia="Arial" w:cs="Arial" pt14:Unid="23c9536f71534951af8c1b5cfba371f5"/>
          <w:color w:val="auto" pt14:Unid="63dc072010184ceeaa89a57ebe2902f9"/>
          <w:sz w:val="22" pt14:Unid="323f42baf0274d9d94a6826ff915013e"/>
          <w:szCs w:val="22" pt14:Unid="109be9c9878c4ae0b8a43664c4e68a55"/>
        </w:rPr>
      </w:pPr>
      <w:r>
        <w:rPr pt14:Unid="7e8e8b9fbf61479d82f3f38e87004935">
          <w:rFonts w:ascii="Arial" w:hAnsi="Arial" w:eastAsia="Arial" w:cs="Arial" pt14:Unid="f52170484cee4af1940289274f0c70e5"/>
          <w:color w:val="auto" pt14:Unid="064b23449a3649629e646ddb50974e89"/>
          <w:sz w:val="22" pt14:Unid="52035536f9c14cb5aa9fca0d4c755260"/>
          <w:szCs w:val="22" pt14:Unid="db853c390b744db197381a392dc9dd11"/>
        </w:rPr>
        <w:t>externalizan este a otras infraestructuras como bases de datos. Las aplicaciones así se hacen más portables, escalables y confiables</w:t>
      </w:r>
      <w:del w:author="Open-Xml-PowerTools" w:id="186" w:date="2018-08-17T03:01:57.7201102+02:00">
        <w:r>
          <w:rPr pt14:Unid="a3b321fa4e8f4897b52555da5b412401">
            <w:rFonts w:ascii="Arial" w:hAnsi="Arial" w:eastAsia="Arial" w:cs="Arial" pt14:Unid="49b27efb147d4ff388a7fc5019db0ee2"/>
            <w:color w:val="auto" pt14:Unid="5eda7552840c41aa930181b55da54a9f"/>
            <w:sz w:val="22" pt14:Unid="b485abd1ab2b4a53ad484f2cecffbba7"/>
            <w:szCs w:val="22" pt14:Unid="0ab06f6cba2b4e01835a8eb758a8338d"/>
          </w:rPr>
          <w:delText>.</w:delText>
        </w:r>
      </w:del>
      <w:r>
        <w:rPr pt14:Unid="7e8e8b9fbf61479d82f3f38e87004935">
          <w:rFonts w:ascii="Arial" w:hAnsi="Arial" w:eastAsia="Arial" w:cs="Arial" pt14:Unid="f52170484cee4af1940289274f0c70e5"/>
          <w:color w:val="auto" pt14:Unid="064b23449a3649629e646ddb50974e89"/>
          <w:sz w:val="22" pt14:Unid="52035536f9c14cb5aa9fca0d4c755260"/>
          <w:szCs w:val="22" pt14:Unid="db853c390b744db197381a392dc9dd11"/>
        </w:rPr>
        <w:t xml:space="preserve"> [19]</w:t>
      </w:r>
      <w:ins w:author="Open-Xml-PowerTools" w:id="187" w:date="2018-08-17T03:01:57.7201102+02:00">
        <w:r>
          <w:rPr pt14:Unid="7e8e8b9fbf61479d82f3f38e87004935">
            <w:rFonts w:ascii="Arial" w:hAnsi="Arial" w:eastAsia="Arial" w:cs="Arial" pt14:Unid="f52170484cee4af1940289274f0c70e5"/>
            <w:color w:val="auto" pt14:Unid="064b23449a3649629e646ddb50974e89"/>
            <w:sz w:val="22" pt14:Unid="52035536f9c14cb5aa9fca0d4c755260"/>
            <w:szCs w:val="22" pt14:Unid="db853c390b744db197381a392dc9dd11"/>
          </w:rPr>
          <w:t>.</w:t>
        </w:r>
      </w:ins>
    </w:p>
    <w:p pt14:Unid="3cf0c4226b61408f8abbddaaa3183ee2">
      <w:pPr pt14:Unid="6859f1cec1424b9983e2d1f1ae1c3c7b">
        <w:spacing w:after="0" w:line="73" w:lineRule="exact" pt14:Unid="6f33b1e483ca4ce482de800271f7a6c5"/>
        <w:rPr pt14:Unid="e4e1602a323e4a2d8b2948eac2cd0121">
          <w:color w:val="auto" pt14:Unid="14c633f24c3d40dc82f9c64162be77d1"/>
          <w:sz w:val="20" pt14:Unid="8e1a81adbd6242458c3f3301e9a5b9de"/>
          <w:szCs w:val="20" pt14:Unid="2b5987b4855e47949400122300fdcab3"/>
        </w:rPr>
      </w:pPr>
    </w:p>
    <w:p pt14:Unid="0c0bb256d20248c2a2b00486ff54465f">
      <w:pPr pt14:Unid="766e0da7d3474ccd88c22be23244c1a1">
        <w:spacing w:after="0" w:line="259" w:lineRule="auto" pt14:Unid="1887792291f8470bace5f213a080a23a"/>
        <w:ind w:left="260" w:right="266" w:firstLine="339" pt14:Unid="ff0a3d88b10e4f1da5681d949b1b1f14"/>
        <w:jc w:val="both" pt14:Unid="57800ace94e3431483230ccb81f7526d"/>
        <w:rPr pt14:Unid="00ec0db8f0e94b8095cd25d4e9eb50aa">
          <w:color w:val="auto" pt14:Unid="83301ad5674a4579b056fdde8eac5ba8"/>
          <w:sz w:val="20" pt14:Unid="c5a58283d9b64ba3990cc15d8c326586"/>
          <w:szCs w:val="20" pt14:Unid="026c6fc98a204af3a17898c08c1a4d7c"/>
        </w:rPr>
      </w:pPr>
      <w:r>
        <w:rPr pt14:Unid="823465349795408ea9a3ccf56688d095">
          <w:rFonts w:ascii="Arial" w:hAnsi="Arial" w:eastAsia="Arial" w:cs="Arial" pt14:Unid="7d11196ab6bf4d18aa73868aaa393b64"/>
          <w:color w:val="auto" pt14:Unid="4bc3ac2abc92430eb7d38b1651bd44ab"/>
          <w:sz w:val="22" pt14:Unid="4f46b6b82de24fec9617c9e8d4d96c65"/>
          <w:szCs w:val="22" pt14:Unid="f07532328d5c497a9b2ad76ae1c28147"/>
        </w:rPr>
        <w:t>El proceso de desarrollo también se simplifica: en aproximaciones como la de mi-croservicios, un equipo encargado de un servicio solo necesita la imagen de otro para integrarlo con el suyo y no necesita conocer detalles internos de este. Además, las ta-reas de construcción de la imagen, provisión de la configuración y despliegue pueden ser realizadas por diferentes personas, como se muestra en la figura.</w:t>
      </w:r>
    </w:p>
    <w:p pt14:Unid="ab883fdf11f34ffa9093ba04ab66d451">
      <w:pPr pt14:Unid="3a087e7084304553918a63a687907ee7">
        <w:spacing w:after="0" w:line="20" w:lineRule="exact" pt14:Unid="c12f76cb87e54a4fb4a6973a691b77e6"/>
        <w:rPr pt14:Unid="f5a16c3a9ed7412b9eaaf97553b2b4e7">
          <w:color w:val="auto" pt14:Unid="b2cfcc75de504b8d8058a29efd4ffbab"/>
          <w:sz w:val="20" pt14:Unid="b426ef24995c4e35b69dff508ea17cbf"/>
          <w:szCs w:val="20" pt14:Unid="1009fcbb39aa4f0fb35fce3954335f25"/>
        </w:rPr>
      </w:pPr>
      <w:r>
        <w:rPr pt14:Unid="1b8d73cb42c94417bd575141e28fd25e">
          <w:color w:val="auto" pt14:Unid="5049f9150238418a82c8d39a852e3088"/>
          <w:sz w:val="20" pt14:Unid="e40aa55aa9b54ae48c223715a51be800"/>
          <w:szCs w:val="20" pt14:Unid="ff35eccc30cb409ca8e63b646e62e20e"/>
        </w:rPr>
        <w:drawing pt14:Unid="da140fcaf1cc445ca5e78080f1013109" pt14:SHA1Hash="24f7d4a7bf675b11c000a07eef714ca0aa15be76">
          <wp:anchor simplePos="0" relativeHeight="251657728" behindDoc="1" locked="0" layoutInCell="0" allowOverlap="1" pt14:Unid="5ff5cf1be9e24d529c98f251a9744418">
            <wp:simplePos x="0" y="0" pt14:Unid="defb08c358494d408cb54f0c78ae3f52"/>
            <wp:positionH relativeFrom="column" pt14:Unid="31122c07b96b4d03964b4802ea40babb">
              <wp:posOffset pt14:Unid="d33638edae104370bf7c95d1527e0610">1065530</wp:posOffset>
            </wp:positionH>
            <wp:positionV relativeFrom="paragraph" pt14:Unid="f49456028f2c47b58f1217dc6e492123">
              <wp:posOffset pt14:Unid="3d6b41db6992468eb17fb9aae6bc0dc9">234950</wp:posOffset>
            </wp:positionV>
            <wp:extent cx="3600450" cy="2138680" pt14:Unid="f7e966a4cc0943e2adf9b29f8a8d50fd"/>
            <wp:wrapNone pt14:Unid="7e78fb862b414f39ab23eef494b1616c"/>
            <wp:docPr id="18" name="Picture 68" pt14:Unid="621bb3ccdb124430b0e2baf5c744009e"/>
            <wp:cNvGraphicFramePr pt14:Unid="da229616d1504dd1bbb110c20846d4f0">
              <a:graphicFrameLocks xmlns:a="http://schemas.openxmlformats.org/drawingml/2006/main" noChangeAspect="1" pt14:Unid="d8c2102853d9474195ad8acedc555523"/>
            </wp:cNvGraphicFramePr>
            <a:graphic xmlns:a="http://schemas.openxmlformats.org/drawingml/2006/main" pt14:Unid="75ab5173101b496598942b44e0d0ac9f">
              <a:graphicData uri="http://schemas.openxmlformats.org/drawingml/2006/picture" pt14:Unid="7eeac8c44033463b8322808cb6e2d9fa">
                <pic:pic xmlns:pic="http://schemas.openxmlformats.org/drawingml/2006/picture" pt14:Unid="3fee8e52649e4d188a19107de2b32ed3">
                  <pic:nvPicPr pt14:Unid="661912990c354bb698fcc27e298c64af">
                    <pic:cNvPr id="0" name="Picture 68" pt14:Unid="639a21e704484dd68add0838098c50a4"/>
                    <pic:cNvPicPr pt14:Unid="5d941ab6cfa84875b51b3c29f268ef62">
                      <a:picLocks noChangeAspect="1" noChangeArrowheads="1" pt14:Unid="db3cb4a8eadf432bb56477aa89764920"/>
                    </pic:cNvPicPr>
                  </pic:nvPicPr>
                  <pic:blipFill pt14:Unid="c66e5a2cd8b64026bb39e5f09b1965fc">
                    <a:blip r:embed="rId24" pt14:Unid="ed01b7174a7c45969c266500078d21f8">
                      <a:extLst pt14:Unid="ee22fb8f6f5f43758c93ff41d266639b">
                        <a:ext uri="{28A0092B-C50C-407E-A947-70E740481C1C}" pt14:Unid="f2b8eaa4cbbb4558b910ced3c5ecccff"/>
                      </a:extLst>
                    </a:blip>
                    <a:srcRect pt14:Unid="700b2796ce624f8e84d2ee2d64ce9787"/>
                    <a:stretch pt14:Unid="e29d7df03b9a4bfabbd9cacdafd406ce">
                      <a:fillRect pt14:Unid="206ad25b17314b3b9a9e1d986d4fe708"/>
                    </a:stretch>
                  </pic:blipFill>
                  <pic:spPr bwMode="auto" pt14:Unid="8f30f644fcd44b6bbaffec8ae468092a">
                    <a:xfrm pt14:Unid="812544b0917541109a462931833c1ea0">
                      <a:off x="0" y="0" pt14:Unid="0be68a5a10884ff6abade24e8f987094"/>
                      <a:ext cx="3600450" cy="2138680" pt14:Unid="705c2ce16e6442d1b3f7b6f5e1dc0b55"/>
                    </a:xfrm>
                    <a:prstGeom prst="rect" pt14:Unid="ba114beb502e435591e6b31820d941ba">
                      <a:avLst pt14:Unid="31e19b6b36c14c82a1c0a0cb6f2b9313"/>
                    </a:prstGeom>
                    <a:noFill pt14:Unid="abc74d77033d48a9993ce8549317b028"/>
                  </pic:spPr>
                </pic:pic>
              </a:graphicData>
            </a:graphic>
          </wp:anchor>
        </w:drawing>
      </w:r>
    </w:p>
    <w:p pt14:Unid="4dcd055d9d4f4c94a1668dd001a4e032">
      <w:pPr pt14:Unid="af2328c981524b679c74bbd3a129a972">
        <w:spacing w:after="0" w:line="200" w:lineRule="exact" pt14:Unid="cc9b0eace7b247169f8e6c112160b4d6"/>
        <w:rPr pt14:Unid="699d207354084fed95c788418ef0c961">
          <w:color w:val="auto" pt14:Unid="cd61941af3ab446abaf318bcc4138bf4"/>
          <w:sz w:val="20" pt14:Unid="9706aa8e01244978a2a2a442509eb8c2"/>
          <w:szCs w:val="20" pt14:Unid="59357d8a093b4356b6c14242c1fd6910"/>
        </w:rPr>
      </w:pPr>
    </w:p>
    <w:p pt14:Unid="195368bea8d0469899f6329e068229e8">
      <w:pPr pt14:Unid="30ed1118810a4e28af56e0723a5561cb">
        <w:spacing w:after="0" w:line="200" w:lineRule="exact" pt14:Unid="def636cfdfb9420294afeb803e099bb0"/>
        <w:rPr pt14:Unid="bde41f4308e049769ea97518aaf3400b">
          <w:color w:val="auto" pt14:Unid="29dd9e70d3964038b9dd07d4d7bf5232"/>
          <w:sz w:val="20" pt14:Unid="4aa46b2472e74287a6816a11d6085923"/>
          <w:szCs w:val="20" pt14:Unid="b4197805b707428cb5392aa237378b4d"/>
        </w:rPr>
      </w:pPr>
    </w:p>
    <w:p pt14:Unid="6140e0b20ffc4fd8a08aaca8d6d0967d">
      <w:pPr pt14:Unid="ec31661da0b34a9b967fbc506d7333ec">
        <w:spacing w:after="0" w:line="200" w:lineRule="exact" pt14:Unid="0be4582e632640fa8de9b9fab6e49a2f"/>
        <w:rPr pt14:Unid="8879329a5594430ca497b7817c3b628f">
          <w:color w:val="auto" pt14:Unid="5bdad65b9e094cf29aac427ec02547b8"/>
          <w:sz w:val="20" pt14:Unid="ee6c28fad11b4c46982100e533ada5ad"/>
          <w:szCs w:val="20" pt14:Unid="ba7579d73ff74f1086a885c8dbe986ab"/>
        </w:rPr>
      </w:pPr>
    </w:p>
    <w:p pt14:Unid="29965d9d109341f2b0155f207f1dff99">
      <w:pPr pt14:Unid="26c9f4b3f26c43989cbe7880137d4349">
        <w:spacing w:after="0" w:line="200" w:lineRule="exact" pt14:Unid="58306303e55746cda06a90a0bc2e3799"/>
        <w:rPr pt14:Unid="4f231600fe514d52b61d9055855c7849">
          <w:color w:val="auto" pt14:Unid="5da1ecb4f7c5438e85b56fd634b14d96"/>
          <w:sz w:val="20" pt14:Unid="7214c23ccb944a7096bdfdac7764279a"/>
          <w:szCs w:val="20" pt14:Unid="ae9ae2931ef74f218faffb576006ab85"/>
        </w:rPr>
      </w:pPr>
    </w:p>
    <w:p pt14:Unid="8de4411176124d0a96de8c4abc7eb79d">
      <w:pPr pt14:Unid="9a195f340e55435ba6042048dff8f178">
        <w:spacing w:after="0" w:line="200" w:lineRule="exact" pt14:Unid="83a96508116b4af4a49201a349e2d725"/>
        <w:rPr pt14:Unid="3e8ff2cea5644a029c0a552c94f1281b">
          <w:color w:val="auto" pt14:Unid="8a24cac0ca9c464bb41903d71f91b9ec"/>
          <w:sz w:val="20" pt14:Unid="ef838afd8a9f45738abe1dd8f54b23bd"/>
          <w:szCs w:val="20" pt14:Unid="c79c28cc189140aa9a1cd7d4ccebd13a"/>
        </w:rPr>
      </w:pPr>
    </w:p>
    <w:p pt14:Unid="fe2ef90be6be46be99851c1ac5d1aede">
      <w:pPr pt14:Unid="109a895b3f38404abe4d00cd704a01df">
        <w:spacing w:after="0" w:line="200" w:lineRule="exact" pt14:Unid="59d72a0f7ae3498baa3f403527a7a074"/>
        <w:rPr pt14:Unid="227f063b81d541b8b1e7daf30e8336bf">
          <w:color w:val="auto" pt14:Unid="6136acc2c7f44036b2e8e3355838d6cb"/>
          <w:sz w:val="20" pt14:Unid="eb96f16c82b24f84a7dccee20d1560f1"/>
          <w:szCs w:val="20" pt14:Unid="07c9e1efaf424bffa64bc9e2e5ce7b27"/>
        </w:rPr>
      </w:pPr>
    </w:p>
    <w:p pt14:Unid="bcac0308ca5d47da81e941428bb274e8">
      <w:pPr pt14:Unid="eb33eb8f607a4d3b92b725dd20e6a377">
        <w:spacing w:after="0" w:line="200" w:lineRule="exact" pt14:Unid="b104fce5e905460eb8a41a44c45a8b00"/>
        <w:rPr pt14:Unid="e90ef74184ac4a708cea616a7b2c5395">
          <w:color w:val="auto" pt14:Unid="9e61d2bfef1040ff98e02bec8aba06f8"/>
          <w:sz w:val="20" pt14:Unid="eba955d2efea485bbcfcf39a0daa21f1"/>
          <w:szCs w:val="20" pt14:Unid="dc4cb647a4ae4d0eb56b5a0ad5038a36"/>
        </w:rPr>
      </w:pPr>
    </w:p>
    <w:p pt14:Unid="7f879b67fa254f709cc32bbec5ce84db">
      <w:pPr pt14:Unid="d617be2ef94b48a3b4e61faf0dcd7688">
        <w:spacing w:after="0" w:line="200" w:lineRule="exact" pt14:Unid="c7a4b546c5a14ae18efc04f6f5336365"/>
        <w:rPr pt14:Unid="b03719a60ef44a459142b545dec48e44">
          <w:color w:val="auto" pt14:Unid="6914c637b48344fdbac00c33080983d1"/>
          <w:sz w:val="20" pt14:Unid="73e93e6858884d18a1e9e11b67479e3b"/>
          <w:szCs w:val="20" pt14:Unid="a3f1d80ee0cc4175ae59afd3ed4a64e2"/>
        </w:rPr>
      </w:pPr>
    </w:p>
    <w:p pt14:Unid="7657d6b4aaee4acd808be677076b8c4e">
      <w:pPr pt14:Unid="31b9ea178a1b4bc2ad9f935d647a79c5">
        <w:spacing w:after="0" w:line="200" w:lineRule="exact" pt14:Unid="0ea5f947d28f41a4886141883fc80d60"/>
        <w:rPr pt14:Unid="32ef62aedf12491fba662d8c55b15c10">
          <w:color w:val="auto" pt14:Unid="e13d738857a94d2d8c657b98fbe780d2"/>
          <w:sz w:val="20" pt14:Unid="4e371d22f9b24082af35b03baf9b6d03"/>
          <w:szCs w:val="20" pt14:Unid="10f01032c50e41f4b8ca197c8504b58f"/>
        </w:rPr>
      </w:pPr>
    </w:p>
    <w:p pt14:Unid="32e5c67ef2f74c07bae502d6477c10bb">
      <w:pPr pt14:Unid="14f1a4bf54784ddb818217e854b8c41a">
        <w:spacing w:after="0" w:line="200" w:lineRule="exact" pt14:Unid="1353edd5fe554c76a229a78a70e47b81"/>
        <w:rPr pt14:Unid="1aeb71b74d824d5bab984f84c6fd2bb3">
          <w:color w:val="auto" pt14:Unid="04f485288c844462ab6cc7edc5be23da"/>
          <w:sz w:val="20" pt14:Unid="141e1697e3634a309f647db9acfded45"/>
          <w:szCs w:val="20" pt14:Unid="834b43f0385a4d3db544320c7b673d1c"/>
        </w:rPr>
      </w:pPr>
    </w:p>
    <w:p pt14:Unid="03c23e3c12fc4d4fb5f84b218e6a103c">
      <w:pPr pt14:Unid="633b34fa26794caf95439e717784fc9e">
        <w:spacing w:after="0" w:line="200" w:lineRule="exact" pt14:Unid="2a0928a4d6f54e7bbc0a9ebc53c8f533"/>
        <w:rPr pt14:Unid="82f6d2382da94269946af5475bfb5fc7">
          <w:color w:val="auto" pt14:Unid="51f87669f298476997207eb89a1ad765"/>
          <w:sz w:val="20" pt14:Unid="62656714a7e8460aa5a39353a9ebbf11"/>
          <w:szCs w:val="20" pt14:Unid="a9401157604b41ff940ee7d323fd42fd"/>
        </w:rPr>
      </w:pPr>
    </w:p>
    <w:p pt14:Unid="13fc6f24c33e489ca481e6632c4df3ae">
      <w:pPr pt14:Unid="8d725b20912b47dcbc06f06d8a1773b8">
        <w:spacing w:after="0" w:line="200" w:lineRule="exact" pt14:Unid="ae1cbef6834d4b72b9942eac40e2f19e"/>
        <w:rPr pt14:Unid="16983e3717f6451db6449be10a765b98">
          <w:color w:val="auto" pt14:Unid="bdb606830cc94972a6f91e8caf53a6d1"/>
          <w:sz w:val="20" pt14:Unid="6392841ab1af473baffeb3a589a0ba3e"/>
          <w:szCs w:val="20" pt14:Unid="6c03c0ec214549138477c58e1b034c09"/>
        </w:rPr>
      </w:pPr>
    </w:p>
    <w:p pt14:Unid="d2912965c5cf465095935db65b416821">
      <w:pPr pt14:Unid="fa6223189fa94fbebef9a8cba7ff227b">
        <w:spacing w:after="0" w:line="200" w:lineRule="exact" pt14:Unid="623f3ac7b9ca4668b1ebd8d5eafea990"/>
        <w:rPr pt14:Unid="84971a0524df450cb33a8bbbd983b69b">
          <w:color w:val="auto" pt14:Unid="8f1ea5186f9445dfae8691c6a4ddffdb"/>
          <w:sz w:val="20" pt14:Unid="0d5c5fbfdf1645e2964308e578b1b56c"/>
          <w:szCs w:val="20" pt14:Unid="d149f8ac15974b8c9f8c47a527b62af6"/>
        </w:rPr>
      </w:pPr>
    </w:p>
    <w:p pt14:Unid="9fe31bce47a74b8b89cb26fb3146d6ea">
      <w:pPr pt14:Unid="0179e2d89049403a8ecbca00d41a7bff">
        <w:spacing w:after="0" w:line="200" w:lineRule="exact" pt14:Unid="c72d3afecab94f7d9b15e283fa310089"/>
        <w:rPr pt14:Unid="e5297e287ddd4de88a20707649d767ee">
          <w:color w:val="auto" pt14:Unid="68fdc6c2973d44a1b16c1227902cc703"/>
          <w:sz w:val="20" pt14:Unid="11459a2101ba4bd3b981895061f51c51"/>
          <w:szCs w:val="20" pt14:Unid="cd4596ec07f24070bc0648a99b36f331"/>
        </w:rPr>
      </w:pPr>
    </w:p>
    <w:p pt14:Unid="9c26d05047d944baa5252e4ca90e3c14">
      <w:pPr pt14:Unid="24e3194ac4b046dcbcfb0848a6715876">
        <w:spacing w:after="0" w:line="200" w:lineRule="exact" pt14:Unid="eb839a0d1b2d4cbaa255a235e26f48a5"/>
        <w:rPr pt14:Unid="fd48cdaab9454db7802ee4fea08670d0">
          <w:color w:val="auto" pt14:Unid="13f2bf5a708044878ba340b14c004b97"/>
          <w:sz w:val="20" pt14:Unid="ed6cd7bcceb24220947f15a842d1a3bc"/>
          <w:szCs w:val="20" pt14:Unid="0d536e65a1df4d85b779f002279ccb15"/>
        </w:rPr>
      </w:pPr>
    </w:p>
    <w:p pt14:Unid="991803e918f14b6186fa2e2a7a7c41ec">
      <w:pPr pt14:Unid="9358b39796bc43ff8036d5d495d4e48a">
        <w:spacing w:after="0" w:line="200" w:lineRule="exact" pt14:Unid="6b62beb88ffa4f2ba8621abc8fdc87a8"/>
        <w:rPr pt14:Unid="0ab8522e453f4dce8ecbad4a3861ad2e">
          <w:color w:val="auto" pt14:Unid="c2bbfbbce91842c698bd88920102c8e2"/>
          <w:sz w:val="20" pt14:Unid="5ef0a3f712e5411d9b27123e47fb3505"/>
          <w:szCs w:val="20" pt14:Unid="88f4a78269ca4258964034f4d6cede46"/>
        </w:rPr>
      </w:pPr>
    </w:p>
    <w:p pt14:Unid="70548459d72448b9a68305006eb45e70">
      <w:pPr pt14:Unid="40c3c2c9aff64329addeff0cfe0c6f5c">
        <w:spacing w:after="0" w:line="200" w:lineRule="exact" pt14:Unid="3d35355923a248fd8df8fd20a9453d96"/>
        <w:rPr pt14:Unid="9f57242e77ab44cbb965ab9cb694c86f">
          <w:color w:val="auto" pt14:Unid="dfc54955155a46208567d8ebc575f4d3"/>
          <w:sz w:val="20" pt14:Unid="77010bdfd3cd47c695209b83bee45e4d"/>
          <w:szCs w:val="20" pt14:Unid="03d96951f36a4d9a8ffefd687dd6b537"/>
        </w:rPr>
      </w:pPr>
    </w:p>
    <w:p pt14:Unid="f51de6921f49430cafa604b38922628f">
      <w:pPr pt14:Unid="a2ecab1f696d43c2b3564d17cc20cc75">
        <w:spacing w:after="0" w:line="200" w:lineRule="exact" pt14:Unid="57cdf1965f2847b786f7726a92e73d52"/>
        <w:rPr pt14:Unid="e461aa6b5e3a457fb01a158c79e27c6b">
          <w:color w:val="auto" pt14:Unid="82abb4762ad3482e8223fef9c89d87f2"/>
          <w:sz w:val="20" pt14:Unid="0ec68ca43e5e45fd9197bc997f0e490c"/>
          <w:szCs w:val="20" pt14:Unid="b0ee3f640fa646cf99b462b414f2a44f"/>
        </w:rPr>
      </w:pPr>
    </w:p>
    <w:p pt14:Unid="103c2090bfc44c4ca0f243eeba6efcd9">
      <w:pPr pt14:Unid="dac02faf992641c09db8d8d319fd7972">
        <w:spacing w:after="0" w:line="299" w:lineRule="exact" pt14:Unid="e852a472a2044f259aaf015ee63de377"/>
        <w:rPr pt14:Unid="b6cbeef7d87342aeb0a34b7f8207d2f3">
          <w:color w:val="auto" pt14:Unid="fbade5974ce447bc8317de1f44160e32"/>
          <w:sz w:val="20" pt14:Unid="1fdd9f8986c44c89b07e8040281d18a4"/>
          <w:szCs w:val="20" pt14:Unid="f1df0dafc4a14c15aec2a90328833ff7"/>
        </w:rPr>
      </w:pPr>
    </w:p>
    <w:p pt14:Unid="6ce6566c4b6b4975b2107aa8b4883409">
      <w:pPr pt14:Unid="1f5367f0155a4c8584d70c55e02aee2b">
        <w:spacing w:after="0" pt14:Unid="39ed25eacd094801b6d1dd124bb83e52"/>
        <w:ind w:right="6" pt14:Unid="7214492159f949958ac09c60a6857119"/>
        <w:jc w:val="center" pt14:Unid="8fc3867c6aa1427888cc77d2e8c85448"/>
        <w:rPr pt14:Unid="17c74ff825e64c37afdc7bc07db256b7">
          <w:rFonts w:ascii="Arial" w:hAnsi="Arial" w:eastAsia="Arial" w:cs="Arial" pt14:Unid="20a8434d9a6a4fd6a4da29d935755f7b"/>
          <w:b w:val="1" pt14:Unid="e78f2e5d8fb147f4890eb25ea61db94d"/>
          <w:bCs w:val="1" pt14:Unid="ca3b0410997246b9b5e0254514d9b1ee"/>
          <w:color w:val="auto" pt14:Unid="731b15bbc3534bf1ae23c8c7eb49610f"/>
          <w:sz w:val="20" pt14:Unid="65ba7435ddb348da83c196ab696c8225"/>
          <w:szCs w:val="20" pt14:Unid="369e88bbb284494286f5ea66429a2606"/>
        </w:rPr>
      </w:pPr>
      <w:r>
        <w:rPr pt14:Unid="f9e4179fa92248a4a5250d96a1e0f927">
          <w:rFonts w:ascii="Arial" w:hAnsi="Arial" w:eastAsia="Arial" w:cs="Arial" pt14:Unid="578e719f6f3841e595ab89cc62e45e94"/>
          <w:b w:val="1" pt14:Unid="2aabf3763e3e4db594bc3ea357183339"/>
          <w:bCs w:val="1" pt14:Unid="96c44116e8ad4ea988aa1540d5dab19c"/>
          <w:color w:val="auto" pt14:Unid="86eeb4de382e46818f46cf6cad380b37"/>
          <w:sz w:val="20" pt14:Unid="7479bfbd72954fd89fe1b70bd63cc4f4"/>
          <w:szCs w:val="20" pt14:Unid="dca22fa7f57041f397e94038faad867c"/>
        </w:rPr>
        <w:t xml:space="preserve">Figura 3.1: </w:t>
      </w:r>
      <w:r>
        <w:rPr pt14:Unid="26340025d6ff47149d52e9b789ffaae9">
          <w:rFonts w:ascii="Arial" w:hAnsi="Arial" w:eastAsia="Arial" w:cs="Arial" pt14:Unid="6865c463e0be40d496a48601fbb9aad8"/>
          <w:color w:val="auto" pt14:Unid="1895422d8608409e8e66954af5620936"/>
          <w:sz w:val="20" pt14:Unid="629627da6c9641029a232e3de470e5ae"/>
          <w:szCs w:val="20" pt14:Unid="99386d6f25cb4558a673c6220ddc7460"/>
        </w:rPr>
        <w:t>Proceso de despliegue con Docker</w:t>
      </w:r>
      <w:del w:author="Open-Xml-PowerTools" w:id="188" w:date="2018-08-17T03:01:57.7201102+02:00">
        <w:r>
          <w:rPr pt14:Unid="fd3d9b1c293a4aada6119c1aef3ef3c8">
            <w:rFonts w:ascii="Arial" w:hAnsi="Arial" w:eastAsia="Arial" w:cs="Arial" pt14:Unid="1bc9dc6cc92346fd860f3d59b55f055e"/>
            <w:color w:val="auto" pt14:Unid="f8d9ccc2a4394bdd9b8bcdc8ec1dbc98"/>
            <w:sz w:val="20" pt14:Unid="0f17e97fcb4c4a0480f1504080fa2ecb"/>
            <w:szCs w:val="20" pt14:Unid="89d6dec8e5ea4581b34395bbd169de88"/>
          </w:rPr>
          <w:delText>.</w:delText>
        </w:r>
      </w:del>
      <w:r>
        <w:rPr pt14:Unid="26340025d6ff47149d52e9b789ffaae9">
          <w:rFonts w:ascii="Arial" w:hAnsi="Arial" w:eastAsia="Arial" w:cs="Arial" pt14:Unid="6865c463e0be40d496a48601fbb9aad8"/>
          <w:color w:val="auto" pt14:Unid="1895422d8608409e8e66954af5620936"/>
          <w:sz w:val="20" pt14:Unid="629627da6c9641029a232e3de470e5ae"/>
          <w:szCs w:val="20" pt14:Unid="99386d6f25cb4558a673c6220ddc7460"/>
        </w:rPr>
        <w:t xml:space="preserve"> [19]</w:t>
      </w:r>
      <w:ins w:author="Open-Xml-PowerTools" w:id="189" w:date="2018-08-17T03:01:57.7201102+02:00">
        <w:r>
          <w:rPr pt14:Unid="26340025d6ff47149d52e9b789ffaae9">
            <w:rFonts w:ascii="Arial" w:hAnsi="Arial" w:eastAsia="Arial" w:cs="Arial" pt14:Unid="6865c463e0be40d496a48601fbb9aad8"/>
            <w:color w:val="auto" pt14:Unid="1895422d8608409e8e66954af5620936"/>
            <w:sz w:val="20" pt14:Unid="629627da6c9641029a232e3de470e5ae"/>
            <w:szCs w:val="20" pt14:Unid="99386d6f25cb4558a673c6220ddc7460"/>
          </w:rPr>
          <w:t>.</w:t>
        </w:r>
      </w:ins>
    </w:p>
    <w:p pt14:Unid="97509ea06eae4196ad1dd0ab732c1cf5">
      <w:pPr pt14:Unid="c730d2bde4b444eca7ffbd62a7ae014d">
        <w:spacing w:after="0" w:line="200" w:lineRule="exact" pt14:Unid="99d1191b2ed3488b8f7ea8c1a45198ff"/>
        <w:rPr pt14:Unid="ce37a794fddb4f3680f9ae7652da2916">
          <w:color w:val="auto" pt14:Unid="8f45b92ca68c422680c28bff762575e7"/>
          <w:sz w:val="20" pt14:Unid="92f8046538b0437d8decbd863a692290"/>
          <w:szCs w:val="20" pt14:Unid="19ccb9b954e147e09d96e8fc2aaa0bd7"/>
        </w:rPr>
      </w:pPr>
    </w:p>
    <w:p pt14:Unid="81325ee37bd542589499a95438377416">
      <w:pPr pt14:Unid="7f744ae23fa74b5592f314f784e1ac96">
        <w:spacing w:after="0" w:line="219" w:lineRule="exact" pt14:Unid="58453ae43df3470295f79dc2f21db264"/>
        <w:rPr pt14:Unid="dab49efcec9c40009b0bf9320d1d9b7a">
          <w:color w:val="auto" pt14:Unid="d42e8442b29a4065ae09a3b49c4177ab"/>
          <w:sz w:val="20" pt14:Unid="35f84e5841ca4b6d8e83bbdd56de421f"/>
          <w:szCs w:val="20" pt14:Unid="68133b85d37b44949e196698dbb1cf8e"/>
        </w:rPr>
      </w:pPr>
    </w:p>
    <w:p pt14:Unid="e34bb412801045d3a28e0669f5278798">
      <w:pPr pt14:Unid="da01e9f255494d39934dc159c17f659f">
        <w:spacing w:after="0" w:line="259" w:lineRule="auto" pt14:Unid="1b53d0df6176468f95740ed6654d895e"/>
        <w:ind w:left="260" w:right="266" w:firstLine="339" pt14:Unid="275ca1de343049e08b8dacfd296a4103"/>
        <w:jc w:val="both" pt14:Unid="e55f009037b74b4d86629e6161177872"/>
        <w:rPr pt14:Unid="ef30b85a2b8e4637a785745b3c60b4e5">
          <w:color w:val="auto" pt14:Unid="cc2c668ed2a44329bce8119854a647fc"/>
          <w:sz w:val="20" pt14:Unid="fcada6b7868d41888449776b6292d27a"/>
          <w:szCs w:val="20" pt14:Unid="6b6059c8c7cf46ddbad856c27fbfdfed"/>
        </w:rPr>
      </w:pPr>
      <w:r>
        <w:rPr pt14:Unid="2397bb73bf0a49ba89fdc276b3171c24">
          <w:rFonts w:ascii="Arial" w:hAnsi="Arial" w:eastAsia="Arial" w:cs="Arial" pt14:Unid="761be8e18821425783fe6dd2fa84c8d7"/>
          <w:color w:val="auto" pt14:Unid="cf571f3968a34934ae9d6f7b40d8058e"/>
          <w:sz w:val="22" pt14:Unid="1da4f96a4f0f403da60ff7dba4f6bdd7"/>
          <w:szCs w:val="22" pt14:Unid="42f21ce69e76413ab16c564763c37561"/>
        </w:rPr>
        <w:t>Si se integra dentro del proceso de despliegue, cada cambio que pasa por una pipeline puede construir una nueva imagen Docker sobre la que se ejecutan pruebas de forma automatizada para después ser publicada a producción. De esta forma el equipo puede asegurarse de que el artefacto sobre el que se han ejecutado las pruebas es el mismo que se publica más tarde.</w:t>
      </w:r>
    </w:p>
    <w:p pt14:Unid="f0398ab836e54a44b7809d6473170a5c">
      <w:pPr pt14:Unid="6e6e62921de64cb9a0dbdbf98885f4b0">
        <w:spacing w:after="0" w:line="200" w:lineRule="exact" pt14:Unid="37b000b711af47968085ca0959296e2c"/>
        <w:rPr pt14:Unid="f48d80f83b124e4aa36d62d71e62ae85">
          <w:color w:val="auto" pt14:Unid="e081e751288c45409717d468ae463dc1"/>
          <w:sz w:val="20" pt14:Unid="d7f2a2a6dd594aa18dedfd37c991ad38"/>
          <w:szCs w:val="20" pt14:Unid="c5fff43d2e4b428aadd08825261486d8"/>
        </w:rPr>
      </w:pPr>
    </w:p>
    <w:p pt14:Unid="b303a8abbd5b4c80a7c9e93ea8fdb30e">
      <w:pPr pt14:Unid="b1819dc8c7604ddc81ef22d9023b121e">
        <w:spacing w:after="0" w:line="200" w:lineRule="exact" pt14:Unid="1125bde5aca441dba4e8017bf5aa4909"/>
        <w:rPr pt14:Unid="2148751f498d49c795ce326cf255ce69">
          <w:color w:val="auto" pt14:Unid="637cded8f68e4ec698056800c06163a4"/>
          <w:sz w:val="20" pt14:Unid="6835e274d9914c849a55b6749ed3daf8"/>
          <w:szCs w:val="20" pt14:Unid="b4791bacc3b84e65a8a1b471544d579d"/>
        </w:rPr>
      </w:pPr>
    </w:p>
    <w:p pt14:Unid="487f29ade8d947e788798f25d49d523d">
      <w:pPr pt14:Unid="bbcad8a425484f62b6ed1df9f1e1523e">
        <w:spacing w:after="0" w:line="393" w:lineRule="exact" pt14:Unid="3de779406f604604a35ff82dd4a3cd09"/>
        <w:rPr pt14:Unid="3694ed909f0f451aa0a130ae49ee90a1">
          <w:color w:val="auto" pt14:Unid="668e161526104cf78772b60dfcbbb043"/>
          <w:sz w:val="20" pt14:Unid="b5e0f8e87dea40e3908d6090d5afaa01"/>
          <w:szCs w:val="20" pt14:Unid="c3196774b8014651915a2dee25480913"/>
        </w:rPr>
      </w:pPr>
    </w:p>
    <w:p pt14:Unid="60d0be0739044e84b2ad949154aec1a7">
      <w:pPr pt14:Unid="188ec73db23f4c4586de7d8415aa57a8">
        <w:spacing w:after="0" pt14:Unid="4f2ef7c84d7f443f8d56f1ae7b6aead6"/>
        <w:ind w:left="260" pt14:Unid="81d8af062fe4414a923d98d397289797"/>
        <w:rPr pt14:Unid="6b1642b458904828a6103eefc3a32b51">
          <w:color w:val="auto" pt14:Unid="1c460713ad0349c291f513672540823f"/>
          <w:sz w:val="20" pt14:Unid="d42c10dd9ac24d779902e2d60bb341b3"/>
          <w:szCs w:val="20" pt14:Unid="43a57a4d74a245eea4664cb888e74590"/>
        </w:rPr>
      </w:pPr>
      <w:r>
        <w:rPr pt14:Unid="02addc6cf3524276aa0d226341fb8f12">
          <w:rFonts w:ascii="Arial" w:hAnsi="Arial" w:eastAsia="Arial" w:cs="Arial" pt14:Unid="56f3445ded3a40c5bfc825f0765ac67c"/>
          <w:color w:val="auto" pt14:Unid="d9a9ace393cc438bb45c0377db405cf6"/>
          <w:sz w:val="29" pt14:Unid="9308e92e8d1e43cba78f8e93d062b311"/>
          <w:szCs w:val="29" pt14:Unid="1246085ef83c411a8b650e54ca1a8f8e"/>
        </w:rPr>
        <w:t>3.2 Orquestadores</w:t>
      </w:r>
    </w:p>
    <w:p pt14:Unid="1f34b21e13e845e0a598cf87bc83d847">
      <w:pPr pt14:Unid="2e7724fb9d75424d9fc5aafbd02cfc70">
        <w:spacing w:after="0" w:line="20" w:lineRule="exact" pt14:Unid="5f6b9a6b1ef04dbba5436afb96137c47"/>
        <w:rPr pt14:Unid="0c582330f6a34caeb0a9f7cf19b6d39e">
          <w:color w:val="auto" pt14:Unid="d0165dc83445441e8769fd2d11e116e5"/>
          <w:sz w:val="20" pt14:Unid="9b9923a4f4944fd6950c31cd4f52e0ad"/>
          <w:szCs w:val="20" pt14:Unid="bc3db87d7745462e80806bdfd39b6b85"/>
        </w:rPr>
      </w:pPr>
    </w:p>
    <w:p pt14:Unid="17a6580de339457f9ae7d0fb2e858f7c">
      <w:pPr pt14:Unid="8a397113c15f4840863468bb074c0e55">
        <w:spacing w:after="0" w:line="392" w:lineRule="exact" pt14:Unid="094d2367a8ba4637a0a43b29fc792393"/>
        <w:rPr pt14:Unid="02692a2c86d94aa29763098903f6652d">
          <w:color w:val="auto" pt14:Unid="c601f045703c4c459d5216305c521ea3"/>
          <w:sz w:val="20" pt14:Unid="6feb7e8808984cc08a04df7ba6645493"/>
          <w:szCs w:val="20" pt14:Unid="10e0a7b4f0da4e96b4efc565fe7e112b"/>
        </w:rPr>
      </w:pPr>
    </w:p>
    <w:p pt14:Unid="ca6157f40dac4c4aa4173083c56279bd">
      <w:pPr pt14:Unid="dfa858e3a30944b1bdd649b0c37f1198">
        <w:tabs pt14:Unid="44c8ceca82664d8c8bf209cd7ad7165e">
          <w:tab w:val="left" w:leader="none" w:pos="1020" pt14:Unid="e2911da3e55742c8a87a4348d19d6a50"/>
        </w:tabs>
        <w:spacing w:after="0" pt14:Unid="171b394797934ce9a97260d4a0ee7768"/>
        <w:ind w:left="260" pt14:Unid="d95ff684e561475791c270bc7fa74ef3"/>
        <w:rPr pt14:Unid="92122c5452a64974a7f103c2d85ebf34">
          <w:color w:val="auto" pt14:Unid="954898c057414b63a9733645a680569f"/>
          <w:sz w:val="20" pt14:Unid="7f1aac4b814d48f4a2ae9f12701997c1"/>
          <w:szCs w:val="20" pt14:Unid="7c052f483fad44a3ac2d68ea3e371878"/>
        </w:rPr>
      </w:pPr>
      <w:r>
        <w:rPr pt14:Unid="e7dc7e9eea7248a28f6f4a605d02a904">
          <w:rFonts w:ascii="Arial" w:hAnsi="Arial" w:eastAsia="Arial" w:cs="Arial" pt14:Unid="4cf3455866984683b53b04ac40ea9730"/>
          <w:b w:val="1" pt14:Unid="eb9f3da4a57b45678846e590527bb6f9"/>
          <w:bCs w:val="1" pt14:Unid="b05505567cfd486c8d85bbced3305c8c"/>
          <w:color w:val="auto" pt14:Unid="3fca12573ca04f1f97d7680b3b362450"/>
          <w:sz w:val="24" pt14:Unid="a86e2784d0a647f9a430a9d7e8dbdb72"/>
          <w:szCs w:val="24" pt14:Unid="39c1e418fd354982887173c35499c250"/>
        </w:rPr>
        <w:t>3.2.1.</w:t>
      </w:r>
      <w:r>
        <w:rPr pt14:Unid="cd7b59458cd94559b530cad2d44177bd">
          <w:color w:val="auto" pt14:Unid="3c1a2218aeaa4ffba182a3340573315e"/>
          <w:sz w:val="20" pt14:Unid="cec75a28bf5d4cc38f6b2bde8adb9fc6"/>
          <w:szCs w:val="20" pt14:Unid="7a46cd5479d84e559a5768f7e47987ad"/>
        </w:rPr>
        <w:tab pt14:Unid="93be92395176442c85b07b2976832d1c"/>
      </w:r>
      <w:r>
        <w:rPr pt14:Unid="c8695e885acd48248b7cf261622110e0">
          <w:rFonts w:ascii="Arial" w:hAnsi="Arial" w:eastAsia="Arial" w:cs="Arial" pt14:Unid="96babbe3999144e486f77aa158df44fa"/>
          <w:b w:val="1" pt14:Unid="542f847837fa4abba393afd73c28e966"/>
          <w:bCs w:val="1" pt14:Unid="1ab4f53b96b94bb18dcf241a10db1160"/>
          <w:color w:val="auto" pt14:Unid="43e4319b3d7d416b9969e93974b3ddfe"/>
          <w:sz w:val="22" pt14:Unid="e0eba4aaa06640bd9f67f9d46cc1e87d"/>
          <w:szCs w:val="22" pt14:Unid="b20d96215fcd493b82421f44f17d5f68"/>
        </w:rPr>
        <w:t>Kubernetes</w:t>
      </w:r>
    </w:p>
    <w:p pt14:Unid="edabe1222fc44c2f84883576ec9a9960">
      <w:pPr pt14:Unid="05e6d9d997e249ef83144e2d90823d4a">
        <w:spacing w:after="0" w:line="318" w:lineRule="exact" pt14:Unid="99192cc8e73440c7b0bf766b0c32e6b3"/>
        <w:rPr pt14:Unid="0f6daf7763394db888dc0f85b0025961">
          <w:color w:val="auto" pt14:Unid="085a961089574f3fa07e81e4bf26869b"/>
          <w:sz w:val="20" pt14:Unid="70ff7464a01f480a90d284d8a7c0aebe"/>
          <w:szCs w:val="20" pt14:Unid="92444afc54264570a0710c18c8dfd1bf"/>
        </w:rPr>
      </w:pPr>
    </w:p>
    <w:p pt14:Unid="660bbb038be74612ad4fda4331df82ec">
      <w:pPr pt14:Unid="6f485a07e6204762aaca7705c16fb2a3">
        <w:spacing w:after="0" w:line="258" w:lineRule="auto" pt14:Unid="5f4ed12b8daa40298ff9ca5608e31a62"/>
        <w:ind w:left="260" w:right="266" w:firstLine="339" pt14:Unid="ed50f40badba4274a1b05cf0a0233719"/>
        <w:jc w:val="both" pt14:Unid="922eae8423a34c24ac236eae95da34ea"/>
        <w:rPr pt14:Unid="13db92365b7449bebcdbe9a2222db9fe">
          <w:rFonts w:ascii="Arial" w:hAnsi="Arial" w:eastAsia="Arial" w:cs="Arial" pt14:Unid="1465d73f34144069b025c11a8600e9fb"/>
          <w:color w:val="auto" pt14:Unid="fe4884642f5846ca9ffebccb52d6a4ed"/>
          <w:sz w:val="22" pt14:Unid="507148a09d21482ca54d1cdf1b497e0a"/>
          <w:szCs w:val="22" pt14:Unid="601152d31b814117bfba82ed9e251739"/>
        </w:rPr>
      </w:pPr>
      <w:r>
        <w:rPr pt14:Unid="fc75839df45f46f89764877165233c84">
          <w:rFonts w:ascii="Arial" w:hAnsi="Arial" w:eastAsia="Arial" w:cs="Arial" pt14:Unid="9fa2e62f132842008f03089386eb871a"/>
          <w:color w:val="auto" pt14:Unid="e5ca49c8fffc44c8b5f4555bb67ffe31"/>
          <w:sz w:val="22" pt14:Unid="ac069383dc664265b47820699e47f326"/>
          <w:szCs w:val="22" pt14:Unid="cede7110a002461fa1abe7b39ff9203b"/>
        </w:rPr>
        <w:t xml:space="preserve">Kubernetes es una herramienta diseñada por Google para el despliegue y orquesta-ción de aplicaciones en contenedores Docker de forma resilente. Cada una de las má-quinas que aloja uno o más contenedores Docker se denomina </w:t>
      </w:r>
      <w:r>
        <w:rPr pt14:Unid="48819e1e39f64e8ca081870a45c13bcc">
          <w:rFonts w:ascii="Arial" w:hAnsi="Arial" w:eastAsia="Arial" w:cs="Arial" pt14:Unid="3947b1a3bf2b49c99bdd7cf98935ba4c"/>
          <w:b w:val="1" pt14:Unid="b1cd6f16ca7443e8b841da1ff7cef68a"/>
          <w:bCs w:val="1" pt14:Unid="58d0b500d82747a1b5a569c43c8503ba"/>
          <w:color w:val="auto" pt14:Unid="8b2cd018296d454091981a3934dbbed6"/>
          <w:sz w:val="22" pt14:Unid="d63abd94a8884974b0ae0b22b4d8399c"/>
          <w:szCs w:val="22" pt14:Unid="b15326a1c80c4c4bb2d71d50f544a803"/>
        </w:rPr>
        <w:t>nodo</w:t>
      </w:r>
      <w:r>
        <w:rPr pt14:Unid="120fbaa811b145e297ea84055ffd10c9">
          <w:rFonts w:ascii="Arial" w:hAnsi="Arial" w:eastAsia="Arial" w:cs="Arial" pt14:Unid="fba9f79e4d9d47ff8f4da7370023bca0"/>
          <w:color w:val="auto" pt14:Unid="cd105e9f1822408e8a22b938d959f8bf"/>
          <w:sz w:val="22" pt14:Unid="f42ceef6c596449b8e229d5335f9d411"/>
          <w:szCs w:val="22" pt14:Unid="fd9654fc572547f0952faf6357a1bbf3"/>
        </w:rPr>
        <w:t xml:space="preserve">. La unidad más pequeña con la que trabaja Kubernetes no son los contenedores, sino los pods. Un </w:t>
      </w:r>
      <w:r>
        <w:rPr pt14:Unid="ec03f1ade8604b88b20fb44fc70c4abd">
          <w:rFonts w:ascii="Arial" w:hAnsi="Arial" w:eastAsia="Arial" w:cs="Arial" pt14:Unid="d13a828a12e448278c788202fbd63731"/>
          <w:b w:val="1" pt14:Unid="841a2357c51245ba86369329f7df1ee6"/>
          <w:bCs w:val="1" pt14:Unid="b2eaff2e9c244e50a2f00b765c7c61e7"/>
          <w:color w:val="auto" pt14:Unid="053a9b92712b49f58e8377fe8b6e0bfa"/>
          <w:sz w:val="22" pt14:Unid="87de5945a1ee448da938baa53d67bfe5"/>
          <w:szCs w:val="22" pt14:Unid="530d912de00d448ab8b472b677110df2"/>
        </w:rPr>
        <w:t>pod</w:t>
      </w:r>
      <w:r>
        <w:rPr pt14:Unid="870910202d484aaeb8d93926b78c06f0">
          <w:rFonts w:ascii="Arial" w:hAnsi="Arial" w:eastAsia="Arial" w:cs="Arial" pt14:Unid="2ff816c7a996434bb8b410e246472751"/>
          <w:color w:val="auto" pt14:Unid="b53d0f80146f40298217643b59932aab"/>
          <w:sz w:val="22" pt14:Unid="246354e8a3aa44b08c3e3e9d81704124"/>
          <w:szCs w:val="22" pt14:Unid="99195bd6bca445569d97dab13f26fc94"/>
        </w:rPr>
        <w:t xml:space="preserve"> es una colección de contendores y volúmenes agrupados juntos en un nodo. Los </w:t>
      </w:r>
      <w:r>
        <w:rPr pt14:Unid="16a42b43b1e64825b7068adeb0e08e38">
          <w:rFonts w:ascii="Arial" w:hAnsi="Arial" w:eastAsia="Arial" w:cs="Arial" pt14:Unid="5d07da520336405e8cfb5e5cd864d3c4"/>
          <w:b w:val="1" pt14:Unid="021ae0a00f244f98bd87ff8233eb137f"/>
          <w:bCs w:val="1" pt14:Unid="f4bd95322c8a493093110bb35a8420c2"/>
          <w:color w:val="auto" pt14:Unid="b5c9366c704a43a883ddd525342f779a"/>
          <w:sz w:val="22" pt14:Unid="897512e731194dc69e89b8f155edec4a"/>
          <w:szCs w:val="22" pt14:Unid="3c32b9ef336a408dac24145c9c2e8d09"/>
        </w:rPr>
        <w:t>volúmenes</w:t>
      </w:r>
      <w:r>
        <w:rPr pt14:Unid="3029a4cc70f34ddd88e90b718bad55c4">
          <w:rFonts w:ascii="Arial" w:hAnsi="Arial" w:eastAsia="Arial" w:cs="Arial" pt14:Unid="02d698f3a1f14e16b311df7bf5e3197f"/>
          <w:color w:val="auto" pt14:Unid="7994a0d8bad84bdeb7af46947b8fb5e8"/>
          <w:sz w:val="22" pt14:Unid="d0f1815c1b0f420788a93d0af2e95506"/>
          <w:szCs w:val="22" pt14:Unid="116decb17a6b4a8fa798676065ae5db6"/>
        </w:rPr>
        <w:t xml:space="preserve"> son sistemas de archivos virtuales que se pueden emplear para comunicar entre ellos a los contenedores de un nodo. Kubernetes orquesta a nivel de los pods, por lo que dos contenedores en el mismo pod serán administrados igual</w:t>
      </w:r>
      <w:del w:author="Open-Xml-PowerTools" w:id="190" w:date="2018-08-17T03:01:57.7201102+02:00">
        <w:r>
          <w:rPr pt14:Unid="c7bd3385389a4e90a5316ee682c1fba5">
            <w:rFonts w:ascii="Arial" w:hAnsi="Arial" w:eastAsia="Arial" w:cs="Arial" pt14:Unid="7b68e84c8b74491680ee704a0a88b3ff"/>
            <w:color w:val="auto" pt14:Unid="f18f82f30e434825ad08a7155e1cf0fa"/>
            <w:sz w:val="22" pt14:Unid="44e86ea7d67846ebba987b29f6de1937"/>
            <w:szCs w:val="22" pt14:Unid="feec532abfc246dab16430e735d44779"/>
          </w:rPr>
          <w:delText>.</w:delText>
        </w:r>
      </w:del>
      <w:r>
        <w:rPr pt14:Unid="3029a4cc70f34ddd88e90b718bad55c4">
          <w:rFonts w:ascii="Arial" w:hAnsi="Arial" w:eastAsia="Arial" w:cs="Arial" pt14:Unid="02d698f3a1f14e16b311df7bf5e3197f"/>
          <w:color w:val="auto" pt14:Unid="7994a0d8bad84bdeb7af46947b8fb5e8"/>
          <w:sz w:val="22" pt14:Unid="d0f1815c1b0f420788a93d0af2e95506"/>
          <w:szCs w:val="22" pt14:Unid="116decb17a6b4a8fa798676065ae5db6"/>
        </w:rPr>
        <w:t xml:space="preserve"> [25]</w:t>
      </w:r>
      <w:ins w:author="Open-Xml-PowerTools" w:id="191" w:date="2018-08-17T03:01:57.7201102+02:00">
        <w:r>
          <w:rPr pt14:Unid="3029a4cc70f34ddd88e90b718bad55c4">
            <w:rFonts w:ascii="Arial" w:hAnsi="Arial" w:eastAsia="Arial" w:cs="Arial" pt14:Unid="02d698f3a1f14e16b311df7bf5e3197f"/>
            <w:color w:val="auto" pt14:Unid="7994a0d8bad84bdeb7af46947b8fb5e8"/>
            <w:sz w:val="22" pt14:Unid="d0f1815c1b0f420788a93d0af2e95506"/>
            <w:szCs w:val="22" pt14:Unid="116decb17a6b4a8fa798676065ae5db6"/>
          </w:rPr>
          <w:t>.</w:t>
        </w:r>
      </w:ins>
    </w:p>
    <w:p pt14:Unid="86b95c786a8c4b7a87862e1cf7ceba5b">
      <w:pPr pt14:Unid="8e8a4941d2f94038ae638b15c401dd3d">
        <w:spacing w:after="0" w:line="86" w:lineRule="exact" pt14:Unid="20561d17779c4a158fd86d36f080b34b"/>
        <w:rPr pt14:Unid="816f06f12367496089a980836f9862df">
          <w:color w:val="auto" pt14:Unid="5394e7b7b3c9413fb4f7c5a60a948fb3"/>
          <w:sz w:val="20" pt14:Unid="bf83426c63594a669547aeed63875daa"/>
          <w:szCs w:val="20" pt14:Unid="aefdf41578024ad4b15b768612f58bc9"/>
        </w:rPr>
      </w:pPr>
    </w:p>
    <w:p pt14:Unid="163c837b32724853aa42cad136482fa0">
      <w:pPr pt14:Unid="4c84a33f7fa94c6d8b64dacffc348fb4">
        <w:spacing w:after="0" w:line="273" w:lineRule="auto" pt14:Unid="31ae1d764feb4322ae23e6bdfc773104"/>
        <w:ind w:left="260" w:right="266" w:firstLine="339" pt14:Unid="28fbd32a78254c60a6eccc141820d1f1"/>
        <w:jc w:val="both" pt14:Unid="2e24a3e8fabd467db03360a0ef753914"/>
        <w:rPr pt14:Unid="f88910ba00084c15943e56f697d38ffd">
          <w:color w:val="auto" pt14:Unid="5bf5ede8ac0c4edda50ebda6109a3ade"/>
          <w:sz w:val="20" pt14:Unid="77daa8f009fb46a19bdbae8202edc02c"/>
          <w:szCs w:val="20" pt14:Unid="c77c93906b3b4bd0aa4fe5f6dde4ac14"/>
        </w:rPr>
      </w:pPr>
      <w:r>
        <w:rPr pt14:Unid="c96426a0f311475aad39cbb27b9b07d9">
          <w:rFonts w:ascii="Arial" w:hAnsi="Arial" w:eastAsia="Arial" w:cs="Arial" pt14:Unid="9f6a51b942ab471a86bc555d908fb8c4"/>
          <w:color w:val="auto" pt14:Unid="1e1ebf3631dd486a855a3bd629362dc8"/>
          <w:sz w:val="21" pt14:Unid="12cd486200b24dc2a42828b4c2cfab5d"/>
          <w:szCs w:val="21" pt14:Unid="9a756d64102a405ea9bc6ee75c2dcc02"/>
        </w:rPr>
        <w:t>Kubernetes se emplea principalmente para especificar el número de replicas que se desea tener simultánemanete de un pod. La herramienta es buena para asegurar la dis-poniblidad de un servicio, pero no garantizan la escalabilidad de esta, que consistiría en modificar el número de replicas de un pod de forma dinámica en función de su demanda. Para este propósito se deben introducir balanceadores de carga como puntos de entrada al sistema. Estos balanceadores redirigirían cada petición al pod correspondiente y se encargarán de ajustar el número de replicas de un pod según una serie de reglas.</w:t>
      </w:r>
    </w:p>
    <w:p pt14:Unid="0289ccdc053a47629920b7f169716c3a">
      <w:pPr pt14:Unid="3050a563ffb24702aa77a7459a628d74"/>
    </w:p>
    <w:tbl pt14:Unid="b36f6ea7147943e78967872dce2cd2ac" pt14:CorrelatedSHA1Hash="af408d8b071e8a65b188855a26318e558906f7dc" pt14:SHA1Hash="af408d8b071e8a65b188855a26318e558906f7dc" pt14:StructureSHA1Hash="083c39f071e2f67adc0ffdb8cc687ed0eb21b73c">
      <w:tblPr pt14:Unid="f712685992f947aa96870786c5189242">
        <w:tblInd w:w="260" w:type="dxa" pt14:Unid="5d1b3524344347e49edd3d40910b386a"/>
        <w:tblLayout w:type="fixed" pt14:Unid="a6f43e8904df4decb23845855b17adf4"/>
        <w:tblCellMar pt14:Unid="110c163690114ec8a4fac2e5ec3a4a7d">
          <w:top w:w="0" w:type="dxa" pt14:Unid="71de7d294f10482b960031207e032532"/>
          <w:left w:w="0" w:type="dxa" pt14:Unid="a6546178004647fc906580d1842444f1"/>
          <w:bottom w:w="0" w:type="dxa" pt14:Unid="7800fe0650dd4772b7a18b5cf50040ba"/>
          <w:right w:w="0" w:type="dxa" pt14:Unid="7434270377ca40a1be22b66063ae72e0"/>
        </w:tblCellMar>
      </w:tblPr>
      <w:tr pt14:Unid="2e3ab16a01c64eeb98a7cff692dfc958" pt14:CorrelatedSHA1Hash="3273b0ef3da7b5b78b8091a50a884fcb7428f3af" pt14:SHA1Hash="3273b0ef3da7b5b78b8091a50a884fcb7428f3af" pt14:StructureSHA1Hash="79a0eea29f620d22c292795db0fa42012a6019db">
        <w:trPr pt14:Unid="a77e904fa1134e33a6964ca37984999b">
          <w:trHeight w:val="361" pt14:Unid="50d4976935d64bf2a10a67b09af963c6"/>
        </w:trPr>
        <w:tc pt14:Unid="f8ae7a060a574fbd94a4a183b97c4a2e" pt14:SHA1Hash="31dfaffc6fafde049384a95b27c6d79baf666ab8">
          <w:tcPr pt14:Unid="7acc304f8af849349515122a865f27b4">
            <w:tcW w:w="5960" w:type="dxa" pt14:Unid="71349d31131b42a28901880e62c00467"/>
            <w:tcBorders pt14:Unid="dc3255de2cd34f349df7b7c71c001116">
              <w:bottom w:val="single" w:color="auto" w:sz="8" pt14:Unid="1926954ea5644ac9bfb2d3739d117e3b"/>
            </w:tcBorders>
            <w:vAlign w:val="bottom" pt14:Unid="cf592f33acef4060b09fc46ec71d35d3"/>
          </w:tcPr>
          <w:p pt14:Unid="99d1d3473fcf4f3796f4eeca87fe6dc9">
            <w:pPr pt14:Unid="aeba9cff68e547f4819f61b69e4e1002">
              <w:spacing w:after="0" pt14:Unid="b8f9e8ff49cd43bca26e35350fdc1159"/>
              <w:rPr pt14:Unid="096f44db5e9f4999ba240366b3517df9">
                <w:color w:val="auto" pt14:Unid="65389a110d76400ab808c661c6f869ad"/>
                <w:sz w:val="20" pt14:Unid="e327e9466bb047549f4e7e38c789b84c"/>
                <w:szCs w:val="20" pt14:Unid="babe70761bc94d7a87269717df3659ae"/>
              </w:rPr>
            </w:pPr>
            <w:r>
              <w:rPr pt14:Unid="c5c75940f9554ccba0e4a68113697945">
                <w:rFonts w:ascii="Arial" w:hAnsi="Arial" w:eastAsia="Arial" w:cs="Arial" pt14:Unid="628c9189b0814538ae6c03135e1994e3"/>
                <w:color w:val="auto" pt14:Unid="d0a2a33e0a2544c4b565a81fc26a9b06"/>
                <w:sz w:val="24" pt14:Unid="eef6ce34bb414820a0a2f7babf224571"/>
                <w:szCs w:val="24" pt14:Unid="baaf0bd40a644209b2741f70985b88d6"/>
              </w:rPr>
              <w:t>3.3  Proveedores de servicios en la nube</w:t>
            </w:r>
          </w:p>
        </w:tc>
        <w:tc pt14:Unid="72cb115af9ef4a98b76e214b5c4a6330" pt14:SHA1Hash="dd3ec930fcbbe34dcd99b0b334555df0641c3641">
          <w:tcPr pt14:Unid="216a93c5945e4644a5ecf460b214d1da">
            <w:tcW w:w="2540" w:type="dxa" pt14:Unid="20e14b5284bc4436845241306119b77c"/>
            <w:tcBorders pt14:Unid="5bc8ae6f379844a4b545e785e83b4185">
              <w:bottom w:val="single" w:color="auto" w:sz="8" pt14:Unid="0c7c3981d6aa4ebf947c47641c6dd467"/>
            </w:tcBorders>
            <w:vAlign w:val="bottom" pt14:Unid="02c559a9f8164d96a590fc926fa3686f"/>
          </w:tcPr>
          <w:p pt14:Unid="e98b6742f5d74c0d97c1f04d1e5ff9f7">
            <w:pPr pt14:Unid="c6389c2bb0ee40c294596204789cdb09">
              <w:spacing w:after="0" pt14:Unid="8d6743a9d7a64e30935fc16d8cfffc8b"/>
              <w:jc w:val="right" pt14:Unid="3c46f15dc06045dea7fb4cae4fecc61d"/>
              <w:rPr pt14:Unid="f4f6999e80bd4e64b4fd4305321622ab">
                <w:color w:val="auto" pt14:Unid="0262bfbe4dea42b9a16cc767a48409e6"/>
                <w:sz w:val="20" pt14:Unid="cbcdf9522617423a92eef225dd0623c6"/>
                <w:szCs w:val="20" pt14:Unid="33c11bd1244c4da2b555696f3cdd60a4"/>
              </w:rPr>
            </w:pPr>
            <w:r>
              <w:rPr pt14:Unid="60e8bd62e324420c983325a272189391">
                <w:rFonts w:ascii="Arial" w:hAnsi="Arial" w:eastAsia="Arial" w:cs="Arial" pt14:Unid="89da143f4c914334883386a2e1ea9630"/>
                <w:b w:val="1" pt14:Unid="067f93ea7d084f5894740760148427fe"/>
                <w:bCs w:val="1" pt14:Unid="46f1e1d76b2547c7bce90c779c825783"/>
                <w:color w:val="auto" pt14:Unid="59d5570d46c5414988ac94c74622432d"/>
                <w:sz w:val="22" pt14:Unid="ae3143883d754f64a8ba45718b885d3b"/>
                <w:szCs w:val="22" pt14:Unid="2e9c1db848f343899e61e5a8a7682980"/>
              </w:rPr>
              <w:t>21</w:t>
            </w:r>
          </w:p>
        </w:tc>
      </w:tr>
    </w:tbl>
    <w:p pt14:Unid="60dc8553f65b4bf5b1346d7e4bae9a35">
      <w:pPr pt14:Unid="e4ac1842fffd43d08f2cd94f3add238b">
        <w:spacing w:after="0" w:line="20" w:lineRule="exact" pt14:Unid="301ca3084c4e407d91a2377e8061a6d6"/>
        <w:rPr pt14:Unid="e8e098b84bd748f4b9ab1b2e7aee73e5">
          <w:color w:val="auto" pt14:Unid="bc8e18642c8746c9bc93b63392edfce1"/>
          <w:sz w:val="20" pt14:Unid="f98c9e537a5a46429ca306d675be1f01"/>
          <w:szCs w:val="20" pt14:Unid="70b686769e064100add49c2d04516a46"/>
        </w:rPr>
      </w:pPr>
      <w:r>
        <w:rPr pt14:Unid="d3b8ab4d00a342dfa210f3ec7156047e">
          <w:color w:val="auto" pt14:Unid="f64dfa0f10d746e08d7214ce2690fb66"/>
          <w:sz w:val="20" pt14:Unid="a6a19e7592b84938acad8161d6fc3ae9"/>
          <w:szCs w:val="20" pt14:Unid="e1628c17ec964414b8ccb17214d7b10b"/>
        </w:rPr>
        <w:drawing pt14:Unid="4ca375b16cc249fdbea67ada4fe4d82b" pt14:SHA1Hash="a56797c6951284ef00bb7d0a6b01a873583c59d6">
          <wp:anchor simplePos="0" relativeHeight="251657728" behindDoc="1" locked="0" layoutInCell="0" allowOverlap="1" pt14:Unid="5b44bae94e6d46e5b9a18fc852dc6d75">
            <wp:simplePos x="0" y="0" pt14:Unid="3beb76277c2d421882bc2572cee83a4f"/>
            <wp:positionH relativeFrom="column" pt14:Unid="38900e75fffc4ddaa75968affb49172a">
              <wp:posOffset pt14:Unid="3bb45d56ce2a4ce4ac385b8bd0176e76">1897380</wp:posOffset>
            </wp:positionH>
            <wp:positionV relativeFrom="paragraph" pt14:Unid="232c995a24d2482d8e1f3b7d79225942">
              <wp:posOffset pt14:Unid="713b31fc40ea49068a1c0164fa1163c9">236220</wp:posOffset>
            </wp:positionV>
            <wp:extent cx="1936115" cy="1701800" pt14:Unid="8b131aba13984bd898f938fbc425b06f"/>
            <wp:wrapNone pt14:Unid="6863f25341704cc1964e229abc6a6816"/>
            <wp:docPr id="19" name="Picture 70" pt14:Unid="87e123aa885549fd88814e0a8ddeb3fa"/>
            <wp:cNvGraphicFramePr pt14:Unid="105a74d021d64c3eb0e668614ccbb6dd">
              <a:graphicFrameLocks xmlns:a="http://schemas.openxmlformats.org/drawingml/2006/main" noChangeAspect="1" pt14:Unid="424342b4e97a459f96c1739b58aa8772"/>
            </wp:cNvGraphicFramePr>
            <a:graphic xmlns:a="http://schemas.openxmlformats.org/drawingml/2006/main" pt14:Unid="cd6cb885627341fea59ab28781e5d618">
              <a:graphicData uri="http://schemas.openxmlformats.org/drawingml/2006/picture" pt14:Unid="ba227a0c770d4eac85ae4c85a29a98ee">
                <pic:pic xmlns:pic="http://schemas.openxmlformats.org/drawingml/2006/picture" pt14:Unid="e26dcc246d4e45098d5a4606f258a8dd">
                  <pic:nvPicPr pt14:Unid="f06a4e9ef40a458988ae6d1cb40cacc7">
                    <pic:cNvPr id="0" name="Picture 70" pt14:Unid="1b86a93a74fd4d0894fb98ca17b64e00"/>
                    <pic:cNvPicPr pt14:Unid="f4d5852b456c42b1a2818366bb4a2d4c">
                      <a:picLocks noChangeAspect="1" noChangeArrowheads="1" pt14:Unid="ae1afcbb5e904b83a1a717f3beab2d40"/>
                    </pic:cNvPicPr>
                  </pic:nvPicPr>
                  <pic:blipFill pt14:Unid="3700c3f819d840cc86aec93c3fe4047f">
                    <a:blip r:embed="rId25" pt14:Unid="b6697ca9f4ef4ef38b0233ed8a8ca2c8">
                      <a:extLst pt14:Unid="94ac7e5b37674e76aa70a49f7d1c3a44">
                        <a:ext uri="{28A0092B-C50C-407E-A947-70E740481C1C}" pt14:Unid="6a581c923d184b2fb3e8d73dee4b364b"/>
                      </a:extLst>
                    </a:blip>
                    <a:srcRect pt14:Unid="ea0c24f1c5c642a79482fdd62a5362d9"/>
                    <a:stretch pt14:Unid="25c05e2cbcbb47feb13d4753e97675b9">
                      <a:fillRect pt14:Unid="e208d997e8ad43948284f44b66ad43bb"/>
                    </a:stretch>
                  </pic:blipFill>
                  <pic:spPr bwMode="auto" pt14:Unid="d8189dfe7a624c71be938cf3dc580539">
                    <a:xfrm pt14:Unid="9eb2cbe7cbbe4a178ef554a15db6e30b">
                      <a:off x="0" y="0" pt14:Unid="0cbc987ef5c64718ba2ad16752321154"/>
                      <a:ext cx="1936115" cy="1701800" pt14:Unid="48f9270a77c34ab4a95ec2cf929adac4"/>
                    </a:xfrm>
                    <a:prstGeom prst="rect" pt14:Unid="6fd11d2856374854a7479e11a4998c4b">
                      <a:avLst pt14:Unid="8fbaf40138324e728694989998c66e7c"/>
                    </a:prstGeom>
                    <a:noFill pt14:Unid="40364feae1464362bdbdc381fcf650a1"/>
                  </pic:spPr>
                </pic:pic>
              </a:graphicData>
            </a:graphic>
          </wp:anchor>
        </w:drawing>
      </w:r>
    </w:p>
    <w:p pt14:Unid="96c09a08280c48b8ad1a5a25a13db0d7">
      <w:pPr pt14:Unid="ca713d77f9074384b903167c7eeb6a6e">
        <w:spacing w:after="0" w:line="200" w:lineRule="exact" pt14:Unid="8b544b65151b4c3f8c7018584c9cc57d"/>
        <w:rPr pt14:Unid="390d7b64bc9f48e582bb68d4430df844">
          <w:color w:val="auto" pt14:Unid="5c19748ceb4348f59e27a6d405bfcd44"/>
          <w:sz w:val="20" pt14:Unid="1fbc658b9d6b47e59649220090483955"/>
          <w:szCs w:val="20" pt14:Unid="3f2255db70f04f0a943a20cb0920278b"/>
        </w:rPr>
      </w:pPr>
    </w:p>
    <w:p pt14:Unid="886d588567174f31ba7717e4553d3a7d">
      <w:pPr pt14:Unid="2889dd9a5eec41a5b011d4cc071742ac">
        <w:spacing w:after="0" w:line="200" w:lineRule="exact" pt14:Unid="005e3491537348f6be9745ea36d14a6a"/>
        <w:rPr pt14:Unid="4eaa545c54f741ae8a3603c83ed2298d">
          <w:color w:val="auto" pt14:Unid="45313223147245bdb7f00838207051d3"/>
          <w:sz w:val="20" pt14:Unid="af3f9421b7e24200965c558b9c17afa2"/>
          <w:szCs w:val="20" pt14:Unid="d91f0e362eb54bcd96066652b7701ac5"/>
        </w:rPr>
      </w:pPr>
    </w:p>
    <w:p pt14:Unid="ae2cb1328db84d3ca7d3292ba60d8487">
      <w:pPr pt14:Unid="20e0a968d0de4c06a8946c505b5d879d">
        <w:spacing w:after="0" w:line="200" w:lineRule="exact" pt14:Unid="53b733edbeb04b43bc29ec6fb673c918"/>
        <w:rPr pt14:Unid="3033eccfac0c4739b464470a1336e13d">
          <w:color w:val="auto" pt14:Unid="97cff90ce6ef48c19829461237f0e53f"/>
          <w:sz w:val="20" pt14:Unid="e6fbdc01361e431db14d7ef02fd1346d"/>
          <w:szCs w:val="20" pt14:Unid="152f7b5610fb48b48a709ae6f4eb0fa5"/>
        </w:rPr>
      </w:pPr>
    </w:p>
    <w:p pt14:Unid="c79d89d6159c4d0a975ec92d6e94ecd6">
      <w:pPr pt14:Unid="cc1f510cfe17437780847e2c4633e08c">
        <w:spacing w:after="0" w:line="200" w:lineRule="exact" pt14:Unid="6674924184a94155a1b13a907a749602"/>
        <w:rPr pt14:Unid="72269fd589164b1d9cb076c815530ee2">
          <w:color w:val="auto" pt14:Unid="1f8c0d121fd949dc82ab1d1367d31281"/>
          <w:sz w:val="20" pt14:Unid="7191043b3b5e4cc8a017aae70af210d8"/>
          <w:szCs w:val="20" pt14:Unid="b99098a48ef24dbab0fae6e24b12065d"/>
        </w:rPr>
      </w:pPr>
    </w:p>
    <w:p pt14:Unid="8ceeb03d43934eca9f16f7d34cc92684">
      <w:pPr pt14:Unid="44963a559c5d41ab8952c7ba3f04d9fd">
        <w:spacing w:after="0" w:line="200" w:lineRule="exact" pt14:Unid="6564027af55447a7ba1e17c5e7e13fe5"/>
        <w:rPr pt14:Unid="592cd2a3db4a4c3bb8e41fc9565e7fe6">
          <w:color w:val="auto" pt14:Unid="5f73ec648ce04a40ada73cf217c5db33"/>
          <w:sz w:val="20" pt14:Unid="8669a8b7c407434b990b778a5f9a8d30"/>
          <w:szCs w:val="20" pt14:Unid="142bf354d57a4c81b09f625c0f63d877"/>
        </w:rPr>
      </w:pPr>
    </w:p>
    <w:p pt14:Unid="3192eafdd7a14050af0f565c0b45b973">
      <w:pPr pt14:Unid="bbd5263a686643d88963fd0c0c445f42">
        <w:spacing w:after="0" w:line="200" w:lineRule="exact" pt14:Unid="45359b8417a2414d947e8acca7336c51"/>
        <w:rPr pt14:Unid="e32283ec890446afa6bf07f5102c072a">
          <w:color w:val="auto" pt14:Unid="c533dde8528f4343b607142c09d5d942"/>
          <w:sz w:val="20" pt14:Unid="74e17ffdb0f946f29dd413073fbd193f"/>
          <w:szCs w:val="20" pt14:Unid="5285ada4a65a47418a343b25edf15896"/>
        </w:rPr>
      </w:pPr>
    </w:p>
    <w:p pt14:Unid="ab75772cf4144991b6c8e3f9ace7632e">
      <w:pPr pt14:Unid="8045a3f92f5b4a2a93dead68345e30d1">
        <w:spacing w:after="0" w:line="200" w:lineRule="exact" pt14:Unid="c23975f8921145829a596fdb87e69f90"/>
        <w:rPr pt14:Unid="6c16865ee039439d92266ba60eb04925">
          <w:color w:val="auto" pt14:Unid="5cbd928f1e3b42ccbe289ed67788e13f"/>
          <w:sz w:val="20" pt14:Unid="0eb9ee7cd4094cf5aac2ca03f215b948"/>
          <w:szCs w:val="20" pt14:Unid="43b11969be2844b68b20a7367bf4e85c"/>
        </w:rPr>
      </w:pPr>
    </w:p>
    <w:p pt14:Unid="17308c5b599f44e7b95661695b476ceb">
      <w:pPr pt14:Unid="7f3e403ffb214784a32e5f0a67a88b8f">
        <w:spacing w:after="0" w:line="200" w:lineRule="exact" pt14:Unid="9e2dc1ef9ad14a778b901c2c19ad3292"/>
        <w:rPr pt14:Unid="9dc327fdfd3a4d80bfa391ff60c46bda">
          <w:color w:val="auto" pt14:Unid="329daea44887441db10210cab2ab8557"/>
          <w:sz w:val="20" pt14:Unid="9b9fb710e11648458e27288b8e28f342"/>
          <w:szCs w:val="20" pt14:Unid="a5387aee6d5545b3a5bcdb01309a5770"/>
        </w:rPr>
      </w:pPr>
    </w:p>
    <w:p pt14:Unid="8dc225bf828c4138a792968d5bf8dca2">
      <w:pPr pt14:Unid="53c6af3371844ffdb948de310fc3d821">
        <w:spacing w:after="0" w:line="200" w:lineRule="exact" pt14:Unid="7ff4150e16b34a808dcc186b4aef5b65"/>
        <w:rPr pt14:Unid="24e876e6dc304404a8433adfc816b4e1">
          <w:color w:val="auto" pt14:Unid="e192b54782884efd86280a508bf2cffb"/>
          <w:sz w:val="20" pt14:Unid="337b163ab55b4b0d97446d4e4fc5e2c8"/>
          <w:szCs w:val="20" pt14:Unid="7bfa9836f7cc46a281a9ca6fc8bd959e"/>
        </w:rPr>
      </w:pPr>
    </w:p>
    <w:p pt14:Unid="88ec840a7702415f8ca4f313ab8802a2">
      <w:pPr pt14:Unid="8398261065a84058a03b4a98f08b2052">
        <w:spacing w:after="0" w:line="200" w:lineRule="exact" pt14:Unid="2fd376a020134b2abd263b46645bce15"/>
        <w:rPr pt14:Unid="43711dc0cc3849cd90e72308dbb730f9">
          <w:color w:val="auto" pt14:Unid="63911b7baa024d9b89de4c0079ea5fce"/>
          <w:sz w:val="20" pt14:Unid="9f4553104c824391a24b3b241332d18d"/>
          <w:szCs w:val="20" pt14:Unid="963be744fd8049599163df3e5a3610b3"/>
        </w:rPr>
      </w:pPr>
    </w:p>
    <w:p pt14:Unid="46b7ad42d9754188991d82e7ae8abd06">
      <w:pPr pt14:Unid="6d354c1bd9d942efa572bce84d321613">
        <w:spacing w:after="0" w:line="200" w:lineRule="exact" pt14:Unid="58eb06620fa9491ea6c704c7b22a44ca"/>
        <w:rPr pt14:Unid="74e9468502fe40cb8716393686b808e7">
          <w:color w:val="auto" pt14:Unid="a4f39d7175234ac7a50995a3be261db5"/>
          <w:sz w:val="20" pt14:Unid="33222f1216754a22a8b292f037774b56"/>
          <w:szCs w:val="20" pt14:Unid="b4661d57bdb34ca98776d31ba762a1e1"/>
        </w:rPr>
      </w:pPr>
    </w:p>
    <w:p pt14:Unid="dafc9f729d1c497e89efbf5fc3088d4f">
      <w:pPr pt14:Unid="87598e5c8a5745bfa410163b5f33846e">
        <w:spacing w:after="0" w:line="200" w:lineRule="exact" pt14:Unid="d5b6f7caad184c94be2ea37dbe5cc483"/>
        <w:rPr pt14:Unid="f8b17c3c3af746a08d7de53fb803e655">
          <w:color w:val="auto" pt14:Unid="2cd162ea2b834120a08a11696c62f268"/>
          <w:sz w:val="20" pt14:Unid="c5e0bb52053441b6a4f97ab336e131f1"/>
          <w:szCs w:val="20" pt14:Unid="63a98d754c6e4db791d8f6473681b9ce"/>
        </w:rPr>
      </w:pPr>
    </w:p>
    <w:p pt14:Unid="37a9cbee956d4cce8c68bea92d6ecd56">
      <w:pPr pt14:Unid="3763962413fe4c6b89ca337de2983c07">
        <w:spacing w:after="0" w:line="200" w:lineRule="exact" pt14:Unid="ce9c5158418c43678766089de43bb164"/>
        <w:rPr pt14:Unid="edf971ec10b847f5a5ba8e025bbfbabb">
          <w:color w:val="auto" pt14:Unid="9ab978ece4a047c098f1885c35e5b8d3"/>
          <w:sz w:val="20" pt14:Unid="62fd73e11bcc4d5db594d72c07648636"/>
          <w:szCs w:val="20" pt14:Unid="1eac7e9a1e57458dbe34d3c67aca87bd"/>
        </w:rPr>
      </w:pPr>
    </w:p>
    <w:p pt14:Unid="1d5cccc2de124cc180fe8c61ae7eecbf">
      <w:pPr pt14:Unid="962b3381416c4eea8cf33a5d309910c5">
        <w:spacing w:after="0" w:line="200" w:lineRule="exact" pt14:Unid="25f4c7ce73e849c6b7d45cb14f8630cd"/>
        <w:rPr pt14:Unid="c144785503ab437aad99da1d9299f941">
          <w:color w:val="auto" pt14:Unid="48492b53f1d6483d985082f3c1275083"/>
          <w:sz w:val="20" pt14:Unid="90c7541e3fb2496992b0a38286b359e9"/>
          <w:szCs w:val="20" pt14:Unid="4d24a719058e4e128fdd06cbfe237f22"/>
        </w:rPr>
      </w:pPr>
    </w:p>
    <w:p pt14:Unid="cd277065f34840d7bdd387973d3393c5">
      <w:pPr pt14:Unid="3913b6654e834c40a8365b5f546e9320">
        <w:spacing w:after="0" w:line="200" w:lineRule="exact" pt14:Unid="f68e6a40b0ed49169ee5b0636628d7e0"/>
        <w:rPr pt14:Unid="f993dda103324e26ba9057d64754ffc6">
          <w:color w:val="auto" pt14:Unid="fea15f834a6e426aa264ff15667f09a0"/>
          <w:sz w:val="20" pt14:Unid="652479868f6d49c18957268902f0f4d9"/>
          <w:szCs w:val="20" pt14:Unid="05cff4a3de094429858c0bfe03486f47"/>
        </w:rPr>
      </w:pPr>
    </w:p>
    <w:p pt14:Unid="5665c904ec7446889a573c58ac85a5af">
      <w:pPr pt14:Unid="31889201390c462e8b3935b7bb1044d8">
        <w:spacing w:after="0" w:line="212" w:lineRule="exact" pt14:Unid="42eaa246c02840bab8241fc33cf5dd3b"/>
        <w:rPr pt14:Unid="fcaf2ab684d14b13957869bc1e13d78e">
          <w:color w:val="auto" pt14:Unid="56affce8a3c941feb3f5de6fd8405c9d"/>
          <w:sz w:val="20" pt14:Unid="3884e8a37a4144a5a86f2887f9af4930"/>
          <w:szCs w:val="20" pt14:Unid="e8c5c761cf744e3a8484d7ff04ee2c32"/>
        </w:rPr>
      </w:pPr>
    </w:p>
    <w:p pt14:Unid="14665385045746dab2d167c8c8b19d2f">
      <w:pPr pt14:Unid="57ee7fc7e26845f2ab852e4554511772">
        <w:spacing w:after="0" pt14:Unid="09ca361e0ceb4b0fa3d4a30367ab5b36"/>
        <w:ind w:right="6" pt14:Unid="5a73cf2b2a0043a6b9509717952bb7f8"/>
        <w:jc w:val="center" pt14:Unid="276755cc62014f7db5bd91ee3259a9c2"/>
        <w:rPr pt14:Unid="19325097a5a44ab9bad01733ebace487">
          <w:rFonts w:ascii="Arial" w:hAnsi="Arial" w:eastAsia="Arial" w:cs="Arial" pt14:Unid="0b56050211e74f3fb17731f5f75ce290"/>
          <w:b w:val="1" pt14:Unid="66550b34ec5d4cfc9939b53525f6bee6"/>
          <w:bCs w:val="1" pt14:Unid="c433806d77694ad4aeaa293b6c1509ff"/>
          <w:color w:val="auto" pt14:Unid="ce92c09a3e804e3893137aea512b1777"/>
          <w:sz w:val="20" pt14:Unid="a9490be756d54a85a1ed6130a8905465"/>
          <w:szCs w:val="20" pt14:Unid="e03a5ab676a04453bcb5f6614ecb7d3f"/>
        </w:rPr>
      </w:pPr>
      <w:r>
        <w:rPr pt14:Unid="81cdf7250c23461da181e63402805a94">
          <w:rFonts w:ascii="Arial" w:hAnsi="Arial" w:eastAsia="Arial" w:cs="Arial" pt14:Unid="54b0b7a6e0ff4741bcfc1b6f57298ff3"/>
          <w:b w:val="1" pt14:Unid="dff4728fa5814ee9a03717779e707269"/>
          <w:bCs w:val="1" pt14:Unid="2dfe532735fd4467a531431ded4c1663"/>
          <w:color w:val="auto" pt14:Unid="82a531d11bd444f2a5256331d85c691d"/>
          <w:sz w:val="20" pt14:Unid="77690c019c264582acab4864f8d9ff3d"/>
          <w:szCs w:val="20" pt14:Unid="7f52db92aead45a8b64c61eb9cbf2084"/>
        </w:rPr>
        <w:t xml:space="preserve">Figura 3.2: </w:t>
      </w:r>
      <w:r>
        <w:rPr pt14:Unid="3cdcc0fb0c214be5870800b5b2968cb3">
          <w:rFonts w:ascii="Arial" w:hAnsi="Arial" w:eastAsia="Arial" w:cs="Arial" pt14:Unid="3e204ca227e5462bbc1031b40edd4d48"/>
          <w:color w:val="auto" pt14:Unid="593f038c11294427a1b2ca96148c3e5b"/>
          <w:sz w:val="20" pt14:Unid="e4b6a64836524c188478b8e5217579d4"/>
          <w:szCs w:val="20" pt14:Unid="d8c72d94ebe04629bf76b796a2327f9f"/>
        </w:rPr>
        <w:t>Un nodo de Kubernetes</w:t>
      </w:r>
      <w:del w:author="Open-Xml-PowerTools" w:id="192" w:date="2018-08-17T03:01:57.7201102+02:00">
        <w:r>
          <w:rPr pt14:Unid="c453ed12e209489b9125b927214fcc80">
            <w:rFonts w:ascii="Arial" w:hAnsi="Arial" w:eastAsia="Arial" w:cs="Arial" pt14:Unid="41d52ac85ce9442eb4b9a61923cba4d4"/>
            <w:color w:val="auto" pt14:Unid="55dc5d09181b4486adbe6ebf7221a8d2"/>
            <w:sz w:val="20" pt14:Unid="c0c0efb6fab04606b961524e9330b8a7"/>
            <w:szCs w:val="20" pt14:Unid="2d8dd46b362c454594dfffeeff56cdd7"/>
          </w:rPr>
          <w:delText>.</w:delText>
        </w:r>
      </w:del>
      <w:r>
        <w:rPr pt14:Unid="3cdcc0fb0c214be5870800b5b2968cb3">
          <w:rFonts w:ascii="Arial" w:hAnsi="Arial" w:eastAsia="Arial" w:cs="Arial" pt14:Unid="3e204ca227e5462bbc1031b40edd4d48"/>
          <w:color w:val="auto" pt14:Unid="593f038c11294427a1b2ca96148c3e5b"/>
          <w:sz w:val="20" pt14:Unid="e4b6a64836524c188478b8e5217579d4"/>
          <w:szCs w:val="20" pt14:Unid="d8c72d94ebe04629bf76b796a2327f9f"/>
        </w:rPr>
        <w:t xml:space="preserve"> [25]</w:t>
      </w:r>
      <w:ins w:author="Open-Xml-PowerTools" w:id="193" w:date="2018-08-17T03:01:57.7201102+02:00">
        <w:r>
          <w:rPr pt14:Unid="3cdcc0fb0c214be5870800b5b2968cb3">
            <w:rFonts w:ascii="Arial" w:hAnsi="Arial" w:eastAsia="Arial" w:cs="Arial" pt14:Unid="3e204ca227e5462bbc1031b40edd4d48"/>
            <w:color w:val="auto" pt14:Unid="593f038c11294427a1b2ca96148c3e5b"/>
            <w:sz w:val="20" pt14:Unid="e4b6a64836524c188478b8e5217579d4"/>
            <w:szCs w:val="20" pt14:Unid="d8c72d94ebe04629bf76b796a2327f9f"/>
          </w:rPr>
          <w:t>.</w:t>
        </w:r>
      </w:ins>
    </w:p>
    <w:p pt14:Unid="7eb3af45b68c42e4859eace34d4449b5">
      <w:pPr pt14:Unid="b06d25630a6d4df1911ffc93dea6c8ed">
        <w:spacing w:after="0" w:line="200" w:lineRule="exact" pt14:Unid="af000fd6f6cb438b9034d8a6b3e23425"/>
        <w:rPr pt14:Unid="e6e63ba955524f95a859820f4cf3488f">
          <w:color w:val="auto" pt14:Unid="89c207c7b9414a24a2747f1987891ecc"/>
          <w:sz w:val="20" pt14:Unid="3e94612e62284a9c96e460081b4ad17f"/>
          <w:szCs w:val="20" pt14:Unid="a7636bebbdae44409c8c7e7685ffbc71"/>
        </w:rPr>
      </w:pPr>
    </w:p>
    <w:p pt14:Unid="fdbd6214230c4f10b8140ab564531321">
      <w:pPr pt14:Unid="7a49d43f925e452d98f4d398ed04a283">
        <w:spacing w:after="0" w:line="250" w:lineRule="exact" pt14:Unid="ba8b7ef40ed845e19f35d8d9a59ee884"/>
        <w:rPr pt14:Unid="f9338aac994f458299e074c47bef76d2">
          <w:color w:val="auto" pt14:Unid="85d9200d439d4783a792f60959c06ba6"/>
          <w:sz w:val="20" pt14:Unid="0fcc0a150698440cbfa932715cd0dae0"/>
          <w:szCs w:val="20" pt14:Unid="f217762af4cd48b59530cd61dfa82c1e"/>
        </w:rPr>
      </w:pPr>
    </w:p>
    <w:p pt14:Unid="e68df296a33743d3b50dafea9939a8a3">
      <w:pPr pt14:Unid="b19bf3caaeb9461cb6516124fce2ed9f">
        <w:tabs pt14:Unid="58cf3dfe0fa24027898ff06c846c6342">
          <w:tab w:val="left" w:leader="none" w:pos="1020" pt14:Unid="b18de543cbeb4e0abc32a843eee8b0e2"/>
        </w:tabs>
        <w:spacing w:after="0" pt14:Unid="4cdd5ba3624b44abb4c329709161f295"/>
        <w:ind w:left="260" pt14:Unid="f9b370ee4cef4d54948ca7a298dabcd3"/>
        <w:rPr pt14:Unid="482dc505e8cb4b1a86186d6104dc298a">
          <w:color w:val="auto" pt14:Unid="dc1a6750dc7d4357bfac0ba61f892bd1"/>
          <w:sz w:val="20" pt14:Unid="f86dc9d84d3746f6a942f007567415a7"/>
          <w:szCs w:val="20" pt14:Unid="107fa499b6294fa782e78b9a71291a2d"/>
        </w:rPr>
      </w:pPr>
      <w:r>
        <w:rPr pt14:Unid="5aca51905e754c1481e9b81246596129">
          <w:rFonts w:ascii="Arial" w:hAnsi="Arial" w:eastAsia="Arial" w:cs="Arial" pt14:Unid="b9472e5921114ccb97ba4d80d052ee50"/>
          <w:b w:val="1" pt14:Unid="eee54babb4274f3d8de902ebb6463dad"/>
          <w:bCs w:val="1" pt14:Unid="356663fce56447a29d2f079199bd0d1f"/>
          <w:color w:val="auto" pt14:Unid="8c635342a9a44ad38ee3236067a7b021"/>
          <w:sz w:val="24" pt14:Unid="4ed2ae1d774f4b49a081b7245834d363"/>
          <w:szCs w:val="24" pt14:Unid="5a9df633db79496699f5b1cc5ce2792a"/>
        </w:rPr>
        <w:t>3.2.2.</w:t>
      </w:r>
      <w:r>
        <w:rPr pt14:Unid="9c808787a541457a8fbf6eea1b8059b8">
          <w:color w:val="auto" pt14:Unid="b83eb9a80af846b6aad71b651480b9c7"/>
          <w:sz w:val="20" pt14:Unid="aedf3827b7fd4c00a5b7093f0af055d6"/>
          <w:szCs w:val="20" pt14:Unid="4085d0a95e61455e8d6f8088a090fa8b"/>
        </w:rPr>
        <w:tab pt14:Unid="8c5675523d184338ae2697dc6d9cd73e"/>
      </w:r>
      <w:r>
        <w:rPr pt14:Unid="66cb3c577f1146658215f87f7529551d">
          <w:rFonts w:ascii="Arial" w:hAnsi="Arial" w:eastAsia="Arial" w:cs="Arial" pt14:Unid="ec426b92530b4872a892c71aeed232ba"/>
          <w:b w:val="1" pt14:Unid="6721edf19a274c4785c2342568af5df3"/>
          <w:bCs w:val="1" pt14:Unid="9ab45b667788472a90f8cf2382166531"/>
          <w:color w:val="auto" pt14:Unid="15fd3108362b40c5b16a8c07d2f8a6cf"/>
          <w:sz w:val="23" pt14:Unid="85c07b35a20348bd85982ba437aded8e"/>
          <w:szCs w:val="23" pt14:Unid="093e6d31bfb5448ba5b080cffefa68fe"/>
        </w:rPr>
        <w:t>Docker Swarm</w:t>
      </w:r>
    </w:p>
    <w:p pt14:Unid="14389d3e3fd642b2a8926b29b59d1a23">
      <w:pPr pt14:Unid="ddfa180eec054b1ba1c6e21670333d43">
        <w:spacing w:after="0" w:line="262" w:lineRule="exact" pt14:Unid="22fa0deb87844f90be5c68e3d00b4482"/>
        <w:rPr pt14:Unid="45b6bd7d24af4ac9bb30d531b9dfb35d">
          <w:color w:val="auto" pt14:Unid="2edcd5c404224d0b9d8293d67d37255e"/>
          <w:sz w:val="20" pt14:Unid="468b7e68fd9643138cacb2812d0f00ec"/>
          <w:szCs w:val="20" pt14:Unid="e46175bedffd421c893138911026a10f"/>
        </w:rPr>
      </w:pPr>
    </w:p>
    <w:p pt14:Unid="868b24a18b984aa5bb43c9b75614e008">
      <w:pPr pt14:Unid="d788ddcab1054e32b9702055fb54f6b8">
        <w:spacing w:after="0" w:line="260" w:lineRule="auto" pt14:Unid="7e08061756b148ffa82ddc383fb0eb77"/>
        <w:ind w:left="260" w:right="266" w:firstLine="339" pt14:Unid="6d79838caf0845ec8ec4908c71cf3655"/>
        <w:jc w:val="both" pt14:Unid="a2e3aeea0e56467897781833b4625e5e"/>
        <w:rPr pt14:Unid="aa73707642254f1b9fb7d3c7d4b81e34">
          <w:color w:val="auto" pt14:Unid="3b1680b1248046e8a70cfa48c7f17620"/>
          <w:sz w:val="20" pt14:Unid="d70d84c6c8a843f2a09c09edcfa33b14"/>
          <w:szCs w:val="20" pt14:Unid="09f723cda3fc435c9ddbcce6e27e2283"/>
        </w:rPr>
      </w:pPr>
      <w:r>
        <w:rPr pt14:Unid="f8ce581a9f9a420d92fcf9a6fc77a661">
          <w:rFonts w:ascii="Arial" w:hAnsi="Arial" w:eastAsia="Arial" w:cs="Arial" pt14:Unid="f7f3f44b012b49559652cc3d27992e9b"/>
          <w:color w:val="auto" pt14:Unid="4468a0f6fa10412f82ab64b04c0c6fb6"/>
          <w:sz w:val="22" pt14:Unid="08c880028a9244a5bb24c71833806f67"/>
          <w:szCs w:val="22" pt14:Unid="10be068c0af244149630c187b47ad3cb"/>
        </w:rPr>
        <w:t xml:space="preserve">Docker Swarm es la aproximación nativa propuesta por Docker para la creación de clústeres, donde un conjunto de contenedores Docker aparentan formar uno único de forma virtual. En Docker Swarm, los nodos ejecutan un agente llamado </w:t>
      </w:r>
      <w:r>
        <w:rPr pt14:Unid="7b83f12fa3874a218e835250165a1a92">
          <w:rFonts w:ascii="Arial" w:hAnsi="Arial" w:eastAsia="Arial" w:cs="Arial" pt14:Unid="75c5bcc572c8493ba96522743d9ae407"/>
          <w:b w:val="1" pt14:Unid="ed10a72178654533b2996033c74140d9"/>
          <w:bCs w:val="1" pt14:Unid="38006e761b294ca7a04c4c25ef735b74"/>
          <w:color w:val="auto" pt14:Unid="ce5671d9bf014a3ab64bd736040a72a3"/>
          <w:sz w:val="22" pt14:Unid="9ede8a14ba2e4d02a22385da40e39c0a"/>
          <w:szCs w:val="22" pt14:Unid="467a835f2cbd45f2bb9857f54f01f54a"/>
        </w:rPr>
        <w:t>Swarm</w:t>
      </w:r>
      <w:r>
        <w:rPr pt14:Unid="0b6f0fa04e9f49b6a7c097fa7a5d1f29">
          <w:rFonts w:ascii="Arial" w:hAnsi="Arial" w:eastAsia="Arial" w:cs="Arial" pt14:Unid="eebf7945c2c146539f4faea5e1515967"/>
          <w:color w:val="auto" pt14:Unid="0059628368d5457c8678689bd261cd07"/>
          <w:sz w:val="22" pt14:Unid="edb64c90f6c34e37a212ead6804f4919"/>
          <w:szCs w:val="22" pt14:Unid="71a00b592ee44255b32d3558df7d08ee"/>
        </w:rPr>
        <w:t xml:space="preserve"> y uno de ellos ejecuta un gestor para su coordinación.</w:t>
      </w:r>
    </w:p>
    <w:p pt14:Unid="04b71bca1df14eff8dfd4001977ff0dd">
      <w:pPr pt14:Unid="e44e08060e8b4605b8cf0370ce52fcbb">
        <w:spacing w:after="0" w:line="82" w:lineRule="exact" pt14:Unid="f8f4ed2fc1fa4bd3aa3fe96541885b8a"/>
        <w:rPr pt14:Unid="6399d152fa8440249fb46b608f334e19">
          <w:color w:val="auto" pt14:Unid="b8f72ee613834bc489e07b655934a7c9"/>
          <w:sz w:val="20" pt14:Unid="067c3e24db88493d8584d9c17bb3f618"/>
          <w:szCs w:val="20" pt14:Unid="af7d98c9b0ce42a4b0b00de46c682eff"/>
        </w:rPr>
      </w:pPr>
    </w:p>
    <w:p pt14:Unid="2f7a93fd1f82463180bf674d3e60ea56">
      <w:pPr pt14:Unid="19bafc1ee56d4f6baa5fdb27d2b5c1e9">
        <w:spacing w:after="0" w:line="262" w:lineRule="auto" pt14:Unid="a7d3560a87944969a7a4074db1754b6e"/>
        <w:ind w:left="260" w:right="266" w:firstLine="339" pt14:Unid="684e8101f3ec44c8b3178de949705ab4"/>
        <w:jc w:val="both" pt14:Unid="43276180ca244423a926eb2d15fb98c5"/>
        <w:rPr pt14:Unid="400fef046aa54604b8319c698dbca26c">
          <w:color w:val="auto" pt14:Unid="3272516dc0644c55aad27f2692134ffa"/>
          <w:sz w:val="20" pt14:Unid="b1718d61c398492e900819cef455a2ac"/>
          <w:szCs w:val="20" pt14:Unid="809a76df8d72484786e3737e9f8820d4"/>
        </w:rPr>
      </w:pPr>
      <w:r>
        <w:rPr pt14:Unid="2c407a3996bc4d9fa9d27c27a236921c">
          <w:rFonts w:ascii="Arial" w:hAnsi="Arial" w:eastAsia="Arial" w:cs="Arial" pt14:Unid="7369754011764cfa907e47db924de01c"/>
          <w:color w:val="auto" pt14:Unid="1b1173ccb8494417a0430d854698914d"/>
          <w:sz w:val="22" pt14:Unid="09742d1dcab645e7942c10725aaeb306"/>
          <w:szCs w:val="22" pt14:Unid="94fb7298e5384ef989ba073c492749e0"/>
        </w:rPr>
        <w:t>Cuando un contenedor es creado, este se despliega en cualquiera de los nodos ges-tionados por el Swarm. El conjunto de contenedores son gestionados por el Swarm como una única entidad.</w:t>
      </w:r>
    </w:p>
    <w:p pt14:Unid="3b95fdc6bb624c2a8a9e5c706e60b394">
      <w:pPr pt14:Unid="5b5e8d2c7f1c4ff5bac4332646092fb3">
        <w:spacing w:after="0" w:line="78" w:lineRule="exact" pt14:Unid="a8703cc9917e49e886b751c7efc93a7a"/>
        <w:rPr pt14:Unid="cd00c76853f14d9b9bb810a6287ed2e1">
          <w:color w:val="auto" pt14:Unid="4fa10fa74827462db325f8a934cf4d25"/>
          <w:sz w:val="20" pt14:Unid="e7467ae0be804fbeb9f0bdc29b6e110f"/>
          <w:szCs w:val="20" pt14:Unid="71adbb363f2d484d8888bc682caee7c4"/>
        </w:rPr>
      </w:pPr>
    </w:p>
    <w:p pt14:Unid="fe541b0f55b04d48bf734fd19ef49c8a">
      <w:pPr pt14:Unid="c1bbe0499b8c455aa3a54336c7cbca3a">
        <w:spacing w:after="0" w:line="260" w:lineRule="auto" pt14:Unid="92d8067d587943a99575031c3d9fc1a9"/>
        <w:ind w:left="260" w:right="266" w:firstLine="339" pt14:Unid="8ef0c474474540b7bcbbfdd2b9ee735c"/>
        <w:jc w:val="both" pt14:Unid="d193d48f93724a82867719e42f3a87a5"/>
        <w:rPr pt14:Unid="3ec90a28e18d4f96a169a35e40c8b29d">
          <w:rFonts w:ascii="Arial" w:hAnsi="Arial" w:eastAsia="Arial" w:cs="Arial" pt14:Unid="b5ca9935a5a6401e97cbf36c61bcf9fe"/>
          <w:color w:val="auto" pt14:Unid="2a9c159e7a2242c791717ac91f8316c9"/>
          <w:sz w:val="22" pt14:Unid="2654f5e02a404e5498aef3ce54119b87"/>
          <w:szCs w:val="22" pt14:Unid="4b6b40e666344d36986c37d30125af85"/>
        </w:rPr>
      </w:pPr>
      <w:r>
        <w:rPr pt14:Unid="f5417a5f71044e8eabb1ac507fca6047">
          <w:rFonts w:ascii="Arial" w:hAnsi="Arial" w:eastAsia="Arial" w:cs="Arial" pt14:Unid="e1ff649b9a4f4223b38cc15064c21b7a"/>
          <w:color w:val="auto" pt14:Unid="b5852a9943f94658be49825dc125cc6c"/>
          <w:sz w:val="22" pt14:Unid="f840d76cceb2438eac836eff8ea90508"/>
          <w:szCs w:val="22" pt14:Unid="a4e3a55a2bb546d3a1cd7f017f6a2b54"/>
        </w:rPr>
        <w:t>Docker Swarm se puede ejecutar para ofrecer servicios con alta disponibilidad a tra-vés de herramientas como etcd, Consul o ZooKeeper para la gestión y recuperación de los fallos. Además, está complementamenta integrado dentro de la interfaz de línea de comandos de Docker</w:t>
      </w:r>
      <w:del w:author="Open-Xml-PowerTools" w:id="194" w:date="2018-08-17T03:01:57.7201102+02:00">
        <w:r>
          <w:rPr pt14:Unid="a677f7e0515c4dc4b5611b7c07cbc410">
            <w:rFonts w:ascii="Arial" w:hAnsi="Arial" w:eastAsia="Arial" w:cs="Arial" pt14:Unid="91526d3540f541a6ac8fae360dcd2a89"/>
            <w:color w:val="auto" pt14:Unid="50228c096e55422c90ecfba69034b323"/>
            <w:sz w:val="22" pt14:Unid="4c39d4f3e7f449c7be9b6469d1157a5e"/>
            <w:szCs w:val="22" pt14:Unid="8bee8c2679c24502b813e590405ac047"/>
          </w:rPr>
          <w:delText>.</w:delText>
        </w:r>
      </w:del>
      <w:r>
        <w:rPr pt14:Unid="f5417a5f71044e8eabb1ac507fca6047">
          <w:rFonts w:ascii="Arial" w:hAnsi="Arial" w:eastAsia="Arial" w:cs="Arial" pt14:Unid="e1ff649b9a4f4223b38cc15064c21b7a"/>
          <w:color w:val="auto" pt14:Unid="b5852a9943f94658be49825dc125cc6c"/>
          <w:sz w:val="22" pt14:Unid="f840d76cceb2438eac836eff8ea90508"/>
          <w:szCs w:val="22" pt14:Unid="a4e3a55a2bb546d3a1cd7f017f6a2b54"/>
        </w:rPr>
        <w:t xml:space="preserve"> [6]</w:t>
      </w:r>
      <w:ins w:author="Open-Xml-PowerTools" w:id="195" w:date="2018-08-17T03:01:57.7201102+02:00">
        <w:r>
          <w:rPr pt14:Unid="f5417a5f71044e8eabb1ac507fca6047">
            <w:rFonts w:ascii="Arial" w:hAnsi="Arial" w:eastAsia="Arial" w:cs="Arial" pt14:Unid="e1ff649b9a4f4223b38cc15064c21b7a"/>
            <w:color w:val="auto" pt14:Unid="b5852a9943f94658be49825dc125cc6c"/>
            <w:sz w:val="22" pt14:Unid="f840d76cceb2438eac836eff8ea90508"/>
            <w:szCs w:val="22" pt14:Unid="a4e3a55a2bb546d3a1cd7f017f6a2b54"/>
          </w:rPr>
          <w:t>.</w:t>
        </w:r>
      </w:ins>
    </w:p>
    <w:p pt14:Unid="28e9e8ffdaef4a02b6891b79dd18ba76">
      <w:pPr pt14:Unid="07bfa04eea7345d996192de74a565b8a">
        <w:spacing w:after="0" w:line="200" w:lineRule="exact" pt14:Unid="c5d804218dea4700ba93bb247e7bedcf"/>
        <w:rPr pt14:Unid="3a9656dcd4f9487c80bab479f504c496">
          <w:color w:val="auto" pt14:Unid="ddc3556a46ca4c47b23b86871674b272"/>
          <w:sz w:val="20" pt14:Unid="381d8a1382024e759a657e7b717a0688"/>
          <w:szCs w:val="20" pt14:Unid="e1ebb43e6ba34212be87663cdf9c2358"/>
        </w:rPr>
      </w:pPr>
    </w:p>
    <w:p pt14:Unid="6d884ce5048e4205aa3bfbe4e281bccb">
      <w:pPr pt14:Unid="9c50b3fdcc014fa082810824eabcb116">
        <w:spacing w:after="0" w:line="310" w:lineRule="exact" pt14:Unid="d04c824da2bb4bd4ba746d7f8cd1281b"/>
        <w:rPr pt14:Unid="b303277400e848fc85f14e99ba98ca6a">
          <w:color w:val="auto" pt14:Unid="e3b9a92cf0544250942ce9cf1cad22b9"/>
          <w:sz w:val="20" pt14:Unid="9a40a7cfc43d42a5aae1bf3dde774869"/>
          <w:szCs w:val="20" pt14:Unid="898ef1770cd647fb92dd85be2fa268ed"/>
        </w:rPr>
      </w:pPr>
    </w:p>
    <w:p pt14:Unid="b1e99ec86802461fbacc78cff1a10eb3">
      <w:pPr pt14:Unid="5f01afeb5d224a87bd6e4f49e19729bb">
        <w:spacing w:after="0" pt14:Unid="31cbebf241f840499e0406dfbfdfb01d"/>
        <w:ind w:left="260" pt14:Unid="cea5fd47c98b49e8832b05786510c9ff"/>
        <w:rPr pt14:Unid="637d146bd05846139f9692454ca834b9">
          <w:color w:val="auto" pt14:Unid="5eea3ee0042249f3b97bb3a8e38c86c8"/>
          <w:sz w:val="20" pt14:Unid="4b9b024e90974bd880c29ca753573cf5"/>
          <w:szCs w:val="20" pt14:Unid="bf5c5b2e150b48939a62549f62592203"/>
        </w:rPr>
      </w:pPr>
      <w:r>
        <w:rPr pt14:Unid="c999aaae72454205a8aae91d745626a0">
          <w:rFonts w:ascii="Arial" w:hAnsi="Arial" w:eastAsia="Arial" w:cs="Arial" pt14:Unid="e249d79028a34731942085df56a29200"/>
          <w:color w:val="auto" pt14:Unid="d7df5ae53a68438c832586f81876fb50"/>
          <w:sz w:val="29" pt14:Unid="9c2df205100b47d79aae4648ba6b53d7"/>
          <w:szCs w:val="29" pt14:Unid="6097fa9603ed42669d5020a1f812d59c"/>
        </w:rPr>
        <w:t>3.3 Proveedores de servicios en la nube</w:t>
      </w:r>
    </w:p>
    <w:p pt14:Unid="b4d479a87bee4b45a9ca41ad84f99eb1">
      <w:pPr pt14:Unid="d8960e58b68e4f29a0dd1a92dd8a5dbe">
        <w:spacing w:after="0" w:line="20" w:lineRule="exact" pt14:Unid="4db0658d878643c5841f20e654cbbee8"/>
        <w:rPr pt14:Unid="1441592eb30648b68008b9c1a0bde6c2">
          <w:color w:val="auto" pt14:Unid="4e9f2772f4a4416a862f9ad93bb6c838"/>
          <w:sz w:val="20" pt14:Unid="67ca0d8a79634d559fe8980ba8486dfe"/>
          <w:szCs w:val="20" pt14:Unid="a72f7dc4efc44dd985186a9752da26fe"/>
        </w:rPr>
      </w:pPr>
    </w:p>
    <w:p pt14:Unid="29fcce55e21b487287337a95023d5961">
      <w:pPr pt14:Unid="aba7e313b79340cbb74f7044c1b8a34b">
        <w:spacing w:after="0" w:line="336" w:lineRule="exact" pt14:Unid="3016ef233b3f4076bffb166cdfa10a5c"/>
        <w:rPr pt14:Unid="4309638340584e4cb94f5ca436e27d87">
          <w:color w:val="auto" pt14:Unid="a68f214912bf41b0afd038a177ba08b4"/>
          <w:sz w:val="20" pt14:Unid="973b59dddff849b4a41a81b21bfc5fce"/>
          <w:szCs w:val="20" pt14:Unid="d22bc893505d42159caeec20954b52a2"/>
        </w:rPr>
      </w:pPr>
    </w:p>
    <w:p pt14:Unid="df2b59bb07c2437186b4849206cbec57">
      <w:pPr pt14:Unid="0e89d2c6fe89459ab3978655ee9eb23b">
        <w:tabs pt14:Unid="fe1ed61d7c984b6bba59c6e338ba13fe">
          <w:tab w:val="left" w:leader="none" w:pos="1020" pt14:Unid="4ace38638ec34026afaa4a09088c4c6c"/>
        </w:tabs>
        <w:spacing w:after="0" pt14:Unid="628073db058c45a1b40ced93d4d2d71c"/>
        <w:ind w:left="260" pt14:Unid="333fd70f33c1414392db9a922d2dba89"/>
        <w:rPr pt14:Unid="0dacb1670b7b4383a8f93c230305c27d">
          <w:color w:val="auto" pt14:Unid="716d83a6a820457e8c8094254274c47d"/>
          <w:sz w:val="20" pt14:Unid="7c57d1006b4a425381ca3c40c462bd50"/>
          <w:szCs w:val="20" pt14:Unid="7e558377b3e14770a03d3789af32a130"/>
        </w:rPr>
      </w:pPr>
      <w:r>
        <w:rPr pt14:Unid="57ffa365a5e94db6a9dc7929f7fab7ac">
          <w:rFonts w:ascii="Arial" w:hAnsi="Arial" w:eastAsia="Arial" w:cs="Arial" pt14:Unid="ff94a37da23e483681d2ce779643fc1c"/>
          <w:b w:val="1" pt14:Unid="5d52a731a4884f2ebddceb62c9d2f622"/>
          <w:bCs w:val="1" pt14:Unid="9353ab574845428f8bddffeb83544d99"/>
          <w:color w:val="auto" pt14:Unid="656556b49d0b403d9f047a90d513c340"/>
          <w:sz w:val="24" pt14:Unid="dbf856a3d8f94a14b8f6f13f183a4155"/>
          <w:szCs w:val="24" pt14:Unid="5d1d01cf28db4624a95c6274fbb7b21b"/>
        </w:rPr>
        <w:t>3.3.1.</w:t>
      </w:r>
      <w:r>
        <w:rPr pt14:Unid="a592d83936634a16bf072bc827f7589b">
          <w:color w:val="auto" pt14:Unid="5d22b2acf7ee46f38c04a202b2d9742e"/>
          <w:sz w:val="20" pt14:Unid="10c1c8642d244736ab14197cff9bb41f"/>
          <w:szCs w:val="20" pt14:Unid="fed2ecb8951047c7b9a717ddc7805d45"/>
        </w:rPr>
        <w:tab pt14:Unid="ef3a1e67ea5841dc8444ffe7f9c7a26e"/>
      </w:r>
      <w:r>
        <w:rPr pt14:Unid="cef6ff20b60045dbb891780d91fb990e">
          <w:rFonts w:ascii="Arial" w:hAnsi="Arial" w:eastAsia="Arial" w:cs="Arial" pt14:Unid="7747ff661fdf4dd9838fe8ae906d9055"/>
          <w:b w:val="1" pt14:Unid="b43fd8c7a4b2494aa898064321220c5e"/>
          <w:bCs w:val="1" pt14:Unid="e818b0b00bd74a47964a5a27f8f5e868"/>
          <w:color w:val="auto" pt14:Unid="bdf6bcdbfea94599a78328b1c9f31782"/>
          <w:sz w:val="22" pt14:Unid="fe8452d38b984fc5bd6d39e856a672bf"/>
          <w:szCs w:val="22" pt14:Unid="4330b315cc8c42358430406d32b60829"/>
        </w:rPr>
        <w:t>Amazon Web Services (AWS)</w:t>
      </w:r>
    </w:p>
    <w:p pt14:Unid="eeb052b2a7a543d29e1e8e176e52deda">
      <w:pPr pt14:Unid="f207e6209eed4eaabbf7853ecc69f9fe">
        <w:spacing w:after="0" w:line="262" w:lineRule="exact" pt14:Unid="80baaca7413c4d68af61d4d60bd26aa6"/>
        <w:rPr pt14:Unid="2589029acb6b421ebdf180db526a4781">
          <w:color w:val="auto" pt14:Unid="5dc4b6dc42534c50a20b3ca9d34274d5"/>
          <w:sz w:val="20" pt14:Unid="cd1cf17459a1452cbe92311504e9d47f"/>
          <w:szCs w:val="20" pt14:Unid="34baa87bb3b042629106aaba2cd2e15b"/>
        </w:rPr>
      </w:pPr>
    </w:p>
    <w:p pt14:Unid="db03f0366aa84c4c9a60230753cc28cb">
      <w:pPr pt14:Unid="250421df8381408890977c8862ca3df0">
        <w:spacing w:after="0" w:line="262" w:lineRule="auto" pt14:Unid="b96000fa2c2f4c9dbdcbfa6e75bb52c6"/>
        <w:ind w:left="260" w:right="266" w:firstLine="339" pt14:Unid="30e4bde2b97f4c97b687d7ba01198978"/>
        <w:jc w:val="both" pt14:Unid="173518144921498a80ff7aa100b11afc"/>
        <w:rPr pt14:Unid="c3c9ca64ec3140d885d1fbb9cc185070">
          <w:color w:val="auto" pt14:Unid="31cff0b0c02e4c819f696d90a312f393"/>
          <w:sz w:val="20" pt14:Unid="89449416e7ea4c22b7cbd6380d936350"/>
          <w:szCs w:val="20" pt14:Unid="5b6bd57b83bf45248d4e8d220788ba66"/>
        </w:rPr>
      </w:pPr>
      <w:r>
        <w:rPr pt14:Unid="672602947ed64edf993408cec10bd548">
          <w:rFonts w:ascii="Arial" w:hAnsi="Arial" w:eastAsia="Arial" w:cs="Arial" pt14:Unid="82d73b1552134a8ab0138c4fa4b99d52"/>
          <w:color w:val="auto" pt14:Unid="5e3ed4f0918e429ba181ac853afb3347"/>
          <w:sz w:val="22" pt14:Unid="30c938458d4f43bda2b7d4560dd3684e"/>
          <w:szCs w:val="22" pt14:Unid="339261d3a5514e8b93f45a3001b3d66c"/>
        </w:rPr>
        <w:t>Amazon es el líder en el mercado de computación en la nube con su producto Amazon Web Services (AWS), lanzado en 2006. Fue el primer proveedor en ofrecer infraestructura como servicio (IaaS), permitiendo el alquiler de máquinas virtuales.</w:t>
      </w:r>
    </w:p>
    <w:p pt14:Unid="3ba3440ac2e9482b9141f2cccaff7998">
      <w:pPr pt14:Unid="962020715f0a4fea8811daa7c1f2307c">
        <w:spacing w:after="0" w:line="78" w:lineRule="exact" pt14:Unid="5ed155e07b924d38adbdb5165e10b9d4"/>
        <w:rPr pt14:Unid="9e79dcfdc67141db85c285ed44db8b6a">
          <w:color w:val="auto" pt14:Unid="714b6ef178034468adb402cc417fa222"/>
          <w:sz w:val="20" pt14:Unid="60699866f6f14671a6e8956310c48e9e"/>
          <w:szCs w:val="20" pt14:Unid="1e4cc4f2eaee46a3bd950808e5ac1dd7"/>
        </w:rPr>
      </w:pPr>
    </w:p>
    <w:p pt14:Unid="dca30ccfd7a441568ebddaa1f612f951">
      <w:pPr pt14:Unid="2173f5e498dd4327a176804efad5f7d1">
        <w:spacing w:after="0" w:line="273" w:lineRule="auto" pt14:Unid="b0168d698e0b4e7aaa96276472f8e546"/>
        <w:ind w:left="260" w:right="266" w:firstLine="339" pt14:Unid="a8bb447c3a2646d48433fcb584ed7bc1"/>
        <w:jc w:val="both" pt14:Unid="fda5465bd1b843f795bd7e4347beb181"/>
        <w:rPr pt14:Unid="f4f3002acd9d4346802a23916eb55c3d">
          <w:rFonts w:ascii="Arial" w:hAnsi="Arial" w:eastAsia="Arial" w:cs="Arial" pt14:Unid="d12a564eddc044fca15ef6e4755065c4"/>
          <w:color w:val="auto" pt14:Unid="1c26b7e1c58d4388b4400adac361b94a"/>
          <w:sz w:val="21" pt14:Unid="7df389e6a7544608ab8f18850a9183f9"/>
          <w:szCs w:val="21" pt14:Unid="028effe06d4c4befb38b3fb1704c8e69"/>
        </w:rPr>
      </w:pPr>
      <w:r>
        <w:rPr pt14:Unid="5e5bcd492ce24db6b99faf1b8eb98dff">
          <w:rFonts w:ascii="Arial" w:hAnsi="Arial" w:eastAsia="Arial" w:cs="Arial" pt14:Unid="b5142c7d6f36410fb6445ff05cf55781"/>
          <w:color w:val="auto" pt14:Unid="6fccb9d212d043c899fb43fe8b4effa6"/>
          <w:sz w:val="21" pt14:Unid="00c06e11ac804a398dec3c6e1b904bcf"/>
          <w:szCs w:val="21" pt14:Unid="7d0ad5a5885e493bb7a10ac071945346"/>
        </w:rPr>
        <w:t>Amazon Elastic Compute Cloud (EC2) permite a sus usuarios la creación de las má-quinas necesarias para la ejecución de una aplicación. Este servicio es capaz de escalar las aplicaciones de acuerdo a las necesidades de sus usuarios. La creación, ejecución y des-trucción de máquinas virtuales o instancias puede ser controlada a demanda del usuario de AWS. El pago de esta plataforma se realiza por horas, a diferencia de Azure, donde se paga por minutos y el pago es más exacto con el uso realizado</w:t>
      </w:r>
      <w:del w:author="Open-Xml-PowerTools" w:id="196" w:date="2018-08-17T03:01:57.7201102+02:00">
        <w:r>
          <w:rPr pt14:Unid="1fa3bda222274ccb963580bde1a89f6b">
            <w:rFonts w:ascii="Arial" w:hAnsi="Arial" w:eastAsia="Arial" w:cs="Arial" pt14:Unid="1c193707efc24c3e96bc1b24b2aff2ac"/>
            <w:color w:val="auto" pt14:Unid="eb9bcf0883b34a7caa3dc89608238db3"/>
            <w:sz w:val="21" pt14:Unid="7ad2e313a9bd470495500b9865a76a66"/>
            <w:szCs w:val="21" pt14:Unid="277d6835d6cd4dda9a00171aa60aec3e"/>
          </w:rPr>
          <w:delText>.</w:delText>
        </w:r>
      </w:del>
      <w:r>
        <w:rPr pt14:Unid="5e5bcd492ce24db6b99faf1b8eb98dff">
          <w:rFonts w:ascii="Arial" w:hAnsi="Arial" w:eastAsia="Arial" w:cs="Arial" pt14:Unid="b5142c7d6f36410fb6445ff05cf55781"/>
          <w:color w:val="auto" pt14:Unid="6fccb9d212d043c899fb43fe8b4effa6"/>
          <w:sz w:val="21" pt14:Unid="00c06e11ac804a398dec3c6e1b904bcf"/>
          <w:szCs w:val="21" pt14:Unid="7d0ad5a5885e493bb7a10ac071945346"/>
        </w:rPr>
        <w:t xml:space="preserve"> [24]</w:t>
      </w:r>
      <w:ins w:author="Open-Xml-PowerTools" w:id="197" w:date="2018-08-17T03:01:57.7201102+02:00">
        <w:r>
          <w:rPr pt14:Unid="5e5bcd492ce24db6b99faf1b8eb98dff">
            <w:rFonts w:ascii="Arial" w:hAnsi="Arial" w:eastAsia="Arial" w:cs="Arial" pt14:Unid="b5142c7d6f36410fb6445ff05cf55781"/>
            <w:color w:val="auto" pt14:Unid="6fccb9d212d043c899fb43fe8b4effa6"/>
            <w:sz w:val="21" pt14:Unid="00c06e11ac804a398dec3c6e1b904bcf"/>
            <w:szCs w:val="21" pt14:Unid="7d0ad5a5885e493bb7a10ac071945346"/>
          </w:rPr>
          <w:t>.</w:t>
        </w:r>
      </w:ins>
    </w:p>
    <w:p pt14:Unid="feccf2d01bdb4298bb2c8120b89a411a">
      <w:pPr pt14:Unid="33e3333c46584b1c8d4f8449532c6c0d">
        <w:spacing w:after="0" w:line="200" w:lineRule="exact" pt14:Unid="5c7e5919dcb449b4be28fa2d8835edc8"/>
        <w:rPr pt14:Unid="24151cfd43e14ffe8716262d31e8e8a5">
          <w:color w:val="auto" pt14:Unid="bfe3c5e5a98b4c7a81eaf7061f551afc"/>
          <w:sz w:val="20" pt14:Unid="5065856d674d4b778433a350feeacf81"/>
          <w:szCs w:val="20" pt14:Unid="2e828b6d3025491e9dd66e9bc4f1d459"/>
        </w:rPr>
      </w:pPr>
    </w:p>
    <w:p pt14:Unid="a9f2e9ed25ee41d38a138909f7c06d41">
      <w:pPr pt14:Unid="89b42e5398694868973ac52da1ba0eaa">
        <w:spacing w:after="0" w:line="231" w:lineRule="exact" pt14:Unid="4489abe73f1b49da8f7c2e4dca15d0cc"/>
        <w:rPr pt14:Unid="c6e6a319ee6b42f495177909b03c9c9b">
          <w:color w:val="auto" pt14:Unid="d91c2eb23c4d438a874122d4b85511f0"/>
          <w:sz w:val="20" pt14:Unid="2088648dad0548e48bbec89bdc1768f9"/>
          <w:szCs w:val="20" pt14:Unid="29e976bdd16748149a61c041636987dd"/>
        </w:rPr>
      </w:pPr>
    </w:p>
    <w:p pt14:Unid="c8f56e2635104f51a18b261b17a346a8">
      <w:pPr pt14:Unid="32740b48302f4cf290844d4ffdedb7cb">
        <w:tabs pt14:Unid="1fbb2a41cc214ef28a46641fdd9710ba">
          <w:tab w:val="left" w:leader="none" w:pos="1020" pt14:Unid="4d4eb5eba3ca4a2c89e089e5289dd21c"/>
        </w:tabs>
        <w:spacing w:after="0" pt14:Unid="af8b1d6ea17949aaa8f04fffce1c85f0"/>
        <w:ind w:left="260" pt14:Unid="245551f7cc51487d992fe7af7af1215c"/>
        <w:rPr pt14:Unid="cccc09869e1842d29fc3a96ca6e5749e">
          <w:color w:val="auto" pt14:Unid="b0801adbebf944d6abb18599ac3c6f2f"/>
          <w:sz w:val="20" pt14:Unid="60855c5833fc405b9208daa5e8055868"/>
          <w:szCs w:val="20" pt14:Unid="08294eca314f4754957edf6f095c5815"/>
        </w:rPr>
      </w:pPr>
      <w:r>
        <w:rPr pt14:Unid="03c1beeaa2df4f4282325ea52b97f2e5">
          <w:rFonts w:ascii="Arial" w:hAnsi="Arial" w:eastAsia="Arial" w:cs="Arial" pt14:Unid="1dbf762cde44438ca3c522b526103e31"/>
          <w:b w:val="1" pt14:Unid="d86b31e2900b43a6893e9d4f9ebcd1d8"/>
          <w:bCs w:val="1" pt14:Unid="197cfb566a1e48b79a785a52fbeea526"/>
          <w:color w:val="auto" pt14:Unid="c2ea6cab9d3c43d68627f5e2b6c59bd6"/>
          <w:sz w:val="24" pt14:Unid="71320fd1383f4c248ed610fa65910d87"/>
          <w:szCs w:val="24" pt14:Unid="29f0ca8c1f7d4734b7cedc671441fb9e"/>
        </w:rPr>
        <w:t>3.3.2.</w:t>
      </w:r>
      <w:r>
        <w:rPr pt14:Unid="d25ec604732444d6b3e70e0ae3669019">
          <w:color w:val="auto" pt14:Unid="788ddec6c473411b855010addc2d4b51"/>
          <w:sz w:val="20" pt14:Unid="00bb530e10314b3aaa7afe07ec7e69b3"/>
          <w:szCs w:val="20" pt14:Unid="e591a5f1e9be407fa9cc2037a0e87520"/>
        </w:rPr>
        <w:tab pt14:Unid="98433dd0b196404889ce4aa3d2ffdeb7"/>
      </w:r>
      <w:r>
        <w:rPr pt14:Unid="aeda05422508444cbcdab6beea872822">
          <w:rFonts w:ascii="Arial" w:hAnsi="Arial" w:eastAsia="Arial" w:cs="Arial" pt14:Unid="5e6bb65f751543eab0b2d0d070dc70a9"/>
          <w:b w:val="1" pt14:Unid="8a9a1cfd91994404b0eb57304aeedcad"/>
          <w:bCs w:val="1" pt14:Unid="11f3e1113bd84fab8fc0c112b1d5b2a1"/>
          <w:color w:val="auto" pt14:Unid="4f708aa2e4194f7e8a72d8932f2a6d77"/>
          <w:sz w:val="23" pt14:Unid="c8bd901a96be4f538c321cde4fa3d290"/>
          <w:szCs w:val="23" pt14:Unid="923033743631404b976d54b4278a5cf7"/>
        </w:rPr>
        <w:t>Microsoft Azure</w:t>
      </w:r>
    </w:p>
    <w:p pt14:Unid="6db0830d7b2840bc972b1a999e944404">
      <w:pPr pt14:Unid="c419524f4de94d3e892b5f23b5977da8">
        <w:spacing w:after="0" w:line="262" w:lineRule="exact" pt14:Unid="ae7c5592dbf642af87e4983057231f4d"/>
        <w:rPr pt14:Unid="2a8241990ad649bcac6f73096b9bb464">
          <w:color w:val="auto" pt14:Unid="5ddc5b0bc8aa41e099e16e77ef4c229d"/>
          <w:sz w:val="20" pt14:Unid="ea027faf35de4eb1ac4a6db29a263b57"/>
          <w:szCs w:val="20" pt14:Unid="007b7f02353d4d3aaff97d94fb1a7e90"/>
        </w:rPr>
      </w:pPr>
    </w:p>
    <w:p pt14:Unid="2c0441842d5e4dc2baeb8f3da7cd1d42">
      <w:pPr pt14:Unid="ff9fc936502c4ef2bd476db2bae1e624">
        <w:spacing w:after="0" w:line="280" w:lineRule="auto" pt14:Unid="4d740c7e9fe94726bbb6e1bb4b7cbf27"/>
        <w:ind w:left="260" w:right="266" w:firstLine="339" pt14:Unid="6906c0f28af84019a370a123420d25cc"/>
        <w:jc w:val="both" pt14:Unid="f7a33064e2d842debeb6790c70093c9c"/>
        <w:rPr pt14:Unid="bcb92ce845bc4d6c996f2fc73ff86b91">
          <w:color w:val="auto" pt14:Unid="610af389da204af8ade2880f355219c4"/>
          <w:sz w:val="20" pt14:Unid="87a8fac33e9f4a19ad3996f5b4ff7fba"/>
          <w:szCs w:val="20" pt14:Unid="8a9dbab6421a4c3e9ea2e4e5dcc57cab"/>
        </w:rPr>
      </w:pPr>
      <w:r>
        <w:rPr pt14:Unid="0c2bdf90d2f0450bb565b6d47a8fccc8">
          <w:rFonts w:ascii="Arial" w:hAnsi="Arial" w:eastAsia="Arial" w:cs="Arial" pt14:Unid="851379a0cd4c4da1bc27bf2deabe971f"/>
          <w:color w:val="auto" pt14:Unid="6f5b7537018444d5bb95dcf57be489d5"/>
          <w:sz w:val="21" pt14:Unid="f44b6a09349449ae970db8b58417c254"/>
          <w:szCs w:val="21" pt14:Unid="affda333ad054c52b7f701971e09f679"/>
        </w:rPr>
        <w:t>Microsoft Azure es una plataforma que ofrece un conjunto de herramientas y servicios en la nube. Es el segundo mayor proveedor de servicios en la nube y fue lanzado en 2010. Ofrece tanto funcionalidades de plataforma como servicio (PaaS) como IaaS.</w:t>
      </w:r>
    </w:p>
    <w:p pt14:Unid="c4c80707c3ad473d82daf80634c1ce86">
      <w:pPr pt14:Unid="25f879ffe0d7471185075d509e806bd6">
        <w:spacing w:after="0" w:line="62" w:lineRule="exact" pt14:Unid="aa825380881645c5898c9cbf12168aa8"/>
        <w:rPr pt14:Unid="ffcb58e314024fb997fa5b5bea2ac07e">
          <w:color w:val="auto" pt14:Unid="5f4e5d0323b04298aeb58d490923728a"/>
          <w:sz w:val="20" pt14:Unid="a39cc0a56872449195a4d1ab9fb45202"/>
          <w:szCs w:val="20" pt14:Unid="ca148d7051404e2ba8556438e969d4f9"/>
        </w:rPr>
      </w:pPr>
    </w:p>
    <w:p pt14:Unid="8865275b0a994645b019f02473be1e2e">
      <w:pPr pt14:Unid="6d7884b00cc44d24ab08d62af8cd06e1">
        <w:spacing w:after="0" w:line="280" w:lineRule="auto" pt14:Unid="834b8c0933294e178b5cd8fc29836612"/>
        <w:ind w:left="260" w:right="266" w:firstLine="339" pt14:Unid="e369ede3a9574365b75bdff917119ef1"/>
        <w:jc w:val="both" pt14:Unid="75fda2016f674b75a881fef7cb8bf910"/>
        <w:rPr pt14:Unid="22f7c3eba37d423bb6ea67976cbfa6d9">
          <w:rFonts w:ascii="Arial" w:hAnsi="Arial" w:eastAsia="Arial" w:cs="Arial" pt14:Unid="a8de22c8c5e44fdfac842a997f953be6"/>
          <w:color w:val="auto" pt14:Unid="aadd21a3d938421d9eba2cc98e73c25a"/>
          <w:sz w:val="21" pt14:Unid="cf1e9a6ba956479a970f8e654163aea9"/>
          <w:szCs w:val="21" pt14:Unid="7a9cfa9a02a14a54991e58867f8cb95d"/>
        </w:rPr>
      </w:pPr>
      <w:r>
        <w:rPr pt14:Unid="053f4c60bdf64c5b99dd6714a7911ee7">
          <w:rFonts w:ascii="Arial" w:hAnsi="Arial" w:eastAsia="Arial" w:cs="Arial" pt14:Unid="da536caa40534d88845685990dc10cc8"/>
          <w:color w:val="auto" pt14:Unid="9f64615219ba4676891892ef698fb54d"/>
          <w:sz w:val="21" pt14:Unid="8d8a3ba3ea9c427282c828fac83ac254"/>
          <w:szCs w:val="21" pt14:Unid="c920d5ff14ef4dbcad48f140acaf8990"/>
        </w:rPr>
        <w:t>Los usuarios pueden crear, desplegar y gestionar aplicaciones servicios a través de la red global de los centros de datos de Microsoft. Aunque el pago de sus servicios sea más cercano a la realidad, los modos de pago son manejados de forma poco transparente</w:t>
      </w:r>
      <w:del w:author="Open-Xml-PowerTools" w:id="198" w:date="2018-08-17T03:01:57.7201102+02:00">
        <w:r>
          <w:rPr pt14:Unid="4f711563cdae4a07baf85ac07007dd85">
            <w:rFonts w:ascii="Arial" w:hAnsi="Arial" w:eastAsia="Arial" w:cs="Arial" pt14:Unid="b6bcbf1c79484665ac98b2ba7999f2c8"/>
            <w:color w:val="auto" pt14:Unid="3eeb17b8694c4890ac9f1eced6c43693"/>
            <w:sz w:val="21" pt14:Unid="bdc5eb97e1e94a1f8761bc89349b52c4"/>
            <w:szCs w:val="21" pt14:Unid="565a8b1c25f14537bf3c4be01a73868f"/>
          </w:rPr>
          <w:delText>.</w:delText>
        </w:r>
      </w:del>
      <w:r>
        <w:rPr pt14:Unid="053f4c60bdf64c5b99dd6714a7911ee7">
          <w:rFonts w:ascii="Arial" w:hAnsi="Arial" w:eastAsia="Arial" w:cs="Arial" pt14:Unid="da536caa40534d88845685990dc10cc8"/>
          <w:color w:val="auto" pt14:Unid="9f64615219ba4676891892ef698fb54d"/>
          <w:sz w:val="21" pt14:Unid="8d8a3ba3ea9c427282c828fac83ac254"/>
          <w:szCs w:val="21" pt14:Unid="c920d5ff14ef4dbcad48f140acaf8990"/>
        </w:rPr>
        <w:t xml:space="preserve"> [24]</w:t>
      </w:r>
      <w:ins w:author="Open-Xml-PowerTools" w:id="199" w:date="2018-08-17T03:01:57.7201102+02:00">
        <w:r>
          <w:rPr pt14:Unid="053f4c60bdf64c5b99dd6714a7911ee7">
            <w:rFonts w:ascii="Arial" w:hAnsi="Arial" w:eastAsia="Arial" w:cs="Arial" pt14:Unid="da536caa40534d88845685990dc10cc8"/>
            <w:color w:val="auto" pt14:Unid="9f64615219ba4676891892ef698fb54d"/>
            <w:sz w:val="21" pt14:Unid="8d8a3ba3ea9c427282c828fac83ac254"/>
            <w:szCs w:val="21" pt14:Unid="c920d5ff14ef4dbcad48f140acaf8990"/>
          </w:rPr>
          <w:t>.</w:t>
        </w:r>
      </w:ins>
    </w:p>
    <w:p pt14:Unid="b6fec1f4e9d7453891e6fd38f7f107bf">
      <w:pPr pt14:Unid="808c69b6de9a42918ca48da38b6061a1"/>
    </w:p>
    <w:p pt14:Unid="24c0bd5899864b1c8de82877aefc8fa4">
      <w:pPr pt14:Unid="50adb90ec4a0497798165660e68a0dec">
        <w:tabs pt14:Unid="43157c8366c2433eb47ea29face612b1">
          <w:tab w:val="left" w:leader="none" w:pos="4300" pt14:Unid="8f38d83e5d6440008dbe104cb986999a"/>
        </w:tabs>
        <w:spacing w:after="0" pt14:Unid="e05960226a6446c58af3d1fed0060965"/>
        <w:ind w:left="260" pt14:Unid="aab045fbebd24be8b18a44b120b1cb7d"/>
        <w:rPr pt14:Unid="88bb885c29fd4db78dbf091bc598c744">
          <w:color w:val="auto" pt14:Unid="9d2e92c00fd14fb78e511fe30bc70b4a"/>
          <w:sz w:val="20" pt14:Unid="2ee49cc600954cad90a9f0727b903600"/>
          <w:szCs w:val="20" pt14:Unid="8d23954e508e46eeb946a3b59163d407"/>
        </w:rPr>
      </w:pPr>
      <w:r>
        <w:rPr pt14:Unid="efafeec990d044bcbba808909cb11d34">
          <w:rFonts w:ascii="Arial" w:hAnsi="Arial" w:eastAsia="Arial" w:cs="Arial" pt14:Unid="7c17dace15cf4100b435c11002f5737a"/>
          <w:b w:val="1" pt14:Unid="b4d2d38c9c72475e9c75aebc7956dbe8"/>
          <w:bCs w:val="1" pt14:Unid="8707915095524dac9a103a4ea00b73cc"/>
          <w:color w:val="auto" pt14:Unid="ed23eb9304674c34b74e27dcdb38b075"/>
          <w:sz w:val="18" pt14:Unid="bb84f52f0f2b4699b5af9de6e94bb97f"/>
          <w:szCs w:val="18" pt14:Unid="9c0154a9215c47c1a46fff20841a700a"/>
        </w:rPr>
        <w:t>22</w:t>
      </w:r>
      <w:r>
        <w:rPr pt14:Unid="a5e57e4f6eb84397a32b201a780ba88a">
          <w:color w:val="auto" pt14:Unid="937aab4db4b6430b99de9e6afcd7af52"/>
          <w:sz w:val="20" pt14:Unid="59b3cfed105f4a2ba11e50bf4c3f1131"/>
          <w:szCs w:val="20" pt14:Unid="16b362f6f34148e0806e3cfe909a825f"/>
        </w:rPr>
        <w:tab pt14:Unid="4ec5a050311847b4830979845c3369ef"/>
      </w:r>
      <w:r>
        <w:rPr pt14:Unid="ac2bfb6640da4cf38d40257834b78360">
          <w:rFonts w:ascii="Arial" w:hAnsi="Arial" w:eastAsia="Arial" w:cs="Arial" pt14:Unid="e53ba0f2410845988a3fa7ab5c3fc6e1"/>
          <w:color w:val="auto" pt14:Unid="32f36a5d1b7943129fd2d57310277607"/>
          <w:sz w:val="19" pt14:Unid="4fa396f2866e4e8eb97c64c6ac5cbe89"/>
          <w:szCs w:val="19" pt14:Unid="ab6bff4d5dfc48d1be5cd6e33eb2f208"/>
        </w:rPr>
        <w:t>Estado del arte de la tecnología de microservicios</w:t>
      </w:r>
    </w:p>
    <w:p pt14:Unid="90fe150398f94fb4b0932242188eeb20">
      <w:pPr pt14:Unid="a0763fecc3254d69ae2cc0c9bce57141">
        <w:spacing w:after="0" w:line="20" w:lineRule="exact" pt14:Unid="f5671de2b8af4e3cbf7cfcfea7d2615c"/>
        <w:rPr pt14:Unid="3e8c0584a11f4c6d9206232083f99c9e">
          <w:color w:val="auto" pt14:Unid="92dcc7e2e71f495fbbc04c0f301b1e65"/>
          <w:sz w:val="20" pt14:Unid="7c4d3882ae6c41cb879fbf47ab5d9bfd"/>
          <w:szCs w:val="20" pt14:Unid="5a02cacb058c40059a117501cbcb1322"/>
        </w:rPr>
      </w:pPr>
    </w:p>
    <w:p pt14:Unid="b4420941a3374175ac29633c7ea368e1">
      <w:pPr pt14:Unid="8d5c45764430486db384e7c147741779">
        <w:spacing w:after="0" w:line="200" w:lineRule="exact" pt14:Unid="b45cbee9fcaf475aabd2a620458608cc"/>
        <w:rPr pt14:Unid="9862381891454eb682e99fd7e4821270">
          <w:color w:val="auto" pt14:Unid="2e507f2f0442444cab912a6fe7fc0efe"/>
          <w:sz w:val="20" pt14:Unid="d5e3874c4f7a4bf0aa4c69faac71d684"/>
          <w:szCs w:val="20" pt14:Unid="2407d2c57ffe4fa58d53a9ed8f522393"/>
        </w:rPr>
      </w:pPr>
    </w:p>
    <w:p pt14:Unid="c746104e11bd479f8c44352201ce1b35">
      <w:pPr pt14:Unid="db51293186b646f29b8aa7b6ee75a9a2">
        <w:spacing w:after="0" w:line="300" w:lineRule="exact" pt14:Unid="3f9713c697a74f069a890a7e5953645d"/>
        <w:rPr pt14:Unid="868281ffc1904716b354b992bc0b956b">
          <w:color w:val="auto" pt14:Unid="a1e340f0ad734efb8272930316d8bb7a"/>
          <w:sz w:val="20" pt14:Unid="3fa7b771a32147488458633df25c4c35"/>
          <w:szCs w:val="20" pt14:Unid="02551f11c3874e20a935d0f0884c811b"/>
        </w:rPr>
      </w:pPr>
    </w:p>
    <w:p pt14:Unid="6a906dc2399b454db60a5bec55b58e39">
      <w:pPr pt14:Unid="c0be8ccce895466da55b4e203f383e4a">
        <w:spacing w:after="0" pt14:Unid="9c848e7181354bde95c84191a3cd4682"/>
        <w:ind w:left="260" pt14:Unid="2ecd7349e24d415bb0b45c10c9a42599"/>
        <w:rPr pt14:Unid="4e5e8bf351ba461f8de5b9a6fe64f7c4">
          <w:color w:val="auto" pt14:Unid="a41c7173c6f44324a6b1497489092a0d"/>
          <w:sz w:val="20" pt14:Unid="1dd3781a4978478e80690ab5e94ddca2"/>
          <w:szCs w:val="20" pt14:Unid="ab6f277cdc664bc79d54c88e24968a20"/>
        </w:rPr>
      </w:pPr>
      <w:r>
        <w:rPr pt14:Unid="031ef58dd0e14e99b6ee23f0a98981cd">
          <w:rFonts w:ascii="Arial" w:hAnsi="Arial" w:eastAsia="Arial" w:cs="Arial" pt14:Unid="c874486ac9174c15a64881b6c5919149"/>
          <w:color w:val="auto" pt14:Unid="e622f52fc67549fc81bb3bffa2b1e66c"/>
          <w:sz w:val="29" pt14:Unid="464fca35f7dc4096bbe82c89cc253b4b"/>
          <w:szCs w:val="29" pt14:Unid="4d93e6d7c0e14515bf40949f6c4a3dd8"/>
        </w:rPr>
        <w:t>3.4 Crítica al estado del arte</w:t>
      </w:r>
    </w:p>
    <w:p pt14:Unid="0b96e11f7fa0436798ff32eb3fe6df29">
      <w:pPr pt14:Unid="70224374eb134e6dbf69ba8e1d865d19">
        <w:spacing w:after="0" w:line="20" w:lineRule="exact" pt14:Unid="4137dc5b78ff4fc08372177b46540ca6"/>
        <w:rPr pt14:Unid="3933f1c45a884c7b9885618d8d3e8512">
          <w:color w:val="auto" pt14:Unid="59666268398e446db6608199980ab281"/>
          <w:sz w:val="20" pt14:Unid="54c30daa97df4f34aee4d15b7af440ff"/>
          <w:szCs w:val="20" pt14:Unid="d9faaee760c44a3e8bb2b0ca600a33f3"/>
        </w:rPr>
      </w:pPr>
    </w:p>
    <w:p pt14:Unid="aef18653b23d4f299a56d58669e82349">
      <w:pPr pt14:Unid="5fafe5022a92463199a756427e184a65">
        <w:spacing w:after="0" w:line="345" w:lineRule="exact" pt14:Unid="2eeba9d3581a4d829bb29aefb578132f"/>
        <w:rPr pt14:Unid="2caf1a11c42c4df29d49e8345ee9c2a9">
          <w:color w:val="auto" pt14:Unid="1aceda933f3a41f18209156296bdd7a1"/>
          <w:sz w:val="20" pt14:Unid="0be2e12e182943e181e1570cbb87998d"/>
          <w:szCs w:val="20" pt14:Unid="bdfb114da2e74bccaea3f395296516f5"/>
        </w:rPr>
      </w:pPr>
    </w:p>
    <w:p pt14:Unid="18a04f9a853148e5bb47e615dce34196">
      <w:pPr pt14:Unid="e84b0c10d5ea451c8f27545acd21296c">
        <w:spacing w:after="0" pt14:Unid="8e1cb275fe964bcd8bf287dfcbe71009"/>
        <w:ind w:left="260" pt14:Unid="cd4e861434a94484941877bc5977c64e"/>
        <w:rPr pt14:Unid="9f9d9c77b22c48c4b61f86fedd2e47ac">
          <w:color w:val="auto" pt14:Unid="eb73c25b75d04ccfb87f29977faf6904"/>
          <w:sz w:val="20" pt14:Unid="dbb27a8da5e446d9ba645ed73eeb6697"/>
          <w:szCs w:val="20" pt14:Unid="4ec02060ce0b48bba580cbd07f70ade1"/>
        </w:rPr>
      </w:pPr>
      <w:r>
        <w:rPr pt14:Unid="276c1d00159a40e0bbdc5779a12907ca">
          <w:rFonts w:ascii="Arial" w:hAnsi="Arial" w:eastAsia="Arial" w:cs="Arial" pt14:Unid="9b0af0243fff49129f260d6bd43bf233"/>
          <w:color w:val="auto" pt14:Unid="f207f795f4e64dafbf239c6114855082"/>
          <w:sz w:val="29" pt14:Unid="d20d99aeb5794b949b443492ec88138b"/>
          <w:szCs w:val="29" pt14:Unid="fa434c645b674be1af4adff36203a8ac"/>
        </w:rPr>
        <w:t>3.5 Propuesta</w:t>
      </w:r>
    </w:p>
    <w:p pt14:Unid="cfb123cd6115408e923282af16084dab">
      <w:pPr pt14:Unid="d15f26e9bf4242e794d1f291162ee362">
        <w:spacing w:after="0" w:line="20" w:lineRule="exact" pt14:Unid="091011d594904d2a8d4ad7ddb934d8ed"/>
        <w:rPr pt14:Unid="dd5a0a033f4445588f0c9bb52d326f50">
          <w:color w:val="auto" pt14:Unid="24aab21f0c7442a8a3c4ca7cd0994524"/>
          <w:sz w:val="20" pt14:Unid="115f4d489a754897932a9c6e7862a27c"/>
          <w:szCs w:val="20" pt14:Unid="5468aac29f3e408f91d5461eb58ccb4b"/>
        </w:rPr>
      </w:pPr>
    </w:p>
    <w:p pt14:Unid="6a3f12d04970450e96c0205fe587aab2">
      <w:pPr pt14:Unid="c0429dbcdf6f4052b1b09aa600b4b5f4">
        <w:spacing w:after="0" w:line="305" w:lineRule="exact" pt14:Unid="2312c7b9e0cd476aab64a4f1b17ca8da"/>
        <w:rPr pt14:Unid="7af32d0f99e44dcfaf1d5c5a5126cb12">
          <w:color w:val="auto" pt14:Unid="a87d132ffebf42c9b66ed1ff5b3ad3b6"/>
          <w:sz w:val="20" pt14:Unid="ae4d1cd9ecc246daae59fd3bd40bf70f"/>
          <w:szCs w:val="20" pt14:Unid="c0af2273afaa4ab7ad83a888599d06c7"/>
        </w:rPr>
      </w:pPr>
    </w:p>
    <w:p pt14:Unid="d42fdf8418404945a8b26e6abda5e366">
      <w:pPr pt14:Unid="e426b152721a421fbe6e503ea5614db9">
        <w:spacing w:after="0" w:line="260" w:lineRule="auto" pt14:Unid="84a5b707e3194cebb63118a46c654ccf"/>
        <w:ind w:left="260" w:right="266" w:firstLine="339" pt14:Unid="40f83b96aee44d0ba7d4bf79e232c377"/>
        <w:jc w:val="both" pt14:Unid="2ea3da638fcd45528ddfb554fbbac4d1"/>
        <w:rPr pt14:Unid="3d6189acf39c40f2921c96fc73ad481f">
          <w:color w:val="auto" pt14:Unid="84c444a56a4c4356950d1c979e4be6d7"/>
          <w:sz w:val="20" pt14:Unid="2e572de9eb0145b683ed87c9f6a97832"/>
          <w:szCs w:val="20" pt14:Unid="3776efafcb6f49299ec9ebb616c306f7"/>
        </w:rPr>
      </w:pPr>
      <w:r>
        <w:rPr pt14:Unid="1c7a1436208b48818abb664fed58d998">
          <w:rFonts w:ascii="Arial" w:hAnsi="Arial" w:eastAsia="Arial" w:cs="Arial" pt14:Unid="81d42181526147f696dcbcfeea01b8b8"/>
          <w:color w:val="auto" pt14:Unid="eeb9b71c775044398af78dfde19890ba"/>
          <w:sz w:val="22" pt14:Unid="3d431bed12194e4db73f885ae5f8a597"/>
          <w:szCs w:val="22" pt14:Unid="48559664f2144362bb10fa85812cacc9"/>
        </w:rPr>
        <w:t>En el caso de estudio, en el desarrollo de la solución basada en microservicios se van a emplear contenedores Docker. Para su orquestación, en producción se hará uso de Kubernetes. En desarrollo, se empleará Docker Compose para agilizar la creación de los diferentes contenedores.</w:t>
      </w:r>
    </w:p>
    <w:p pt14:Unid="bd189cda80274a87b7f74418f81f7d01">
      <w:pPr pt14:Unid="e430d4146f974e34b9ad20eedd3b8b98">
        <w:spacing w:after="0" w:line="82" w:lineRule="exact" pt14:Unid="67629fbdd177475fb5055971ab50a4d5"/>
        <w:rPr pt14:Unid="ce28589d6a5a4a5bb3f26323104be1a2">
          <w:color w:val="auto" pt14:Unid="411f6c6b1666422d873282da4a2cbf9d"/>
          <w:sz w:val="20" pt14:Unid="47635881808d488ba56ff507c3b7473f"/>
          <w:szCs w:val="20" pt14:Unid="98894f299b4544f6a0ce5de98997e6d6"/>
        </w:rPr>
      </w:pPr>
    </w:p>
    <w:p pt14:Unid="376819b5975b4bf1bf3d97176f2edc4d">
      <w:pPr pt14:Unid="b5f51ddba7114f858083540472b84beb">
        <w:spacing w:after="0" w:line="260" w:lineRule="auto" pt14:Unid="803ec75de7b94a1aa5a82e58825d604f"/>
        <w:ind w:left="260" w:right="266" w:firstLine="339" pt14:Unid="964e8ae43ca4477d80f0f52d57df1564"/>
        <w:jc w:val="both" pt14:Unid="17f73de049964fbd9272a7a736e33e54"/>
        <w:rPr pt14:Unid="0a62f31358ab49998e2818b3d1d706eb">
          <w:rFonts w:ascii="Arial" w:hAnsi="Arial" w:eastAsia="Arial" w:cs="Arial" pt14:Unid="490e0072a4bd404ab99b8cf076da4f4a"/>
          <w:color w:val="auto" pt14:Unid="ef6b23d6bbbb402980abc41d4436a84b"/>
          <w:sz w:val="22" pt14:Unid="a85a07f4bcbc4fefac7034e1c1bde498"/>
          <w:szCs w:val="22" pt14:Unid="63405bb613b04b0397a437a76a965eff"/>
        </w:rPr>
      </w:pPr>
      <w:r>
        <w:rPr pt14:Unid="81475ea8d2a4451e97633e88bb414b41">
          <w:rFonts w:ascii="Arial" w:hAnsi="Arial" w:eastAsia="Arial" w:cs="Arial" pt14:Unid="19cfe86b949a46fab722694569012dfe"/>
          <w:color w:val="auto" pt14:Unid="57e313fe63d24480b249bf1cbee5d3dc"/>
          <w:sz w:val="22" pt14:Unid="685a3d67da9342dc8ef5e51d6fd69156"/>
          <w:szCs w:val="22" pt14:Unid="c86a606eaa85490f8dcaa825605a4462"/>
        </w:rPr>
        <w:t>En cuanto a la comunicación entre los servicios y con la interfaz de usuario, en la sección 2.4.1 Integración de microservicios hemos presentado tres posibles alternativas. Hemos optado por la que la literatura considera más sencilla, la integración REST a través de HTTP.</w:t>
      </w:r>
    </w:p>
    <w:p pt14:Unid="053e176dfad74b459856164d77962e28">
      <w:pPr pt14:Unid="1ac2d7c1ed9843cfa20773705711e97b">
        <w:spacing w:after="0" w:line="82" w:lineRule="exact" pt14:Unid="69ddc36d41064c888d7a49b6bcbb60d7"/>
        <w:rPr pt14:Unid="7232a4c0ad98478e93100532d943c16d">
          <w:color w:val="auto" pt14:Unid="b654fd82ab1c4ee0b4040d01c18d70d8"/>
          <w:sz w:val="20" pt14:Unid="de45c73f319240cf85b3d772a0debb13"/>
          <w:szCs w:val="20" pt14:Unid="2a13f3d6be63461fa313dfd51466120d"/>
        </w:rPr>
      </w:pPr>
    </w:p>
    <w:p pt14:Unid="c901d1fd9c26457b9b23fac16a1b70e1">
      <w:pPr pt14:Unid="523225061c664c9895f8e7118211abcc">
        <w:spacing w:after="0" w:line="249" w:lineRule="auto" pt14:Unid="9cbc878c310641989e1d62ae5fe44d2b"/>
        <w:ind w:left="260" w:right="266" w:firstLine="339" pt14:Unid="b9a66480455a4ed8b02b7053dd137585"/>
        <w:jc w:val="both" pt14:Unid="0a3c7313fff54746bb7b719402c2f050"/>
        <w:rPr pt14:Unid="a14aa25a25b444a1a665d9ac62e754c1">
          <w:rFonts w:ascii="Arial" w:hAnsi="Arial" w:eastAsia="Arial" w:cs="Arial" pt14:Unid="871487298ab544aebf5827dec319945f"/>
          <w:color w:val="auto" pt14:Unid="366bb051050e42d88c00b5b3ee23004b"/>
          <w:sz w:val="21" pt14:Unid="da8d7997206249d18e7aafa6bd7e6eb9"/>
          <w:szCs w:val="21" pt14:Unid="1d95e811d79c41a6bc23f812cb971b88"/>
        </w:rPr>
      </w:pPr>
      <w:r>
        <w:rPr pt14:Unid="ac60909d46564254854f0a3c98e314c6">
          <w:rFonts w:ascii="Arial" w:hAnsi="Arial" w:eastAsia="Arial" w:cs="Arial" pt14:Unid="7d11308be3d24d87b837dfb843cddb9f"/>
          <w:color w:val="auto" pt14:Unid="232cd7f9aac849c2923707a8147f734b"/>
          <w:sz w:val="21" pt14:Unid="e3cbc5156f304f629a6da90514c228dd"/>
          <w:szCs w:val="21" pt14:Unid="927f8ed673844532a2a0081b769bb2a9"/>
        </w:rPr>
        <w:t xml:space="preserve">En cuanto a aspectos más técnicos, el lenguaje de programación que se va a emplear principalmente es C# junto con el entorno de desarrollo (IDE) Visual Studio Enterprise 2017. Entre las plataformas de destino que ofrece la tecnología .NET vamos a utilizar tan-to .NET Standard 2.0 como .NET Core en su versión 2.1, publicada en Mayo de 2018. </w:t>
      </w:r>
      <w:r>
        <w:rPr pt14:Unid="7384230a69af434aac4d4884a7fd9185">
          <w:rFonts w:ascii="Arial" w:hAnsi="Arial" w:eastAsia="Arial" w:cs="Arial" pt14:Unid="744cb862ae8e4e9fba30abb865be8a51"/>
          <w:color w:val="auto" pt14:Unid="13f94fdd1e1b4cfb86443d47d59c8a75"/>
          <w:sz w:val="30" pt14:Unid="06cc2e8a12a045d3b92ce649c57a70b5"/>
          <w:szCs w:val="30" pt14:Unid="915aebe0dac94bc79abeff1977a267e2"/>
          <w:vertAlign w:val="superscript" pt14:Unid="5f1d182413664b8b9086852e5151f52c"/>
        </w:rPr>
        <w:t>1</w:t>
      </w:r>
      <w:r>
        <w:rPr pt14:Unid="f809c21bed44468c97fc1f3c95382698">
          <w:rFonts w:ascii="Arial" w:hAnsi="Arial" w:eastAsia="Arial" w:cs="Arial" pt14:Unid="7c25a8f09dc24032a169ff72fd655da6"/>
          <w:color w:val="auto" pt14:Unid="958f9667fd4a425f99c4a0bc88d1579b"/>
          <w:sz w:val="21" pt14:Unid="c89e01f5841145acbbf7eaa89f526337"/>
          <w:szCs w:val="21" pt14:Unid="77e3456e37ab42b499bf4ca46527cbc8"/>
        </w:rPr>
        <w:t xml:space="preserve"> El uso de librerías distintas a las provistas por la plataforma se realizará a través de pa-quetes NuGet, un mecanismo sencillo que envuelve el código compilado de una librería y referencia a las dependencias de esta. </w:t>
      </w:r>
      <w:r>
        <w:rPr pt14:Unid="3a45c6ce29ef43f4b2e2e4eb97e09b3b">
          <w:rFonts w:ascii="Arial" w:hAnsi="Arial" w:eastAsia="Arial" w:cs="Arial" pt14:Unid="ccbffa247db2489f9fc72aa11c17e0c7"/>
          <w:color w:val="auto" pt14:Unid="38679d16a13349d7a0f9d3b4c802b2b3"/>
          <w:sz w:val="30" pt14:Unid="04662e894f5f4e9c8a546dd93afb75b3"/>
          <w:szCs w:val="30" pt14:Unid="bd1d41d75a52476ab5271857803d28af"/>
          <w:vertAlign w:val="superscript" pt14:Unid="aa606a0684f04500ac0fed4ec35a06c4"/>
        </w:rPr>
        <w:t>2</w:t>
      </w:r>
    </w:p>
    <w:p pt14:Unid="245eb4a7b3aa4faab32c3a4a0918db7e">
      <w:pPr pt14:Unid="e9ebb8843d824dcaa5b49ddac0d2da37">
        <w:spacing w:after="0" w:line="22" w:lineRule="exact" pt14:Unid="d0ae4127777642b898a7827b47fc782b"/>
        <w:rPr pt14:Unid="fc777304fe94476d85d27ae5c55a622d">
          <w:color w:val="auto" pt14:Unid="576a21e31bb24df28742540329b977e9"/>
          <w:sz w:val="20" pt14:Unid="522c7438cf9442bba65d8cb919eda85f"/>
          <w:szCs w:val="20" pt14:Unid="83cb1c26ec2e419a94c2db7ee3b9d781"/>
        </w:rPr>
      </w:pPr>
    </w:p>
    <w:p pt14:Unid="0697ced99a8e46bea2bf4ba42bd7e921">
      <w:pPr pt14:Unid="8926610011c24a178eb001a37569d49d">
        <w:spacing w:after="0" w:line="265" w:lineRule="auto" pt14:Unid="4260816832bb460ea413bfa7b05e5a4a"/>
        <w:ind w:left="260" w:right="266" w:firstLine="339" pt14:Unid="19b6b2afd5ce44a2bf774d6c0211bd4a"/>
        <w:jc w:val="both" pt14:Unid="a8c9cc5732ad4da5a495fc060ef8858f"/>
        <w:rPr pt14:Unid="57a5d208bc4045f0885a7a029940b9a1">
          <w:rFonts w:ascii="Arial" w:hAnsi="Arial" w:eastAsia="Arial" w:cs="Arial" pt14:Unid="8929c22938a54ed7ae6ab2fdc0e36083"/>
          <w:color w:val="auto" pt14:Unid="f8f2874d653a4355a7b6fbe98fc4c441"/>
          <w:sz w:val="21" pt14:Unid="f4bbf4de69e14ba4b91629baf100dfae"/>
          <w:szCs w:val="21" pt14:Unid="cb7174959f624021b1de9bd751d81440"/>
        </w:rPr>
      </w:pPr>
      <w:r>
        <w:rPr pt14:Unid="56233dad1ae8448d90235fa948be25e1">
          <w:rFonts w:ascii="Arial" w:hAnsi="Arial" w:eastAsia="Arial" w:cs="Arial" pt14:Unid="7e8b2ad1d2c94c9d93be56465b1cd7ab"/>
          <w:color w:val="auto" pt14:Unid="25d7ba557bab4375954913194919670d"/>
          <w:sz w:val="21" pt14:Unid="248154705e4242eab7fbcce1b83ce700"/>
          <w:szCs w:val="21" pt14:Unid="c20771861d0245b2b33caa9b573f1690"/>
        </w:rPr>
        <w:t xml:space="preserve">Para el desarrollo de la interfaz de usuario se va a utilizar Xamarin.Forms. Xamarin es una plataforma que permite desarrollar aplicaciones móviles para dispositivos Universal Windows Platform (UWP), Android y iOS empleando código C#. Xamarin.Forms es un conjunto de herramientas para Xamarin centrado en el desarrollo multiplataforma. Su propósito que se pueda compartir la mayor cantidad de código posible en el desarrollo de una aplicación para las distintas plataformas que hemos mencionado. </w:t>
      </w:r>
      <w:r>
        <w:rPr pt14:Unid="44e3d2df5fcb419d9f74625e46aac467">
          <w:rFonts w:ascii="Arial" w:hAnsi="Arial" w:eastAsia="Arial" w:cs="Arial" pt14:Unid="f386f0758b6a46f1a513dc58cdf1a27c"/>
          <w:color w:val="auto" pt14:Unid="bcea4f32849d43308ee979c6baecf636"/>
          <w:sz w:val="30" pt14:Unid="a6ae5ebce425455c9998426fd5ede9c3"/>
          <w:szCs w:val="30" pt14:Unid="f380a62829504f1797e681575c4b6cc6"/>
          <w:vertAlign w:val="superscript" pt14:Unid="e3b2d76fc5a847709b0b0f761e9be76d"/>
        </w:rPr>
        <w:t>3</w:t>
      </w:r>
    </w:p>
    <w:p pt14:Unid="c49b836b27e640e3a27ecd242d05ec94">
      <w:pPr pt14:Unid="23f83a43d6104a71bb8e04afd90586f7">
        <w:spacing w:after="0" w:line="6" w:lineRule="exact" pt14:Unid="0cb0d3e361a847068e5dfb4c455e4956"/>
        <w:rPr pt14:Unid="d08f1fc9c6d64657b1a682ca9d53c675">
          <w:color w:val="auto" pt14:Unid="118e999060d3458095f8e170c96684a2"/>
          <w:sz w:val="20" pt14:Unid="d13925ad82c848bfadb8da854d2f46bb"/>
          <w:szCs w:val="20" pt14:Unid="06f466dcf16944b4bc2e44d8a87b1f23"/>
        </w:rPr>
      </w:pPr>
    </w:p>
    <w:p pt14:Unid="1b4d66653968485f9e30fa7b08c9956e">
      <w:pPr pt14:Unid="0973cc3b51a2425d9847bfa5978061e4">
        <w:spacing w:after="0" w:line="266" w:lineRule="auto" pt14:Unid="a2a0f318f5ea480f9253b8ecf0eacf31"/>
        <w:ind w:left="260" w:right="266" w:firstLine="339" pt14:Unid="f7bd8498de6b42b1aef3ddfe3a6f7cfb"/>
        <w:jc w:val="both" pt14:Unid="e77f3a4aaeb345df858a854e98059a61"/>
        <w:rPr pt14:Unid="0b1c7622dcd94eebbb05347fdfbb341f">
          <w:rFonts w:ascii="Arial" w:hAnsi="Arial" w:eastAsia="Arial" w:cs="Arial" pt14:Unid="48d7307284aa4d139db1c641b6639de8"/>
          <w:color w:val="auto" pt14:Unid="5fb37a7b0d064adaa8d201cfc445741e"/>
          <w:sz w:val="21" pt14:Unid="bfce8fc8efa040c582e60687d41ff271"/>
          <w:szCs w:val="21" pt14:Unid="4db4b99ee59b4f0895322a7f0996af61"/>
        </w:rPr>
      </w:pPr>
      <w:r>
        <w:rPr pt14:Unid="a3ad578fabb94d73a1c4f90c1b61d4ac">
          <w:rFonts w:ascii="Arial" w:hAnsi="Arial" w:eastAsia="Arial" w:cs="Arial" pt14:Unid="7c9e6f5acbda428c9e649e088288bbae"/>
          <w:color w:val="auto" pt14:Unid="e8c2217fe82f41f3a14ea404b8310a08"/>
          <w:sz w:val="21" pt14:Unid="85ec4d4bf4eb46a0a1c8fff864251f06"/>
          <w:szCs w:val="21" pt14:Unid="6f1cf902ccaf4bb7923e69f9f7098be6"/>
        </w:rPr>
        <w:t xml:space="preserve">A nivel de infraestructura se ha empleado Microsoft Azure para la persistencia de datos en la nube y para la exposición de servicios a través de Azure App Service y Azure Kubernetes Service (AKS). Hemos decidido emplear esta tecnología porque es la mejor soportada por el IDE en el que vamos a trabajar, ofreciendo funcionalidades para desple-gar una nueva versión simplemente pulsando un botón. Tanto App Service como AKS son parte de los servicios de Azure. El primero se emplea para crear aplicaciones en la nube de forma rápida sin necesidad de administrar la infraestructura sobre la que se hos-peda. En cuanto al segundo, permite la orquestación de contenedores Docker a través de Kubernetes dentro de la infraestructura de Azure. </w:t>
      </w:r>
      <w:r>
        <w:rPr pt14:Unid="ae6252a696f1458a85a76d3c1beb4d09">
          <w:rFonts w:ascii="Arial" w:hAnsi="Arial" w:eastAsia="Arial" w:cs="Arial" pt14:Unid="d585610d79a345168356f261abac2400"/>
          <w:color w:val="auto" pt14:Unid="dfa00f51651248e1873440774a59bf40"/>
          <w:sz w:val="30" pt14:Unid="71e21987003249a79fe0edc17c3608b7"/>
          <w:szCs w:val="30" pt14:Unid="0a17c8cdfdb54f8c982840b8c811dd7e"/>
          <w:vertAlign w:val="superscript" pt14:Unid="337173f547dd48b099fb713014c7d43f"/>
        </w:rPr>
        <w:t>4</w:t>
      </w:r>
    </w:p>
    <w:p pt14:Unid="1a87c9f42f2a4725903e1e3e22fa0254">
      <w:pPr pt14:Unid="e801c569f3fe433cab2f6db95c50241f">
        <w:spacing w:after="0" w:line="9" w:lineRule="exact" pt14:Unid="ea554d6fb7fa442694be86e8cf705d80"/>
        <w:rPr pt14:Unid="d11677f885df48989c7b28d57bb64019">
          <w:color w:val="auto" pt14:Unid="0fa98a8b96394b88b4ede332edeeb27c"/>
          <w:sz w:val="20" pt14:Unid="92e4507d172447c0b3841c89e33bcc54"/>
          <w:szCs w:val="20" pt14:Unid="613ce3fde84a4b5c95727735ec543542"/>
        </w:rPr>
      </w:pPr>
    </w:p>
    <w:p pt14:Unid="60903e7827714481abed52b0c7c79f84">
      <w:pPr pt14:Unid="ed70283115634714b3607508fa014398">
        <w:spacing w:after="0" w:line="247" w:lineRule="auto" pt14:Unid="bd80a16e221e448f82f257be04a4ee36"/>
        <w:ind w:left="260" w:right="266" w:firstLine="339" pt14:Unid="2cc54e34410942a59ce4d2148bcb0509"/>
        <w:jc w:val="both" pt14:Unid="e64934d35fc3465f97b4ecdb957b213f"/>
        <w:rPr pt14:Unid="cc99fc38bedc4ab0a0a3c5d9e875fe23">
          <w:rFonts w:ascii="Arial" w:hAnsi="Arial" w:eastAsia="Arial" w:cs="Arial" pt14:Unid="479206cb3bac4ccea7da3981ecd15cd4"/>
          <w:color w:val="auto" pt14:Unid="8acef249c56f4f778d7a5cc4e7a55e85"/>
          <w:sz w:val="22" pt14:Unid="05b0ea91b2244027bf9a0691909f8d76"/>
          <w:szCs w:val="22" pt14:Unid="6fa59d96eb234f4d9d172d655ad1d67e"/>
        </w:rPr>
      </w:pPr>
      <w:r>
        <w:rPr pt14:Unid="0527db67fae7411f92520f47f1cf32fd">
          <w:rFonts w:ascii="Arial" w:hAnsi="Arial" w:eastAsia="Arial" w:cs="Arial" pt14:Unid="0f505acc25a2463daf24f22c22ba1576"/>
          <w:color w:val="auto" pt14:Unid="0e0342bce96d400982011919ff3385c0"/>
          <w:sz w:val="22" pt14:Unid="84411d52a6c949e98c5ed03d3104b5fa"/>
          <w:szCs w:val="22" pt14:Unid="fab8bdee714940ca822983ef5483137c"/>
        </w:rPr>
        <w:t xml:space="preserve">Para terminar, para las pruebas a nivel de API se ha empleado Postman. Postman es un entorno para el desarrollo de APIs (ADE) que nos va a permitir crear y almacenar de forma sencilla llamadas HTTP hacia la API del back-end. </w:t>
      </w:r>
      <w:r>
        <w:rPr pt14:Unid="ffc1bad9920b49cf844966f3674ec6b1">
          <w:rFonts w:ascii="Arial" w:hAnsi="Arial" w:eastAsia="Arial" w:cs="Arial" pt14:Unid="4c185d71ace649c6868949df70f7cb0c"/>
          <w:color w:val="auto" pt14:Unid="e510cafab4ad49e7ac9ac754ea66fcad"/>
          <w:sz w:val="31" pt14:Unid="493793ab63d543979acd8130efd43942"/>
          <w:szCs w:val="31" pt14:Unid="486c2ae4091d438db9ddcfa5d8bc5eca"/>
          <w:vertAlign w:val="superscript" pt14:Unid="95641c2628e8425bbc34d8bdea920058"/>
        </w:rPr>
        <w:t>5</w:t>
      </w:r>
    </w:p>
    <w:p pt14:Unid="993344e78c784ad683d30881b979bf7e">
      <w:pPr pt14:Unid="5b4298fd0acb4ff5bb90f547fc362f8d">
        <w:spacing w:after="0" w:line="20" w:lineRule="exact" pt14:Unid="09227ce8696b40c0867569f4eeb2e42e"/>
        <w:rPr pt14:Unid="ab016c5240314389ad66c54e0c31d7df">
          <w:color w:val="auto" pt14:Unid="f60c9f531d5b434dba3c8544f7fbcc2a"/>
          <w:sz w:val="20" pt14:Unid="9d30957bf49449b7b3ee2589a70ebe36"/>
          <w:szCs w:val="20" pt14:Unid="9c2a41122a6b438ca6c0d6357c008eab"/>
        </w:rPr>
      </w:pPr>
    </w:p>
    <w:p pt14:Unid="42826f923c8f4e9182aaa062619548f6">
      <w:pPr pt14:Unid="9292dc89b00c4f65959e1d86d82ec52d">
        <w:spacing w:after="0" w:line="200" w:lineRule="exact" pt14:Unid="b4cf787ef9884bee893428e4441eab3e"/>
        <w:rPr pt14:Unid="19fbff18346a4a1390e51dbeb4f20496">
          <w:color w:val="auto" pt14:Unid="3bb36432cdf84339be78c0b201c6e36a"/>
          <w:sz w:val="20" pt14:Unid="30521cce07ac48fdb195fef23c264535"/>
          <w:szCs w:val="20" pt14:Unid="dfc7e24de76b41af9a338337193eb374"/>
        </w:rPr>
      </w:pPr>
    </w:p>
    <w:p pt14:Unid="641b85d2b4f443eb8cdc8dd86160352c">
      <w:pPr pt14:Unid="23ff8f674ac24200b9ef4c7758992976">
        <w:spacing w:after="0" w:line="200" w:lineRule="exact" pt14:Unid="b1564955f9324334a21d604ca45abe6a"/>
        <w:rPr pt14:Unid="569b242934944ada8ea58fad349e1ea5">
          <w:color w:val="auto" pt14:Unid="4ed4e54724b64eadbe775a2b6da56faa"/>
          <w:sz w:val="20" pt14:Unid="f7de3cdd6afb45f58f98ff9c1152db5f"/>
          <w:szCs w:val="20" pt14:Unid="800364cc1b9442c794f7296438911fe3"/>
        </w:rPr>
      </w:pPr>
    </w:p>
    <w:p pt14:Unid="50e36a591676418c9bac277ce70c6176">
      <w:pPr pt14:Unid="f73c38913fbc44f3b692268dd7a77b9c">
        <w:spacing w:after="0" w:line="200" w:lineRule="exact" pt14:Unid="bdb612d5ecc148c4b885c653692afb99"/>
        <w:rPr pt14:Unid="b7c6c3248c404e64925a548df812c573">
          <w:color w:val="auto" pt14:Unid="30dc16f48d95486aae24c6fa15199b85"/>
          <w:sz w:val="20" pt14:Unid="69a35b79f32748919129f3a6b5bb7e17"/>
          <w:szCs w:val="20" pt14:Unid="65208c4a63f2449d8fffd66f4a7cdf10"/>
        </w:rPr>
      </w:pPr>
    </w:p>
    <w:p pt14:Unid="6f9e4ae538ee41d6a919a2fa0bb33e25">
      <w:pPr pt14:Unid="76fd605445bb45a9aa5f27f21b41d030">
        <w:spacing w:after="0" w:line="200" w:lineRule="exact" pt14:Unid="19f096a0ce6f4c2e9774c15c0495ae7f"/>
        <w:rPr pt14:Unid="ec7c4e2e5c1e4b4b98770fe71d0b086a">
          <w:color w:val="auto" pt14:Unid="5059a78962ef473b8cdd1370c6207763"/>
          <w:sz w:val="20" pt14:Unid="68d3933832aa4e10a3f91643f1cabb74"/>
          <w:szCs w:val="20" pt14:Unid="a9715dd5d44b4d5a95e2e1a495a61f9e"/>
        </w:rPr>
      </w:pPr>
    </w:p>
    <w:p pt14:Unid="d14ce77c7ade40fdb8ab683b4044e761">
      <w:pPr pt14:Unid="e7f8f22e4a3b4161accfb217a6723105">
        <w:spacing w:after="0" w:line="200" w:lineRule="exact" pt14:Unid="2bcf33a2a3ef47bea167a614cab0ecc7"/>
        <w:rPr pt14:Unid="b3ef683c0ae548d39685a7a23198b375">
          <w:color w:val="auto" pt14:Unid="52a08dada0034e2b9577bc2a53b1eb2b"/>
          <w:sz w:val="20" pt14:Unid="dfc42702d4c74fc9b2dfedb004d8c49f"/>
          <w:szCs w:val="20" pt14:Unid="7c6fa09498d44dfcac0b22197cb4c21f"/>
        </w:rPr>
      </w:pPr>
    </w:p>
    <w:p pt14:Unid="d818ec85d4f54301baeafd3b6c0ed20f">
      <w:pPr pt14:Unid="f432470797cf46cd80b28cd02bc075e2">
        <w:spacing w:after="0" w:line="200" w:lineRule="exact" pt14:Unid="9d1f6c430b1941349be57402650eef5e"/>
        <w:rPr pt14:Unid="53934382580a43fa91e302fb7a512538">
          <w:color w:val="auto" pt14:Unid="aed4dc52440646f8a496016992182069"/>
          <w:sz w:val="20" pt14:Unid="cecd6f9b70174ba49d5a6b9af2bf697b"/>
          <w:szCs w:val="20" pt14:Unid="daa65e29ebc9487d950dc55e905496f3"/>
        </w:rPr>
      </w:pPr>
    </w:p>
    <w:p pt14:Unid="a877e14b4012489a94339a1273ef343b">
      <w:pPr pt14:Unid="9070ed4fddf04e75afc99e8c8b9ad491">
        <w:spacing w:after="0" w:line="200" w:lineRule="exact" pt14:Unid="8c7ced67cba241ddbe5addad6690e605"/>
        <w:rPr pt14:Unid="98f9c8bd7c18433099a94cae80afe70e">
          <w:color w:val="auto" pt14:Unid="20b6e012680942678c2ece56852f0c8d"/>
          <w:sz w:val="20" pt14:Unid="ddbbf0d09ddb457ab99a784952836921"/>
          <w:szCs w:val="20" pt14:Unid="3114ba95a7f04c40b1d63fbc2c1b0259"/>
        </w:rPr>
      </w:pPr>
    </w:p>
    <w:p pt14:Unid="4efae9f05a4c4b328a03eeb4f788132a">
      <w:pPr pt14:Unid="d967c53177df4d43ad3931af99d47a13">
        <w:spacing w:after="0" w:line="200" w:lineRule="exact" pt14:Unid="b21d8a4029ec48de8ffc5c5b23912ff0"/>
        <w:rPr pt14:Unid="a3e958f3966b433f915bcec4a5ac60f8">
          <w:color w:val="auto" pt14:Unid="53fec924a4ac4121ad30868541540bce"/>
          <w:sz w:val="20" pt14:Unid="33ae1fec66aa44a3af6d407e5f0bd5e6"/>
          <w:szCs w:val="20" pt14:Unid="739588671db64916abcdf1c984390a22"/>
        </w:rPr>
      </w:pPr>
    </w:p>
    <w:p pt14:Unid="eb9ce681c97e4f05b5377d3993f4594a">
      <w:pPr pt14:Unid="7331a3e371b04baf982210fdb94c773e">
        <w:spacing w:after="0" w:line="315" w:lineRule="exact" pt14:Unid="a19a194ff9b849c4803ad3562892c176"/>
        <w:rPr pt14:Unid="9bf34e92530040e583cd9f150410c7a3">
          <w:color w:val="auto" pt14:Unid="9c6c5d0eb8dc4346812dfbf27dcdd883"/>
          <w:sz w:val="20" pt14:Unid="c41e3e554630431f840db29af5fe7ec8"/>
          <w:szCs w:val="20" pt14:Unid="b867858ae56b449ab96ec8fa90de8586"/>
        </w:rPr>
      </w:pPr>
    </w:p>
    <w:p pt14:Unid="296fbf258f054f01a9a91471f23e1a88">
      <w:pPr pt14:Unid="5dc369eaeb5141938fe26321ec6a60e4">
        <w:numPr pt14:Unid="0ec5e1b242504832ab8f37ecee9e94bd">
          <w:ilvl w:val="0" pt14:Unid="ad5f597ced2d4093965dd951d82c6c0c"/>
          <w:numId w:val="1" pt14:Unid="31814274f93845c3b80a804e154653bb"/>
        </w:numPr>
        <w:tabs pt14:Unid="cbf4be963e5c43a386cb0af23aaad874">
          <w:tab w:val="left" w:leader="none" w:pos="620" pt14:Unid="90c71ac7ee974d7691336cd921b62c4a"/>
        </w:tabs>
        <w:spacing w:after="0" pt14:Unid="2d2fcac822d44962a4d165181c1da37d"/>
        <w:ind w:left="620" w:hanging="116" pt14:Unid="84095f9bf5274848b551a540c68c7d85"/>
        <w:rPr pt14:Unid="ce64905f11b24f658d49c423305630fc">
          <w:rFonts w:ascii="Arial" w:hAnsi="Arial" w:eastAsia="Arial" w:cs="Arial" pt14:Unid="3ccf7f2009a14357b5d1b49174e76431"/>
          <w:color w:val="auto" pt14:Unid="b31887c4a775402a89fd0e8b8537f181"/>
          <w:sz w:val="28" pt14:Unid="9556df0e349c458cb02cf51a1811ec71"/>
          <w:szCs w:val="28" pt14:Unid="34bda96162eb4fa0a4443bdf4fde4764"/>
          <w:vertAlign w:val="superscript" pt14:Unid="cd7f595c11f74d1898b851fb51cdeb34"/>
        </w:rPr>
      </w:pPr>
      <w:r>
        <w:rPr pt14:Unid="79f288de836848ae8ce515575b86ff17">
          <w:rFonts w:ascii="Arial" w:hAnsi="Arial" w:eastAsia="Arial" w:cs="Arial" pt14:Unid="2f94bbd04de84debbe9d6bfc55ff2b9b"/>
          <w:color w:val="auto" pt14:Unid="cdaec2fe2e1841c2be467229150c3019"/>
          <w:sz w:val="18" pt14:Unid="2e87cadc04e84649b64bd108c462a9bc"/>
          <w:szCs w:val="18" pt14:Unid="1002fa3f57054645ae14f13d83ac4db9"/>
        </w:rPr>
        <w:t>Versiones de .NET Core 2.1: https://www.microsoft.com/net/download/dotnet-core/2.1</w:t>
      </w:r>
    </w:p>
    <w:p pt14:Unid="8c0a06fe21ed4d42802e348fc9e7793f">
      <w:pPr pt14:Unid="ef8ff0b3ca3c4bac97c9a1f1b14c8287">
        <w:spacing w:after="0" w:line="49" w:lineRule="exact" pt14:Unid="63b1b3aeb4d446ec941dbf232738b9e3"/>
        <w:rPr pt14:Unid="31b2f22618ce43aba51afb57a2daeb8b">
          <w:rFonts w:ascii="Arial" w:hAnsi="Arial" w:eastAsia="Arial" w:cs="Arial" pt14:Unid="60869b3133104399b7293a4d73bd4c08"/>
          <w:color w:val="auto" pt14:Unid="1f19676c1a4d42eebcb2406de2eb5cfa"/>
          <w:sz w:val="28" pt14:Unid="34e9c52c56f9428c958b03931d78bf44"/>
          <w:szCs w:val="28" pt14:Unid="0c9a62b006844a7b8a710ca8b61f927d"/>
          <w:vertAlign w:val="superscript" pt14:Unid="135fd8780cbe4466940888693a1d6a92"/>
        </w:rPr>
      </w:pPr>
    </w:p>
    <w:p pt14:Unid="df2cbffe489d44cdbc33fc9104aca41e">
      <w:pPr pt14:Unid="5d02def9212c479b9e9578576f9694ae">
        <w:spacing w:after="0" w:line="182" w:lineRule="auto" pt14:Unid="ea946acefbf84782b99c72c1c948659d"/>
        <w:ind w:left="500" pt14:Unid="da801c27d7344ac4a86c1388a241c223"/>
        <w:rPr pt14:Unid="67ae0c2d609042baad469044b5686736">
          <w:rFonts w:ascii="Arial" w:hAnsi="Arial" w:eastAsia="Arial" w:cs="Arial" pt14:Unid="6121504969704b7b95481b023d5931b6"/>
          <w:color w:val="auto" pt14:Unid="b5e99a7b0f4b4c069507d6cb20babbd7"/>
          <w:sz w:val="28" pt14:Unid="64b6ec3e7c354371ba49bf7a6e737a5d"/>
          <w:szCs w:val="28" pt14:Unid="c7d623f001aa4ef8b9bb4333d5a60e37"/>
          <w:vertAlign w:val="superscript" pt14:Unid="61d8b67d4f0444008cb3ba4199b6073b"/>
        </w:rPr>
      </w:pPr>
      <w:r>
        <w:rPr pt14:Unid="f5e5cb40428841339d3ee398929bed13">
          <w:rFonts w:ascii="Arial" w:hAnsi="Arial" w:eastAsia="Arial" w:cs="Arial" pt14:Unid="94b2708fe4094483a8a8f229a176eb90"/>
          <w:color w:val="auto" pt14:Unid="6a980514d6614c5bbe036999138c223f"/>
          <w:sz w:val="26" pt14:Unid="018fb8dcecdb4d2b8fd67f6c21cf5fd2"/>
          <w:szCs w:val="26" pt14:Unid="6e481a1cc30d4b449c719ec4dd312aef"/>
          <w:vertAlign w:val="superscript" pt14:Unid="42bb1e274f5e49b6816abcecf095cde1"/>
        </w:rPr>
        <w:t>2</w:t>
      </w:r>
      <w:r>
        <w:rPr pt14:Unid="f49694e3cef543b586dee8c4b88205de">
          <w:rFonts w:ascii="Arial" w:hAnsi="Arial" w:eastAsia="Arial" w:cs="Arial" pt14:Unid="068b33195fba4f2e9c4dc2646da1cfee"/>
          <w:color w:val="auto" pt14:Unid="48abfd60f98243e497dc35f11ac47a32"/>
          <w:sz w:val="17" pt14:Unid="666a4dd7cd674a7da4f6ff2dd5446bcd"/>
          <w:szCs w:val="17" pt14:Unid="e29dd086f6db435391e7c93be0ed9474"/>
        </w:rPr>
        <w:t xml:space="preserve"> Una introducción a NuGet: https://docs.microsoft.com/es-es/nuget/what-is-nuget</w:t>
      </w:r>
    </w:p>
    <w:p pt14:Unid="e7f69418408a44bc923b76f1352cd67d">
      <w:pPr pt14:Unid="dc88b5287d1f472a8499db8fa7e6d44a">
        <w:spacing w:after="0" w:line="182" w:lineRule="auto" pt14:Unid="225de9a467024fa1b630c4b98ef0f2b3"/>
        <w:ind w:left="500" pt14:Unid="5c2b25ea4f4f48d9b54d02d869a4306a"/>
        <w:rPr pt14:Unid="79f50ae13d2742609a72c8ed76ac648a">
          <w:rFonts w:ascii="Arial" w:hAnsi="Arial" w:eastAsia="Arial" w:cs="Arial" pt14:Unid="14012632ae394760b3e7e03567ef669d"/>
          <w:color w:val="auto" pt14:Unid="3bd6d077f37a4ead979c420d7e9b0c77"/>
          <w:sz w:val="28" pt14:Unid="5e44caca6f0f4435951aa1213424ed86"/>
          <w:szCs w:val="28" pt14:Unid="2de4c672d6674aa3b2b39966c22a7516"/>
          <w:vertAlign w:val="superscript" pt14:Unid="30b6f3e7a8944546a1912aeaf6e7bde5"/>
        </w:rPr>
      </w:pPr>
      <w:r>
        <w:rPr pt14:Unid="a9f27758dda041ea93cf0f5f11b20581">
          <w:rFonts w:ascii="Arial" w:hAnsi="Arial" w:eastAsia="Arial" w:cs="Arial" pt14:Unid="6d2cf361befe43c2b8dda71e142855d1"/>
          <w:color w:val="auto" pt14:Unid="4f8651abae8d44608e8418714a6da522"/>
          <w:sz w:val="25" pt14:Unid="483fa9a6d089482e95199dbaadf1a981"/>
          <w:szCs w:val="25" pt14:Unid="623947ae0c7a422d9c1b2050db0bd26b"/>
          <w:vertAlign w:val="superscript" pt14:Unid="93047816ab0d43adb690f2d168a6d1ec"/>
        </w:rPr>
        <w:t>3</w:t>
      </w:r>
      <w:r>
        <w:rPr pt14:Unid="764665486104429897f9d3cc7aaadd88">
          <w:rFonts w:ascii="Arial" w:hAnsi="Arial" w:eastAsia="Arial" w:cs="Arial" pt14:Unid="97e460520b6442cd811a61aa5ea4d9e5"/>
          <w:color w:val="auto" pt14:Unid="c3cf36b92f9242e4ae19e191b3a2f4f8"/>
          <w:sz w:val="17" pt14:Unid="2151bbc266bb416ea94c1af13ee69715"/>
          <w:szCs w:val="17" pt14:Unid="81ca64eac32e4ceaba4d84236730aa76"/>
        </w:rPr>
        <w:t xml:space="preserve">  Introducción  a  Xamarin.Forms  :  https://docs.microsoft.com/es-es/xamarin/xamarin-forms/get-</w:t>
      </w:r>
    </w:p>
    <w:p pt14:Unid="85963775f33145b98e797ac0c3fe946e">
      <w:pPr pt14:Unid="02941daf7e704c7dbc0e981d5c99a790">
        <w:spacing w:after="0" w:line="208" w:lineRule="auto" pt14:Unid="4e804b65c0ae4030919a09105aaa34e8"/>
        <w:ind w:left="260" pt14:Unid="35d96457b68347908307fbf7ca869cb5"/>
        <w:rPr pt14:Unid="bf6eb1a08d774655b27dffc1253d9b98">
          <w:color w:val="auto" pt14:Unid="5034b2e916694926b99c1cb364ed730d"/>
          <w:sz w:val="20" pt14:Unid="2b07f968d3364724856b9a45ba3393bc"/>
          <w:szCs w:val="20" pt14:Unid="6a4a3347d38b43a78bc67562bf6b2ba2"/>
        </w:rPr>
      </w:pPr>
      <w:r>
        <w:rPr pt14:Unid="9f73254a6de641d786e300afc34ebf26">
          <w:rFonts w:ascii="Arial" w:hAnsi="Arial" w:eastAsia="Arial" w:cs="Arial" pt14:Unid="f418b44fbc32457c83707942c75b7d0c"/>
          <w:color w:val="auto" pt14:Unid="1c49dd4d58c24cba9957ce430d0e3310"/>
          <w:sz w:val="18" pt14:Unid="70c3cc3909924a18ab998ddbfb5cffb6"/>
          <w:szCs w:val="18" pt14:Unid="bec33eb7626940a8a218e154822a3af5"/>
        </w:rPr>
        <w:t>started/introduction-to-xamarin-forms</w:t>
      </w:r>
    </w:p>
    <w:p pt14:Unid="ab2d8b88a7d24ad09a891502e8af8054">
      <w:pPr pt14:Unid="4033f96be5e24cdd8f41fdb6577580af">
        <w:numPr pt14:Unid="4e9d29cf7dfb452f880557b3dfb34891">
          <w:ilvl w:val="0" pt14:Unid="66e4c6b7ca0846a48d62f3794aeac071"/>
          <w:numId w:val="2" pt14:Unid="e137e9c8c8da47c0a49053e8f04d8328"/>
        </w:numPr>
        <w:tabs pt14:Unid="b53fc084348f4675bfbe19b16c10a7b2">
          <w:tab w:val="left" w:leader="none" w:pos="620" pt14:Unid="1ce8f0e7509e4fd68830a74599cedb34"/>
        </w:tabs>
        <w:spacing w:after="0" w:line="182" w:lineRule="auto" pt14:Unid="48a0b972282b49299e80113bd8990247"/>
        <w:ind w:left="620" w:hanging="116" pt14:Unid="f0c06e0e4bc54d8cb2c64a2b034be5c0"/>
        <w:rPr pt14:Unid="d79bd4ce03c84790869377d2b87895dd">
          <w:rFonts w:ascii="Arial" w:hAnsi="Arial" w:eastAsia="Arial" w:cs="Arial" pt14:Unid="70f26eaea68e41e4b43831966ab49a00"/>
          <w:color w:val="auto" pt14:Unid="e9420c5da2f04159a55ebeb0f22a2b27"/>
          <w:sz w:val="26" pt14:Unid="ec11ff14c9e84517a9fd799c07f08e69"/>
          <w:szCs w:val="26" pt14:Unid="41c34ee23f43493baafcbe626c881d06"/>
          <w:vertAlign w:val="superscript" pt14:Unid="8c9049868446400caf6a407b065dea27"/>
        </w:rPr>
      </w:pPr>
      <w:r>
        <w:rPr pt14:Unid="b0add39fd7f243e18e9a341a36bb2903">
          <w:rFonts w:ascii="Arial" w:hAnsi="Arial" w:eastAsia="Arial" w:cs="Arial" pt14:Unid="517fee8fbc904292ae9897ae2fda8f32"/>
          <w:color w:val="auto" pt14:Unid="d503e21424104d31b1d55d15495bc59c"/>
          <w:sz w:val="17" pt14:Unid="b86d5061a2f54632866477841b20a094"/>
          <w:szCs w:val="17" pt14:Unid="b8b2f5489a694a0ca4e71cef53baef3b"/>
        </w:rPr>
        <w:t>Página oficial de Microsoft Azure: https://azure.microsoft.com/es-es/</w:t>
      </w:r>
    </w:p>
    <w:p pt14:Unid="0b1c5ffb6d564490bee796a7dfd2bb1e">
      <w:pPr pt14:Unid="e31fd2b9d31848168f240005fb94b95a">
        <w:spacing w:after="0" w:line="50" w:lineRule="exact" pt14:Unid="6d98cd46e597468ea5debb921c78ea6a"/>
        <w:rPr pt14:Unid="ea34592cda7d4480842f4267113ba06e">
          <w:rFonts w:ascii="Arial" w:hAnsi="Arial" w:eastAsia="Arial" w:cs="Arial" pt14:Unid="286a65f916104c28b26376681ffaa677"/>
          <w:color w:val="auto" pt14:Unid="bf67a7f218244f84a8b288912d8133f7"/>
          <w:sz w:val="26" pt14:Unid="0f0a6d9fc59548b4ba56778344f1ab79"/>
          <w:szCs w:val="26" pt14:Unid="4ad517788d8748749500622739bad90a"/>
          <w:vertAlign w:val="superscript" pt14:Unid="4a383bda0e4d4155a65c8a5b988b959a"/>
        </w:rPr>
      </w:pPr>
    </w:p>
    <w:p pt14:Unid="760e2563bae54ee68007cf4005b2b64b">
      <w:pPr pt14:Unid="9299910499f843c592d3d1aaea50e64a">
        <w:spacing w:after="0" w:line="193" w:lineRule="auto" pt14:Unid="37f549ff5da342a6893291877015c9bf"/>
        <w:ind w:left="500" pt14:Unid="8094d2ca98804e18ace0cd52d9ee5432"/>
        <w:rPr pt14:Unid="d6d6c83100734a5c9a8d9d5a10819545">
          <w:rFonts w:ascii="Arial" w:hAnsi="Arial" w:eastAsia="Arial" w:cs="Arial" pt14:Unid="88173fcde3e64365aea1fb0564e905c9"/>
          <w:color w:val="auto" pt14:Unid="a204cc909aab44de97025d007e01013d"/>
          <w:sz w:val="26" pt14:Unid="a96eb75f807e4ca4ac6889ea2ba3f05d"/>
          <w:szCs w:val="26" pt14:Unid="b199e3cbc5424523b485200193c081ef"/>
          <w:vertAlign w:val="superscript" pt14:Unid="b2a00998c90e4b0794e81e4fab4a9b4a"/>
        </w:rPr>
      </w:pPr>
      <w:r>
        <w:rPr pt14:Unid="f32f987fa0514b788e41fd027ba00d8e">
          <w:rFonts w:ascii="Arial" w:hAnsi="Arial" w:eastAsia="Arial" w:cs="Arial" pt14:Unid="b25193b4a8ab4635b782aaf07307a8fa"/>
          <w:color w:val="auto" pt14:Unid="23a0341f11da48738a7bd1b2467ebd0c"/>
          <w:sz w:val="27" pt14:Unid="2b180a2848f04b279bd6acb28d9f009e"/>
          <w:szCs w:val="27" pt14:Unid="64a9a7af3374411cb66e1a8afb76bcf7"/>
          <w:vertAlign w:val="superscript" pt14:Unid="b31c85b8d1794a7a899628b2a3304c13"/>
        </w:rPr>
        <w:t>5</w:t>
      </w:r>
      <w:r>
        <w:rPr pt14:Unid="1e4d997b47b64e47b4486f76080dd122">
          <w:rFonts w:ascii="Arial" w:hAnsi="Arial" w:eastAsia="Arial" w:cs="Arial" pt14:Unid="f44173d6ada942999ba289713e2e210e"/>
          <w:color w:val="auto" pt14:Unid="b4e4502aab0740929f0995ee7d8ba95b"/>
          <w:sz w:val="18" pt14:Unid="8b81edaf4f894fe288d5899fc6cad243"/>
          <w:szCs w:val="18" pt14:Unid="f9e2626a4bcf4e339949eb876fc9aa25"/>
        </w:rPr>
        <w:t xml:space="preserve"> Página oficial de Postman: https://www.getpostman.com/</w:t>
      </w:r>
    </w:p>
    <w:p pt14:Unid="e0383e97027a47fe85df464eb8ca7693">
      <w:pPr pt14:Unid="6e60693bb85d4ed98b698c80329284fe"/>
    </w:p>
    <w:p pt14:Unid="a49cf1bca1f643498ea4173d8e5c94bd">
      <w:pPr pt14:Unid="aefd5e80152f48389eb9f419f2d41b27">
        <w:spacing w:after="0" w:line="200" w:lineRule="exact" pt14:Unid="a465ad8793054bacad8272baac853bed"/>
        <w:rPr pt14:Unid="cad83e1c45274620a96f0aaecff2babd">
          <w:color w:val="auto" pt14:Unid="d97b88c94fd9400f9317fcea842695bc"/>
          <w:sz w:val="20" pt14:Unid="73596a03607349179c2bd91ab4ee364e"/>
          <w:szCs w:val="20" pt14:Unid="d1a1185672914aeb9ba77ae224d0bb13"/>
        </w:rPr>
      </w:pPr>
    </w:p>
    <w:p pt14:Unid="e67c5e2761b045df934cd8537ac64990">
      <w:pPr pt14:Unid="98be3ede230f4ace9cd06c7b2508aff4">
        <w:spacing w:after="0" w:line="200" w:lineRule="exact" pt14:Unid="ab446e46db6f4771b1be9202f040710a"/>
        <w:rPr pt14:Unid="c081c6dfcd3b47d7aa0ab5f0fa052861">
          <w:color w:val="auto" pt14:Unid="d1ef9ddd73fc4fefb22a82820294657a"/>
          <w:sz w:val="20" pt14:Unid="adf4cf31a36441b887ad311230c34e1f"/>
          <w:szCs w:val="20" pt14:Unid="7ead41e9394f450da7c9103939e0f108"/>
        </w:rPr>
      </w:pPr>
    </w:p>
    <w:p pt14:Unid="084bf12fd061405298ec197656be2e31">
      <w:pPr pt14:Unid="212e151828fe485688722f2f5e8374ef">
        <w:spacing w:after="0" w:line="200" w:lineRule="exact" pt14:Unid="df82b773bd6c43018fdb9dfdd9e284f5"/>
        <w:rPr pt14:Unid="f47a0b3e4eb44b49b0f4dd2f226d2ab7">
          <w:color w:val="auto" pt14:Unid="367ae078f8f9426b86310ebeb3adfa15"/>
          <w:sz w:val="20" pt14:Unid="b2312981d1cd476595752708d7ee2f84"/>
          <w:szCs w:val="20" pt14:Unid="a251cd456c034a3eaa0c5d2a7801709f"/>
        </w:rPr>
      </w:pPr>
    </w:p>
    <w:p pt14:Unid="7aea453fee9b44c990e6d4aaa96a97b4">
      <w:pPr pt14:Unid="0998af26040b41ca9499e8980e0c45ba">
        <w:spacing w:after="0" w:line="200" w:lineRule="exact" pt14:Unid="9fc807759c4540b0b603759037e48355"/>
        <w:rPr pt14:Unid="e97560fb43644f40bf81bade987dc719">
          <w:color w:val="auto" pt14:Unid="e6bfc6a76e67445280ae88c0d2b8370e"/>
          <w:sz w:val="20" pt14:Unid="bc13f28b99cf42aaafa11c4532881241"/>
          <w:szCs w:val="20" pt14:Unid="096ec6435f5748d5b673261980309e34"/>
        </w:rPr>
      </w:pPr>
    </w:p>
    <w:p pt14:Unid="86a7b653ba8949dd8429eba7bf74157c">
      <w:pPr pt14:Unid="4544e45456334673978758c780c665d4">
        <w:spacing w:after="0" w:line="200" w:lineRule="exact" pt14:Unid="1281a5f33d964a9dbb201492f68ba093"/>
        <w:rPr pt14:Unid="9b2d1c2e2b6e4024b5d367aded6138fc">
          <w:color w:val="auto" pt14:Unid="ee4f7a7b93424648b98500efabc78993"/>
          <w:sz w:val="20" pt14:Unid="cbe62dcdf9204ac9a3b67a5de58e8c97"/>
          <w:szCs w:val="20" pt14:Unid="f499dd77b7124a4d9031edd15a187cf3"/>
        </w:rPr>
      </w:pPr>
    </w:p>
    <w:p pt14:Unid="23e01b19371244ce9e2d27c9b6e65b9a">
      <w:pPr pt14:Unid="2a8f9ec5b93e42df9e0b8db7c89b4daf">
        <w:spacing w:after="0" w:line="200" w:lineRule="exact" pt14:Unid="e11cf6b665cd4120b48d67556de234c8"/>
        <w:rPr pt14:Unid="94cf7c46ffbc4e39ab55be1368490dbd">
          <w:color w:val="auto" pt14:Unid="9dc6d11ba8dc4febb3b3a43cad6dfafa"/>
          <w:sz w:val="20" pt14:Unid="245b05975182440aadde91b950ab8423"/>
          <w:szCs w:val="20" pt14:Unid="501cacc797f841ce950300473282e054"/>
        </w:rPr>
      </w:pPr>
    </w:p>
    <w:p pt14:Unid="412f943ec8fc46d9be32d6a75570b4da">
      <w:pPr pt14:Unid="1ea7ed1316a84512837c40dc605869ff">
        <w:spacing w:after="0" w:line="335" w:lineRule="exact" pt14:Unid="8f30467c76664d4ebc320192ce94ecdc"/>
        <w:rPr pt14:Unid="163d0228d47c4877880e86a5d0e6219b">
          <w:color w:val="auto" pt14:Unid="7b408a78095b4abe9f3663959d4ed36c"/>
          <w:sz w:val="20" pt14:Unid="5d720fabeb274401a05cff7e78e8b599"/>
          <w:szCs w:val="20" pt14:Unid="d5682ffe675f4ff4901aa2e4be72fddf"/>
        </w:rPr>
      </w:pPr>
    </w:p>
    <w:p pt14:Unid="37aea1332431499199061fe3b22e8170">
      <w:pPr pt14:Unid="f6008515d16344af9605d92edd613b44">
        <w:spacing w:after="0" pt14:Unid="683f75e4344a4952b9b2e4071c1f366a"/>
        <w:ind w:left="6480" pt14:Unid="7d96bd14c2c641dfbce6f6a70ec82bac"/>
        <w:rPr pt14:Unid="07617648933a4e66a6b971e84eeaac41">
          <w:color w:val="auto" pt14:Unid="67c454853a5143848d701bd8c90e40ff"/>
          <w:sz w:val="20" pt14:Unid="f616b77d134f43babd6ef38d7c6143f0"/>
          <w:szCs w:val="20" pt14:Unid="60045ea0e08d499985594df15c217b1d"/>
        </w:rPr>
      </w:pPr>
      <w:r>
        <w:rPr pt14:Unid="c0b8f011f104462c896e5a4d16ca1bb1">
          <w:rFonts w:ascii="Arial" w:hAnsi="Arial" w:eastAsia="Arial" w:cs="Arial" pt14:Unid="4b54c47645014226b5f5ee7b9606d238"/>
          <w:color w:val="auto" pt14:Unid="a2e829c65eef47f19daceb137af1e591"/>
          <w:sz w:val="30" pt14:Unid="9ac916b63ef74d3fab5e76c72803ad25"/>
          <w:szCs w:val="30" pt14:Unid="38dfcbec71954a3c8f94cfced5b66f1e"/>
        </w:rPr>
        <w:t>CAPÍTULO 4</w:t>
      </w:r>
    </w:p>
    <w:p pt14:Unid="2fb21907f2d5416c831cee8e641c95e3">
      <w:pPr pt14:Unid="1d0f1539068b4140bfd92695ccd7307b">
        <w:spacing w:after="0" w:line="267" w:lineRule="exact" pt14:Unid="49a7449c9b1b4d14b9e23e504190e297"/>
        <w:rPr pt14:Unid="97d8d0a46b6a47fc839a6d7e527ecb6e">
          <w:color w:val="auto" pt14:Unid="3b24c39133db4d9bbc452830b135ce58"/>
          <w:sz w:val="20" pt14:Unid="10232e62e4384b329673f5e225eb469f"/>
          <w:szCs w:val="20" pt14:Unid="7cb8d91de4cd42febe832fee94587134"/>
        </w:rPr>
      </w:pPr>
    </w:p>
    <w:p pt14:Unid="ba26489ddabb4559bf03b852723eee13">
      <w:pPr pt14:Unid="682fa1389870418f8277afb301b1ea21">
        <w:spacing w:after="0" w:line="558" w:lineRule="exact" pt14:Unid="c389cf865cbb4ded810b1a7633474850"/>
        <w:ind w:left="1200" w:right="286" pt14:Unid="ed32ace567b54ad6baab92bb80997e1f"/>
        <w:jc w:val="right" pt14:Unid="eb6aa349888c409bbdc39f77f7a9435d"/>
        <w:rPr pt14:Unid="88f7af082b294be0b69251e699bd5604">
          <w:color w:val="auto" pt14:Unid="428ef342e7254f6bac018c811b3d5245"/>
          <w:sz w:val="20" pt14:Unid="2be4de7ebaf94da98a5bc5d9715a6537"/>
          <w:szCs w:val="20" pt14:Unid="d06b9b364ce24442a0d1a4a43072c2d6"/>
        </w:rPr>
      </w:pPr>
      <w:r>
        <w:rPr pt14:Unid="7bbf6771aac5400c936536fd740872d3">
          <w:rFonts w:ascii="Arial" w:hAnsi="Arial" w:eastAsia="Arial" w:cs="Arial" pt14:Unid="f02357e2fc794c5ab636a2624c4b40fc"/>
          <w:color w:val="auto" pt14:Unid="2f6915996af449f29474b6e73679f9ea"/>
          <w:sz w:val="52" pt14:Unid="f6bcc8e60942462e91605a3e5d66e9f9"/>
          <w:szCs w:val="52" pt14:Unid="bf6c1baf3d1749ae8bed3ece6f6c9595"/>
        </w:rPr>
        <w:t>Especi</w:t>
      </w:r>
      <w:r>
        <w:rPr pt14:Unid="ed17253c22f74f7cadc94d58ed0fb482">
          <w:rFonts w:ascii="Arial" w:hAnsi="Arial" w:eastAsia="Arial" w:cs="Arial" pt14:Unid="e9fc55dca5d340e29bb2379adf902065"/>
          <w:color w:val="auto" pt14:Unid="1061a01e1451412d8c88d531f5772421"/>
          <w:sz w:val="52" pt14:Unid="debc39a7bdae48a4bbe4d0b8b13f78f9"/>
          <w:szCs w:val="52" pt14:Unid="6cf00cccbc6c4babaa11174ea8e405ea"/>
        </w:rPr>
        <w:t>cación de requisitos del caso de estudio</w:t>
      </w:r>
    </w:p>
    <w:p pt14:Unid="8560e4decb3a48beab86e4bb7055f5f8">
      <w:pPr pt14:Unid="810593e718994c41a006b8934d25801e">
        <w:spacing w:after="0" w:line="20" w:lineRule="exact" pt14:Unid="e90117fee6f44167a824622527fc034f"/>
        <w:rPr pt14:Unid="98154a314a3d4f47a777eec3d74c7a7c">
          <w:color w:val="auto" pt14:Unid="8449a45e751143348560a3cfa5daca88"/>
          <w:sz w:val="20" pt14:Unid="82eb4e525de546d1a4d13d866409cbc6"/>
          <w:szCs w:val="20" pt14:Unid="71d078dcde7a453c891e4867c51976f7"/>
        </w:rPr>
      </w:pPr>
    </w:p>
    <w:p pt14:Unid="89420eec7c884fb7b873fa3139df618f">
      <w:pPr pt14:Unid="b9ee93226f7c45b685df45e945a9712b">
        <w:spacing w:after="0" w:line="200" w:lineRule="exact" pt14:Unid="6c4ec961d90b4eddb3469312f70199c8"/>
        <w:rPr pt14:Unid="d3dba2b56ec24c888ee3fbcaab25965e">
          <w:color w:val="auto" pt14:Unid="0c3bc64644c442969724d4b5fa1ddd7a"/>
          <w:sz w:val="20" pt14:Unid="d42bd6b3442c40e4a4bdf87a6bbb7e01"/>
          <w:szCs w:val="20" pt14:Unid="46c47c36f9674859bfd72ff61e002103"/>
        </w:rPr>
      </w:pPr>
    </w:p>
    <w:p pt14:Unid="056259d933f0435cb8171a41afce257c">
      <w:pPr pt14:Unid="1af2d53c45744a32b01aee6246b84e1f">
        <w:spacing w:after="0" w:line="200" w:lineRule="exact" pt14:Unid="0e0590b154384f70aeae14b346b43a8b"/>
        <w:rPr pt14:Unid="bc4a2d0707d941d98538717f5f7780ab">
          <w:color w:val="auto" pt14:Unid="a68637ce03f04edf8219654bf983d076"/>
          <w:sz w:val="20" pt14:Unid="c3067f43c25342d38d394940746bfa0e"/>
          <w:szCs w:val="20" pt14:Unid="e322e09f26a54e6eb0b3efa79b6c0af6"/>
        </w:rPr>
      </w:pPr>
    </w:p>
    <w:p pt14:Unid="0bd06fa9b0e24b4e87b628d6f49ada67">
      <w:pPr pt14:Unid="cafab9872e7d418783704e2af202bc89">
        <w:spacing w:after="0" w:line="200" w:lineRule="exact" pt14:Unid="e631f9df5de0415b9a704a16983e56ac"/>
        <w:rPr pt14:Unid="12e5f1e6431f4e2a99e96aecab82927e">
          <w:color w:val="auto" pt14:Unid="cc485b3ea13245d8bbe316989b43cd78"/>
          <w:sz w:val="20" pt14:Unid="257cc327bcd1404f94d44a9d42dd2c8c"/>
          <w:szCs w:val="20" pt14:Unid="e3ee4c086702465085aa4638c9017220"/>
        </w:rPr>
      </w:pPr>
    </w:p>
    <w:p pt14:Unid="bb493a6911bd4b938e053c6f3c586c0f">
      <w:pPr pt14:Unid="a16a9477be5f42b687cc5b5e3baebf85">
        <w:spacing w:after="0" w:line="200" w:lineRule="exact" pt14:Unid="293d485b3fbf46e09212927faeef9632"/>
        <w:rPr pt14:Unid="bdbd098b96c544899050d8b1c6a20769">
          <w:color w:val="auto" pt14:Unid="b9745508ba80453fa3f0ec6d4ce1fa7e"/>
          <w:sz w:val="20" pt14:Unid="333c4d23615d416aa5c1fb31f8abfad2"/>
          <w:szCs w:val="20" pt14:Unid="629f6a301ced404896ba6cf0aa9692b5"/>
        </w:rPr>
      </w:pPr>
    </w:p>
    <w:p pt14:Unid="2e3940344b5841b5a0131869e65bb448">
      <w:pPr pt14:Unid="3dd8ae7a1b0d42839230b5ee0460df9b">
        <w:spacing w:after="0" w:line="226" w:lineRule="exact" pt14:Unid="da08926cc0754d7b9952d0f1943c3e05"/>
        <w:rPr pt14:Unid="53f412a4aa454d54989d25c1d04de278">
          <w:color w:val="auto" pt14:Unid="2c13b9c069ff493aa273474791a6530f"/>
          <w:sz w:val="20" pt14:Unid="83e735b342e34fa6aeed865e364402df"/>
          <w:szCs w:val="20" pt14:Unid="e57fa33c6fb643e59b1ec8cb3d271056"/>
        </w:rPr>
      </w:pPr>
    </w:p>
    <w:p pt14:Unid="7c6f32f6a3ca42159175b0001403f309">
      <w:pPr pt14:Unid="ae1d19254c2442ada929b08eaa1d2307">
        <w:spacing w:after="0" w:line="259" w:lineRule="auto" pt14:Unid="4a864b002c1c49dc8c66faf7d328d2cf"/>
        <w:ind w:left="260" w:right="266" w:firstLine="339" pt14:Unid="2e41e9b26db04755af0eb9e2b853508b"/>
        <w:jc w:val="both" pt14:Unid="db6a50b5e7334694bed5856d1c6290ee"/>
        <w:rPr pt14:Unid="e95f29f465e6402bafc9764ce7c6ad52">
          <w:color w:val="auto" pt14:Unid="321f065a63dd43e6ae2e710beec3e9f2"/>
          <w:sz w:val="20" pt14:Unid="1391fa09c32f45ffaabe3edd2180673c"/>
          <w:szCs w:val="20" pt14:Unid="20159badcc624e66ac238b42db5462bf"/>
        </w:rPr>
      </w:pPr>
      <w:r>
        <w:rPr pt14:Unid="6ab015ccb8664ada9930b71d88998197">
          <w:rFonts w:ascii="Arial" w:hAnsi="Arial" w:eastAsia="Arial" w:cs="Arial" pt14:Unid="864deedb0b104ed28c51ae4a0d30b340"/>
          <w:color w:val="auto" pt14:Unid="317a252bc84045f88547d430e17dc34e"/>
          <w:sz w:val="22" pt14:Unid="e2e09511018b44b0b4080fd79faa6265"/>
          <w:szCs w:val="22" pt14:Unid="0a42e893792a447b91375ea362f034d1"/>
        </w:rPr>
        <w:t>A continuación, presentaremos la descripción y especificación del caso de estudio. Los siguientes capítulos se enfocarán en la arquitectura de las soluciones y las tecnolo-gías empleadas. Para centrarnos en esto, en lugar de pensar en un dominio de negocio hipotético que quizás no conozca, hemos seleccionado un dominio de negocio bien co-nocido. En concreto, una aplicación simplificada de comercio electrónico (e-shop) para la toma de pedidos y la gestión de incidencias.</w:t>
      </w:r>
    </w:p>
    <w:p pt14:Unid="a219a82d93ae4193ad4f4e8f5bde27d3">
      <w:pPr pt14:Unid="78b556943831451b93c84d471fe4141f">
        <w:spacing w:after="0" w:line="200" w:lineRule="exact" pt14:Unid="0d84ec3233b347f9bb1b3ca8f72053a4"/>
        <w:rPr pt14:Unid="f0022072ec7049639c6be5bc24e71980">
          <w:color w:val="auto" pt14:Unid="2dac7e83f98449da805bb8f28840a1b1"/>
          <w:sz w:val="20" pt14:Unid="9be8998119f943359f6191939818d34b"/>
          <w:szCs w:val="20" pt14:Unid="56b65d199dc047d7998eed1914d82af8"/>
        </w:rPr>
      </w:pPr>
    </w:p>
    <w:p pt14:Unid="a53a543fd0cf435f9ec2703ed4c996a5">
      <w:pPr pt14:Unid="23ba6249a82d4b29b3a0971a430557ca">
        <w:spacing w:after="0" w:line="200" w:lineRule="exact" pt14:Unid="78fa45bf0db84500bf826ff5ffc01dea"/>
        <w:rPr pt14:Unid="107b91d8c7cc428e95c0a334f6aeb398">
          <w:color w:val="auto" pt14:Unid="2587971b564c4a9bb6ddcf60befe7d6c"/>
          <w:sz w:val="20" pt14:Unid="dd62155a62344a4f9024feef8a22d2d6"/>
          <w:szCs w:val="20" pt14:Unid="a1761b5de78a40e7809ca13611d7e3f3"/>
        </w:rPr>
      </w:pPr>
    </w:p>
    <w:p pt14:Unid="319666f3d90c4b85b7a49e8acdc5385f">
      <w:pPr pt14:Unid="ec390710b81e4b6b9122a9372395ea71">
        <w:spacing w:after="0" w:line="200" w:lineRule="exact" pt14:Unid="ec80e5ba6ac740f988714e58e4fd9a71"/>
        <w:rPr pt14:Unid="8328aa10cbb44c6f84de3c3bad7bdd47">
          <w:color w:val="auto" pt14:Unid="e19c67dee7554f4c869a21f2a521a199"/>
          <w:sz w:val="20" pt14:Unid="5782748caaf84722b931270d1b198226"/>
          <w:szCs w:val="20" pt14:Unid="de8210960ac2404aa075231920fe05ca"/>
        </w:rPr>
      </w:pPr>
    </w:p>
    <w:p pt14:Unid="f82b397768594608befd4838951205b9">
      <w:pPr pt14:Unid="c6919918594c4c84aad8f8e429dafc8e">
        <w:spacing w:after="0" w:line="200" w:lineRule="exact" pt14:Unid="58de6c6983de4073ac202f34c2dc7843"/>
        <w:rPr pt14:Unid="004a6100ce8240e8b82b3611b0522978">
          <w:color w:val="auto" pt14:Unid="e6868f10752945ca93998263667ba82d"/>
          <w:sz w:val="20" pt14:Unid="153c15eabb4e4e81a30ffd5dbf4afbbc"/>
          <w:szCs w:val="20" pt14:Unid="e6c6e0c54b364f1ca994782085a088ad"/>
        </w:rPr>
      </w:pPr>
    </w:p>
    <w:p pt14:Unid="c3e9d8661f374ea5b28bc9f4442d7c73">
      <w:pPr pt14:Unid="1b64183dc8bf464c93a34bb030412cb8">
        <w:spacing w:after="0" w:line="200" w:lineRule="exact" pt14:Unid="d05b70352cbe4006b029c548dc34ec72"/>
        <w:rPr pt14:Unid="d8fc66079c28409199d5e747883fb2c2">
          <w:color w:val="auto" pt14:Unid="dd48a41b0cd945d6b6d88db9ec7dacfa"/>
          <w:sz w:val="20" pt14:Unid="77e444638fa34a02baa9b8c0bc0827db"/>
          <w:szCs w:val="20" pt14:Unid="4781d1cc88a343bc9d9389bc732bb58e"/>
        </w:rPr>
      </w:pPr>
    </w:p>
    <w:p pt14:Unid="a3b08207d6a34713a100641b410ffe47">
      <w:pPr pt14:Unid="1fb95077528c4e73a0b9cdd6e241228b">
        <w:spacing w:after="0" w:line="359" w:lineRule="exact" pt14:Unid="49f665e35dc342409af75b1dce585baa"/>
        <w:rPr pt14:Unid="d428074605b546409e90db8c07d3150b">
          <w:color w:val="auto" pt14:Unid="106d6617959046cea42f25d904fa7619"/>
          <w:sz w:val="20" pt14:Unid="e37fa17faeff4b00a40ba9c29bfaa63f"/>
          <w:szCs w:val="20" pt14:Unid="21d55e1d4cc045fc8b5bea29fd2d5d53"/>
        </w:rPr>
      </w:pPr>
    </w:p>
    <w:p pt14:Unid="2a3d025e0a684c07907d11b00dbca283">
      <w:pPr pt14:Unid="1f24344620484f0fb2a6180a053cf262">
        <w:spacing w:after="0" pt14:Unid="10ddcca38cac4e46a9a4bfef1a77d51a"/>
        <w:ind w:left="260" pt14:Unid="a25d0d3fae5841ea9d01588f29dffd0d"/>
        <w:rPr pt14:Unid="382c80c1b18b4635aedf97cf2466c4ea">
          <w:color w:val="auto" pt14:Unid="2acdce03d39940ca8f071fcba0f6ad49"/>
          <w:sz w:val="20" pt14:Unid="2d56f7a9110b49dd8a141b97e954e387"/>
          <w:szCs w:val="20" pt14:Unid="2076fc70917c48fbb9df0bd18f5a6d11"/>
        </w:rPr>
      </w:pPr>
      <w:r>
        <w:rPr pt14:Unid="7bb7816ea3234e61b08203de7eebf81e">
          <w:rFonts w:ascii="Arial" w:hAnsi="Arial" w:eastAsia="Arial" w:cs="Arial" pt14:Unid="93f556ce8e834a4fb956bec03c6765b9"/>
          <w:color w:val="auto" pt14:Unid="73223357c9f346dd9a7abb5e1adc0ef5"/>
          <w:sz w:val="29" pt14:Unid="7127eca62e054e1dbdc2514845cb2634"/>
          <w:szCs w:val="29" pt14:Unid="1df7eddc23624837bb3a708ad6f48911"/>
        </w:rPr>
        <w:t>4.1 Descripción del caso de estudio</w:t>
      </w:r>
    </w:p>
    <w:p pt14:Unid="4de7c769b0674e949b2484e0a7801f9e">
      <w:pPr pt14:Unid="02d02d8302a746e5bc943badda96829f">
        <w:spacing w:after="0" w:line="20" w:lineRule="exact" pt14:Unid="bdb7745acb4546f69d4b80cb3c050b08"/>
        <w:rPr pt14:Unid="3b6fc4939c894c5cbc1339ff11fcb08d">
          <w:color w:val="auto" pt14:Unid="15a4a8ec28c142cc94decc4aa045147c"/>
          <w:sz w:val="20" pt14:Unid="ef57af11682b43c0b4722972e88c6fce"/>
          <w:szCs w:val="20" pt14:Unid="9bee5c9f980c4ebbbfe2ecaa92bfe9ff"/>
        </w:rPr>
      </w:pPr>
    </w:p>
    <w:p pt14:Unid="364c4760a8394c8495eea3c965fcc407">
      <w:pPr pt14:Unid="a2784c5fb9fa4287baf227d2637a687e">
        <w:spacing w:after="0" w:line="200" w:lineRule="exact" pt14:Unid="9b860b2850664196b82ec78701a6e636"/>
        <w:rPr pt14:Unid="f5a1f20f461e436a8df4997a2e5f03b4">
          <w:color w:val="auto" pt14:Unid="0e3ad84d509f4b49baf3653ce913cf00"/>
          <w:sz w:val="20" pt14:Unid="044c14bb0d9a44738953bc7d7c52f6ca"/>
          <w:szCs w:val="20" pt14:Unid="36a423fb229945aeaa17db4642d1cb92"/>
        </w:rPr>
      </w:pPr>
    </w:p>
    <w:p pt14:Unid="479a0edefcef4a2aa72ab3f0af286e48">
      <w:pPr pt14:Unid="d88386d524b54add8c1e3877ff40a5b6">
        <w:spacing w:after="0" w:line="287" w:lineRule="exact" pt14:Unid="22a3be386a4043afac65d01d376fe584"/>
        <w:rPr pt14:Unid="603ad8ee47354d1c8a9c5ecee9d46865">
          <w:color w:val="auto" pt14:Unid="cc91023b888342a2a816a10895f3ecf8"/>
          <w:sz w:val="20" pt14:Unid="acbf0c7210ea4aa7b4d3e8c3e2f6b34f"/>
          <w:szCs w:val="20" pt14:Unid="7618c6187bbf4affb49a0d7da08ac667"/>
        </w:rPr>
      </w:pPr>
    </w:p>
    <w:p pt14:Unid="267846cdd3b840ab97bdb38bc537e833">
      <w:pPr pt14:Unid="6a829c1fbea442f8bcb2adc4a85e9aea">
        <w:spacing w:after="0" w:line="262" w:lineRule="auto" pt14:Unid="f4644efc0d9d43ec921f41a7cfbc0139"/>
        <w:ind w:left="260" w:right="266" w:firstLine="339" pt14:Unid="11e746e12d5d423bb01fcdc633d7bc75"/>
        <w:jc w:val="both" pt14:Unid="2a18ebf819674653aa9e82c605214685"/>
        <w:rPr pt14:Unid="dca891cd66bb41b58c7d1cb6fba68876">
          <w:color w:val="auto" pt14:Unid="aab4fb275ec44c03b6999c7a0d58e1e7"/>
          <w:sz w:val="20" pt14:Unid="5ce1a2a618904092897fd62c66f82c7d"/>
          <w:szCs w:val="20" pt14:Unid="c7c7d9d788e0420e81843368c9d2926c"/>
        </w:rPr>
      </w:pPr>
      <w:r>
        <w:rPr pt14:Unid="771f3e97b6ea47c0b0cc1cccbefc4597">
          <w:rFonts w:ascii="Arial" w:hAnsi="Arial" w:eastAsia="Arial" w:cs="Arial" pt14:Unid="9ccfec2395684b60b88ae9ece075e00d"/>
          <w:color w:val="auto" pt14:Unid="dc47cd4aa2ea44cea13982c5009e490c"/>
          <w:sz w:val="22" pt14:Unid="3274a73fe7a44fb9905f8d6493c3e326"/>
          <w:szCs w:val="22" pt14:Unid="178bd5dfcd29463db438210ec8720355"/>
        </w:rPr>
        <w:t>Se desea desarrollar un sistema para la venta de productos electrónicos a través de dispositivos móviles. La aplicación móvil estará destinada solo a los clientes de una tien-da, que deberán registrarse para usarla.</w:t>
      </w:r>
    </w:p>
    <w:p pt14:Unid="28eb8ef3a3b54c1b8d1cef3bf6b8fa37">
      <w:pPr pt14:Unid="02b0865b51ca451c89cb906d69e87745">
        <w:spacing w:after="0" w:line="78" w:lineRule="exact" pt14:Unid="7d6f19225a6a45518361d82d8481a732"/>
        <w:rPr pt14:Unid="b52c6fbf8ac54382bfffa8268e208f78">
          <w:color w:val="auto" pt14:Unid="5a7e0ee4c275465b8b64c44f9cfacc11"/>
          <w:sz w:val="20" pt14:Unid="68d8df2a4206433794356c2bccd17601"/>
          <w:szCs w:val="20" pt14:Unid="1c2e28e14c2d4f1b815caa8056fb0372"/>
        </w:rPr>
      </w:pPr>
    </w:p>
    <w:p pt14:Unid="475ab46ad6c64310af843537081f884a">
      <w:pPr pt14:Unid="c61a0289837f4991a9bcc72faeac7b33">
        <w:spacing w:after="0" w:line="259" w:lineRule="auto" pt14:Unid="b520872ce61c431cb4363bb9abcb1531"/>
        <w:ind w:left="260" w:right="266" w:firstLine="339" pt14:Unid="03dcbc01e35f4f689a6c6b19e5485858"/>
        <w:jc w:val="both" pt14:Unid="4424b8b72e834ce18d6423a617ab3978"/>
        <w:rPr pt14:Unid="a37ab390e054473f850a54424b080714">
          <w:color w:val="auto" pt14:Unid="83a481e586c84ff3a0c7a44145020203"/>
          <w:sz w:val="20" pt14:Unid="7494defef70d46fb84554a089300ef53"/>
          <w:szCs w:val="20" pt14:Unid="560cdf18a25644d4a97f580ad97cff8d"/>
        </w:rPr>
      </w:pPr>
      <w:r>
        <w:rPr pt14:Unid="19a455389b75412caffaa4a841e42333">
          <w:rFonts w:ascii="Arial" w:hAnsi="Arial" w:eastAsia="Arial" w:cs="Arial" pt14:Unid="49492622c6034f2e8fb557cce1dfba83"/>
          <w:color w:val="auto" pt14:Unid="f55503155e784f859ef7d103a87a7953"/>
          <w:sz w:val="22" pt14:Unid="9e03adf0e86e4ceca6853c91074152a1"/>
          <w:szCs w:val="22" pt14:Unid="9a819e1a2e2d44558a27ecfffa3422f3"/>
        </w:rPr>
        <w:t xml:space="preserve">Los clientes podrán consultar los </w:t>
      </w:r>
      <w:r>
        <w:rPr pt14:Unid="ada0cfefcef6450f98cefcd283bdca03">
          <w:rFonts w:ascii="Arial" w:hAnsi="Arial" w:eastAsia="Arial" w:cs="Arial" pt14:Unid="e5690a514a4746c386349b5d65dbba42"/>
          <w:b w:val="1" pt14:Unid="9ca157516f4c414ba9f50f3b8218e1ec"/>
          <w:bCs w:val="1" pt14:Unid="d2036ab86f2948b48eb58fa89e01987a"/>
          <w:color w:val="auto" pt14:Unid="35d518f62fa041c1b9777a4b567d9f80"/>
          <w:sz w:val="22" pt14:Unid="446520d1078f42e182e5e3806104ff90"/>
          <w:szCs w:val="22" pt14:Unid="c853000ebe0744cd8b8c0b09e38b6d06"/>
        </w:rPr>
        <w:t>productos</w:t>
      </w:r>
      <w:r>
        <w:rPr pt14:Unid="6bc6fce5437543a6b015ccf762090011">
          <w:rFonts w:ascii="Arial" w:hAnsi="Arial" w:eastAsia="Arial" w:cs="Arial" pt14:Unid="92eb09b10f284867b96441df34d0c2f6"/>
          <w:color w:val="auto" pt14:Unid="ac0f230509bd442a93ef06d23e61b55f"/>
          <w:sz w:val="22" pt14:Unid="c4a5d458265a4203a081ecf537d2c77b"/>
          <w:szCs w:val="22" pt14:Unid="b0fd609ecbd348d9ba545c7ea50e3c7d"/>
        </w:rPr>
        <w:t xml:space="preserve"> disponibles en la tienda junto con su pre-cio, descripción y número de unidades en stock. Un </w:t>
      </w:r>
      <w:r>
        <w:rPr pt14:Unid="d03ddd7c54b34b92b006e6f106e2c501">
          <w:rFonts w:ascii="Arial" w:hAnsi="Arial" w:eastAsia="Arial" w:cs="Arial" pt14:Unid="f32e8c813f6c4ca5898ea5402a288a3b"/>
          <w:b w:val="1" pt14:Unid="e0902b55f04840a4a90d44765a626c1b"/>
          <w:bCs w:val="1" pt14:Unid="3d8a79fc33784d2fa8d506d7f6f043bf"/>
          <w:color w:val="auto" pt14:Unid="3cb82a760a944942bda7198ad4398125"/>
          <w:sz w:val="22" pt14:Unid="c6256fdd21fe472abf070e689a0732ef"/>
          <w:szCs w:val="22" pt14:Unid="619961e9f75349fe920575163c0d8c14"/>
        </w:rPr>
        <w:t>pedido</w:t>
      </w:r>
      <w:r>
        <w:rPr pt14:Unid="374bebb13ec9420580f977acde94e486">
          <w:rFonts w:ascii="Arial" w:hAnsi="Arial" w:eastAsia="Arial" w:cs="Arial" pt14:Unid="e88e98115b724aa490e2161dc02e869f"/>
          <w:color w:val="auto" pt14:Unid="f3f054b4845d46e6b000e39776d70393"/>
          <w:sz w:val="22" pt14:Unid="26b3a478e8d245ccb254771c2ad60eeb"/>
          <w:szCs w:val="22" pt14:Unid="f62aca52f78f4bf4929c6949cb19d05d"/>
        </w:rPr>
        <w:t xml:space="preserve"> se define como un conjunto de productos que el cliente ha seleccionado junto con el número de unidades de cada uno. Mientras no se haya confirmado el pedido, se podrán añadir y eliminar productos al pedido en elaboración.</w:t>
      </w:r>
    </w:p>
    <w:p pt14:Unid="236c19eab8094cb3bfeba5b94b4314be">
      <w:pPr pt14:Unid="ce7a15cd6cfb4f8d92f09ece0909448b">
        <w:spacing w:after="0" w:line="84" w:lineRule="exact" pt14:Unid="abbf879ae82d453b87e89701448124aa"/>
        <w:rPr pt14:Unid="e92182b9947342c8b8f9ec18e943306b">
          <w:color w:val="auto" pt14:Unid="663947ad7e714cfb99c5f9447427cc84"/>
          <w:sz w:val="20" pt14:Unid="12d679c0f0894e0f9a39c6536509efe5"/>
          <w:szCs w:val="20" pt14:Unid="ff5cc631439548bf818612b04b7046bd"/>
        </w:rPr>
      </w:pPr>
    </w:p>
    <w:p pt14:Unid="f74ce752b3494963bc5ab9c62ecb6aca">
      <w:pPr pt14:Unid="54d3fbe565804fd2bd442ee3f93a3868">
        <w:spacing w:after="0" w:line="262" w:lineRule="auto" pt14:Unid="97ad6b4ce12d45b79ef49f50eff6695f"/>
        <w:ind w:left="260" w:right="266" w:firstLine="339" pt14:Unid="c9e5384b0235426098a2109d63faa33c"/>
        <w:jc w:val="both" pt14:Unid="d77a44ac151c499db2a5545a9ec164af"/>
        <w:rPr pt14:Unid="1a1e7c0228f74abfade1e03815e7a03c">
          <w:color w:val="auto" pt14:Unid="4c770f6c36b542f0a126e2b8c0ac58a1"/>
          <w:sz w:val="20" pt14:Unid="658ac248623548639a9a32b1d73acf5a"/>
          <w:szCs w:val="20" pt14:Unid="571f6e30a8f343008b71b6b9f8591293"/>
        </w:rPr>
      </w:pPr>
      <w:r>
        <w:rPr pt14:Unid="4088fd487b5345999abefe5061e8ad31">
          <w:rFonts w:ascii="Arial" w:hAnsi="Arial" w:eastAsia="Arial" w:cs="Arial" pt14:Unid="d45c8f7c213442aebfddf30890e10225"/>
          <w:color w:val="auto" pt14:Unid="df848a486b19485799ec5de34c50b922"/>
          <w:sz w:val="22" pt14:Unid="6060619de96e4dd3b18d930271cf5848"/>
          <w:szCs w:val="22" pt14:Unid="375ca85e11c7485292e3369f0de810d2"/>
        </w:rPr>
        <w:t xml:space="preserve">Todos los pedidos realizados por un cliente se mostrarán en un listado junto con el estado de los mismos. Para cada pedido, el cliente podrá generar una </w:t>
      </w:r>
      <w:r>
        <w:rPr pt14:Unid="e8ebd20750a5410286277042620515e2">
          <w:rFonts w:ascii="Arial" w:hAnsi="Arial" w:eastAsia="Arial" w:cs="Arial" pt14:Unid="383f0466f8fb41c58c98cb0b35479c52"/>
          <w:b w:val="1" pt14:Unid="a291eb1f538548839dc4f5fb9e810578"/>
          <w:bCs w:val="1" pt14:Unid="f9a1452b06f14e8cae5902c8aa3d03a1"/>
          <w:color w:val="auto" pt14:Unid="22b1430d60d14080b68be2f97a46db00"/>
          <w:sz w:val="22" pt14:Unid="d6857fe421414deab521487917c8c295"/>
          <w:szCs w:val="22" pt14:Unid="8ff63b349f6c42aab1611c443a3eea66"/>
        </w:rPr>
        <w:t>factura</w:t>
      </w:r>
      <w:r>
        <w:rPr pt14:Unid="fb23404dbfe944b8ad3c09f03df90bc9">
          <w:rFonts w:ascii="Arial" w:hAnsi="Arial" w:eastAsia="Arial" w:cs="Arial" pt14:Unid="5dfa1a31029f465f8193a647328eb3bf"/>
          <w:color w:val="auto" pt14:Unid="8139b72345754ea48824183a0e383923"/>
          <w:sz w:val="22" pt14:Unid="f92eab68d87f495596f988520296b68a"/>
          <w:szCs w:val="22" pt14:Unid="f3d67ff6df1e413782624ed2b60fdbfe"/>
        </w:rPr>
        <w:t xml:space="preserve"> donde se listen los productos que lo componen y el precio total.</w:t>
      </w:r>
    </w:p>
    <w:p pt14:Unid="285880bd1d2e4f86b7eded909ddeb061">
      <w:pPr pt14:Unid="3c9ecdada6844d1b997cf08e42a0340d">
        <w:spacing w:after="0" w:line="78" w:lineRule="exact" pt14:Unid="9c15c09381144d7890384d13deccbb86"/>
        <w:rPr pt14:Unid="a239613bf4484b7985ef838c2820c5a4">
          <w:color w:val="auto" pt14:Unid="7f77efd299024aa7b8a2df9be53c386f"/>
          <w:sz w:val="20" pt14:Unid="895e3068e2b14392a82535f75006c92e"/>
          <w:szCs w:val="20" pt14:Unid="b2dd48d9744c4f9b906f36d083d5a59a"/>
        </w:rPr>
      </w:pPr>
    </w:p>
    <w:p pt14:Unid="c92f396e53fe4b03bb82934a6d9b991f">
      <w:pPr pt14:Unid="b30c165a731846a5896e0c90ec510325">
        <w:spacing w:after="0" w:line="259" w:lineRule="auto" pt14:Unid="d8079901dcdb4193af669472b72b1123"/>
        <w:ind w:left="260" w:right="266" w:firstLine="339" pt14:Unid="4b13d9571c1d4d238916c9d262f4d06a"/>
        <w:jc w:val="both" pt14:Unid="b60264d07a4d4ac998d739f6ad7a305f"/>
        <w:rPr pt14:Unid="7c27dcb2218f4e539395c3f2e6fe5b0e">
          <w:color w:val="auto" pt14:Unid="c0a37a09c1634285b3971d25ccd7251c"/>
          <w:sz w:val="20" pt14:Unid="c5b64fed83e547cfad105931d7e91c97"/>
          <w:szCs w:val="20" pt14:Unid="cb414a6bdcc94c2099b2f89f257138e7"/>
        </w:rPr>
      </w:pPr>
      <w:r>
        <w:rPr pt14:Unid="957e7d1af5744b64ab7f20a25bcec834">
          <w:rFonts w:ascii="Arial" w:hAnsi="Arial" w:eastAsia="Arial" w:cs="Arial" pt14:Unid="f89526a671744e4bbbdd468e105e9e39"/>
          <w:color w:val="auto" pt14:Unid="3d571e4ed41a4bcba700ff4c99d63e66"/>
          <w:sz w:val="22" pt14:Unid="185d2295824c476d8ca94249a39e8f1f"/>
          <w:szCs w:val="22" pt14:Unid="0a0a22cc96fd4628b2cb89273ce19b9b"/>
        </w:rPr>
        <w:t xml:space="preserve">Una vez un cliente haya confirmado un pedido, este deberá ser aprobado por un empleado para ser entregado. Cuando esto suceda, se enviará una </w:t>
      </w:r>
      <w:r>
        <w:rPr pt14:Unid="1e5aa825b0a047599ca73260a4a2f0a6">
          <w:rFonts w:ascii="Arial" w:hAnsi="Arial" w:eastAsia="Arial" w:cs="Arial" pt14:Unid="b9f4eb816f124cbb93136922eb5c929c"/>
          <w:b w:val="1" pt14:Unid="b5c72c1a589943809c3295aab7db578e"/>
          <w:bCs w:val="1" pt14:Unid="e4ecd74af157422bb737fb3d4dbb265e"/>
          <w:color w:val="auto" pt14:Unid="41c4a5d1a73b4ccd847ca40101ebdfb1"/>
          <w:sz w:val="22" pt14:Unid="b705ca0b29b84f86bc489a354358d02a"/>
          <w:szCs w:val="22" pt14:Unid="fa16c0d79fd746278bf466109ac3fe2f"/>
        </w:rPr>
        <w:t>notificación</w:t>
      </w:r>
      <w:r>
        <w:rPr pt14:Unid="4f92a29fd30c4e9ba238f3d0a8a7d705">
          <w:rFonts w:ascii="Arial" w:hAnsi="Arial" w:eastAsia="Arial" w:cs="Arial" pt14:Unid="95f7f7760e6e41f0a0d01b72b069a31e"/>
          <w:color w:val="auto" pt14:Unid="dc6fa7eee660489b99a28d5d864c7057"/>
          <w:sz w:val="22" pt14:Unid="0298ef40294942eda4267a2e07fb2f02"/>
          <w:szCs w:val="22" pt14:Unid="723191b84b9a40a2927c8da15886eb21"/>
        </w:rPr>
        <w:t xml:space="preserve"> al co-rreo electrónico del cliente. Mientras que el empleado no lo apruebe, el pedido podrá ser cancelado. Además, cuando el pedido sea entregado físicamente al cliente, este deberá marcar el pedido como entregado.</w:t>
      </w:r>
    </w:p>
    <w:p pt14:Unid="2d48f6c642e943fc8f5a3321f216473a">
      <w:pPr pt14:Unid="076dd9f36af54a69a2bdbff2d4b7c2ec">
        <w:spacing w:after="0" w:line="84" w:lineRule="exact" pt14:Unid="63c2a68762204265942081796d24db52"/>
        <w:rPr pt14:Unid="11aa97f6c348465eb2dea73090cb42f5">
          <w:color w:val="auto" pt14:Unid="b8d89e979ef74f1aa4b052d08c81b3df"/>
          <w:sz w:val="20" pt14:Unid="b77dbbf5bf4946e48f13dbe14e6ea830"/>
          <w:szCs w:val="20" pt14:Unid="8cecdf205ffb47f98f664b00207bad4f"/>
        </w:rPr>
      </w:pPr>
    </w:p>
    <w:p pt14:Unid="32ab799e16fb407883da2b6c423aa1cb">
      <w:pPr pt14:Unid="bfe991672f094eac91d2a5282e72749c">
        <w:spacing w:after="0" w:line="259" w:lineRule="auto" pt14:Unid="04372554b4ce4d6f929c19116741e252"/>
        <w:ind w:left="260" w:right="266" w:firstLine="339" pt14:Unid="04655105bd2e41fe8c9143d56f43433a"/>
        <w:jc w:val="both" pt14:Unid="fc6e384235ac4e40a8b534099e6982aa"/>
        <w:rPr pt14:Unid="34f35040c48a481ca04fbc997fca4807">
          <w:color w:val="auto" pt14:Unid="a0bb32f759e8416cad3837b493cd82c1"/>
          <w:sz w:val="20" pt14:Unid="ec6cea5ab1a2438db45230e767abcbb6"/>
          <w:szCs w:val="20" pt14:Unid="4f24de52b8cb4c0fa58aaf7d0151aae3"/>
        </w:rPr>
      </w:pPr>
      <w:r>
        <w:rPr pt14:Unid="4174155b865a4db3aefc36097639461c">
          <w:rFonts w:ascii="Arial" w:hAnsi="Arial" w:eastAsia="Arial" w:cs="Arial" pt14:Unid="c714e4a807d84c9baf2e89ea40fcf23a"/>
          <w:color w:val="auto" pt14:Unid="d440ae3b0449487a8da4252937de69ec"/>
          <w:sz w:val="22" pt14:Unid="c51c5a2409af433b9a590b7c58b0cb05"/>
          <w:szCs w:val="22" pt14:Unid="8698b772dc494d37b863620c23e110f8"/>
        </w:rPr>
        <w:t xml:space="preserve">Un cliente puede crear una </w:t>
      </w:r>
      <w:r>
        <w:rPr pt14:Unid="b96038f043a04c52a1b55a5d4bf32ff6">
          <w:rFonts w:ascii="Arial" w:hAnsi="Arial" w:eastAsia="Arial" w:cs="Arial" pt14:Unid="05e52b128d4d49f38b76265f3a294d2a"/>
          <w:b w:val="1" pt14:Unid="a13508bb44e14af58f184492b34e25c1"/>
          <w:bCs w:val="1" pt14:Unid="fb0ed891cd764a62986592138afadff4"/>
          <w:color w:val="auto" pt14:Unid="7f7809ea6f0d46738d1a815f8fe5c311"/>
          <w:sz w:val="22" pt14:Unid="1bfbf3c56c404b3596ad69f0661a0fc6"/>
          <w:szCs w:val="22" pt14:Unid="70267e47008049918fbc4158a62b584e"/>
        </w:rPr>
        <w:t>incidencia</w:t>
      </w:r>
      <w:r>
        <w:rPr pt14:Unid="62926c5df59a463a80cd7052f7be54fd">
          <w:rFonts w:ascii="Arial" w:hAnsi="Arial" w:eastAsia="Arial" w:cs="Arial" pt14:Unid="9dd7f7091c85470c86a606fc2a32ba64"/>
          <w:color w:val="auto" pt14:Unid="10a34f25cc8e4d98b779e23560854751"/>
          <w:sz w:val="22" pt14:Unid="4c7b770854784360b1f46baaa701c9ba"/>
          <w:szCs w:val="22" pt14:Unid="2fe10d32e2aa4e239b94a8663883fa1b"/>
        </w:rPr>
        <w:t xml:space="preserve"> si tiene algún problema con un pedido o quie-re consultar una duda con los empleados de la tienda. Dentro de una incidencia, tanto el cliente como los empleados se comunicarán a través de </w:t>
      </w:r>
      <w:r>
        <w:rPr pt14:Unid="f03408bca334493da23248e523511674">
          <w:rFonts w:ascii="Arial" w:hAnsi="Arial" w:eastAsia="Arial" w:cs="Arial" pt14:Unid="9b234927f408414b859755f3a0c1f872"/>
          <w:b w:val="1" pt14:Unid="6289bfc48b4940dbb1625808223dae2a"/>
          <w:bCs w:val="1" pt14:Unid="a99dd94a4a1d4de3b922ef860f05e442"/>
          <w:color w:val="auto" pt14:Unid="57095b693dab475ea94959dccd99b843"/>
          <w:sz w:val="22" pt14:Unid="af3d29a54dfd4c72a769f4bdc30d83cb"/>
          <w:szCs w:val="22" pt14:Unid="b84b8cf3170042d7aa0f19211f0c2c8c"/>
        </w:rPr>
        <w:t>comentarios</w:t>
      </w:r>
      <w:r>
        <w:rPr pt14:Unid="2fa6a51343944aadad5389bbae79696d">
          <w:rFonts w:ascii="Arial" w:hAnsi="Arial" w:eastAsia="Arial" w:cs="Arial" pt14:Unid="bf3d3cad9f714a73836c46423e435c1f"/>
          <w:color w:val="auto" pt14:Unid="ead1520675cf4d5b9b9259c47d26f201"/>
          <w:sz w:val="22" pt14:Unid="7f26e9f902144278ae5d45e470665516"/>
          <w:szCs w:val="22" pt14:Unid="d41b713d8eb34161aed9123087ec04ee"/>
        </w:rPr>
        <w:t>. Cuando lo conside-re oportuno, el cliente podrá cerrar la incidencia creada, que podrá volver a consultar en cualquier momento.</w:t>
      </w:r>
    </w:p>
    <w:p pt14:Unid="398477e9dfae4a949f90676f60de3d62">
      <w:pPr pt14:Unid="e867f56497624df0a8bb2b282c0345b6"/>
    </w:p>
    <w:p pt14:Unid="ebf2186d391f48f59ce17f402f0d786b">
      <w:pPr pt14:Unid="e14345ec12d74e6190795878c83f22fc">
        <w:spacing w:after="0" w:line="266" w:lineRule="exact" pt14:Unid="890a13d5258b405a9fbefe7c15ce4fd9"/>
        <w:rPr pt14:Unid="5bb3803e0158454a8da9980f9f318e80">
          <w:color w:val="auto" pt14:Unid="b0bc9cf3e7e54fd4a9cc6cdb13403b60"/>
          <w:sz w:val="20" pt14:Unid="07874536daeb40fc92e79fa8761b05d7"/>
          <w:szCs w:val="20" pt14:Unid="33a9c30d47404d399cf326477397d5b3"/>
        </w:rPr>
      </w:pPr>
    </w:p>
    <w:p pt14:Unid="237cb7b8e4014e0e8cb7f5286262e5be">
      <w:pPr pt14:Unid="e783704ebd15420d8889621b6862bd98">
        <w:spacing w:after="0" pt14:Unid="2f112b60c500494b89fac4144fdbdf51"/>
        <w:ind w:right="6" pt14:Unid="4f79af8f6a6a47d497bda8bdb51a736d"/>
        <w:jc w:val="center" pt14:Unid="4268ba72438b4cfab17919936b095005"/>
        <w:rPr pt14:Unid="9b8566bcb9d7454da30f7a09868b93ca">
          <w:color w:val="auto" pt14:Unid="8bc7c76fc71c41ecb8c9e32c0f0d41e4"/>
          <w:sz w:val="20" pt14:Unid="16e4e54a521040be8f80f6fae8f3b0ba"/>
          <w:szCs w:val="20" pt14:Unid="488b46c8dd394b58b6628d3ef68b5c59"/>
        </w:rPr>
      </w:pPr>
      <w:r>
        <w:rPr pt14:Unid="8dbd4b3302d247298a46e98da45b3aa2">
          <w:rFonts w:ascii="Arial" w:hAnsi="Arial" w:eastAsia="Arial" w:cs="Arial" pt14:Unid="90852869d6ae4a5aa897f5fec6ee8c85"/>
          <w:color w:val="auto" pt14:Unid="6eca413dc32d465584d0d0642bd9473c"/>
          <w:sz w:val="19" pt14:Unid="beccd69a4c0346f895c522b7d37f7930"/>
          <w:szCs w:val="19" pt14:Unid="eeedef7cf185487eb0f3aba3e2996b32"/>
        </w:rPr>
        <w:t>23</w:t>
      </w:r>
    </w:p>
    <w:p pt14:Unid="a4b187c1294b41bda236c5b2c2f6a87f">
      <w:pPr pt14:Unid="26a516178a3c4859a4978cf30d8e7556"/>
    </w:p>
    <w:p pt14:Unid="141deda578344098a17c505f19bbe54c">
      <w:pPr pt14:Unid="a5bcc6da74b044228b525350027d3518">
        <w:tabs pt14:Unid="c24c2dcd54ab43839a264354c7ab36e1">
          <w:tab w:val="left" w:leader="none" w:pos="4500" pt14:Unid="51df21da3b2a4d46888952d3c534d4fb"/>
        </w:tabs>
        <w:spacing w:after="0" w:line="231" w:lineRule="exact" pt14:Unid="2bc48ac24cdc472b8c7cc6d3bb8fa697"/>
        <w:ind w:left="260" pt14:Unid="7feb380681544a0689856aa2af4e746f"/>
        <w:rPr pt14:Unid="ccc180da0df34067990112af99cec798">
          <w:color w:val="auto" pt14:Unid="4834ddd3bbe94229b77c2f6304100b77"/>
          <w:sz w:val="20" pt14:Unid="cdcd2e1211a2468fa4ceede019d70b19"/>
          <w:szCs w:val="20" pt14:Unid="5e4e484ae44541fd99005d3b19577957"/>
        </w:rPr>
      </w:pPr>
      <w:r>
        <w:rPr pt14:Unid="bb812aa19c9548edbb4f72256bf0417a">
          <w:rFonts w:ascii="Arial" w:hAnsi="Arial" w:eastAsia="Arial" w:cs="Arial" pt14:Unid="d597a3ee8ee44e1e99f377c3889b102c"/>
          <w:b w:val="1" pt14:Unid="ed9fa2c71c38403ba7a0d0c81310ee5b"/>
          <w:bCs w:val="1" pt14:Unid="23fd82700fad497da3035a88fe14610a"/>
          <w:color w:val="auto" pt14:Unid="213dbefbf02f440cac2fb85f52508134"/>
          <w:sz w:val="18" pt14:Unid="c5728f85a8f14c15b8f688ebfa0d7946"/>
          <w:szCs w:val="18" pt14:Unid="f463784907234a96bab478d5e8069af9"/>
        </w:rPr>
        <w:t>24</w:t>
      </w:r>
      <w:r>
        <w:rPr pt14:Unid="0eec388987e04e80820e51c9dc7eecf9">
          <w:color w:val="auto" pt14:Unid="0b8af5166c824d1e8aabba8764adbce1"/>
          <w:sz w:val="20" pt14:Unid="54d0f65da78a451a941ade9f4b2ed455"/>
          <w:szCs w:val="20" pt14:Unid="1c339dfb2a1f40d9834462fce56594c7"/>
        </w:rPr>
        <w:tab pt14:Unid="7a29add0c822457d9d0ea0a1f68131a6"/>
      </w:r>
      <w:r>
        <w:rPr pt14:Unid="250fc026e61f4ab3bd20570004eefbb0">
          <w:rFonts w:ascii="Arial" w:hAnsi="Arial" w:eastAsia="Arial" w:cs="Arial" pt14:Unid="e301e55be9424009afbb0c388ce6c691"/>
          <w:color w:val="auto" pt14:Unid="0f55dcc1dc0f4f209f79aa704346e4e1"/>
          <w:sz w:val="19" pt14:Unid="1f885dcbb26244cc9e49e560a227ea77"/>
          <w:szCs w:val="19" pt14:Unid="a56f54ce5da64cbca04e9db1f7a87701"/>
        </w:rPr>
        <w:t>Especi</w:t>
      </w:r>
      <w:r>
        <w:rPr pt14:Unid="0a6e686faf3247fa9d9b0dc2a6dc9c60">
          <w:rFonts w:ascii="Arial" w:hAnsi="Arial" w:eastAsia="Arial" w:cs="Arial" pt14:Unid="710e2e429d9642e09f2c8d53f1e40fb7"/>
          <w:color w:val="auto" pt14:Unid="cfc3998e24f044f1bf209e57a871c557"/>
          <w:sz w:val="19" pt14:Unid="495bb2471afe4709aba1c494f3b037e7"/>
          <w:szCs w:val="19" pt14:Unid="7ca23fedeede432c9ac1a4f8e222283c"/>
        </w:rPr>
        <w:t>cación de requisitos del caso de estudio</w:t>
      </w:r>
    </w:p>
    <w:p pt14:Unid="427f3762f586491cb650cc6ea4ddc50d">
      <w:pPr pt14:Unid="71e8d7bf876c482f891084b2500211c9">
        <w:spacing w:after="0" w:line="20" w:lineRule="exact" pt14:Unid="edb170dceb674be3a7a97c9e4f7c7645"/>
        <w:rPr pt14:Unid="bf7cb02e263742fe9093947bedbfb916">
          <w:color w:val="auto" pt14:Unid="d4f527d3f9604206a49aa5abb7c28482"/>
          <w:sz w:val="20" pt14:Unid="f072b32e473341cb8ea4eaaadb7e07a4"/>
          <w:szCs w:val="20" pt14:Unid="133ed66662f84e81b11f338d8fbfb4da"/>
        </w:rPr>
      </w:pPr>
    </w:p>
    <w:p pt14:Unid="d892600752d34bd7a80972033227c949">
      <w:pPr pt14:Unid="5fff7a7b92a9497f92d58a80d0ea39c1">
        <w:spacing w:after="0" w:line="200" w:lineRule="exact" pt14:Unid="d5d6cc8feb824d0fb0fa3ee82b79e6c2"/>
        <w:rPr pt14:Unid="f3447dad05134d5e84915511c2a1ed33">
          <w:color w:val="auto" pt14:Unid="0275ba8304174038a57663dc64057c2d"/>
          <w:sz w:val="20" pt14:Unid="11125ba2a0f9401cb12038d952504a3d"/>
          <w:szCs w:val="20" pt14:Unid="4673d8188ace4347a2fdc0df33bbf5da"/>
        </w:rPr>
      </w:pPr>
    </w:p>
    <w:p pt14:Unid="8816d98857c04a2b8f120e5a48158e9d">
      <w:pPr pt14:Unid="77e2d8d393f54f53a18dc6fa1bde9f46">
        <w:spacing w:after="0" w:line="300" w:lineRule="exact" pt14:Unid="1c3b6e8b722e47e582a8c0809e5a7445"/>
        <w:rPr pt14:Unid="049d883a809d4f10b150c251d412e1bb">
          <w:color w:val="auto" pt14:Unid="e0a29876f40a443bb1a902d2c54cd75d"/>
          <w:sz w:val="20" pt14:Unid="c4ee44793cc142d5873487a024305adf"/>
          <w:szCs w:val="20" pt14:Unid="7d60073527e74c368d05e2083bf48ac2"/>
        </w:rPr>
      </w:pPr>
    </w:p>
    <w:p pt14:Unid="03c47dd7552a4214ad5267dd4b958430">
      <w:pPr pt14:Unid="64e9b416072d4d1193bf4b02579ec5ad">
        <w:spacing w:after="0" pt14:Unid="ae0d4782d0cd4902b30caeb3c785f96d"/>
        <w:ind w:left="260" pt14:Unid="52a9970f0d044f2a8877285f14a2cec3"/>
        <w:rPr pt14:Unid="22ea76e3330541718c82d4df531c116d">
          <w:color w:val="auto" pt14:Unid="7ca1423e7f2b4ba2a9258613539a0320"/>
          <w:sz w:val="20" pt14:Unid="016c41fadf90446ba253b3edfaa024cc"/>
          <w:szCs w:val="20" pt14:Unid="322720b4c8724c6baf3dcc9cdd2c846a"/>
        </w:rPr>
      </w:pPr>
      <w:r>
        <w:rPr pt14:Unid="58996299a9c648bfbe10541575649b01">
          <w:rFonts w:ascii="Arial" w:hAnsi="Arial" w:eastAsia="Arial" w:cs="Arial" pt14:Unid="825389b416e74ef2b1bce153b8a7f74d"/>
          <w:color w:val="auto" pt14:Unid="f2a5014fac5f49f391c16c0cd474b9ab"/>
          <w:sz w:val="29" pt14:Unid="3c42cc2421d540adbebfc84b32d16979"/>
          <w:szCs w:val="29" pt14:Unid="777f164a1dfb4ee694f4b946ac16eb43"/>
        </w:rPr>
        <w:t>4.2 Casos de uso y modelo de dominio</w:t>
      </w:r>
    </w:p>
    <w:p pt14:Unid="026e774246d04385afe6cf23a2158f8d">
      <w:pPr pt14:Unid="b8f7fcf879ab424eae36de144fa9707e">
        <w:spacing w:after="0" w:line="20" w:lineRule="exact" pt14:Unid="d0ac288ea5254ae5a79c7b83671922e8"/>
        <w:rPr pt14:Unid="bb2c23f832944d928d0912f58d9e47fd">
          <w:color w:val="auto" pt14:Unid="11dc9035258c4af8b6173e2f78410e4e"/>
          <w:sz w:val="20" pt14:Unid="cd1c3d86547d496dad5de81956ac505b"/>
          <w:szCs w:val="20" pt14:Unid="8b989d0f74bc4ac7a871a9f20ec1b83c"/>
        </w:rPr>
      </w:pPr>
    </w:p>
    <w:p pt14:Unid="702868afed594eababe1c62cf4eb0142">
      <w:pPr pt14:Unid="3705d33cdf0d44e19cec69377b722713">
        <w:spacing w:after="0" w:line="328" w:lineRule="exact" pt14:Unid="ff01f96a14ea46c28da994295e1adb85"/>
        <w:rPr pt14:Unid="542b1c7145f94c8dbec091663a1aa9b2">
          <w:color w:val="auto" pt14:Unid="0fde825970fa4acf89ccd23749b78391"/>
          <w:sz w:val="20" pt14:Unid="ae337b9058c440b790a0d73f34a1b4b1"/>
          <w:szCs w:val="20" pt14:Unid="f708a9bc99ac401aa80ccdf346f6fad3"/>
        </w:rPr>
      </w:pPr>
    </w:p>
    <w:p pt14:Unid="703c426a55214562bc53d63422a1ad01">
      <w:pPr pt14:Unid="da50d1c4b7dc4859a76b571e9e77c99f">
        <w:spacing w:after="0" w:line="259" w:lineRule="auto" pt14:Unid="6b3a5aab22eb495580fd9e48cb2e305d"/>
        <w:ind w:left="260" w:right="266" w:firstLine="339" pt14:Unid="c41845bd8acf4800a6ffa84c5190a3c2"/>
        <w:jc w:val="both" pt14:Unid="5f0919368db547ae8a1e76506d372bff"/>
        <w:rPr pt14:Unid="ad196e6f56d84190ac69ae2345912412">
          <w:color w:val="auto" pt14:Unid="95572c98c4b84c3591421ab43652e637"/>
          <w:sz w:val="20" pt14:Unid="fd8db61d2f554a58a97d39a54464e61d"/>
          <w:szCs w:val="20" pt14:Unid="a130d04845b649588115efb12eba92e7"/>
        </w:rPr>
      </w:pPr>
      <w:r>
        <w:rPr pt14:Unid="097630105314416b9d00622e95ee1540">
          <w:rFonts w:ascii="Arial" w:hAnsi="Arial" w:eastAsia="Arial" w:cs="Arial" pt14:Unid="9fbdd5b0f48c4310b64315636dd7b80c"/>
          <w:color w:val="auto" pt14:Unid="6cb7d9e479024e52a913d9707e5c781e"/>
          <w:sz w:val="22" pt14:Unid="381340dcfd064b1cb352aad379fc0883"/>
          <w:szCs w:val="22" pt14:Unid="a38fca73e67f49fab8806ae2f57d4ee5"/>
        </w:rPr>
        <w:t>A continuación, vamos a listar los casos de uso de la aplicación móvil. En los casos de uso aumentaremos el nivel de detalle de la descripción para emplearlos como espe-cificación del sistema. El único usuario de la aplicación móvil es el cliente de la tienda, por lo que es el actor de todos los casos citados. Para cada caso de uso se va a proveer un identificador, un título y una descripción breve:</w:t>
      </w:r>
    </w:p>
    <w:p pt14:Unid="d99af9728d7a49c4ba37c7f35440aa82">
      <w:pPr pt14:Unid="0475a62480ac443e8a0a8199123688a8">
        <w:spacing w:after="0" w:line="200" w:lineRule="exact" pt14:Unid="c88de20a852548ac9efd9effa372498a"/>
        <w:rPr pt14:Unid="97784e44e543401bbc0a7aa05346a5a3">
          <w:color w:val="auto" pt14:Unid="8caf15d146fc41e7809c302e7d6f86dc"/>
          <w:sz w:val="20" pt14:Unid="d94beacb0f3848c19c75431a49ad85aa"/>
          <w:szCs w:val="20" pt14:Unid="fbf4ee59ac7a4ba985f0298f9f30b6e9"/>
        </w:rPr>
      </w:pPr>
    </w:p>
    <w:p pt14:Unid="ad06d5f2a4604bb9b5cf3fdbf4b686cb">
      <w:pPr pt14:Unid="484cce428b8b49c4854c9d6beed63528">
        <w:spacing w:after="0" w:line="233" w:lineRule="exact" pt14:Unid="04504183b3c74338853ea1617460695f"/>
        <w:rPr pt14:Unid="6e2630bed1e641cfbab9cabcf3c3616b">
          <w:color w:val="auto" pt14:Unid="ae14159b1a3148748743d0aad8f69aa4"/>
          <w:sz w:val="20" pt14:Unid="660f6845dcb5441fa12c0c8cc1c2c4ae"/>
          <w:szCs w:val="20" pt14:Unid="13c181dc88264966830b9ddcc27ac905"/>
        </w:rPr>
      </w:pPr>
    </w:p>
    <w:p pt14:Unid="77420aaac5944c4bb1ed4813ad59f904">
      <w:pPr pt14:Unid="f5c2a8b4770a44859ec009a36c0ebaa5">
        <w:tabs pt14:Unid="e9dd41c65aaa46ca81cf5a4374cf0da9">
          <w:tab w:val="left" w:leader="none" w:pos="1520" pt14:Unid="2fe9af5d7ec5494699e6ad7d10c786f5"/>
        </w:tabs>
        <w:spacing w:after="0" pt14:Unid="9de96dd88d3b4917a4c83ef464a5aadd"/>
        <w:ind w:left="600" pt14:Unid="4859e88aadd749f1b823de5503805fe5"/>
        <w:rPr pt14:Unid="c5c586562027436dba7c19928637703f">
          <w:color w:val="auto" pt14:Unid="e69a8bb8344b4bf0b97e0e462e054627"/>
          <w:sz w:val="20" pt14:Unid="509c236d454d41209b99c12b52f4ee60"/>
          <w:szCs w:val="20" pt14:Unid="8922f8995d1c48b78029e5cf9330c44a"/>
        </w:rPr>
      </w:pPr>
      <w:r>
        <w:rPr pt14:Unid="e646bc2ca9b849c7abf377efede348c0">
          <w:rFonts w:ascii="Arial" w:hAnsi="Arial" w:eastAsia="Arial" w:cs="Arial" pt14:Unid="46ed73bd7bc64e4292f65952e38e0bd3"/>
          <w:b w:val="1" pt14:Unid="7fd078b9d3c34e2fa724ed360cb0a31a"/>
          <w:bCs w:val="1" pt14:Unid="b01ac817378742708441a4557bc27d19"/>
          <w:color w:val="auto" pt14:Unid="39fa5100b11348f8b0e2bd42f46a9c72"/>
          <w:sz w:val="22" pt14:Unid="fb0b274bade0458e9dfcf1835ca95f23"/>
          <w:szCs w:val="22" pt14:Unid="7e7ed11cfb7c47ff96777488f91c5663"/>
        </w:rPr>
        <w:t>CU001</w:t>
      </w:r>
      <w:r>
        <w:rPr pt14:Unid="5c33c2c4510249518e57769cd542044b">
          <w:color w:val="auto" pt14:Unid="5f437a4e837849faacc57af993b58c95"/>
          <w:sz w:val="20" pt14:Unid="03e3fc476de443baa85fd41d44fb384c"/>
          <w:szCs w:val="20" pt14:Unid="c6b6f9f31220444d920353fa5cad3433"/>
        </w:rPr>
        <w:tab pt14:Unid="70c7ab3fdc2144b69d45413e7a46f020"/>
      </w:r>
      <w:r>
        <w:rPr pt14:Unid="420c2110ada749308de8c845e97370e8">
          <w:rFonts w:ascii="Arial" w:hAnsi="Arial" w:eastAsia="Arial" w:cs="Arial" pt14:Unid="9bec64e7ea334ec19fea76e2d202c630"/>
          <w:color w:val="auto" pt14:Unid="108c1a9afcbd4c86b14a2252a8f7eb14"/>
          <w:sz w:val="22" pt14:Unid="f6c935746b5741fc8ee2437fd0dc87f0"/>
          <w:szCs w:val="22" pt14:Unid="df6292a6ba1c41ddaebc5813321fce95"/>
        </w:rPr>
        <w:t>Iniciar sesión en la aplicación</w:t>
      </w:r>
    </w:p>
    <w:p pt14:Unid="a2ca522c39934367b3dfe4757627d84b">
      <w:pPr pt14:Unid="22a607c6be554dcdbf339421f4aaa97e">
        <w:spacing w:after="0" w:line="20" w:lineRule="exact" pt14:Unid="9ac0540f3b2f45d6a55fa4e222f48de3"/>
        <w:rPr pt14:Unid="600684a7fcb8445886b10457527686d6">
          <w:color w:val="auto" pt14:Unid="21da043c1c9f413ab63c8f7b83cca63d"/>
          <w:sz w:val="20" pt14:Unid="928efade08c64bd79eb5c1e6e5c59aca"/>
          <w:szCs w:val="20" pt14:Unid="0154a781252245c2b1da3c6dc06053ac"/>
        </w:rPr>
      </w:pPr>
    </w:p>
    <w:p pt14:Unid="46a4ad1d261d4586a3ddd4c05071f13e">
      <w:pPr pt14:Unid="ec559e77f3464f108ae99b1e5505bef2">
        <w:spacing w:after="0" w:line="6" w:lineRule="exact" pt14:Unid="59f0f52d48a5433495188f6a3f35d771"/>
        <w:rPr pt14:Unid="964563b601f246fa8429e554b4bdbc90">
          <w:color w:val="auto" pt14:Unid="8c99039b943843c98f422bb0fcb09930"/>
          <w:sz w:val="20" pt14:Unid="f658d4fbe0f14e44b363f0e2e0b6b721"/>
          <w:szCs w:val="20" pt14:Unid="663f77a6bed64c8a9d734e82fcdb9727"/>
        </w:rPr>
      </w:pPr>
    </w:p>
    <w:p pt14:Unid="2927ecfdc24b4ce4a2c65804fececba0">
      <w:pPr pt14:Unid="59597559dc8d416bb5076cb09b0ace0a">
        <w:spacing w:after="0" pt14:Unid="4156c0bd00cb49e88b9bbf8b8878bcb9"/>
        <w:ind w:left="540" pt14:Unid="d95f710df8f74a008b2cb3d832a93654"/>
        <w:rPr pt14:Unid="98e3354b4ee94df5a27be6d7b99d778b">
          <w:color w:val="auto" pt14:Unid="372d6b4dd92e4e498ae99c4bb15a3d87"/>
          <w:sz w:val="20" pt14:Unid="59a261095c1b46208cecdedd46c3c59e"/>
          <w:szCs w:val="20" pt14:Unid="8a921b62b713455f864215c9cc1b6c66"/>
        </w:rPr>
      </w:pPr>
      <w:r>
        <w:rPr pt14:Unid="67f001dfe9004c22925ecd365caed57d">
          <w:rFonts w:ascii="Arial" w:hAnsi="Arial" w:eastAsia="Arial" w:cs="Arial" pt14:Unid="bbb829e2a2a74287bd90ca82b021b512"/>
          <w:color w:val="auto" pt14:Unid="8c92a95595ec4036bf1f2ff29c31129e"/>
          <w:sz w:val="21" pt14:Unid="52ad82e9b34a4b8bbc517462ab538cd2"/>
          <w:szCs w:val="21" pt14:Unid="d85dd139751042c4ac462f36ff350bbe"/>
        </w:rPr>
        <w:t>Para iniciar sesión, el usuario debe haberse registrado previamente en la aplicación.</w:t>
      </w:r>
    </w:p>
    <w:p pt14:Unid="03cfcc22824f43a385048d7f2293a64f">
      <w:pPr pt14:Unid="020101d8e208456aad6dace5a35cbc8f">
        <w:spacing w:after="0" w:line="20" w:lineRule="exact" pt14:Unid="7f6fe9c1886f47fabbc2cd140158b182"/>
        <w:rPr pt14:Unid="e83333ba27464ce1ba6606c1abe6a901">
          <w:color w:val="auto" pt14:Unid="f2d8cd4e9f824013b10ed6e9b92e6e3e"/>
          <w:sz w:val="20" pt14:Unid="fac95a9e070a4acd9aff30342a2e413f"/>
          <w:szCs w:val="20" pt14:Unid="81808789f92c43c7bdf9d11eacf4cde1"/>
        </w:rPr>
      </w:pPr>
    </w:p>
    <w:p pt14:Unid="8c63fcf2784747eda0f9e13122233442">
      <w:pPr pt14:Unid="9a419666f06046588591d61599d4c933">
        <w:spacing w:after="0" w:line="9" w:lineRule="exact" pt14:Unid="7731fa686121403fa401765339e6288f"/>
        <w:rPr pt14:Unid="7405f40710f645f49fd591900c456735">
          <w:color w:val="auto" pt14:Unid="e60113b089004f13be50a0353455fa1d"/>
          <w:sz w:val="20" pt14:Unid="66af4db75cf6453ea88376048741b02f"/>
          <w:szCs w:val="20" pt14:Unid="4b1923511ad54b0da4c5505ed6cb536b"/>
        </w:rPr>
      </w:pPr>
    </w:p>
    <w:p pt14:Unid="30d8caff25be4593b529891e7bf3e618">
      <w:pPr pt14:Unid="795809cdc35f4fbbbb195000fb3d3d78">
        <w:spacing w:after="0" pt14:Unid="10190c7a666f4a408782f46094b4fd22"/>
        <w:ind w:left="540" pt14:Unid="9774bd0fd23041389dad7ed14c0c24ed"/>
        <w:rPr pt14:Unid="f806d9b9b005479690b4e50c9a8e9794">
          <w:color w:val="auto" pt14:Unid="f58daf14a2a446c0a21959d4fdfee5c3"/>
          <w:sz w:val="20" pt14:Unid="89be1102e1b34117b204a0eb97bf8cbf"/>
          <w:szCs w:val="20" pt14:Unid="79387a7673e743eaa1903f038ef1eeae"/>
        </w:rPr>
      </w:pPr>
      <w:r>
        <w:rPr pt14:Unid="bcb9873ac1264bc0babe1ed7a1426ba6">
          <w:rFonts w:ascii="Arial" w:hAnsi="Arial" w:eastAsia="Arial" w:cs="Arial" pt14:Unid="0a388416e0c340d48b7cd491c9ec3cdf"/>
          <w:color w:val="auto" pt14:Unid="227c466b8bdc4b0cbfb704338e68d11b"/>
          <w:sz w:val="22" pt14:Unid="eee04aa10ed24a50a94fca7ef80406f5"/>
          <w:szCs w:val="22" pt14:Unid="052be0c99580498191b32f0c8d896dd2"/>
        </w:rPr>
        <w:t>Para hacerlo debe proveer simplemente su correo electrónico y su contraseña.</w:t>
      </w:r>
    </w:p>
    <w:p pt14:Unid="d48f3deebd094ad483a5361f97d8d1e9">
      <w:pPr pt14:Unid="7048752d044a42bea92fb492a0b09172">
        <w:spacing w:after="0" w:line="20" w:lineRule="exact" pt14:Unid="5bf36a411e044ddda6735683fa6812ee"/>
        <w:rPr pt14:Unid="21b6498f331e463daffcac0bdd696fdf">
          <w:color w:val="auto" pt14:Unid="02a2aae545bc4b43b6e9a42c33976941"/>
          <w:sz w:val="20" pt14:Unid="77c063e2e2c649e4b7eebf4be7ffe72f"/>
          <w:szCs w:val="20" pt14:Unid="b53cdd3d847d4e85ae001737ca1092dd"/>
        </w:rPr>
      </w:pPr>
    </w:p>
    <w:p pt14:Unid="417b55b99b2649c092b1132d43e700af">
      <w:pPr pt14:Unid="7ae75f9b080143989934a48d70c6fa14">
        <w:spacing w:after="0" w:line="200" w:lineRule="exact" pt14:Unid="456200a213ab44708c2ff716be73060e"/>
        <w:rPr pt14:Unid="a16ae6fcb8cf4424852c65f6b262298a">
          <w:color w:val="auto" pt14:Unid="fe218ce1d6a64960b6416b61f67a5fab"/>
          <w:sz w:val="20" pt14:Unid="29c398f4f96245a1873fd0aaa0d1cd2c"/>
          <w:szCs w:val="20" pt14:Unid="cb5560fcaab6428f82ba23acaec9abe8"/>
        </w:rPr>
      </w:pPr>
    </w:p>
    <w:p pt14:Unid="8b788753abc54237b8cb68cf8cef6a2b">
      <w:pPr pt14:Unid="95a47da0459749a1b191850046d4a603">
        <w:spacing w:after="0" w:line="268" w:lineRule="exact" pt14:Unid="c25919f18bf84a898172692d0e56c31e"/>
        <w:rPr pt14:Unid="cb2c558ec19e4cb98abd843c28c26e47">
          <w:color w:val="auto" pt14:Unid="c6f087ff6eab4e5499f2db3f553e83a0"/>
          <w:sz w:val="20" pt14:Unid="1f5105747c8b4c63a2970988b518d1da"/>
          <w:szCs w:val="20" pt14:Unid="b9c9bbdeac394f15910194f817a3f207"/>
        </w:rPr>
      </w:pPr>
    </w:p>
    <w:p pt14:Unid="dc2106609d734c6796c9e322890537b4">
      <w:pPr pt14:Unid="73141002c52b47708bfa8fbddcce95ef">
        <w:tabs pt14:Unid="3fc79ef61d054a11b22325a1f6ce1699">
          <w:tab w:val="left" w:leader="none" w:pos="1520" pt14:Unid="ef6f31df480146d3be47660ba51fa907"/>
        </w:tabs>
        <w:spacing w:after="0" pt14:Unid="73e74085089f4dcb83d0259d988a0337"/>
        <w:ind w:left="600" pt14:Unid="7bee6df87a87431d8aedc288676684a1"/>
        <w:rPr pt14:Unid="1aca9bb2b1414a1a9e54e8bec98d760d">
          <w:color w:val="auto" pt14:Unid="f3903289ff9e4f7dbc0bff6a313919a9"/>
          <w:sz w:val="20" pt14:Unid="092716b8a8c34e9c9f2373cbee48144d"/>
          <w:szCs w:val="20" pt14:Unid="31b4a06a37584681af9aa622b8d10aee"/>
        </w:rPr>
      </w:pPr>
      <w:r>
        <w:rPr pt14:Unid="439c5e0dc9074a628304ba9d5e6f83a4">
          <w:rFonts w:ascii="Arial" w:hAnsi="Arial" w:eastAsia="Arial" w:cs="Arial" pt14:Unid="a0069999121f4833afee1c2f49e5542e"/>
          <w:b w:val="1" pt14:Unid="de22331b59f549f581ef84c88b2f4672"/>
          <w:bCs w:val="1" pt14:Unid="b9e03be1a38f46309a6300c2e9486553"/>
          <w:color w:val="auto" pt14:Unid="a5f9daaa532945108ccc0de9521b71b2"/>
          <w:sz w:val="22" pt14:Unid="7d8cb93b1c514375a4496a90eed8dd0e"/>
          <w:szCs w:val="22" pt14:Unid="26f980f33f6e445ab661225cad4dbccf"/>
        </w:rPr>
        <w:t>CU002</w:t>
      </w:r>
      <w:r>
        <w:rPr pt14:Unid="e153d6b7bf9d40b092ed7f78a365575b">
          <w:color w:val="auto" pt14:Unid="0bdcfdfcdc0b4d03ac08b2134eabe4b2"/>
          <w:sz w:val="20" pt14:Unid="b9aea6936b5d4b0bb0e548cbb9c5c870"/>
          <w:szCs w:val="20" pt14:Unid="4008b44cb48745f48533f11cf87eb6a5"/>
        </w:rPr>
        <w:tab pt14:Unid="c69befacc5f24562abcc14d2cf21b779"/>
      </w:r>
      <w:r>
        <w:rPr pt14:Unid="efee1ef1a9144159b217c4df73221a53">
          <w:rFonts w:ascii="Arial" w:hAnsi="Arial" w:eastAsia="Arial" w:cs="Arial" pt14:Unid="8183c9f5354445bf8c2f08c2f3284a34"/>
          <w:color w:val="auto" pt14:Unid="123e5e06160a490eb88df71c2df46140"/>
          <w:sz w:val="22" pt14:Unid="e2e6f9b8fb6f48cbab2e00e1812d3a4f"/>
          <w:szCs w:val="22" pt14:Unid="ad38a4d3e8eb48aba627113e643e8221"/>
        </w:rPr>
        <w:t>Registrarse en la aplicación</w:t>
      </w:r>
    </w:p>
    <w:p pt14:Unid="5aa7b709fff34b00b64e6a11182e0922">
      <w:pPr pt14:Unid="873d6009932f42b686273faefe0c5c7c">
        <w:spacing w:after="0" w:line="20" w:lineRule="exact" pt14:Unid="6268de5e78684a6e81761029b467ba1d"/>
        <w:rPr pt14:Unid="2b20aacb9b9f4da0b424bd08193a6f3e">
          <w:color w:val="auto" pt14:Unid="03d38f9c01d94c05b1a6dbbe58f22193"/>
          <w:sz w:val="20" pt14:Unid="334ed46d0e014af9bd4d70d45f4bbe1a"/>
          <w:szCs w:val="20" pt14:Unid="590f537e364d44419ae50b58217e35e7"/>
        </w:rPr>
      </w:pPr>
    </w:p>
    <w:p pt14:Unid="8733de268f2c4192bf943dbb7c4193ec">
      <w:pPr pt14:Unid="2abe3227805f421f92c782d8c394ae1d">
        <w:spacing w:after="0" w:line="6" w:lineRule="exact" pt14:Unid="8434ca2662054c0d8c82aa1779132545"/>
        <w:rPr pt14:Unid="e2cddb34bb184c3795fcdadf7a61079c">
          <w:color w:val="auto" pt14:Unid="5dde0dec959a4a5d844be0a5910d2adb"/>
          <w:sz w:val="20" pt14:Unid="cb86967811b5465da4417398d8a67e1d"/>
          <w:szCs w:val="20" pt14:Unid="bb1564c508c14d50a0eef9af6384c908"/>
        </w:rPr>
      </w:pPr>
    </w:p>
    <w:p pt14:Unid="42f46b6cf3ad47a69b3adf80de221282">
      <w:pPr pt14:Unid="eb59fc4962254385aa4a6085f1039fd5">
        <w:spacing w:after="0" w:line="262" w:lineRule="auto" pt14:Unid="c6997aab6f4a466db98d92c904a98555"/>
        <w:ind w:left="540" w:right="546" pt14:Unid="d3ecb0fd7f0c462abb560ce5a44d0851"/>
        <w:jc w:val="both" pt14:Unid="044d3bd25e564fada464d03dfc528599"/>
        <w:rPr pt14:Unid="d870090e37334127be6a331e5ccfd585">
          <w:color w:val="auto" pt14:Unid="bee12ccda2c842cfaa5120d83ad930a5"/>
          <w:sz w:val="20" pt14:Unid="9c336cfbaf8f4482a788948063911aaa"/>
          <w:szCs w:val="20" pt14:Unid="c5517600cecf46e2ba8e7c10380d795f"/>
        </w:rPr>
      </w:pPr>
      <w:r>
        <w:rPr pt14:Unid="ac902129d8f043c9856812ba2cae6d18">
          <w:rFonts w:ascii="Arial" w:hAnsi="Arial" w:eastAsia="Arial" w:cs="Arial" pt14:Unid="03f6693f6e6c498ea1154803762ff895"/>
          <w:color w:val="auto" pt14:Unid="4df19d7991164dae9f015767bb43b382"/>
          <w:sz w:val="22" pt14:Unid="8664a585a8194412a1a0b426b8dbc6b4"/>
          <w:szCs w:val="22" pt14:Unid="fa0d8d79717347d18b5bf13b726a718d"/>
        </w:rPr>
        <w:t>Cualquier persona que tenga la aplicación instalada en su dispositivo móvil puede registrarse como cliente. Para hacerlo, simplemente ha de proveer su nombre, su correo electrónico y una contraseña.</w:t>
      </w:r>
    </w:p>
    <w:p pt14:Unid="87b91724559443959a86e38c70254353">
      <w:pPr pt14:Unid="a3721c5685d247e8bb65c835b5c81cdc">
        <w:spacing w:after="0" w:line="20" w:lineRule="exact" pt14:Unid="c3e64ddfd1b24a529d6f981b5c7bef94"/>
        <w:rPr pt14:Unid="347ba3af372a4b73a2a52fe384330de8">
          <w:color w:val="auto" pt14:Unid="a93299c809314fa8816f433d43bff734"/>
          <w:sz w:val="20" pt14:Unid="305cd54809684fe49b698830ba054f76"/>
          <w:szCs w:val="20" pt14:Unid="fdaeca50b5c64498850789e0b8dd3c15"/>
        </w:rPr>
      </w:pPr>
    </w:p>
    <w:p pt14:Unid="37be33359c1e4a639db684b686392ef2">
      <w:pPr pt14:Unid="fc3ed59e51a44f8bbcd00e03bd114d88">
        <w:spacing w:after="0" w:line="200" w:lineRule="exact" pt14:Unid="0beea9b2dd1b4c078941a20aa79cf6ff"/>
        <w:rPr pt14:Unid="a63d6399585c4a1ab1d8188179451b4b">
          <w:color w:val="auto" pt14:Unid="5d44acebf2984c5dae270fcd3195899d"/>
          <w:sz w:val="20" pt14:Unid="6ee74ad8c3a3497892c1f0a542042443"/>
          <w:szCs w:val="20" pt14:Unid="b17a46e14d1a4f0f944d35db4b16e51a"/>
        </w:rPr>
      </w:pPr>
    </w:p>
    <w:p pt14:Unid="772c4d3864f04f14934e509da9a01f05">
      <w:pPr pt14:Unid="171ba0e7eedc4661835987877b69ef4b">
        <w:spacing w:after="0" w:line="235" w:lineRule="exact" pt14:Unid="7e8085b566da4972ba53a0b851d37cf5"/>
        <w:rPr pt14:Unid="3aa1c204e2f14423bef8f5641bf850f6">
          <w:color w:val="auto" pt14:Unid="9589536e8b6441daaa4eb9c14a32d4b0"/>
          <w:sz w:val="20" pt14:Unid="96181b44323340738d34399dd96a9a8e"/>
          <w:szCs w:val="20" pt14:Unid="3d681396984148c5bb6cb8d6d653a420"/>
        </w:rPr>
      </w:pPr>
    </w:p>
    <w:p pt14:Unid="43c540c4fdb84abb8db3e573138d0112">
      <w:pPr pt14:Unid="73c1a254aba04ca89121c824cceb0d5a">
        <w:tabs pt14:Unid="48bbf0e4bc6c428bb0da5a1c9a74e256">
          <w:tab w:val="left" w:leader="none" w:pos="1520" pt14:Unid="1757f394428c4c62b7c2748adcfc9481"/>
        </w:tabs>
        <w:spacing w:after="0" pt14:Unid="5235280299714ee087d48e60b3b6795c"/>
        <w:ind w:left="600" pt14:Unid="03a5c79b529841608480259dbe08f518"/>
        <w:rPr pt14:Unid="ccb972cc1702457e81f277c0c0b11448">
          <w:color w:val="auto" pt14:Unid="75f75ad48ca44228be4754b73f7b748d"/>
          <w:sz w:val="20" pt14:Unid="9b24ec50777e47958eeef49b694dc2e2"/>
          <w:szCs w:val="20" pt14:Unid="66144f4b235b40c39e9a8321dea71940"/>
        </w:rPr>
      </w:pPr>
      <w:r>
        <w:rPr pt14:Unid="c364e7d89b1b4cb0a8166e346c07b80c">
          <w:rFonts w:ascii="Arial" w:hAnsi="Arial" w:eastAsia="Arial" w:cs="Arial" pt14:Unid="80c2e020bbf447d8888a74dc8d2a8f5d"/>
          <w:b w:val="1" pt14:Unid="38db6d3010624800951484f576a791fd"/>
          <w:bCs w:val="1" pt14:Unid="6b9548d7d90443c39e371fbb1e560a87"/>
          <w:color w:val="auto" pt14:Unid="e5752914af33418a9759ea4bc8fd7447"/>
          <w:sz w:val="22" pt14:Unid="248a303c25af459abcd6e9b1cbdc3cc4"/>
          <w:szCs w:val="22" pt14:Unid="03b58bc6ac5c4ddfb52d23991084c678"/>
        </w:rPr>
        <w:t>CU003</w:t>
      </w:r>
      <w:r>
        <w:rPr pt14:Unid="d9f2baef882d4cf88170af640eea2954">
          <w:color w:val="auto" pt14:Unid="5ad6b946aa3b42feaca81c8c45e21e2d"/>
          <w:sz w:val="20" pt14:Unid="58670bf6a98f47fd9c9022f97965c6e2"/>
          <w:szCs w:val="20" pt14:Unid="385779efd0494a80a98f8e51cab38e29"/>
        </w:rPr>
        <w:tab pt14:Unid="e3c52c78b9244b7f9d6cc593e57c13ba"/>
      </w:r>
      <w:r>
        <w:rPr pt14:Unid="83ea9e99a6ed483885aad3d659b74c0b">
          <w:rFonts w:ascii="Arial" w:hAnsi="Arial" w:eastAsia="Arial" w:cs="Arial" pt14:Unid="f887b022883b47809a7e62b9e0828e99"/>
          <w:color w:val="auto" pt14:Unid="6cf1720ae3bd47479afe96e19af95198"/>
          <w:sz w:val="22" pt14:Unid="4fd6e8f17c574b1b98f8ede517c8a162"/>
          <w:szCs w:val="22" pt14:Unid="8c4aa50899964561b975de444cc786d2"/>
        </w:rPr>
        <w:t>Listar los productos de la tienda</w:t>
      </w:r>
    </w:p>
    <w:p pt14:Unid="bf4435dc9bfc44179c57ef07f4df5641">
      <w:pPr pt14:Unid="a973a260146f4368b308caf3ccc9342d">
        <w:spacing w:after="0" w:line="20" w:lineRule="exact" pt14:Unid="700d31275ea04a478b4259f055b44714"/>
        <w:rPr pt14:Unid="608f05d098454f69a20c9c4ffb45c9ed">
          <w:color w:val="auto" pt14:Unid="65f9116287c747aa80c3d9c416bd85dc"/>
          <w:sz w:val="20" pt14:Unid="71fb1780da9342f8ae42b59ddad444df"/>
          <w:szCs w:val="20" pt14:Unid="95f90ae0c7a041e58410c04536eb088d"/>
        </w:rPr>
      </w:pPr>
    </w:p>
    <w:p pt14:Unid="7d54ffb9bd2643f3a2e40b3351ea062d">
      <w:pPr pt14:Unid="f3ec114b1e30425792975dc1a3092476">
        <w:spacing w:after="0" w:line="6" w:lineRule="exact" pt14:Unid="efd2276d7a4e4f46bd35eccec188f738"/>
        <w:rPr pt14:Unid="1d55bb7a6b2b493e8dc37a1dd9615bfd">
          <w:color w:val="auto" pt14:Unid="d32a3806a3444a88a17e91c3050641cc"/>
          <w:sz w:val="20" pt14:Unid="626f1d9340c6451b86de9fd0a7627ff2"/>
          <w:szCs w:val="20" pt14:Unid="c2321386470541d5b35c7377b15aa5b8"/>
        </w:rPr>
      </w:pPr>
    </w:p>
    <w:p pt14:Unid="f1802b899cd843f5be88bc04ed579774">
      <w:pPr pt14:Unid="f527287fb4e34fd3b42e296671cd154c">
        <w:spacing w:after="0" w:line="280" w:lineRule="auto" pt14:Unid="856a2b7ff2934c62b13d597a5491e09a"/>
        <w:ind w:left="540" w:right="546" pt14:Unid="f66ae965d5c7491a9fb9175476e702c7"/>
        <w:jc w:val="both" pt14:Unid="a9305f7ee0b34d11ad6060321de14571"/>
        <w:rPr pt14:Unid="2f67ab4e3ebc459b9507dc57f89c0e8b">
          <w:color w:val="auto" pt14:Unid="5b8ca156a81f4a5b8df214aebf850210"/>
          <w:sz w:val="20" pt14:Unid="947ea32db155435f80e69afe75522291"/>
          <w:szCs w:val="20" pt14:Unid="e6f45013f3a14f55b04b01a314e55918"/>
        </w:rPr>
      </w:pPr>
      <w:r>
        <w:rPr pt14:Unid="864070c0e4ee4735b88857e22ebaa363">
          <w:rFonts w:ascii="Arial" w:hAnsi="Arial" w:eastAsia="Arial" w:cs="Arial" pt14:Unid="7dae908f4981462b82f92edc88245b7b"/>
          <w:color w:val="auto" pt14:Unid="5a49a76192874adfa8186ed0dc8b3c6e"/>
          <w:sz w:val="21" pt14:Unid="bc163322e3cc4f7d9709953808899e06"/>
          <w:szCs w:val="21" pt14:Unid="d330b0c9dc434731b7dadc34f1a71b04"/>
        </w:rPr>
        <w:t>El cliente puede consultar todos los productos disponibles en la tienda. Para cada producto se mostrará una imagen, el nombre del producto y su precio. El usuario podrá buscar un producto por su nombre y ordenar el listado por nombre y precio.</w:t>
      </w:r>
    </w:p>
    <w:p pt14:Unid="93ec15e6cae448c38855f54d331fae76">
      <w:pPr pt14:Unid="8c875fdb98074c3f8369430ef6e67ffa">
        <w:spacing w:after="0" w:line="20" w:lineRule="exact" pt14:Unid="6e72d5b1843445febbdcd7c997acadbb"/>
        <w:rPr pt14:Unid="e221fcbf96e843158eb5a879a088c0f0">
          <w:color w:val="auto" pt14:Unid="c834c118cb4f4648b93ecf6d5929f842"/>
          <w:sz w:val="20" pt14:Unid="b6037715c63448d5a408523770853b94"/>
          <w:szCs w:val="20" pt14:Unid="2ed7095e98764b908ccf3eb992d1e114"/>
        </w:rPr>
      </w:pPr>
    </w:p>
    <w:p pt14:Unid="5b24fa65820e48769f9b81f373b675cc">
      <w:pPr pt14:Unid="e57038ba35b54ccca6eb6efd11607bf7">
        <w:spacing w:after="0" w:line="200" w:lineRule="exact" pt14:Unid="fb06117d48d24a649230d10a6f6deb66"/>
        <w:rPr pt14:Unid="63ea53a81ace4fa9b772fceb3fa5ff81">
          <w:color w:val="auto" pt14:Unid="a8fb8d53345342daafac39d7bcc28ba2"/>
          <w:sz w:val="20" pt14:Unid="aaf13b1bbcf64c35803f5b4bac6c890b"/>
          <w:szCs w:val="20" pt14:Unid="c64459b8f60a49eeb3696faf5cb4ccb6"/>
        </w:rPr>
      </w:pPr>
    </w:p>
    <w:p pt14:Unid="8e8f796ed42243b897f67b86b14dc9d5">
      <w:pPr pt14:Unid="42ddca5f364349a5bcad9a973b871c32">
        <w:spacing w:after="0" w:line="218" w:lineRule="exact" pt14:Unid="4dfb7ca980474183ae1e5ffc237e4330"/>
        <w:rPr pt14:Unid="6938a1e6a7ee4dc48f93feea75c4ad40">
          <w:color w:val="auto" pt14:Unid="2354ab8e142c4f76b598493a380728f5"/>
          <w:sz w:val="20" pt14:Unid="c36b6ba76cc54312acce8d1647e6c39e"/>
          <w:szCs w:val="20" pt14:Unid="ae1b07fa94884e19bbd7e87538022f77"/>
        </w:rPr>
      </w:pPr>
    </w:p>
    <w:p pt14:Unid="f84bfd3169864281a05d6e5c435d3698">
      <w:pPr pt14:Unid="eb19b664a46f405b9c6ede1b6983ede9">
        <w:tabs pt14:Unid="21390c9695804678a9faff754626a0d6">
          <w:tab w:val="left" w:leader="none" w:pos="1520" pt14:Unid="9e4a7931c6444c51b929b2865ab495d8"/>
        </w:tabs>
        <w:spacing w:after="0" pt14:Unid="00f4a3d4a81340429612ef1d0903b880"/>
        <w:ind w:left="600" pt14:Unid="7cd7edfd08464e54b94e684848691bd4"/>
        <w:rPr pt14:Unid="7fb8400ca3b34dd38ffe1d91a8019848">
          <w:color w:val="auto" pt14:Unid="f9b3a6e721594ec0bfc4fb273dccf2ff"/>
          <w:sz w:val="20" pt14:Unid="11cc6ffcde494afd90eb337f760dad0b"/>
          <w:szCs w:val="20" pt14:Unid="80de9e67b0d34e8581397ad996d9e573"/>
        </w:rPr>
      </w:pPr>
      <w:r>
        <w:rPr pt14:Unid="d741cd55b8b64095ad112404f169bd5f">
          <w:rFonts w:ascii="Arial" w:hAnsi="Arial" w:eastAsia="Arial" w:cs="Arial" pt14:Unid="1dc38156b8794bd08fec54d7d5f237b7"/>
          <w:b w:val="1" pt14:Unid="a194843211fa41debdbb28ce0c1d8054"/>
          <w:bCs w:val="1" pt14:Unid="da5e2956103740c28b8def2d2b1ef430"/>
          <w:color w:val="auto" pt14:Unid="402ab116ccdc453b80396e96bb16f948"/>
          <w:sz w:val="22" pt14:Unid="4e1416bac48642efa45db221da4adf72"/>
          <w:szCs w:val="22" pt14:Unid="b03e819251434490a16c3f6466638651"/>
        </w:rPr>
        <w:t>CU004</w:t>
      </w:r>
      <w:r>
        <w:rPr pt14:Unid="21ea5daf36ac495ba9760731af453546">
          <w:color w:val="auto" pt14:Unid="c083e229d5764d22b8fd99ef1f855245"/>
          <w:sz w:val="20" pt14:Unid="6eae24c704b14d8e83d407333b5cd84c"/>
          <w:szCs w:val="20" pt14:Unid="fdc7fed3281546b88376bf42387cd7f1"/>
        </w:rPr>
        <w:tab pt14:Unid="25719a14b86d45a59806d5c27a9bfb82"/>
      </w:r>
      <w:r>
        <w:rPr pt14:Unid="7d987ac1cd45445bb82c7be7c006684d">
          <w:rFonts w:ascii="Arial" w:hAnsi="Arial" w:eastAsia="Arial" w:cs="Arial" pt14:Unid="918eb02e1a2e430a94f468d9e5934a20"/>
          <w:color w:val="auto" pt14:Unid="68e6ac54d22b4f40ab1a1cdc8680758e"/>
          <w:sz w:val="22" pt14:Unid="66576ca653ca40f29838919e5396fd3a"/>
          <w:szCs w:val="22" pt14:Unid="bf9011c664664125bea7f4fd7f2ff4ee"/>
        </w:rPr>
        <w:t>Visualizar un producto</w:t>
      </w:r>
    </w:p>
    <w:p pt14:Unid="33522070457c43a4bb21f68d6fc3024e">
      <w:pPr pt14:Unid="01ff87f2594f473d81855afa10425e5d">
        <w:spacing w:after="0" w:line="20" w:lineRule="exact" pt14:Unid="7cc5dca46d914d67bd9fdea58d35ae0c"/>
        <w:rPr pt14:Unid="037b8cc9bf994d858275c198a087e277">
          <w:color w:val="auto" pt14:Unid="14744dfb1df24261bd8b5f12b91c9b29"/>
          <w:sz w:val="20" pt14:Unid="dd22971d53f8430ea72d56c983e4c809"/>
          <w:szCs w:val="20" pt14:Unid="88d8e35466cc45adab402b48b817c8b5"/>
        </w:rPr>
      </w:pPr>
    </w:p>
    <w:p pt14:Unid="b275ace8f6a34030a31eb6d016e70a95">
      <w:pPr pt14:Unid="45c1b511f5d944a58554773d4d865d0a">
        <w:spacing w:after="0" w:line="6" w:lineRule="exact" pt14:Unid="359305f9f8b04089b26ff6404fd4b0a2"/>
        <w:rPr pt14:Unid="9d0e4f6bb24c4a939fd8fff19adf2b65">
          <w:color w:val="auto" pt14:Unid="eb58b57aad28407390acc5dfe5603dd4"/>
          <w:sz w:val="20" pt14:Unid="a94aee2df1be4f82b4039babb4658cc3"/>
          <w:szCs w:val="20" pt14:Unid="e037c03d9df94b5eb0a3cf823cf28655"/>
        </w:rPr>
      </w:pPr>
    </w:p>
    <w:p pt14:Unid="d0ad8a25f434463197c64fd79f63017a">
      <w:pPr pt14:Unid="94b0a443118242ea93f62d4e791ae56b">
        <w:spacing w:after="0" w:line="262" w:lineRule="auto" pt14:Unid="2c6e9dda9e8442f7a857eae4b3a3e937"/>
        <w:ind w:left="540" w:right="546" pt14:Unid="ceab6d74984f4e18b7421fd0294fadfb"/>
        <w:jc w:val="both" pt14:Unid="bfbdce5ac8a84e3eabd7d0876a017c14"/>
        <w:rPr pt14:Unid="e555236cdbbc4aa790ccf8d7b27c612f">
          <w:color w:val="auto" pt14:Unid="e70b807c09684127974f1e357ae55d57"/>
          <w:sz w:val="20" pt14:Unid="119679fed1d543c3aa1e32fad717c150"/>
          <w:szCs w:val="20" pt14:Unid="bc665120f6c840d5b9385aa0a7d4bd6a"/>
        </w:rPr>
      </w:pPr>
      <w:r>
        <w:rPr pt14:Unid="8212e8122e8a4577aeeb7c5abf56590d">
          <w:rFonts w:ascii="Arial" w:hAnsi="Arial" w:eastAsia="Arial" w:cs="Arial" pt14:Unid="a29b3ddce6c04c9d9362ef71cd847ca8"/>
          <w:color w:val="auto" pt14:Unid="46aaa852af2b4a709cd7b4928d8b28f8"/>
          <w:sz w:val="22" pt14:Unid="1622183d919940fa9d0b34cca70c7c2b"/>
          <w:szCs w:val="22" pt14:Unid="ce31221719c8440d986712a7c67517db"/>
        </w:rPr>
        <w:t>El cliente puede ver la descripción de un producto, su precio y número de unidades en stock. Cuando lo desee, el usuario puede seleccionarlo para comprarlo y crear así un nuevo pedido.</w:t>
      </w:r>
    </w:p>
    <w:p pt14:Unid="5768143a5ab04272ae6fe7a89eece78a">
      <w:pPr pt14:Unid="7116448e4b39404290bc17bdeb10b401">
        <w:spacing w:after="0" w:line="20" w:lineRule="exact" pt14:Unid="f34507f2805a49cfbc77868f191527ed"/>
        <w:rPr pt14:Unid="30420071398849cea1c5ea989fb69dec">
          <w:color w:val="auto" pt14:Unid="2e1f9875a2ce41b3a52d285f29a570f3"/>
          <w:sz w:val="20" pt14:Unid="f3bea3c4308b4da49a0bb4f85213678a"/>
          <w:szCs w:val="20" pt14:Unid="85c5fb53b2104f69ba083d197caed13f"/>
        </w:rPr>
      </w:pPr>
    </w:p>
    <w:p pt14:Unid="2ca64f57ae9b4e98aac469a80e59e1ef">
      <w:pPr pt14:Unid="9fe0f6e718f84972808ac7c285b1371a">
        <w:spacing w:after="0" w:line="200" w:lineRule="exact" pt14:Unid="be796adf1732445b93c66b0f81d51903"/>
        <w:rPr pt14:Unid="66d915d6c8b24c7994cfb86822ccdd88">
          <w:color w:val="auto" pt14:Unid="46168160fd3b4b3885f358f0ce239c50"/>
          <w:sz w:val="20" pt14:Unid="f799b891811541439fdb2057404413c9"/>
          <w:szCs w:val="20" pt14:Unid="d65c45e005a54054928c00606afdd351"/>
        </w:rPr>
      </w:pPr>
    </w:p>
    <w:p pt14:Unid="b36a400c7135415bae29f34950e024fd">
      <w:pPr pt14:Unid="1a8ecae56ec7465abd4cbcad50217415">
        <w:spacing w:after="0" w:line="235" w:lineRule="exact" pt14:Unid="8a72d054515e4744923aa13c2401335a"/>
        <w:rPr pt14:Unid="274a486b00c74e0496c521a07e0fb50b">
          <w:color w:val="auto" pt14:Unid="1f2026a10c03457eb027b20cc5ad0fe3"/>
          <w:sz w:val="20" pt14:Unid="f81aab46d3fd403cb171c8a5569db46c"/>
          <w:szCs w:val="20" pt14:Unid="03f95b8959e344afbe4c05e3b151d37b"/>
        </w:rPr>
      </w:pPr>
    </w:p>
    <w:p pt14:Unid="557557860a794ca09b5564a87bd31a6b">
      <w:pPr pt14:Unid="f4009322d45644d8a963e46866a794e8">
        <w:tabs pt14:Unid="261775b778be4666973825a1e1273ed7">
          <w:tab w:val="left" w:leader="none" w:pos="1520" pt14:Unid="5bd0ed30854445f3a851493657ebf3ed"/>
        </w:tabs>
        <w:spacing w:after="0" pt14:Unid="dfa016cf04464162ac78664926e43c5a"/>
        <w:ind w:left="600" pt14:Unid="69006235e94844ac8e8a415fd3baf82d"/>
        <w:rPr pt14:Unid="78678e951eb548f493b42c3299753507">
          <w:color w:val="auto" pt14:Unid="7e40e33230fc4a64a5123a2e3364ded6"/>
          <w:sz w:val="20" pt14:Unid="c8534074f57b4702868b1fd5197aadb5"/>
          <w:szCs w:val="20" pt14:Unid="ccc1db3339f34adf97fb9c7aa10c40cd"/>
        </w:rPr>
      </w:pPr>
      <w:r>
        <w:rPr pt14:Unid="05fa7055c5c446418c0d7a8ca3457e41">
          <w:rFonts w:ascii="Arial" w:hAnsi="Arial" w:eastAsia="Arial" w:cs="Arial" pt14:Unid="af158937f9224f58b3efb042652675d4"/>
          <w:b w:val="1" pt14:Unid="737e545669ce4af0970cee00fa7f7d90"/>
          <w:bCs w:val="1" pt14:Unid="a2683f9cd52b45c18c305873725b75ae"/>
          <w:color w:val="auto" pt14:Unid="d592ff3429d145ada5ed3b7e7948a96d"/>
          <w:sz w:val="22" pt14:Unid="4a1682e956534387a651315a3f832876"/>
          <w:szCs w:val="22" pt14:Unid="9c0933b1ed4840a9ae7601d005c18836"/>
        </w:rPr>
        <w:t>CU005</w:t>
      </w:r>
      <w:r>
        <w:rPr pt14:Unid="0ae28e4da75242d2b4a291b076092eec">
          <w:color w:val="auto" pt14:Unid="766d87108f1143a280e3a522c3b5c47b"/>
          <w:sz w:val="20" pt14:Unid="f986a8bfbc7141e0bcfeb3abab487b16"/>
          <w:szCs w:val="20" pt14:Unid="d6fd2f880e0c45c28df9508070054e47"/>
        </w:rPr>
        <w:tab pt14:Unid="1b7394b485d6407c99ac529322436a86"/>
      </w:r>
      <w:r>
        <w:rPr pt14:Unid="da8c1bab98944f8c841d3b2f9fc306b5">
          <w:rFonts w:ascii="Arial" w:hAnsi="Arial" w:eastAsia="Arial" w:cs="Arial" pt14:Unid="6c05d75e258f46a0ab1861a9863c09e0"/>
          <w:color w:val="auto" pt14:Unid="d013bf4a7f7647a4b3e4c79146fade78"/>
          <w:sz w:val="22" pt14:Unid="3cf0a97787eb4618b82ec59e95cd1141"/>
          <w:szCs w:val="22" pt14:Unid="e3b4dcb7bfcc401eb057bb9453139bbc"/>
        </w:rPr>
        <w:t>Crear un pedido</w:t>
      </w:r>
    </w:p>
    <w:p pt14:Unid="1e6e0fc6ae9f4c0d8ec59de9ad025e07">
      <w:pPr pt14:Unid="fe65bee14a41474ea5a88c5e0ea152ef">
        <w:spacing w:after="0" w:line="20" w:lineRule="exact" pt14:Unid="d436d3111f4d4a23ad5296d80de98bb7"/>
        <w:rPr pt14:Unid="34669e94956f49bda509dc1f3e47d6af">
          <w:color w:val="auto" pt14:Unid="736de6a9acfe45bdbace5d085e139b20"/>
          <w:sz w:val="20" pt14:Unid="bac3836b5b544eacab9656a82acab201"/>
          <w:szCs w:val="20" pt14:Unid="b0ac92d9f82c453ba6f08ef3f993f7e8"/>
        </w:rPr>
      </w:pPr>
    </w:p>
    <w:p pt14:Unid="3a2cdcfc506f45d09134affed20f2474">
      <w:pPr pt14:Unid="2381a18980014bfcbef912075787e660">
        <w:spacing w:after="0" w:line="6" w:lineRule="exact" pt14:Unid="1c83eee85ef043d3bf8b654a325b2072"/>
        <w:rPr pt14:Unid="9abcb2e2528e4f8e811250a2afafd37b">
          <w:color w:val="auto" pt14:Unid="5669607fe4d74788a824c7e001aab68f"/>
          <w:sz w:val="20" pt14:Unid="38bd8501b969475582319dede4b40c0c"/>
          <w:szCs w:val="20" pt14:Unid="9ee05febab3941a79782c0c449b6516f"/>
        </w:rPr>
      </w:pPr>
    </w:p>
    <w:p pt14:Unid="06bbdf7da2e34d099398f2dfe68b2fa9">
      <w:pPr pt14:Unid="e8495e22cf164e03b7ab1d6530776ec3">
        <w:spacing w:after="0" w:line="276" w:lineRule="auto" pt14:Unid="087f0ce6882544bfb1667b49fe4c5243"/>
        <w:ind w:left="540" w:right="546" pt14:Unid="6d7ba22b96694f32ab657d56775bb382"/>
        <w:jc w:val="both" pt14:Unid="70db00bd8638417eb32228a04bf3b36a"/>
        <w:rPr pt14:Unid="cfaf446f6556481ebf08119e0e0d59fa">
          <w:color w:val="auto" pt14:Unid="d88a995bcc8741548b3aabfbd7aeb41a"/>
          <w:sz w:val="20" pt14:Unid="f78d6da14f1743409ba2f1108946e555"/>
          <w:szCs w:val="20" pt14:Unid="afb7073b93a641ee8f247a9d23eb68e4"/>
        </w:rPr>
      </w:pPr>
      <w:r>
        <w:rPr pt14:Unid="be2d543674b648c5a32ce4a8f6321f37">
          <w:rFonts w:ascii="Arial" w:hAnsi="Arial" w:eastAsia="Arial" w:cs="Arial" pt14:Unid="06aa41c713aa4db5b7b33d79c19ed208"/>
          <w:color w:val="auto" pt14:Unid="42dd280ee4914721959f09a3cc6768f1"/>
          <w:sz w:val="21" pt14:Unid="4285a85073754c83b117109d325c33d1"/>
          <w:szCs w:val="21" pt14:Unid="005e5b5ad0bf434ebf3659a47450398e"/>
        </w:rPr>
        <w:t>El cliente puede crear un pedido y añadir en él productos. Para cada uno, debe es-pecificar el número de unidades que desea. En cualquier momento puede eliminar cualquiera de los productos que componen el pedido. Cuando lo considere opor-tuno, el cliente ha de confirmar el pedido que está creando para que sea tramitado.</w:t>
      </w:r>
    </w:p>
    <w:p pt14:Unid="74c0181bf04943e083391987cb16b8c0">
      <w:pPr pt14:Unid="0983254d18114acf83dcec161946d12b">
        <w:spacing w:after="0" w:line="20" w:lineRule="exact" pt14:Unid="bb5fc061e8d5435493dafe1a70879ed1"/>
        <w:rPr pt14:Unid="643f8e8755dc4af3ae716d1b9f6366ad">
          <w:color w:val="auto" pt14:Unid="ad58ac7fff4a4d5d8b3bd8e3f151ca46"/>
          <w:sz w:val="20" pt14:Unid="9290a70db96a453a949ba77f78231704"/>
          <w:szCs w:val="20" pt14:Unid="1078e6fa814f4271922c502c46d7791c"/>
        </w:rPr>
      </w:pPr>
    </w:p>
    <w:p pt14:Unid="79bd69f58f5b499db12eb674717ce8b9">
      <w:pPr pt14:Unid="82ea3af54dac4a878d69726d0ef484a4">
        <w:spacing w:after="0" w:line="200" w:lineRule="exact" pt14:Unid="55c1658da52d4ecb94c217112c7e12ad"/>
        <w:rPr pt14:Unid="98d35e05ca1c454282d8130cf2e680b5">
          <w:color w:val="auto" pt14:Unid="5c23aa955e804b68b4429761a4deaa62"/>
          <w:sz w:val="20" pt14:Unid="081c1ea570ec497b8173ed1b658eb2ad"/>
          <w:szCs w:val="20" pt14:Unid="a8cbc5cfa7a84eb09e75b53a3fdf55bb"/>
        </w:rPr>
      </w:pPr>
    </w:p>
    <w:p pt14:Unid="10bbe4b55e1e48adaa3a44f26d644266">
      <w:pPr pt14:Unid="0d83500a898242f8b4ddda648ef4984c">
        <w:spacing w:after="0" w:line="223" w:lineRule="exact" pt14:Unid="71abd60a4808443a90d83d59710d6359"/>
        <w:rPr pt14:Unid="4696c32a083942f88e500403625d0a59">
          <w:color w:val="auto" pt14:Unid="3410c9e1b9f444e882e8f7218abc46db"/>
          <w:sz w:val="20" pt14:Unid="7ea5baef9dba49da931e95ebf953f4c5"/>
          <w:szCs w:val="20" pt14:Unid="157f546c301a4e5db549d2b572282c71"/>
        </w:rPr>
      </w:pPr>
    </w:p>
    <w:p pt14:Unid="c4e0a40b0a0d4435be9790f6c258b894">
      <w:pPr pt14:Unid="30c5e6ef47a049ea8e01cb69e6edab94">
        <w:tabs pt14:Unid="73e2e65432ba4aa19d4a515907a9bb36">
          <w:tab w:val="left" w:leader="none" w:pos="1520" pt14:Unid="85a0c2eae6b04ecbb73da48e129fef4f"/>
        </w:tabs>
        <w:spacing w:after="0" pt14:Unid="7b2a24b5fd45487a878a7ac75e51a2e7"/>
        <w:ind w:left="600" pt14:Unid="893713d02265459cab0a0fcdbc7a238c"/>
        <w:rPr pt14:Unid="e0df34001a7849ac889b4144a74646a9">
          <w:color w:val="auto" pt14:Unid="d9ee589297474d6cac6686ceb9d0eb86"/>
          <w:sz w:val="20" pt14:Unid="33fad504512342dc8d3178e24b10beef"/>
          <w:szCs w:val="20" pt14:Unid="c7f20c30b61a4e2c94d14206c11324ea"/>
        </w:rPr>
      </w:pPr>
      <w:r>
        <w:rPr pt14:Unid="f4c4387a9d4d487fbd11581ff9c35b73">
          <w:rFonts w:ascii="Arial" w:hAnsi="Arial" w:eastAsia="Arial" w:cs="Arial" pt14:Unid="9840dcbe54ae453582f792f75dd0a1d0"/>
          <w:b w:val="1" pt14:Unid="eccfc9be47ac4b998060a9ea537758c1"/>
          <w:bCs w:val="1" pt14:Unid="422bfeb4ebaf4f7b98c2d87031336a84"/>
          <w:color w:val="auto" pt14:Unid="eeb383f337c84cf5bf16239a41be4ea8"/>
          <w:sz w:val="22" pt14:Unid="dd3eb332db584071ac90fc41a922c29f"/>
          <w:szCs w:val="22" pt14:Unid="4ab9884c9a9745b8a53b7d50176386ba"/>
        </w:rPr>
        <w:t>CU006</w:t>
      </w:r>
      <w:r>
        <w:rPr pt14:Unid="b3aac17c70a14238b19cf6bc0fd91efd">
          <w:color w:val="auto" pt14:Unid="b32d5777d219465e8cd8d644e5d0abb3"/>
          <w:sz w:val="20" pt14:Unid="ce047072f7404fddbb7d331cb580d8d0"/>
          <w:szCs w:val="20" pt14:Unid="d217f8e022b74e5cb2690d248be382c4"/>
        </w:rPr>
        <w:tab pt14:Unid="f14dbee207cd4563b12b2d3b1bbabcc2"/>
      </w:r>
      <w:r>
        <w:rPr pt14:Unid="92e8142a141b42ef8cc8c921089215a5">
          <w:rFonts w:ascii="Arial" w:hAnsi="Arial" w:eastAsia="Arial" w:cs="Arial" pt14:Unid="c0153d1d5abf42f4af03a8e2f9b1dc17"/>
          <w:color w:val="auto" pt14:Unid="48619e25114041f19ef5d12ad2ef1fee"/>
          <w:sz w:val="22" pt14:Unid="a1ac145a1d2c4894a0c7d1d7bf3c723c"/>
          <w:szCs w:val="22" pt14:Unid="997d639433174ff29f865ea0e346f694"/>
        </w:rPr>
        <w:t>Cancelar un pedido</w:t>
      </w:r>
    </w:p>
    <w:p pt14:Unid="fc193fcbf46f4c4ab4e5f5400feb1885">
      <w:pPr pt14:Unid="a09789ef8baf405589c5fb5edbd183af">
        <w:spacing w:after="0" w:line="20" w:lineRule="exact" pt14:Unid="bee2fd1225e24ec2b0d69a7bd1807b77"/>
        <w:rPr pt14:Unid="31c7ac21503248b48ee238fcfd5f15ca">
          <w:color w:val="auto" pt14:Unid="5720e8b8d911416a8919251fa3174166"/>
          <w:sz w:val="20" pt14:Unid="69ade1865e2c4416a8d80c66bd0b63a5"/>
          <w:szCs w:val="20" pt14:Unid="cd15c0ef39e4499da8b36a43990948fe"/>
        </w:rPr>
      </w:pPr>
    </w:p>
    <w:p pt14:Unid="ebca03b2bf1248afb59756173d9c9767">
      <w:pPr pt14:Unid="3c712e7e7e3c48e3b377ac8a78e2de54">
        <w:spacing w:after="0" w:line="6" w:lineRule="exact" pt14:Unid="3b671b7b08064f5db2bca0d922164563"/>
        <w:rPr pt14:Unid="7d674102024942c7ab7c04797942dca6">
          <w:color w:val="auto" pt14:Unid="8d9853b704a8493c97d7fcca56326a3f"/>
          <w:sz w:val="20" pt14:Unid="0175ca680e4e45f7beb75790f5c943f4"/>
          <w:szCs w:val="20" pt14:Unid="3a263e4f8acc41f8b285607449647ec7"/>
        </w:rPr>
      </w:pPr>
    </w:p>
    <w:p pt14:Unid="c33be881cb974b15a542e1b62012cd20">
      <w:pPr pt14:Unid="fcfbc8c18d8749949e0878b22c780f23">
        <w:spacing w:after="0" w:line="267" w:lineRule="auto" pt14:Unid="f096e62a06a6428f98aa8fe425577dda"/>
        <w:ind w:left="540" w:right="546" pt14:Unid="f0271b0c3a704bf5a34a5f68de1ef107"/>
        <w:jc w:val="both" pt14:Unid="6011a61f3a7f48ac8e58b05aa75f0ad7"/>
        <w:rPr pt14:Unid="8b7734fe163641d6aa2dd38893a27da4">
          <w:color w:val="auto" pt14:Unid="79c839bbdbc34ce98e398b28763d000b"/>
          <w:sz w:val="20" pt14:Unid="7802014d13c545c9b7988666f8f3f493"/>
          <w:szCs w:val="20" pt14:Unid="bf8a18d7a0d04bcd8d6b2ef341eb90b8"/>
        </w:rPr>
      </w:pPr>
      <w:r>
        <w:rPr pt14:Unid="c0f1c9b05c0c432b8ed98f849a85804a">
          <w:rFonts w:ascii="Arial" w:hAnsi="Arial" w:eastAsia="Arial" w:cs="Arial" pt14:Unid="732ef5c4395e432482c007cca772f39b"/>
          <w:color w:val="auto" pt14:Unid="82663db6e2cd4fea8a1e05282646691b"/>
          <w:sz w:val="22" pt14:Unid="50fc4f9b1a8f405180be3ad09fa00ada"/>
          <w:szCs w:val="22" pt14:Unid="ae9c53e220774ad698ae11862ffd6ac8"/>
        </w:rPr>
        <w:t>Para los pedidos confirmados, mientras estos no hayan sido gestionados por un empleado para su entrega, el pedido se podrá cancelar.</w:t>
      </w:r>
    </w:p>
    <w:p pt14:Unid="5cb837f60b1e46e8946059552c2570b1">
      <w:pPr pt14:Unid="fee7fbbd03bf4c2c8e2d1b40971c7634">
        <w:spacing w:after="0" w:line="20" w:lineRule="exact" pt14:Unid="726756d7170c47d49a7bbf22e3b7296c"/>
        <w:rPr pt14:Unid="f50873f0baaa4957b7ab6fe29e258468">
          <w:color w:val="auto" pt14:Unid="1eb27f22d5c54679ae37a20a405c97cd"/>
          <w:sz w:val="20" pt14:Unid="a589c67ee01e44d68ad4991d25ccd490"/>
          <w:szCs w:val="20" pt14:Unid="d83b3583e73d4c17944c105853cc0ff8"/>
        </w:rPr>
      </w:pPr>
    </w:p>
    <w:p pt14:Unid="ffedc4f8e5944d02ad83d0db57c203a7">
      <w:pPr pt14:Unid="2e5e9abede3444fcbdfc101a019b8b8a">
        <w:spacing w:after="0" w:line="200" w:lineRule="exact" pt14:Unid="937b1358f8b4496982c9d37869e3b852"/>
        <w:rPr pt14:Unid="67c4f5ef94c3407e9f959c0f0be7fe8e">
          <w:color w:val="auto" pt14:Unid="361f6fe9e0a9472a8ddbba2ea159c8ff"/>
          <w:sz w:val="20" pt14:Unid="2eecb2ea7b0a43a1ab36c31beeb9a295"/>
          <w:szCs w:val="20" pt14:Unid="35503bd9ca40430ba866da5605abf8c3"/>
        </w:rPr>
      </w:pPr>
    </w:p>
    <w:p pt14:Unid="2a9b0ced9f494f54bc55083224c2c5a0">
      <w:pPr pt14:Unid="ee142f62a7f94920885d8b82745a1462">
        <w:spacing w:after="0" w:line="229" w:lineRule="exact" pt14:Unid="1b3fc88ffd2543fb86eaf2ce4afc4a81"/>
        <w:rPr pt14:Unid="287096d7173645f29b5de72bb02db07f">
          <w:color w:val="auto" pt14:Unid="17f6ca81728c49b0b244dd0f9a791a43"/>
          <w:sz w:val="20" pt14:Unid="8baf70ac15e54cf1a0f690aa462f4f2c"/>
          <w:szCs w:val="20" pt14:Unid="d957d4c88a674eb2a30152e362bb4a47"/>
        </w:rPr>
      </w:pPr>
    </w:p>
    <w:p pt14:Unid="f7315cc73bbe426cacaca5919b47047f">
      <w:pPr pt14:Unid="fcd3e0d1d7094078bca8c50b5c1a039b">
        <w:tabs pt14:Unid="e7ffb9f18b6f4a11a4a62ad74c563efb">
          <w:tab w:val="left" w:leader="none" w:pos="1520" pt14:Unid="ab77b228ebd9486c8a0b0c2c846254f8"/>
        </w:tabs>
        <w:spacing w:after="0" pt14:Unid="17abff03c6114001bb5b5b1d41245904"/>
        <w:ind w:left="600" pt14:Unid="093a54bb9297498593fc45aba9f03394"/>
        <w:rPr pt14:Unid="04a2d356041242ebb1050e9298344e26">
          <w:color w:val="auto" pt14:Unid="ba5e123136c04a9cbd5366b3e0627d1f"/>
          <w:sz w:val="20" pt14:Unid="9dc62a8fd29e4f0ca7275395c11b0551"/>
          <w:szCs w:val="20" pt14:Unid="f7203ccd4f1b497cb44e5c170947a916"/>
        </w:rPr>
      </w:pPr>
      <w:r>
        <w:rPr pt14:Unid="0e43892108444568b41f69f7e516aa2f">
          <w:rFonts w:ascii="Arial" w:hAnsi="Arial" w:eastAsia="Arial" w:cs="Arial" pt14:Unid="213dfc712d3f46d39636654172ab9381"/>
          <w:b w:val="1" pt14:Unid="bb95a9549dd74761a11dce736c3d9f03"/>
          <w:bCs w:val="1" pt14:Unid="11d02befa05741c3b615df7c24212fd9"/>
          <w:color w:val="auto" pt14:Unid="a0e446bcd8b34a33ad344ab6bb5a7e7e"/>
          <w:sz w:val="22" pt14:Unid="c2ef6f5f1be74f0cb1912955ed6b16a9"/>
          <w:szCs w:val="22" pt14:Unid="71c286ebe5564a1c954e9fb7a67c7e1e"/>
        </w:rPr>
        <w:t>CU007</w:t>
      </w:r>
      <w:r>
        <w:rPr pt14:Unid="50bb0c1c8bee48af869b7cb152535120">
          <w:color w:val="auto" pt14:Unid="c585ce3e91b64147b2060ecf919e45c4"/>
          <w:sz w:val="20" pt14:Unid="b783b565f4a74813903034fa88050e22"/>
          <w:szCs w:val="20" pt14:Unid="f3a949e3852e4dc08535426e385e9c89"/>
        </w:rPr>
        <w:tab pt14:Unid="3aab5a75ec93478a8469f8d6ce42c71a"/>
      </w:r>
      <w:r>
        <w:rPr pt14:Unid="e9ee73c5a6104305a743f4db751fad89">
          <w:rFonts w:ascii="Arial" w:hAnsi="Arial" w:eastAsia="Arial" w:cs="Arial" pt14:Unid="5c0cc7642d18492e843eab232e258be8"/>
          <w:color w:val="auto" pt14:Unid="b2781cb001da4f1893f0c6fc9fb801ee"/>
          <w:sz w:val="22" pt14:Unid="8ce2c97af2f0493089a43783e464e09f"/>
          <w:szCs w:val="22" pt14:Unid="5f09707a95ad4900826a1a39faabb518"/>
        </w:rPr>
        <w:t>Generar factura de un pedido</w:t>
      </w:r>
    </w:p>
    <w:p pt14:Unid="d706534a049449c7baa5d27a13456f3a">
      <w:pPr pt14:Unid="c0d820655084468688ac133e8a629c1b">
        <w:spacing w:after="0" w:line="20" w:lineRule="exact" pt14:Unid="92a121907acf408ca10dc02de85578dc"/>
        <w:rPr pt14:Unid="ed86ffc436df45b8b2a8c605cfbada9b">
          <w:color w:val="auto" pt14:Unid="6f98b676542d4eff901760f8c89e995c"/>
          <w:sz w:val="20" pt14:Unid="a9a5afaaeaf343db8004f39b18565327"/>
          <w:szCs w:val="20" pt14:Unid="c188558fccda4eef86720d89865bab9f"/>
        </w:rPr>
      </w:pPr>
    </w:p>
    <w:p pt14:Unid="2652448c452b47e9bf3c0d9fb4bacbab">
      <w:pPr pt14:Unid="ad1b1e099f804e769cc69a9897700588">
        <w:spacing w:after="0" w:line="6" w:lineRule="exact" pt14:Unid="3fb280d5c2b4482ba50aa41505cae759"/>
        <w:rPr pt14:Unid="0d11f66a8e9d4fe5a39ce7116780c168">
          <w:color w:val="auto" pt14:Unid="9151b1ce53e041caa99c3830d1eac2ff"/>
          <w:sz w:val="20" pt14:Unid="6e3487523d8046e3b6f99cd1cb93e5f2"/>
          <w:szCs w:val="20" pt14:Unid="32525ac82dc241b8a649cc536cc5304b"/>
        </w:rPr>
      </w:pPr>
    </w:p>
    <w:p pt14:Unid="8aaa4b7cd6c84363bbc2ef99ef9a1def">
      <w:pPr pt14:Unid="e4d464083e9945648c6f645f6dc4515e">
        <w:spacing w:after="0" w:line="260" w:lineRule="auto" pt14:Unid="c19866f7e6be4518845a86d89e9bd3fb"/>
        <w:ind w:left="540" w:right="546" pt14:Unid="12497b56dbe04a0fa7b5bcb5afd29cf4"/>
        <w:jc w:val="both" pt14:Unid="047ac09e9bb4487fbd7205912a8faaa9"/>
        <w:rPr pt14:Unid="175efdb0dfb54ab09372b69427af7d5d">
          <w:color w:val="auto" pt14:Unid="5214b4879fa443caa965d0cb02a8108d"/>
          <w:sz w:val="20" pt14:Unid="1608225efce2493d9821f02f41dfa0d8"/>
          <w:szCs w:val="20" pt14:Unid="508991536643436a8b73380cf68637ef"/>
        </w:rPr>
      </w:pPr>
      <w:r>
        <w:rPr pt14:Unid="e6a62f39d37a4fd283086ceac9b8f2a1">
          <w:rFonts w:ascii="Arial" w:hAnsi="Arial" w:eastAsia="Arial" w:cs="Arial" pt14:Unid="ccb94725fb3e4fbca12f62185aa73c52"/>
          <w:color w:val="auto" pt14:Unid="131d12de5f5c4bafa7f3a7dd239476b0"/>
          <w:sz w:val="22" pt14:Unid="6d015bfb6f264a0db5cce6e90baa9545"/>
          <w:szCs w:val="22" pt14:Unid="8f608bf9288e466cb42b935ef12e4bc1"/>
        </w:rPr>
        <w:t>El cliente podrá generar una factura para cualquiera de sus pedidos. La factura se generará en formato PDF e incluirá la siguiente información: los datos del cliente, el listado de todos los productos que componen el pedido junto con su precio unitario y el precio total del pedido antes y después de aplicar el IVA.</w:t>
      </w:r>
    </w:p>
    <w:p pt14:Unid="96726c065a30400eb01856b0d73e9f48">
      <w:pPr pt14:Unid="582ec7a2b8074323bb28b349de5b18e7">
        <w:spacing w:after="0" w:line="20" w:lineRule="exact" pt14:Unid="ca1dcc44c03944b1836b01967ad61c4d"/>
        <w:rPr pt14:Unid="7a5afb5972a2438cbe729c442f37eda1">
          <w:color w:val="auto" pt14:Unid="deaad1230faf4a1d961c392c40dbb2c6"/>
          <w:sz w:val="20" pt14:Unid="82039bc3aff245a1b25fa00ce6120865"/>
          <w:szCs w:val="20" pt14:Unid="8fbc7baec41142e3a0591da5ecbadc5b"/>
        </w:rPr>
      </w:pPr>
    </w:p>
    <w:p pt14:Unid="f107e85b38034a04a0232d2c1337a663">
      <w:pPr pt14:Unid="af44ffb8be3a4dab930f0da66fbc0f0c">
        <w:spacing w:after="0" w:line="200" w:lineRule="exact" pt14:Unid="62f7d5284b2f460f8a0f1bca1a331da8"/>
        <w:rPr pt14:Unid="7a78429a34854c9aac8b3e68192c5658">
          <w:color w:val="auto" pt14:Unid="f22aca7a2fd144908ce1cd71f895ab55"/>
          <w:sz w:val="20" pt14:Unid="177f4a1b60df4d1396806c83179b9c3a"/>
          <w:szCs w:val="20" pt14:Unid="7699bf6c276c4ca0964bcff11395bdea"/>
        </w:rPr>
      </w:pPr>
    </w:p>
    <w:p pt14:Unid="56df42fa47a24421896ab63d00862a6b">
      <w:pPr pt14:Unid="0db40d5c94064527a8c970451ad34f31">
        <w:spacing w:after="0" w:line="238" w:lineRule="exact" pt14:Unid="79219de8d29942c98fe48eb0bb085fa5"/>
        <w:rPr pt14:Unid="466c939f797542e5813ae458cfdf4f23">
          <w:color w:val="auto" pt14:Unid="c981b47a29774a9c826c899b79ab4e7b"/>
          <w:sz w:val="20" pt14:Unid="7eafb7aa6621419b92712f41bef1450f"/>
          <w:szCs w:val="20" pt14:Unid="62d7f2b2b07a4ad4b5f4945ebd0210c7"/>
        </w:rPr>
      </w:pPr>
    </w:p>
    <w:p pt14:Unid="743e483e772243bd8fee20bab0589506">
      <w:pPr pt14:Unid="32591a1aefda46acb293fcf782047009">
        <w:tabs pt14:Unid="b81c0f5c1a03410c82fbec11bbf08a7a">
          <w:tab w:val="left" w:leader="none" w:pos="1520" pt14:Unid="655bbf89068a4cb6b41f7c99690b98ee"/>
        </w:tabs>
        <w:spacing w:after="0" pt14:Unid="1f069153a6474b75b113eed041a1ed13"/>
        <w:ind w:left="600" pt14:Unid="82b2603a55a0417196eb60f3d6cbcf94"/>
        <w:rPr pt14:Unid="5c6a3d60f1924e4a9da81c309480dd38">
          <w:color w:val="auto" pt14:Unid="809a6f27523b4b768e44aa1ba0621e2a"/>
          <w:sz w:val="20" pt14:Unid="df168aa4e41d4d6cab219c85d165e3d4"/>
          <w:szCs w:val="20" pt14:Unid="a2be373140b640258a3ba0d84bbc662e"/>
        </w:rPr>
      </w:pPr>
      <w:r>
        <w:rPr pt14:Unid="6cdc0b2f03814df688a03449418bd472">
          <w:rFonts w:ascii="Arial" w:hAnsi="Arial" w:eastAsia="Arial" w:cs="Arial" pt14:Unid="2a32cb5a5cd64962b036a2a184b98f81"/>
          <w:b w:val="1" pt14:Unid="d28766b19ee04c4eafc15efa19cad834"/>
          <w:bCs w:val="1" pt14:Unid="b574f506c2654450b9f4f71008234bb2"/>
          <w:color w:val="auto" pt14:Unid="c8d6ed804262460fb5671c9121d0d009"/>
          <w:sz w:val="22" pt14:Unid="22687b456f1f44258b9ec63fd46c2665"/>
          <w:szCs w:val="22" pt14:Unid="e8cfcf4fbd36496b9731ed078671fca7"/>
        </w:rPr>
        <w:t>CU008</w:t>
      </w:r>
      <w:r>
        <w:rPr pt14:Unid="ca3c0f70b6174845a21e1d3c02f3077f">
          <w:color w:val="auto" pt14:Unid="4f8eb3a2205249789cbf02f710fa3eee"/>
          <w:sz w:val="20" pt14:Unid="27e738d48d7b433f884f06b44e58fc5c"/>
          <w:szCs w:val="20" pt14:Unid="7522e07247854ce681ff56f652b704a4"/>
        </w:rPr>
        <w:tab pt14:Unid="8dabcf7c47c144c8824495a97a204773"/>
      </w:r>
      <w:r>
        <w:rPr pt14:Unid="836056b32c7149d98f9b35e7ecdeba56">
          <w:rFonts w:ascii="Arial" w:hAnsi="Arial" w:eastAsia="Arial" w:cs="Arial" pt14:Unid="d774577b23bd405890bc2bdd097bfe51"/>
          <w:color w:val="auto" pt14:Unid="149dd0e44a694f3e90edc1fb991902d3"/>
          <w:sz w:val="22" pt14:Unid="f96eb2ea8ffb464b914473ce54957be9"/>
          <w:szCs w:val="22" pt14:Unid="b7ff607a36d4401d86fb5fe91d5d0fa1"/>
        </w:rPr>
        <w:t>Marcar un pedido como recibido</w:t>
      </w:r>
    </w:p>
    <w:p pt14:Unid="fd779c8875b74c38a3c591e31c5e8f02">
      <w:pPr pt14:Unid="f9582c7cf66c424d9bf6702672362fd7">
        <w:spacing w:after="0" w:line="20" w:lineRule="exact" pt14:Unid="d200cf830de947b0b9a96f136632aebc"/>
        <w:rPr pt14:Unid="6878f5f34d064989a411109be2177e26">
          <w:color w:val="auto" pt14:Unid="2aee3a3f670942aba24fcb596405eb7e"/>
          <w:sz w:val="20" pt14:Unid="6ee06837ea3540c7a937fa540dc30c7a"/>
          <w:szCs w:val="20" pt14:Unid="52b3e6ada4984d268e3afdd7666530cc"/>
        </w:rPr>
      </w:pPr>
    </w:p>
    <w:p pt14:Unid="825e0502e4f841e4ad11c7a63bfef94d">
      <w:pPr pt14:Unid="941186a094084aa59bd3e8823d8219c7">
        <w:spacing w:after="0" w:line="6" w:lineRule="exact" pt14:Unid="eb755a7e674d41cfbed989c58d2f4831"/>
        <w:rPr pt14:Unid="a8a953c730c34ade9f00f5ed08f33f9c">
          <w:color w:val="auto" pt14:Unid="ec04e8b0fe6a4f62bcfeca45bb350131"/>
          <w:sz w:val="20" pt14:Unid="afcb536f776c4eba87bf95f13d668cfa"/>
          <w:szCs w:val="20" pt14:Unid="40a2f8a16b314736a55e9dc9d35f6c43"/>
        </w:rPr>
      </w:pPr>
    </w:p>
    <w:p pt14:Unid="37e4eeb1e14b4a07b157021e6f8e5c52">
      <w:pPr pt14:Unid="ebdba6817b6140d0bdf1d56ff9f3a5c6">
        <w:spacing w:after="0" w:line="267" w:lineRule="auto" pt14:Unid="7b74a8a81fdb46b2bfbd4109e96c7a3f"/>
        <w:ind w:left="540" w:right="546" pt14:Unid="3d641b9d1e8a4178874ef2e5655c56c6"/>
        <w:jc w:val="both" pt14:Unid="1d39fc6c7f7942d29194f1b94ce17d3d"/>
        <w:rPr pt14:Unid="67fb847d61f842d294224b13eeaa3edb">
          <w:color w:val="auto" pt14:Unid="2de980c559d4438eadecdacd8f58a8d1"/>
          <w:sz w:val="20" pt14:Unid="7fa50750e51e4e768f3dc3d8ee4c9e6b"/>
          <w:szCs w:val="20" pt14:Unid="68f7c08035924767863e83f12ce13c7e"/>
        </w:rPr>
      </w:pPr>
      <w:r>
        <w:rPr pt14:Unid="bd6cbbf260b1414e8ad27c66a0bc675f">
          <w:rFonts w:ascii="Arial" w:hAnsi="Arial" w:eastAsia="Arial" w:cs="Arial" pt14:Unid="83f03d6772424be0bacd6b3933e23454"/>
          <w:color w:val="auto" pt14:Unid="2f08df4ee0644890847dd7c8ed898f38"/>
          <w:sz w:val="22" pt14:Unid="5cc95f7db27848c8bbb7853033dc9316"/>
          <w:szCs w:val="22" pt14:Unid="dd183300a5ff42c1b560e3b9aabca9cd"/>
        </w:rPr>
        <w:t>Cuando un pedido se entregue físicamente a un cliente, este deberá marcar a través de la aplicación el pedido como recibido.</w:t>
      </w:r>
    </w:p>
    <w:p pt14:Unid="d5743b28f5494317a5827f03218d6e35">
      <w:pPr pt14:Unid="09cdd3133a5347c28e49f85b5ed3b068">
        <w:spacing w:after="0" w:line="20" w:lineRule="exact" pt14:Unid="f7b4631f5adf4dd6a211bdf292351925"/>
        <w:rPr pt14:Unid="cd60de7fde8b4d6a909a98043a64ced1">
          <w:color w:val="auto" pt14:Unid="e111b44779874515bbf00935580c63e7"/>
          <w:sz w:val="20" pt14:Unid="cef276214bf04729a1808dc27e961254"/>
          <w:szCs w:val="20" pt14:Unid="4a99d46f7d8841c486d197833183502c"/>
        </w:rPr>
      </w:pPr>
    </w:p>
    <w:p pt14:Unid="27797e189ea3477fad5469a428963374">
      <w:pPr pt14:Unid="09baa068868d4674a964124a359b71de"/>
    </w:p>
    <w:tbl pt14:Unid="5dc5b763e5594b2980ca39317d16d9ed" pt14:CorrelatedSHA1Hash="96869b32f41746c29f5a2b0fdb7515f681fc8d93" pt14:SHA1Hash="96869b32f41746c29f5a2b0fdb7515f681fc8d93" pt14:StructureSHA1Hash="083c39f071e2f67adc0ffdb8cc687ed0eb21b73c">
      <w:tblPr pt14:Unid="6c8414813c224705b21bc7851e645d9a">
        <w:tblInd w:w="260" w:type="dxa" pt14:Unid="e70f11e038be4ca795f9824e90ea0686"/>
        <w:tblLayout w:type="fixed" pt14:Unid="7263b4d64e944e7c877b6ad54a181d8b"/>
        <w:tblCellMar pt14:Unid="a4c55cde5a19477c9e6423bb06628dbf">
          <w:top w:w="0" w:type="dxa" pt14:Unid="8a9e8362da644199b511b2500fa1fa0f"/>
          <w:left w:w="0" w:type="dxa" pt14:Unid="a50e5eee9f974556b49c9ac39327a08e"/>
          <w:bottom w:w="0" w:type="dxa" pt14:Unid="0ac77ae795cd4c3a9b888d3b873ababc"/>
          <w:right w:w="0" w:type="dxa" pt14:Unid="a8aee0c389d141ac86ce12216e927d91"/>
        </w:tblCellMar>
      </w:tblPr>
      <w:tr pt14:Unid="06ea15bcffda49c8a4a49293f316e023" pt14:CorrelatedSHA1Hash="daa9feec6ad653a6274311c4c4e0b04e82a8ac2c" pt14:SHA1Hash="daa9feec6ad653a6274311c4c4e0b04e82a8ac2c" pt14:StructureSHA1Hash="79a0eea29f620d22c292795db0fa42012a6019db">
        <w:trPr pt14:Unid="712f1612503d4b75a6d7ae1518bd7af3">
          <w:trHeight w:val="361" pt14:Unid="ba32d4674dc246478747a9ffaa2c61b1"/>
        </w:trPr>
        <w:tc pt14:Unid="a397ffcd68a34701b31c58f55b7205c2" pt14:SHA1Hash="96da47bf912bd642f9e15650f2fecff4f5d98922">
          <w:tcPr pt14:Unid="dea475d2d2b84436affe48d6ada234e7">
            <w:tcW w:w="5920" w:type="dxa" pt14:Unid="e7a93a64ffd8471385cabdb94c740b48"/>
            <w:tcBorders pt14:Unid="7c3f6846897047c0b4df3a87527b0b6a">
              <w:bottom w:val="single" w:color="auto" w:sz="8" pt14:Unid="e3f168b72d744f71b896e1f8d92a2c66"/>
            </w:tcBorders>
            <w:vAlign w:val="bottom" pt14:Unid="a66f25cc0f19484cbd05232f18af9958"/>
          </w:tcPr>
          <w:p pt14:Unid="4b2c191271fc4082b6f11ebb550f54b4">
            <w:pPr pt14:Unid="8d85fa47f4424c84a2fe7556927c35eb">
              <w:spacing w:after="0" pt14:Unid="4431ba6dcd5d43e08dce7f7c5b359757"/>
              <w:rPr pt14:Unid="907ec71cb9574e9ab192cbeb76c2ab9a">
                <w:color w:val="auto" pt14:Unid="f405e13810f345198f6d25b66c85ff25"/>
                <w:sz w:val="20" pt14:Unid="e8e4a8d492ac41f2b772427f797c98a5"/>
                <w:szCs w:val="20" pt14:Unid="43388dfaaeef496593296d7d384119cb"/>
              </w:rPr>
            </w:pPr>
            <w:r>
              <w:rPr pt14:Unid="d79367d4efcb4ad2b8fb96f7b496226f">
                <w:rFonts w:ascii="Arial" w:hAnsi="Arial" w:eastAsia="Arial" w:cs="Arial" pt14:Unid="d7fa8920cf3e48e48a347c7d2957bb5b"/>
                <w:color w:val="auto" pt14:Unid="9c28cd49f88445feb5d7f4e3d0e14bc5"/>
                <w:sz w:val="24" pt14:Unid="d6d78949529e45b49fdfe2a7df19025f"/>
                <w:szCs w:val="24" pt14:Unid="d2fc9b0dcc12473ba568661834e89428"/>
              </w:rPr>
              <w:t>4.2  Casos de uso y modelo de dominio</w:t>
            </w:r>
          </w:p>
        </w:tc>
        <w:tc pt14:Unid="75fda4f52a0a4d3680c2c966a4af2cf9" pt14:SHA1Hash="84040b338f57fddfa360d96c0f38d1d97fe68e5f">
          <w:tcPr pt14:Unid="e23a5d1dabf74a64af670fcfc3ce11e8">
            <w:tcW w:w="2580" w:type="dxa" pt14:Unid="a076bce4eddf4253818ed6492759745c"/>
            <w:tcBorders pt14:Unid="9cb46ca33e8b44838a8369758de9062e">
              <w:bottom w:val="single" w:color="auto" w:sz="8" pt14:Unid="1fb805400ea64eb6bcd3c972fadc5593"/>
            </w:tcBorders>
            <w:vAlign w:val="bottom" pt14:Unid="de5639ca219049a3aa44c61e4dc9c0db"/>
          </w:tcPr>
          <w:p pt14:Unid="bc236efd34834f8f94e101065034fe85">
            <w:pPr pt14:Unid="a609e9e737e74bb9906bb8c04d20b4f6">
              <w:spacing w:after="0" pt14:Unid="3a85837ead5c40fc9a519581b9d2bad0"/>
              <w:jc w:val="right" pt14:Unid="75a7cbc9d9ab4ffcb2168ea64b1e6dd9"/>
              <w:rPr pt14:Unid="c58ebf12720743c6a16b5b2d26380fd4">
                <w:color w:val="auto" pt14:Unid="02c0b6e177664e7f8473a35b3f5f455b"/>
                <w:sz w:val="20" pt14:Unid="ad4eb7878910436099ebc3159c608558"/>
                <w:szCs w:val="20" pt14:Unid="6f0770552c3d4f9faa863f9aa2eaed40"/>
              </w:rPr>
            </w:pPr>
            <w:r>
              <w:rPr pt14:Unid="606bc62aed7e4345895e65b30729a9a1">
                <w:rFonts w:ascii="Arial" w:hAnsi="Arial" w:eastAsia="Arial" w:cs="Arial" pt14:Unid="8b360cfd52464f96ba88061ecbe80141"/>
                <w:b w:val="1" pt14:Unid="c86a6a47cde244bb8594b5b65cdd22dd"/>
                <w:bCs w:val="1" pt14:Unid="23231cf8e65a424aa176d32107ce2a6c"/>
                <w:color w:val="auto" pt14:Unid="c397fee577714ee1aabeb5bac7a40b57"/>
                <w:sz w:val="22" pt14:Unid="d205ebb7f6134a7f97657b2fb329c33d"/>
                <w:szCs w:val="22" pt14:Unid="5e22d371b76c42c78916604b3480c37b"/>
              </w:rPr>
              <w:t>25</w:t>
            </w:r>
          </w:p>
        </w:tc>
      </w:tr>
    </w:tbl>
    <w:p pt14:Unid="c853517abc084a58931d243e78d8f80f">
      <w:pPr pt14:Unid="6b2b7bb32e60416594d3a166491f2b91">
        <w:spacing w:after="0" w:line="366" w:lineRule="exact" pt14:Unid="6e823444bd744f579d1f59be0cecbb05"/>
        <w:rPr pt14:Unid="8d8b018dcf354f8cbbbeb5ca0e6bcb75">
          <w:color w:val="auto" pt14:Unid="81468e8629cb467fa99e6444e01b81dc"/>
          <w:sz w:val="20" pt14:Unid="623f8983c5914db68456b0ca0ea79fff"/>
          <w:szCs w:val="20" pt14:Unid="308e681243d2438a938286bc3907604f"/>
        </w:rPr>
      </w:pPr>
    </w:p>
    <w:p pt14:Unid="ffad77fe57114337a6d1ecaf0ba8a40c">
      <w:pPr pt14:Unid="b04985211bbe45bfb309d28cbba85e98">
        <w:tabs pt14:Unid="c9aa851114244d73a2d4d9f37cc870ac">
          <w:tab w:val="left" w:leader="none" w:pos="1520" pt14:Unid="cc63aec279e94e0783c72a073788aaf6"/>
        </w:tabs>
        <w:spacing w:after="0" pt14:Unid="ae656a96c38445cebd1d997a31310e94"/>
        <w:ind w:left="600" pt14:Unid="39c13ab173db4698b83e9a2bfe753a76"/>
        <w:rPr pt14:Unid="43aae5fd73f74a64882d9f27be6f8669">
          <w:color w:val="auto" pt14:Unid="eac6df9cb15e4fddaebcebec96225de9"/>
          <w:sz w:val="20" pt14:Unid="934f60a20e764088948bbf6efeddccb9"/>
          <w:szCs w:val="20" pt14:Unid="02815198338e450ab72c9b72ef7204ee"/>
        </w:rPr>
      </w:pPr>
      <w:r>
        <w:rPr pt14:Unid="4e1b16df626144d582598451389f6c00">
          <w:rFonts w:ascii="Arial" w:hAnsi="Arial" w:eastAsia="Arial" w:cs="Arial" pt14:Unid="779a5ed0ef804456bf85234d2a401a46"/>
          <w:b w:val="1" pt14:Unid="ef96a7c7c41f4e52bb5518878f59f1a6"/>
          <w:bCs w:val="1" pt14:Unid="44662eade8bb478eb87757295af4d4c2"/>
          <w:color w:val="auto" pt14:Unid="5bb3ac51ac32417797d2087a45e2d746"/>
          <w:sz w:val="22" pt14:Unid="ca30fbcca401443cabcd07dd6eea3897"/>
          <w:szCs w:val="22" pt14:Unid="53675acbb1594f5587673f316464073b"/>
        </w:rPr>
        <w:t>CU009</w:t>
      </w:r>
      <w:r>
        <w:rPr pt14:Unid="5dafcd1e7c854b5aa2b55567a5deda16">
          <w:color w:val="auto" pt14:Unid="7159132d3d68477292fafa0bce947130"/>
          <w:sz w:val="20" pt14:Unid="a821f953bc4c4f068950ba240dbd70e4"/>
          <w:szCs w:val="20" pt14:Unid="4c9ab5126ae74392aab9199c59de98cb"/>
        </w:rPr>
        <w:tab pt14:Unid="9c8c30577a77480d96ff490a761ec9e3"/>
      </w:r>
      <w:r>
        <w:rPr pt14:Unid="b75ab0ade7cc42219aecd3f1dafc1e36">
          <w:rFonts w:ascii="Arial" w:hAnsi="Arial" w:eastAsia="Arial" w:cs="Arial" pt14:Unid="fcd6ccb963b74614a3b46680ea1f67b1"/>
          <w:color w:val="auto" pt14:Unid="ecab075e114e44bdb9886f4c281703a3"/>
          <w:sz w:val="22" pt14:Unid="072db82cfc4048b88a507d8a6df365ed"/>
          <w:szCs w:val="22" pt14:Unid="fc6bcdf44e6a49eba4e7dd6f9c4ec647"/>
        </w:rPr>
        <w:t>Listar los pedidos del cliente</w:t>
      </w:r>
    </w:p>
    <w:p pt14:Unid="aa5d556d33fd4361a5284bfb235f50ec">
      <w:pPr pt14:Unid="f9874bea95da499f9c5f1301ce39f420">
        <w:spacing w:after="0" w:line="20" w:lineRule="exact" pt14:Unid="071ee018bf8f4531927704e2bc1d3728"/>
        <w:rPr pt14:Unid="4eb909ce230549b1936cbf6f81761eb7">
          <w:color w:val="auto" pt14:Unid="6c326a323ec9479fbb3cf216a95a44cf"/>
          <w:sz w:val="20" pt14:Unid="c22ba2eee4cc4132bac2d3121777f56f"/>
          <w:szCs w:val="20" pt14:Unid="421dd18492e340a88dcbbafb91c2298a"/>
        </w:rPr>
      </w:pPr>
    </w:p>
    <w:p pt14:Unid="b3cfc128a4674e99a3cd22e5d7e373c8">
      <w:pPr pt14:Unid="bb0a1de66e3d44f3a40c92a7cec04f49">
        <w:spacing w:after="0" w:line="6" w:lineRule="exact" pt14:Unid="4655366518454fa1835fa1f13f1be7d3"/>
        <w:rPr pt14:Unid="64356e9e42dd4ef7941e5b4ca3bb6002">
          <w:color w:val="auto" pt14:Unid="852a2aafacec49f79bc4efebdb7624d9"/>
          <w:sz w:val="20" pt14:Unid="60665bb3433d4594b9f8c1d21ddf6c26"/>
          <w:szCs w:val="20" pt14:Unid="1458bfbab9f14c519b40987c5d4530f8"/>
        </w:rPr>
      </w:pPr>
    </w:p>
    <w:p pt14:Unid="74e2356491f8475f89de717c59145c28">
      <w:pPr pt14:Unid="61ac7c0b9adf45e48bef61ce9c11f5d8">
        <w:spacing w:after="0" w:line="259" w:lineRule="auto" pt14:Unid="430a8765347c483bb507b0bf50b2940f"/>
        <w:ind w:left="540" w:right="546" pt14:Unid="3341a7759fa448e2a9039a0047094647"/>
        <w:jc w:val="both" pt14:Unid="8d97f903e21b4e0b8425265a37629a0a"/>
        <w:rPr pt14:Unid="ae80ec85173e4feb8709d3ec351e7df7">
          <w:color w:val="auto" pt14:Unid="1b015a874f034fcc8b18ba66bad4b966"/>
          <w:sz w:val="20" pt14:Unid="06905cd99d004e36af046c741dba1e53"/>
          <w:szCs w:val="20" pt14:Unid="e8207269013049e5884c94fbb3a5fc4b"/>
        </w:rPr>
      </w:pPr>
      <w:r>
        <w:rPr pt14:Unid="7501439492e246f9b7f8d888d52163ee">
          <w:rFonts w:ascii="Arial" w:hAnsi="Arial" w:eastAsia="Arial" w:cs="Arial" pt14:Unid="5356666f179a45b8874af0a15db50ba8"/>
          <w:color w:val="auto" pt14:Unid="fe3823e484804f688ea5b67eaed8fce4"/>
          <w:sz w:val="22" pt14:Unid="5b0b7b96e5854aa8908e0a7cfb2fa969"/>
          <w:szCs w:val="22" pt14:Unid="83e0912a9440499cbd7aed2c71364ee4"/>
        </w:rPr>
        <w:t>Todos los pedidos que ha realizado un cliente se podrán listar en cualquier momen-to, mostrando la fecha en que se realizó y su estado actual. Los pedidos aparecen ordenados por la fecha en la que se realizaron. El listado se puede filtrar por el estado de los pedidos. Los posibles estados de un pedido son: CONFIRMADO, PROGRAMADO, RECIBIDO y CANCELADO.</w:t>
      </w:r>
    </w:p>
    <w:p pt14:Unid="bb54d8189b6e4e999508391456c3e214">
      <w:pPr pt14:Unid="ae5da44495c64dd38c1526b9c6ead859">
        <w:spacing w:after="0" w:line="20" w:lineRule="exact" pt14:Unid="dd7d7e1ae9a9417a89e3c141af10837a"/>
        <w:rPr pt14:Unid="4b30e9afc24747b2b1ae4033937227d7">
          <w:color w:val="auto" pt14:Unid="b809ef8a43da47e6843b5ecd173968c4"/>
          <w:sz w:val="20" pt14:Unid="c0635858ec3f4e6395ba7998316c05a1"/>
          <w:szCs w:val="20" pt14:Unid="aca198bd74cf4c9394c61e24e669015c"/>
        </w:rPr>
      </w:pPr>
    </w:p>
    <w:p pt14:Unid="4e8ed62eb26746f299129d919cdaa258">
      <w:pPr pt14:Unid="676b6cc4ee124426ad8ddb6d1ee3cc61">
        <w:spacing w:after="0" w:line="339" w:lineRule="exact" pt14:Unid="32e762b40cd6441ab9b27e46f4d7e982"/>
        <w:rPr pt14:Unid="f7822d1f212e4efa837036e5d9e99c59">
          <w:color w:val="auto" pt14:Unid="cb3a6abc09f74f0190f00df59e89162b"/>
          <w:sz w:val="20" pt14:Unid="d33427609a5c41c782f3d4f393081fe2"/>
          <w:szCs w:val="20" pt14:Unid="7f391090678247ec9bccae7bfa650287"/>
        </w:rPr>
      </w:pPr>
    </w:p>
    <w:p pt14:Unid="8680f8dceeeb488ead93542f983cd6d2">
      <w:pPr pt14:Unid="a04c49ee95c046d78328bfaafdd422f4">
        <w:tabs pt14:Unid="7776c694fea946e19d869c785ec25b40">
          <w:tab w:val="left" w:leader="none" w:pos="1520" pt14:Unid="02763811d04b4bd8a28e57db915f6b18"/>
        </w:tabs>
        <w:spacing w:after="0" pt14:Unid="7ea44ec4f66246ee8d65d499e9a5991c"/>
        <w:ind w:left="600" pt14:Unid="06239e02b8d647de9c274c9a9195a403"/>
        <w:rPr pt14:Unid="ebd05dc38355480091c08a4bc34a4978">
          <w:color w:val="auto" pt14:Unid="98a262594191495aa2c9d6ae6c19cdca"/>
          <w:sz w:val="20" pt14:Unid="f73bbb0a9b3e4106a5440e8077cfd1db"/>
          <w:szCs w:val="20" pt14:Unid="07871ecaf6ea428f98768e2c210fcb50"/>
        </w:rPr>
      </w:pPr>
      <w:r>
        <w:rPr pt14:Unid="a06a49d80f9143a6b2abc548d31b05e3">
          <w:rFonts w:ascii="Arial" w:hAnsi="Arial" w:eastAsia="Arial" w:cs="Arial" pt14:Unid="bbae9faa8a3147f7b75dce671c6f53f4"/>
          <w:b w:val="1" pt14:Unid="85d6919dd67447cd999566830b513887"/>
          <w:bCs w:val="1" pt14:Unid="1b0011b361164c1f9f94ec0a880c4e7a"/>
          <w:color w:val="auto" pt14:Unid="94a7156424c34780a25a8258e141943c"/>
          <w:sz w:val="22" pt14:Unid="15f4e88f5f5d444ca6c4521c153f2003"/>
          <w:szCs w:val="22" pt14:Unid="51c3298d5c9c4b25bac8c8f3570070d1"/>
        </w:rPr>
        <w:t>CU010</w:t>
      </w:r>
      <w:r>
        <w:rPr pt14:Unid="9d663bf0edad4eb0967c0de421655278">
          <w:color w:val="auto" pt14:Unid="4047b1fceb5b45d5b106dfeba6f3cc97"/>
          <w:sz w:val="20" pt14:Unid="ba5ba8450e2d4904b71569efb9c31b50"/>
          <w:szCs w:val="20" pt14:Unid="b56930d4780640659a5ff2164183804c"/>
        </w:rPr>
        <w:tab pt14:Unid="e793f85c916245d9856682b5b753fa75"/>
      </w:r>
      <w:r>
        <w:rPr pt14:Unid="2e34c8fb9be24b91879235c9faee71c7">
          <w:rFonts w:ascii="Arial" w:hAnsi="Arial" w:eastAsia="Arial" w:cs="Arial" pt14:Unid="21c5e0959ace461190c23cee29c28446"/>
          <w:color w:val="auto" pt14:Unid="1d5e24ade9284679ac1297bc26fbc856"/>
          <w:sz w:val="22" pt14:Unid="527534b65d5346e5bea0bb9c9c17d3af"/>
          <w:szCs w:val="22" pt14:Unid="f7f93472b8a74f1e857d96bf8cac26a0"/>
        </w:rPr>
        <w:t>Crear una incidencia</w:t>
      </w:r>
    </w:p>
    <w:p pt14:Unid="7e9170a0f2b44d89951d3149c7ce1803">
      <w:pPr pt14:Unid="b3a87ac262d84aa28e8406a6dee746ec">
        <w:spacing w:after="0" w:line="20" w:lineRule="exact" pt14:Unid="8573ed824be84169a204b960c767466b"/>
        <w:rPr pt14:Unid="6b373fcab58f4e6bb2966a0c9e9fd3d1">
          <w:color w:val="auto" pt14:Unid="c9044f0af24941cf8cdfaf86fa4645f8"/>
          <w:sz w:val="20" pt14:Unid="1b9a75911f6244fc862bf60557298bac"/>
          <w:szCs w:val="20" pt14:Unid="b8b7cc9b84524f9b8407959dcabee735"/>
        </w:rPr>
      </w:pPr>
    </w:p>
    <w:p pt14:Unid="9f08884de34f4251a0a5b86462d68df1">
      <w:pPr pt14:Unid="7c2c9dd1b3e34e9ca1e4cccee3282e5c">
        <w:spacing w:after="0" w:line="6" w:lineRule="exact" pt14:Unid="1b4ef43cf36c4244aa4ceb51f68f397c"/>
        <w:rPr pt14:Unid="03ee8f77782547f9b23881e534c717a1">
          <w:color w:val="auto" pt14:Unid="e976bdb85f26469c9ab6b55a02a5c80e"/>
          <w:sz w:val="20" pt14:Unid="10533339b6f6494daea11f37f6fa9626"/>
          <w:szCs w:val="20" pt14:Unid="655f43d3a33745518a2a419717600cd8"/>
        </w:rPr>
      </w:pPr>
    </w:p>
    <w:p pt14:Unid="225e5a08166248288f3a2c0ccff461a7">
      <w:pPr pt14:Unid="420126438b124198b2749902540e41bf">
        <w:spacing w:after="0" w:line="262" w:lineRule="auto" pt14:Unid="b7c2942492ce479388b326a7ed38f31d"/>
        <w:ind w:left="540" w:right="546" pt14:Unid="4687e17aed554d2d8d43b009cdd57444"/>
        <w:jc w:val="both" pt14:Unid="e5217f3fc6e749d4a30e5d5ae6442207"/>
        <w:rPr pt14:Unid="819dbd2d3d1e442eb74a7cfa77cbe227">
          <w:color w:val="auto" pt14:Unid="d58638dde4934046b932d00482fd0971"/>
          <w:sz w:val="20" pt14:Unid="df8cf2bd37ff4150a20055d1702b5d42"/>
          <w:szCs w:val="20" pt14:Unid="dd767b26e2b2480da8d38ba1c7190a98"/>
        </w:rPr>
      </w:pPr>
      <w:r>
        <w:rPr pt14:Unid="a8e67d89fb934a8ba85d923ea81883f5">
          <w:rFonts w:ascii="Arial" w:hAnsi="Arial" w:eastAsia="Arial" w:cs="Arial" pt14:Unid="2eb337001b4d4c7ea838e688db1c1053"/>
          <w:color w:val="auto" pt14:Unid="65abc187b3fa4af2a6848476bc6db9d2"/>
          <w:sz w:val="22" pt14:Unid="6af2c3ba8d9447a299254dab74d3d52a"/>
          <w:szCs w:val="22" pt14:Unid="3a9c35795ec14fb9a45275a73b94279d"/>
        </w:rPr>
        <w:t>Un cliente puede crear una incidencia si tiene algún problema con un pedido o quiere consultar una duda con los empleados de la tienda. Para hacerlo, ha de pro-veer un título que describa el problema o consulta.</w:t>
      </w:r>
    </w:p>
    <w:p pt14:Unid="818778a88c1b486d99ffe84c8f3f56e6">
      <w:pPr pt14:Unid="414693240542412e84c413dd4450df33">
        <w:spacing w:after="0" w:line="20" w:lineRule="exact" pt14:Unid="502f511b671646349a6de9951234cded"/>
        <w:rPr pt14:Unid="b2aabcb2e3ce41c69c08adfc55631d0a">
          <w:color w:val="auto" pt14:Unid="cee72840f35a474183f7bfef0bfaf3be"/>
          <w:sz w:val="20" pt14:Unid="ff9453eb988b4c8fad69c9b278f1ed58"/>
          <w:szCs w:val="20" pt14:Unid="37eee4514e2b4d3d82870585ae1a15ea"/>
        </w:rPr>
      </w:pPr>
    </w:p>
    <w:p pt14:Unid="32ffac07517b4dc78bcf9d20d6945a2f">
      <w:pPr pt14:Unid="b983db2e36394771aa2502433ed2b8d1">
        <w:spacing w:after="0" w:line="333" w:lineRule="exact" pt14:Unid="57b3d7674b164d128d39a818bb605251"/>
        <w:rPr pt14:Unid="f375389a7f3c4a55b308cea67c5d3494">
          <w:color w:val="auto" pt14:Unid="5c565cbbebd94e4c980aa4a28f85e3f4"/>
          <w:sz w:val="20" pt14:Unid="a9883d809231477aacf01039b8f17f58"/>
          <w:szCs w:val="20" pt14:Unid="6235cd5fa13245dd9a5c4b8aa27888c2"/>
        </w:rPr>
      </w:pPr>
    </w:p>
    <w:p pt14:Unid="74eaf225711e48a58a69b3ae1fa7d829">
      <w:pPr pt14:Unid="d8249ababff843358e61b2825427e772">
        <w:tabs pt14:Unid="95ebf80514b645948ad6a561c7326912">
          <w:tab w:val="left" w:leader="none" w:pos="1520" pt14:Unid="1b664d6ffb0044c8ba126ca19055d104"/>
        </w:tabs>
        <w:spacing w:after="0" pt14:Unid="d48689034f544b39b647b07907351097"/>
        <w:ind w:left="600" pt14:Unid="e23e2c23e5624db0b3db3753699a0a64"/>
        <w:rPr pt14:Unid="e386451622b045b8b3ebd93674f90a28">
          <w:color w:val="auto" pt14:Unid="b0f2d9d1a66f4ea78c1db866928469a6"/>
          <w:sz w:val="20" pt14:Unid="2753f28fffcc43a5b83906f4b52f62a0"/>
          <w:szCs w:val="20" pt14:Unid="3928ab269b0c455ba5de7f2f674444ca"/>
        </w:rPr>
      </w:pPr>
      <w:r>
        <w:rPr pt14:Unid="33b687f5b7364e37a6b35e882a81c0ab">
          <w:rFonts w:ascii="Arial" w:hAnsi="Arial" w:eastAsia="Arial" w:cs="Arial" pt14:Unid="3b4f7dcb3859421f8189a469a6bdcc06"/>
          <w:b w:val="1" pt14:Unid="63c025ff8d7b4f678623f4e52385c6a4"/>
          <w:bCs w:val="1" pt14:Unid="b8fc8d2fe8084051854c970f263106ed"/>
          <w:color w:val="auto" pt14:Unid="d9e6fcfe763a4478a389ce9f5038513c"/>
          <w:sz w:val="22" pt14:Unid="4ef6d80e3cad45bc9a8e485fe2d781cd"/>
          <w:szCs w:val="22" pt14:Unid="a3a0c31ffaa54127ac7f0135028884c4"/>
        </w:rPr>
        <w:t>CU011</w:t>
      </w:r>
      <w:r>
        <w:rPr pt14:Unid="c7cd3f7ae9d042f28e246b8ad2bc3a55">
          <w:color w:val="auto" pt14:Unid="abc606e0a7614695900f1b958c8faadd"/>
          <w:sz w:val="20" pt14:Unid="141374eb8d7649cd86b0b808f8024c43"/>
          <w:szCs w:val="20" pt14:Unid="f3e1ac137301433dace70f4e247ccebe"/>
        </w:rPr>
        <w:tab pt14:Unid="9a1a07f6e2fe4e4b8036d4fb8a6456b5"/>
      </w:r>
      <w:r>
        <w:rPr pt14:Unid="5e12199886114c63959441920b07ec0b">
          <w:rFonts w:ascii="Arial" w:hAnsi="Arial" w:eastAsia="Arial" w:cs="Arial" pt14:Unid="5c278784f3d54bb7b000b28e6a1d83ca"/>
          <w:color w:val="auto" pt14:Unid="ac9356c884414391880da07776d50ed4"/>
          <w:sz w:val="22" pt14:Unid="f13adfbb68db49189ea9c424c9ade449"/>
          <w:szCs w:val="22" pt14:Unid="82289a94af2c4ca392194d4189ddfabe"/>
        </w:rPr>
        <w:t>Añadir un comentario en una incidencia</w:t>
      </w:r>
    </w:p>
    <w:p pt14:Unid="18abd0ed342546f0acf7633347da123a">
      <w:pPr pt14:Unid="6fde53c0625b42c59258c8b6cbfba4a0">
        <w:spacing w:after="0" w:line="20" w:lineRule="exact" pt14:Unid="abdef1d2118645dd816dc93065e6a100"/>
        <w:rPr pt14:Unid="64e8fa61a78f46aeba23b8629005944f">
          <w:color w:val="auto" pt14:Unid="c408bbf7d9a147818eb68d643f87b4e0"/>
          <w:sz w:val="20" pt14:Unid="751c642f2d574767a58252143682913d"/>
          <w:szCs w:val="20" pt14:Unid="8fefeb16b41249d49c8e18c026b5ac74"/>
        </w:rPr>
      </w:pPr>
    </w:p>
    <w:p pt14:Unid="7bb40cd77b0d4fa29debcc1d3ccd3a9c">
      <w:pPr pt14:Unid="6c7c9a60a65740438844c9655fca1880">
        <w:spacing w:after="0" w:line="6" w:lineRule="exact" pt14:Unid="7b7d68997a754b05b5b09a92b53a021b"/>
        <w:rPr pt14:Unid="893f5874ce264852893e641d1c5516ea">
          <w:color w:val="auto" pt14:Unid="53ec8d668c4b4bdba0fc2829d057e161"/>
          <w:sz w:val="20" pt14:Unid="5ee1bb1e918148e6ad9f64869e8379c6"/>
          <w:szCs w:val="20" pt14:Unid="d2897112bdc54dca821d3618fb8cc70e"/>
        </w:rPr>
      </w:pPr>
    </w:p>
    <w:p pt14:Unid="7d1b6a53863f4b4d93b08a4a874f3e17">
      <w:pPr pt14:Unid="235a521f93e74b01b65d05cd619e6af9">
        <w:spacing w:after="0" w:line="259" w:lineRule="auto" pt14:Unid="bbe5976bbf194a64baad169bae365d9e"/>
        <w:ind w:left="540" w:right="546" pt14:Unid="28404c78794342bdbbb9dfc5b439c6d2"/>
        <w:jc w:val="both" pt14:Unid="2c8f6e7128ec4048ab707dd97312a6ec"/>
        <w:rPr pt14:Unid="ca23ddfa2e8548d7b9cc7dde43e02196">
          <w:color w:val="auto" pt14:Unid="9ee32ad084e3416384eb4d2d926de43e"/>
          <w:sz w:val="20" pt14:Unid="578c155e4e064f8f97037bfde438c763"/>
          <w:szCs w:val="20" pt14:Unid="cc1bfcd6686548018abcdd19aa9cc03d"/>
        </w:rPr>
      </w:pPr>
      <w:r>
        <w:rPr pt14:Unid="cf3259ca109b4ca0a29cd62124784181">
          <w:rFonts w:ascii="Arial" w:hAnsi="Arial" w:eastAsia="Arial" w:cs="Arial" pt14:Unid="08b3b900216b444b83445f2c5fbf3a16"/>
          <w:color w:val="auto" pt14:Unid="8ee81cc9700545849e3758fa2e01e95d"/>
          <w:sz w:val="22" pt14:Unid="d913b780e5374b99b81ed93c03954428"/>
          <w:szCs w:val="22" pt14:Unid="d73531c531834766a4dc02be28d700d6"/>
        </w:rPr>
        <w:t>En el contexto de una incidencia, los clientes podrán comunicarse a través de co-mentarios con los empleados de la tienda. En la incidencia se verán los comen-tarios tanto de los empleados como del cliente ordenados cronológicamente. Para cada comentario se mostrará el nombre del autor, la fecha en la que lo escribió y el contenido del mismo.</w:t>
      </w:r>
    </w:p>
    <w:p pt14:Unid="1eb42656fe114de1b18a97b974d63595">
      <w:pPr pt14:Unid="fda09cb54abc458b934e2c45a29b39dc">
        <w:spacing w:after="0" w:line="20" w:lineRule="exact" pt14:Unid="868ea96efd67459f9c27799bdf0054a5"/>
        <w:rPr pt14:Unid="f23162b1c8e6477d8bfce146187217d3">
          <w:color w:val="auto" pt14:Unid="7c24d8a4334a46b491d31c37a7a6086e"/>
          <w:sz w:val="20" pt14:Unid="4f2755ab66624356aefeceb6dfdff296"/>
          <w:szCs w:val="20" pt14:Unid="978eca27d5fd4e8fa3a9a4f0a3af41fe"/>
        </w:rPr>
      </w:pPr>
    </w:p>
    <w:p pt14:Unid="2475f310495b43b494a0614f5817971b">
      <w:pPr pt14:Unid="0ee8017661244fdfb2d8734aef859a3e">
        <w:spacing w:after="0" w:line="339" w:lineRule="exact" pt14:Unid="7a2bfe349e244b20b6eb50fa863065a8"/>
        <w:rPr pt14:Unid="8c0266227ac34325808816baa49ee694">
          <w:color w:val="auto" pt14:Unid="a2bb79b9901f468a858edb3d88dd5261"/>
          <w:sz w:val="20" pt14:Unid="b8d7110fc02e45aca09cecc1b346ae04"/>
          <w:szCs w:val="20" pt14:Unid="1602ad6437234b60b563cf84c598dd37"/>
        </w:rPr>
      </w:pPr>
    </w:p>
    <w:p pt14:Unid="75a10ce348614fcab75c5989526a4bb5">
      <w:pPr pt14:Unid="be001b2b16a44b929f7c60e2472fc920">
        <w:tabs pt14:Unid="6e1ba6ef93ea4b3b83633e100abf5b93">
          <w:tab w:val="left" w:leader="none" w:pos="1520" pt14:Unid="e16366e251844a4c80a0b13660be072b"/>
        </w:tabs>
        <w:spacing w:after="0" pt14:Unid="d2a928577ed644508db8af0d8bfb62a1"/>
        <w:ind w:left="600" pt14:Unid="9d8e4fe0e2df4acf9520b520c3bb8079"/>
        <w:rPr pt14:Unid="4e13f3140adb464ca5d30fd41f3825f1">
          <w:color w:val="auto" pt14:Unid="ca2fef5d5c274a2f93fe3822f156ce08"/>
          <w:sz w:val="20" pt14:Unid="82f4c717aeb442fcaca57ea576552f7c"/>
          <w:szCs w:val="20" pt14:Unid="ae5d38b28ffd42d5ac9fbb1db58f9c41"/>
        </w:rPr>
      </w:pPr>
      <w:r>
        <w:rPr pt14:Unid="3c7f2dd4face48a5b50bc7d4fbd999d4">
          <w:rFonts w:ascii="Arial" w:hAnsi="Arial" w:eastAsia="Arial" w:cs="Arial" pt14:Unid="985deb5405624dc1a67b005650f235ac"/>
          <w:b w:val="1" pt14:Unid="0d56ccf8e33940edb3d9d8d12a37fa1e"/>
          <w:bCs w:val="1" pt14:Unid="2e60d6219d0f4280ac9f976f502396af"/>
          <w:color w:val="auto" pt14:Unid="e3b390e9d8fe490bad8defab28e52839"/>
          <w:sz w:val="22" pt14:Unid="4842ac0a97ac4a2f8e1abcb501494ee1"/>
          <w:szCs w:val="22" pt14:Unid="c0612ab9d10e427f809f61a26ec7efec"/>
        </w:rPr>
        <w:t>CU012</w:t>
      </w:r>
      <w:r>
        <w:rPr pt14:Unid="05081ed73b2d40f490138b254615ca13">
          <w:color w:val="auto" pt14:Unid="8eececc302904f199c6df9bd5040c1c4"/>
          <w:sz w:val="20" pt14:Unid="e9c87a41ba234cb896e3bab310fee7b6"/>
          <w:szCs w:val="20" pt14:Unid="4c49e0041f5a4c429cc95b822ccac1ca"/>
        </w:rPr>
        <w:tab pt14:Unid="cdf19ffdbe8f4d96a1cc28a40ba3147f"/>
      </w:r>
      <w:r>
        <w:rPr pt14:Unid="9fbbecc78eab400d9a10aeb2845dd085">
          <w:rFonts w:ascii="Arial" w:hAnsi="Arial" w:eastAsia="Arial" w:cs="Arial" pt14:Unid="3c74bd88e10d4555a7fe8fa7df005632"/>
          <w:color w:val="auto" pt14:Unid="5a2307fff14f40178432782a7b833795"/>
          <w:sz w:val="22" pt14:Unid="02e4ac1f2c6a4bdfaa180a500f5bb79d"/>
          <w:szCs w:val="22" pt14:Unid="30b88a5a067a46d0a48a72b8dca83acb"/>
        </w:rPr>
        <w:t>Cerrar una incidencia</w:t>
      </w:r>
    </w:p>
    <w:p pt14:Unid="c57a9eb6bbe84603b2999f90845dea0e">
      <w:pPr pt14:Unid="e0725fde70514962b15a68d87a85085f">
        <w:spacing w:after="0" w:line="20" w:lineRule="exact" pt14:Unid="4bd95ae154614ddea4d40d57185cd16a"/>
        <w:rPr pt14:Unid="43d583e9316942909a76f8f805d62b5c">
          <w:color w:val="auto" pt14:Unid="04d8ad2f8da243e8a54835a44024f852"/>
          <w:sz w:val="20" pt14:Unid="3d888571591249299d511444983dfd7c"/>
          <w:szCs w:val="20" pt14:Unid="be18567c1ff74fcabcdfcdcfe7756efd"/>
        </w:rPr>
      </w:pPr>
    </w:p>
    <w:p pt14:Unid="28ca2a48934e4a02886e28990a4da7f3">
      <w:pPr pt14:Unid="030ee9996e4d46e981c88d5ba621a6b1">
        <w:spacing w:after="0" w:line="6" w:lineRule="exact" pt14:Unid="a67f4da2905b44748c0c2022f65d9ba7"/>
        <w:rPr pt14:Unid="d06b5dd1d99a497ba5ed816ba7c9879c">
          <w:color w:val="auto" pt14:Unid="a9b7132f2eb34a12a61847e883816709"/>
          <w:sz w:val="20" pt14:Unid="dddfc5d5499449da81d039bc8229ccb0"/>
          <w:szCs w:val="20" pt14:Unid="e5edf1956d65499fa63eedfca8e91780"/>
        </w:rPr>
      </w:pPr>
    </w:p>
    <w:p pt14:Unid="18b9ce5438424986af74afd321a25a56">
      <w:pPr pt14:Unid="c7e17c0dd4e34c29abeed48ee4543f33">
        <w:spacing w:after="0" w:line="262" w:lineRule="auto" pt14:Unid="bd62e2273ee048f98ca76b89759594f6"/>
        <w:ind w:left="540" w:right="546" pt14:Unid="d2f23ebe1d6c49c6848cacfa625ff921"/>
        <w:jc w:val="both" pt14:Unid="66f01379772f46218e4f5bde085f34bd"/>
        <w:rPr pt14:Unid="558c9cf1061d4662a390a2cac0cff7f6">
          <w:color w:val="auto" pt14:Unid="bd0b15715bb14dc2b9a0f915cfc3274b"/>
          <w:sz w:val="20" pt14:Unid="83f0868f0973487c92568cf3ad99c217"/>
          <w:szCs w:val="20" pt14:Unid="d8f326d0dcd7493a90ae8d6a915d200b"/>
        </w:rPr>
      </w:pPr>
      <w:r>
        <w:rPr pt14:Unid="8a0781aadc13400ca2abea599377dc63">
          <w:rFonts w:ascii="Arial" w:hAnsi="Arial" w:eastAsia="Arial" w:cs="Arial" pt14:Unid="69abcdc333f64feda9053e767509d82a"/>
          <w:color w:val="auto" pt14:Unid="4055036e6b31459a9f3ef477665c4549"/>
          <w:sz w:val="22" pt14:Unid="dee8282b0ac7403ebc4bc6bd82cae1b8"/>
          <w:szCs w:val="22" pt14:Unid="bbf258ebcf4f4abc888202b169f86a0f"/>
        </w:rPr>
        <w:t>Solo el cliente puede cerrar una incidencia que haya abierto. Cuando lo haga, el cliente podrá seguir accediendo a ella pero ya no podrá añadir nuevos comentarios. Tampoco le estará permitido volver a abrirla.</w:t>
      </w:r>
    </w:p>
    <w:p pt14:Unid="b564c6621a674a58bb6dc827ebcd902c">
      <w:pPr pt14:Unid="2cebe96ef51348a6aa8ca8c6ee4d5174">
        <w:spacing w:after="0" w:line="20" w:lineRule="exact" pt14:Unid="7c7eae985809430da5ec25da79b75fcb"/>
        <w:rPr pt14:Unid="f7227d4cd5e54b91b49ff790e73fca17">
          <w:color w:val="auto" pt14:Unid="5d9c67be57e44dfaafc4a66a427d99d6"/>
          <w:sz w:val="20" pt14:Unid="31f19e8c85c04681a638ddbd4473cd83"/>
          <w:szCs w:val="20" pt14:Unid="fe991b25b2be4d02abf9f19d8ee71178"/>
        </w:rPr>
      </w:pPr>
    </w:p>
    <w:p pt14:Unid="dc3fa20390b8430f82500fcf96625aab">
      <w:pPr pt14:Unid="9797489820c24152938ccc32fa7b1566">
        <w:spacing w:after="0" w:line="333" w:lineRule="exact" pt14:Unid="f2085aa7673840bba47299fd8ddcc45f"/>
        <w:rPr pt14:Unid="736bef60cec34ee693273811f44fabcc">
          <w:color w:val="auto" pt14:Unid="c54e58d466f24ab0b5ef3557fad55388"/>
          <w:sz w:val="20" pt14:Unid="d486dd6d940046d9bf846d5241993627"/>
          <w:szCs w:val="20" pt14:Unid="4f3b9761f45647e096b85039aba5da05"/>
        </w:rPr>
      </w:pPr>
    </w:p>
    <w:p pt14:Unid="80b0b88927484c42887c586805f501a9">
      <w:pPr pt14:Unid="5369ada53f1649dc818f5edae21cc44e">
        <w:tabs pt14:Unid="0517a4c7bd3a4b99bd2961e63f310723">
          <w:tab w:val="left" w:leader="none" w:pos="1520" pt14:Unid="a0bda1ff4f884f2fb6a70d98b8a13bf0"/>
        </w:tabs>
        <w:spacing w:after="0" pt14:Unid="9fa7b9e52e20477b97c2b60ee8e24d61"/>
        <w:ind w:left="600" pt14:Unid="5b3c0312668c48d0866eed5a9e56c21b"/>
        <w:rPr pt14:Unid="ae547f98e33b4e2ab6118e0164ba8535">
          <w:color w:val="auto" pt14:Unid="d61e324ed85a4290ad9fcce0174cb7dd"/>
          <w:sz w:val="20" pt14:Unid="75de9506d2b94a9d9ec41a4d1815ed2c"/>
          <w:szCs w:val="20" pt14:Unid="f12d439e1e514fc9bb77b0e5ac4d26ad"/>
        </w:rPr>
      </w:pPr>
      <w:r>
        <w:rPr pt14:Unid="bc572690067b4cd7932a8ca31d74d39f">
          <w:rFonts w:ascii="Arial" w:hAnsi="Arial" w:eastAsia="Arial" w:cs="Arial" pt14:Unid="f540c485956547a1b8bc105f448ef1b1"/>
          <w:b w:val="1" pt14:Unid="15ee6dbbaa324e1a8cce92dbbe752b44"/>
          <w:bCs w:val="1" pt14:Unid="eb5934237c514a31a2d95bd1ad69d205"/>
          <w:color w:val="auto" pt14:Unid="84b1c2fa02c24506bcd1881b7e3f1152"/>
          <w:sz w:val="22" pt14:Unid="6e053e3484474f688666a26b34c71fa3"/>
          <w:szCs w:val="22" pt14:Unid="3bf396e39cf54f9bb2cb4c78e29ace99"/>
        </w:rPr>
        <w:t>CU013</w:t>
      </w:r>
      <w:r>
        <w:rPr pt14:Unid="d83797adbd054f46bd503a94019e3549">
          <w:color w:val="auto" pt14:Unid="4704ad0901b248d0b39e2f58d2b1a97b"/>
          <w:sz w:val="20" pt14:Unid="91911bfaa6ab427c8f0a4b6dee51f413"/>
          <w:szCs w:val="20" pt14:Unid="c42fa41174ab40ca829291ed1a08a0f9"/>
        </w:rPr>
        <w:tab pt14:Unid="a02b8f1a870b40ef908dbe1d37dafd74"/>
      </w:r>
      <w:r>
        <w:rPr pt14:Unid="c50a825faa3a4f89a67bc232374025c7">
          <w:rFonts w:ascii="Arial" w:hAnsi="Arial" w:eastAsia="Arial" w:cs="Arial" pt14:Unid="7b78ec73a0d242c09ab53e4d4521e3b4"/>
          <w:color w:val="auto" pt14:Unid="627ec218ee324d688eb9a4c8b092992a"/>
          <w:sz w:val="22" pt14:Unid="53bcacf58f784fcdbacc1a409a63f5b4"/>
          <w:szCs w:val="22" pt14:Unid="7769d4a8ea1e474e82d755acdb2040bb"/>
        </w:rPr>
        <w:t>Listar las incidencias del cliente</w:t>
      </w:r>
    </w:p>
    <w:p pt14:Unid="4afda4565d9e48e6a5299ee8da2dc415">
      <w:pPr pt14:Unid="a151bc2d3ff547a8a5b9eec1e393cdab">
        <w:spacing w:after="0" w:line="20" w:lineRule="exact" pt14:Unid="ae8120c27967450eae27008218272e93"/>
        <w:rPr pt14:Unid="b25b089f40a94db2a4c5ae21787bb1b5">
          <w:color w:val="auto" pt14:Unid="17475b2ae58a4ddf8e32b656cbedb402"/>
          <w:sz w:val="20" pt14:Unid="e7195a81ecd84149867f9ac9346de71a"/>
          <w:szCs w:val="20" pt14:Unid="bcb40daff3e74707a8160e16f69ec717"/>
        </w:rPr>
      </w:pPr>
    </w:p>
    <w:p pt14:Unid="cd3e28aa79d74e6e86a76c2f9ebdf5f9">
      <w:pPr pt14:Unid="7380fa574af648579a2cfcb0e66c894e">
        <w:spacing w:after="0" w:line="6" w:lineRule="exact" pt14:Unid="b0fd3a6e581443ef963e90a6a0833713"/>
        <w:rPr pt14:Unid="2a12daba4c804ab9bcbcc64a6c4c9082">
          <w:color w:val="auto" pt14:Unid="e461d8ce144e45a6af3e33482991c875"/>
          <w:sz w:val="20" pt14:Unid="303f58d4656a4822afff3e5e68368729"/>
          <w:szCs w:val="20" pt14:Unid="ca1d5fd00b224dbbaaf75bb1a58e86d8"/>
        </w:rPr>
      </w:pPr>
    </w:p>
    <w:p pt14:Unid="f41f26da20ff4498aeffe602b7975b26">
      <w:pPr pt14:Unid="7f0b5c718f8b4719943c86a9b0365a14">
        <w:spacing w:after="0" w:line="259" w:lineRule="auto" pt14:Unid="4cb326682342469ab87829ab507f0909"/>
        <w:ind w:left="540" w:right="546" pt14:Unid="c5e6acb859cb4013a038886aa2984564"/>
        <w:jc w:val="both" pt14:Unid="cc902731f36848ab9441dfb3cac00d2e"/>
        <w:rPr pt14:Unid="ee1cddad1622465b9c78943968b5ad10">
          <w:color w:val="auto" pt14:Unid="f29f55236afd48d8866f3ce387ef961d"/>
          <w:sz w:val="20" pt14:Unid="5cdbac46a0ce4e3badea6e433c73252d"/>
          <w:szCs w:val="20" pt14:Unid="a4f83f811c8c433cae689825913416b3"/>
        </w:rPr>
      </w:pPr>
      <w:r>
        <w:rPr pt14:Unid="9cae99d89daa4c769c0174fdcf5b7979">
          <w:rFonts w:ascii="Arial" w:hAnsi="Arial" w:eastAsia="Arial" w:cs="Arial" pt14:Unid="27ce1326b4234a52b4ddc4f9333cbbee"/>
          <w:color w:val="auto" pt14:Unid="d54da1f0a19b465698688538c1504154"/>
          <w:sz w:val="22" pt14:Unid="10572a4b582447009736ccbc9e6ef783"/>
          <w:szCs w:val="22" pt14:Unid="ad015056ca4a4f0cb131dfc40c1c26dd"/>
        </w:rPr>
        <w:t>Se pueden consultar todas las incidencias creadas por el cliente en un listado donde se mostrará tanto la fecha en la que se crearon como su estado actual. El listado aparecerá ordenado por la fecha de creación de las incidencias y se podrá filtrar por el estado de las mismas. Los posibles estados de las incidencias son: ABIERTA y CERRADA.</w:t>
      </w:r>
    </w:p>
    <w:p pt14:Unid="9a8c1d804fe246b0acbd8fb9bc1782b1">
      <w:pPr pt14:Unid="ca6360c12f174925b258259fe906bec8">
        <w:spacing w:after="0" w:line="20" w:lineRule="exact" pt14:Unid="a8714d413eac4c1482ef74ed2cd03645"/>
        <w:rPr pt14:Unid="24dbaf589bf942e9901ea72c0f6b683c">
          <w:color w:val="auto" pt14:Unid="c395e3a5f43e4259b3d662cd7117fa01"/>
          <w:sz w:val="20" pt14:Unid="29b756f8148543d7a000e417b0de3278"/>
          <w:szCs w:val="20" pt14:Unid="c1ba083521cd4056af438d937fb2c524"/>
        </w:rPr>
      </w:pPr>
    </w:p>
    <w:p pt14:Unid="ef3a210839dd4bb595e81cf16a123ccf">
      <w:pPr pt14:Unid="5e17e75516df41de8a98a99337c7d9ae">
        <w:spacing w:after="0" w:line="299" w:lineRule="exact" pt14:Unid="f5dc325c59dd439fb188fb6c3e33ff54"/>
        <w:rPr pt14:Unid="ace19c7ad89b45c0b1fa8baf91186e98">
          <w:color w:val="auto" pt14:Unid="1be4b1e331b546cc8eb0fc5197eec257"/>
          <w:sz w:val="20" pt14:Unid="d4f784ae84784c1ba87a9a5f1e774bd8"/>
          <w:szCs w:val="20" pt14:Unid="1e793c14d90c40129c542f707f868678"/>
        </w:rPr>
      </w:pPr>
    </w:p>
    <w:p pt14:Unid="612ba5d883a84a3b9fe7853d9a910aaf">
      <w:pPr pt14:Unid="1547b093120f4be097c9eaa37c1c734c">
        <w:spacing w:after="0" w:line="267" w:lineRule="auto" pt14:Unid="c00ca60ddf7e435dace5b9bb8a1c1ba2"/>
        <w:ind w:left="260" w:right="266" w:firstLine="339" pt14:Unid="5e8e5765a21c4845a53e61dc14800676"/>
        <w:rPr pt14:Unid="7e25f75a67c2401f918b2533380eb025">
          <w:color w:val="auto" pt14:Unid="34d616fc4cd14ef582797b71e421192e"/>
          <w:sz w:val="20" pt14:Unid="d4c8e747e08f424f9699355bacebd5fb"/>
          <w:szCs w:val="20" pt14:Unid="c600fe3efe054716a1de9c9d469a08c6"/>
        </w:rPr>
      </w:pPr>
      <w:r>
        <w:rPr pt14:Unid="3d79214ef3d94735b1a2abc76dbcced9">
          <w:rFonts w:ascii="Arial" w:hAnsi="Arial" w:eastAsia="Arial" w:cs="Arial" pt14:Unid="21dbce8b1a184e9e824c7c7db1cc0434"/>
          <w:color w:val="auto" pt14:Unid="27f1ae16cace48fdb98925669b251948"/>
          <w:sz w:val="22" pt14:Unid="aa519e5ef0f04f0492f13d0375631508"/>
          <w:szCs w:val="22" pt14:Unid="6edc49e45e684d6eb9657e153f21e782"/>
        </w:rPr>
        <w:t>A partir de la descripción del sistema y de los casos de uso podemos definir el si-guiente modelo de dominio:</w:t>
      </w:r>
    </w:p>
    <w:p pt14:Unid="e574fafdb7ef4d768cbe9118b52bbdec">
      <w:pPr pt14:Unid="76254555ea094235ab48975cac3c0770">
        <w:spacing w:after="0" w:line="20" w:lineRule="exact" pt14:Unid="b476a57917254ce1958a4761efb331cb"/>
        <w:rPr pt14:Unid="9d8ba173fb264d43848c991c8561ed98">
          <w:color w:val="auto" pt14:Unid="93ed500678b149cbabef032be81faca0"/>
          <w:sz w:val="20" pt14:Unid="1743677048144c5c87ee4b063278c354"/>
          <w:szCs w:val="20" pt14:Unid="c2b994e429404236b7a93e5b17dc90fd"/>
        </w:rPr>
      </w:pPr>
      <w:r>
        <w:rPr pt14:Unid="fd9d2dd7fe304b74a4bd540977ef417a">
          <w:color w:val="auto" pt14:Unid="6119fdc0b09c42f38042e3ac2289880c"/>
          <w:sz w:val="20" pt14:Unid="b7dd9218a70a48908af1d0b27243e70d"/>
          <w:szCs w:val="20" pt14:Unid="095660af1f6c4fea930d8bd0e75cb6f2"/>
        </w:rPr>
        <w:drawing pt14:Unid="e0fd123a962a4a099cad254b9809f264" pt14:SHA1Hash="9d9388dab2a88e89028a798d2f88700264d21471">
          <wp:anchor simplePos="0" relativeHeight="251657728" behindDoc="1" locked="0" layoutInCell="0" allowOverlap="1" pt14:Unid="c3813a84c0a44b0593954feedbca0a1c">
            <wp:simplePos x="0" y="0" pt14:Unid="c53cf72809fe4f2bbd22292a7065c4c2"/>
            <wp:positionH relativeFrom="column" pt14:Unid="3d7ca6b33ac74db9ba3f3c686b7fa9af">
              <wp:posOffset pt14:Unid="d8e5d210ecf5445fa0862818ea47b822">767080</wp:posOffset>
            </wp:positionH>
            <wp:positionV relativeFrom="paragraph" pt14:Unid="73ce75c114984509bdb91a04c1d8419b">
              <wp:posOffset pt14:Unid="a1e9f96f1a44402597a98873394a6b98">135255</wp:posOffset>
            </wp:positionV>
            <wp:extent cx="4197350" cy="2508250" pt14:Unid="af3f52ad1d324041a10614849ed0e658"/>
            <wp:wrapNone pt14:Unid="613a3a235b834ceca9103ae4ccd9ce83"/>
            <wp:docPr id="20" name="Picture 160" pt14:Unid="025fd3a988464c57a77ea831162d9f1d"/>
            <wp:cNvGraphicFramePr pt14:Unid="7dacfba2694f4bdebb05c3ef982b4bac">
              <a:graphicFrameLocks xmlns:a="http://schemas.openxmlformats.org/drawingml/2006/main" noChangeAspect="1" pt14:Unid="025d75cd9fe54e2a8a928684dcaad00f"/>
            </wp:cNvGraphicFramePr>
            <a:graphic xmlns:a="http://schemas.openxmlformats.org/drawingml/2006/main" pt14:Unid="b93cf6868c874657b85bb416527ce244">
              <a:graphicData uri="http://schemas.openxmlformats.org/drawingml/2006/picture" pt14:Unid="185fc6d5adb14bb7895b80432c1d5ecf">
                <pic:pic xmlns:pic="http://schemas.openxmlformats.org/drawingml/2006/picture" pt14:Unid="bb349c1964a74b2ca3128a4abf783cb5">
                  <pic:nvPicPr pt14:Unid="16c21703e3c44a2f99f7d61a4e1d7011">
                    <pic:cNvPr id="0" name="Picture 160" pt14:Unid="17ac6d2d4375414ebab49fadca97efdc"/>
                    <pic:cNvPicPr pt14:Unid="61c4d36362e7420e8fccceba945da685">
                      <a:picLocks noChangeAspect="1" noChangeArrowheads="1" pt14:Unid="51b8e5104ef04b979d5d7d35f36eb3e3"/>
                    </pic:cNvPicPr>
                  </pic:nvPicPr>
                  <pic:blipFill pt14:Unid="96e442b7ae3c4ea3bd675b1d911d7655">
                    <a:blip r:embed="rId26" pt14:Unid="08bfa9d426964cbcb0460e0cd9f99b7d">
                      <a:extLst pt14:Unid="4ab94003297e4ef2b18e14c26d4e37d0">
                        <a:ext uri="{28A0092B-C50C-407E-A947-70E740481C1C}" pt14:Unid="db0696480fac496aa4b08f7173d647e1"/>
                      </a:extLst>
                    </a:blip>
                    <a:srcRect pt14:Unid="b98c9fc5d7364344bb34f6f6473285c4"/>
                    <a:stretch pt14:Unid="e231ccd6690f4fd48b3160cafb6fab5d">
                      <a:fillRect pt14:Unid="fd59930de3334b0ab1453f0cb9cafd18"/>
                    </a:stretch>
                  </pic:blipFill>
                  <pic:spPr bwMode="auto" pt14:Unid="ce9e177dd15e4aa9bbecaf8b9c65ecf2">
                    <a:xfrm pt14:Unid="b947fff5356f422d86981275ab188467">
                      <a:off x="0" y="0" pt14:Unid="79f8be7f965d4891a318ee3a38a56764"/>
                      <a:ext cx="4197350" cy="2508250" pt14:Unid="60c2a023142e4c61b5da9e3342303452"/>
                    </a:xfrm>
                    <a:prstGeom prst="rect" pt14:Unid="37781a7a4a354a33aa99b9ef12f89fd0">
                      <a:avLst pt14:Unid="f9613c535329413198f48a8710f73dee"/>
                    </a:prstGeom>
                    <a:noFill pt14:Unid="f648d746643e4b5bbcb800738f2f51b8"/>
                  </pic:spPr>
                </pic:pic>
              </a:graphicData>
            </a:graphic>
          </wp:anchor>
        </w:drawing>
      </w:r>
    </w:p>
    <w:p pt14:Unid="d473f2a191ed450dbf5879958e0eb3b2">
      <w:pPr pt14:Unid="0b0d651f9f0e4592b0a887e18aed69f3"/>
    </w:p>
    <w:p pt14:Unid="3ee4a6d69321437a92383ce280fac933">
      <w:pPr pt14:Unid="5c06dcf6859c47459aaefe6d3ee87e03">
        <w:spacing w:after="0" w:line="200" w:lineRule="exact" pt14:Unid="0aa2c6c531454c20b17c53bed66b8233"/>
        <w:rPr pt14:Unid="1a379431fa6343bfac6da4f15d605c81">
          <w:color w:val="auto" pt14:Unid="04a206714aea46379c1ab50b9417c2fd"/>
          <w:sz w:val="20" pt14:Unid="fd172ba68dfc4872b09cbd1b040b9536"/>
          <w:szCs w:val="20" pt14:Unid="4cc50412c4d94fd6a5f2ac7527dc17ef"/>
        </w:rPr>
      </w:pPr>
    </w:p>
    <w:p pt14:Unid="2e1ae345a6b04e7ab8a4ad0901998cf9">
      <w:pPr pt14:Unid="ca49e1b84d3941feb6d0fa1f20cd6b57">
        <w:spacing w:after="0" w:line="200" w:lineRule="exact" pt14:Unid="691e235d69604614aeba40d36a600b6d"/>
        <w:rPr pt14:Unid="abe815a94434415991a3c460f80fe65c">
          <w:color w:val="auto" pt14:Unid="0c1f5530869344c095def57da07189d2"/>
          <w:sz w:val="20" pt14:Unid="516bc788ce6c430ab69316ae7cfd1b54"/>
          <w:szCs w:val="20" pt14:Unid="a1da22e9e0bf4dfda7063c79f761f560"/>
        </w:rPr>
      </w:pPr>
    </w:p>
    <w:p pt14:Unid="e129243f4934484b980f4bda2857cd16">
      <w:pPr pt14:Unid="15fcf5e4b97740a9b1ee97fdda228b6a">
        <w:spacing w:after="0" w:line="200" w:lineRule="exact" pt14:Unid="5d07b920df9b4d229dcd3f448c717d10"/>
        <w:rPr pt14:Unid="108d92c6749c4a1baac3d3856e5d2604">
          <w:color w:val="auto" pt14:Unid="031521f91093467ba6f7bb9ab9a27ae4"/>
          <w:sz w:val="20" pt14:Unid="06f2605010d24cf4b24081f9aa2d174d"/>
          <w:szCs w:val="20" pt14:Unid="43c72cfaa2544ff28a7151fd672ea721"/>
        </w:rPr>
      </w:pPr>
    </w:p>
    <w:p pt14:Unid="58b3b477aa6c43d68d53149a46b0f794">
      <w:pPr pt14:Unid="d6063a591a5d4224a08be55fdfb3fda5">
        <w:spacing w:after="0" w:line="200" w:lineRule="exact" pt14:Unid="2a18ccffd9104d2db81e8f78023c32ce"/>
        <w:rPr pt14:Unid="8615b5516dee4c4194d3e5282bc2d1e1">
          <w:color w:val="auto" pt14:Unid="5f4fc84cad194b82a134622c8a3700d6"/>
          <w:sz w:val="20" pt14:Unid="5e571b8c078945b682b51e441ed2aca3"/>
          <w:szCs w:val="20" pt14:Unid="a140bc82b82244828e0ec252f87d8a4f"/>
        </w:rPr>
      </w:pPr>
    </w:p>
    <w:p pt14:Unid="d53dfc4cd05c4b588e42c44d50d19a6c">
      <w:pPr pt14:Unid="0f37fef3bab04d658548ebd18107bb30">
        <w:spacing w:after="0" w:line="200" w:lineRule="exact" pt14:Unid="5b70a3bae07a4b799b3adac47da51371"/>
        <w:rPr pt14:Unid="55a7ba4c5728426cb6797d2a8d06622d">
          <w:color w:val="auto" pt14:Unid="e9033a61ab944d89a01dd587f3d695dd"/>
          <w:sz w:val="20" pt14:Unid="06eedb0502944abda4fa50be5d963cf8"/>
          <w:szCs w:val="20" pt14:Unid="08214c9d582248da8006f8fbcdf7e458"/>
        </w:rPr>
      </w:pPr>
    </w:p>
    <w:p pt14:Unid="97603218338f439c8914afdb1fc5fc2b">
      <w:pPr pt14:Unid="cd70d986cd6540c081ee9ae0ef9a8bf7">
        <w:spacing w:after="0" w:line="200" w:lineRule="exact" pt14:Unid="9685961132fd4ab6b1285016ac6a0c20"/>
        <w:rPr pt14:Unid="847b70cb287a4332aa0b5a1bdaad94fa">
          <w:color w:val="auto" pt14:Unid="7651b19c9fd441d0b12e9192ab6342f0"/>
          <w:sz w:val="20" pt14:Unid="1d1a294702fb43f1a88179db2915dc10"/>
          <w:szCs w:val="20" pt14:Unid="6758d7af5a244f388e7780ab61cdea85"/>
        </w:rPr>
      </w:pPr>
    </w:p>
    <w:p pt14:Unid="0d11e407e91644c9bfc12db6baa58e81">
      <w:pPr pt14:Unid="9c5a8df58b304f56a5596513ab69c098">
        <w:spacing w:after="0" w:line="200" w:lineRule="exact" pt14:Unid="98f59b1ba48146b3a0acb041d43fa2bb"/>
        <w:rPr pt14:Unid="cfe49d94e87248c19096603cce66cf47">
          <w:color w:val="auto" pt14:Unid="05af85c70a4e4c2491bbefb5d4f1662a"/>
          <w:sz w:val="20" pt14:Unid="0051d422a98a4ce4bf3a56319b7355f1"/>
          <w:szCs w:val="20" pt14:Unid="b78a81cd30364ff18d9b2dbf576e1237"/>
        </w:rPr>
      </w:pPr>
    </w:p>
    <w:p pt14:Unid="9ffb464034dc4a649072020b49febda0">
      <w:pPr pt14:Unid="ce3d2c67ec594e2987496d6702fbbba8">
        <w:spacing w:after="0" w:line="200" w:lineRule="exact" pt14:Unid="a89ff1aa33cd49f193887d76482f7d57"/>
        <w:rPr pt14:Unid="a4bc8506c6c245caa0cd0cf092d626fe">
          <w:color w:val="auto" pt14:Unid="12a7496fe1bc4440a6e422f6f72571b4"/>
          <w:sz w:val="20" pt14:Unid="3b0ae257832248b2bc152ff57c0b2744"/>
          <w:szCs w:val="20" pt14:Unid="b1db9e277f26452784b89b01d7b84ee1"/>
        </w:rPr>
      </w:pPr>
    </w:p>
    <w:p pt14:Unid="d23fc7d8434a4ab0ab1d509371b48978">
      <w:pPr pt14:Unid="7a194731288043e09331c1df98be4d00">
        <w:spacing w:after="0" w:line="200" w:lineRule="exact" pt14:Unid="0481c2e95e46456caffc02d20feb12cc"/>
        <w:rPr pt14:Unid="4d5d49428ef6430eba6e1d275842ed92">
          <w:color w:val="auto" pt14:Unid="72c2a8b0d89f4a4cae3bb1b0c6a0f955"/>
          <w:sz w:val="20" pt14:Unid="6f423cb1318c455cbd4f1ab1dc828834"/>
          <w:szCs w:val="20" pt14:Unid="7e17b82bcce943919edff05f42c94fad"/>
        </w:rPr>
      </w:pPr>
    </w:p>
    <w:p pt14:Unid="4408f1bb5f0f4829804b1b2591b3d37a">
      <w:pPr pt14:Unid="1a4d1f3ff08041c39c024990c0cd1823">
        <w:spacing w:after="0" w:line="200" w:lineRule="exact" pt14:Unid="5e7c12dc820046a7ada9496a5b2651eb"/>
        <w:rPr pt14:Unid="7d01dffe72744660a1664899a3a6fee0">
          <w:color w:val="auto" pt14:Unid="1c83d95a236b41eba23bba94d397e1ba"/>
          <w:sz w:val="20" pt14:Unid="8d83856b0e3b4c849336d4a823509d6f"/>
          <w:szCs w:val="20" pt14:Unid="291ff5c0bd7d44bd94f01060e749c0c0"/>
        </w:rPr>
      </w:pPr>
    </w:p>
    <w:p pt14:Unid="41bcfabf0cdc47be8c87afaec04f1102">
      <w:pPr pt14:Unid="08e12798147b48a99718fa6b269fc5e6">
        <w:spacing w:after="0" w:line="200" w:lineRule="exact" pt14:Unid="a04353e93d1f4209b42e7b02d838f081"/>
        <w:rPr pt14:Unid="2201e947312a4e35826cb79ca3b633d5">
          <w:color w:val="auto" pt14:Unid="0ab3caeba506475dbbf939e7b6cb74ef"/>
          <w:sz w:val="20" pt14:Unid="661592243eff449a828835cfbfc1eb12"/>
          <w:szCs w:val="20" pt14:Unid="2c9c728907b341468df37bcf323be3a6"/>
        </w:rPr>
      </w:pPr>
    </w:p>
    <w:p pt14:Unid="09cdb90b15bc448786bea7b1f1017694">
      <w:pPr pt14:Unid="6658d0c58ee34ed28c7bd5b434dcf51c">
        <w:spacing w:after="0" w:line="200" w:lineRule="exact" pt14:Unid="1923def6d3344f298ab4f84edeffc3c2"/>
        <w:rPr pt14:Unid="a7dc68cdda7e4dcd994a87a15be7624e">
          <w:color w:val="auto" pt14:Unid="3adb915840124459a4b6da0ae1c6c7f8"/>
          <w:sz w:val="20" pt14:Unid="46a47e1919c64bc4ac2e3f5eb337a67c"/>
          <w:szCs w:val="20" pt14:Unid="e7e60dc5a1b14a90978a2887d9705fc1"/>
        </w:rPr>
      </w:pPr>
    </w:p>
    <w:p pt14:Unid="8e2ba18f023147a984071d7e8b5be4b8">
      <w:pPr pt14:Unid="fda605ed452b4eb88e814eb04b3c4c3e">
        <w:spacing w:after="0" w:line="200" w:lineRule="exact" pt14:Unid="30e87376c67f4a4c91d1611c2fee8840"/>
        <w:rPr pt14:Unid="3b59e2c4c891484abb67b99c8e4af331">
          <w:color w:val="auto" pt14:Unid="6430cef7f47f4aa090258a56cb597039"/>
          <w:sz w:val="20" pt14:Unid="d1435970dcf749e0942e32d403267dea"/>
          <w:szCs w:val="20" pt14:Unid="14b19dec6f5149a78557da55ca876a0a"/>
        </w:rPr>
      </w:pPr>
    </w:p>
    <w:p pt14:Unid="5065b2ad00604b1580040778b7f65eca">
      <w:pPr pt14:Unid="4dba04d9a9b149ddaa95eed46b216a20">
        <w:spacing w:after="0" w:line="200" w:lineRule="exact" pt14:Unid="7ef0342f41fa40a9be0e396ec2643bf2"/>
        <w:rPr pt14:Unid="e6a2069b9d014bbca3bc579be5a8c62c">
          <w:color w:val="auto" pt14:Unid="7fd08e7c1db94ecb98c1e41309a6c548"/>
          <w:sz w:val="20" pt14:Unid="b600bbddefd9464db7484603632b84bf"/>
          <w:szCs w:val="20" pt14:Unid="7f4cba719744499e991710970770b373"/>
        </w:rPr>
      </w:pPr>
    </w:p>
    <w:p pt14:Unid="e2215f035345463d8f6a035efa375b2d">
      <w:pPr pt14:Unid="ef45805fb8084fb2921cb57ef6ed372d">
        <w:spacing w:after="0" w:line="200" w:lineRule="exact" pt14:Unid="69918f15d4a04fe0872ff240a18feb24"/>
        <w:rPr pt14:Unid="6e5d59c2f2a34371ab0895382a486a6e">
          <w:color w:val="auto" pt14:Unid="5a9532c232ec42d6bc6929c85b75347b"/>
          <w:sz w:val="20" pt14:Unid="0ba8db7e7aad45f8a6b4aa01fa6bef93"/>
          <w:szCs w:val="20" pt14:Unid="60100c5a83764a609fd20fd05f1426ea"/>
        </w:rPr>
      </w:pPr>
    </w:p>
    <w:p pt14:Unid="b2a9034f674746ca835f70b1d6b2aea9">
      <w:pPr pt14:Unid="69decfa665cb48a2a52e8e2ebf397d62">
        <w:spacing w:after="0" w:line="200" w:lineRule="exact" pt14:Unid="c95d2d8e550f414bba98c7748a3137ce"/>
        <w:rPr pt14:Unid="3a1c97da4f0a4ccba2ce87e3dd47bd7f">
          <w:color w:val="auto" pt14:Unid="7a94e937d068470c9963619e59bb765d"/>
          <w:sz w:val="20" pt14:Unid="68f10cb640fe4d1bae0d88047182fac9"/>
          <w:szCs w:val="20" pt14:Unid="245188fc58b645dcb91c59d0ce106f8e"/>
        </w:rPr>
      </w:pPr>
    </w:p>
    <w:p pt14:Unid="701edebfcadb43d9a03a085b5ada96c5">
      <w:pPr pt14:Unid="94be187854b142d495d540051e575bad">
        <w:spacing w:after="0" w:line="200" w:lineRule="exact" pt14:Unid="0a02283119484496ab055f5bdacf0b77"/>
        <w:rPr pt14:Unid="cb9f62bdce0a43e0b96149bc30b7949a">
          <w:color w:val="auto" pt14:Unid="703f7fc9760449cc8d4e28ff81f88bd2"/>
          <w:sz w:val="20" pt14:Unid="df0a20c2c34342a7b81f64a067b9fc9a"/>
          <w:szCs w:val="20" pt14:Unid="dcd4edfc96e24b829c93e979a81f7c2b"/>
        </w:rPr>
      </w:pPr>
    </w:p>
    <w:p pt14:Unid="cd9a324d6e16469ea1c6d3ff013bd547">
      <w:pPr pt14:Unid="847bf2e28e3a48e6b8311631eb3647f4">
        <w:spacing w:after="0" w:line="200" w:lineRule="exact" pt14:Unid="c28ff0be70384bad81cf742f42638a64"/>
        <w:rPr pt14:Unid="203ef3beccef466ba17d7c7f126be6c7">
          <w:color w:val="auto" pt14:Unid="87a30eb65b21415ca7683fbbba90c792"/>
          <w:sz w:val="20" pt14:Unid="66ff197612c042ce9f48c3e1ac7b1b81"/>
          <w:szCs w:val="20" pt14:Unid="2d12e7d41e3e45ac958c1a187fad69bc"/>
        </w:rPr>
      </w:pPr>
    </w:p>
    <w:p pt14:Unid="c2bf0c494dc8402ea42ae045d034a62e">
      <w:pPr pt14:Unid="db22482d921a4b718550d9b3596c76e8">
        <w:spacing w:after="0" w:line="200" w:lineRule="exact" pt14:Unid="fe9cd4318c5746df9a37a2333bf85b61"/>
        <w:rPr pt14:Unid="9c6b7db2e43d4c66a101479208f7be26">
          <w:color w:val="auto" pt14:Unid="62c53ed8dd1e4d5a98f43329982090fd"/>
          <w:sz w:val="20" pt14:Unid="64e6657415e44b74b737f5886ecfe758"/>
          <w:szCs w:val="20" pt14:Unid="9f6e6835a0c14e1a8f44895bc5f1097d"/>
        </w:rPr>
      </w:pPr>
    </w:p>
    <w:p pt14:Unid="03de413d1f694062927797705e2a4510">
      <w:pPr pt14:Unid="a8de26f4cc234b09b4a6421918d5025c">
        <w:spacing w:after="0" w:line="200" w:lineRule="exact" pt14:Unid="3277210a8f2f49848f0f139529648f8a"/>
        <w:rPr pt14:Unid="8da3b746dcd24e388afe3fa0ae19bbca">
          <w:color w:val="auto" pt14:Unid="b17ad05ca5e0453e927bb5fba3b714f4"/>
          <w:sz w:val="20" pt14:Unid="c8770a08e206482183acd612ba129694"/>
          <w:szCs w:val="20" pt14:Unid="8243f1a2a0214d578017e63389ce8d28"/>
        </w:rPr>
      </w:pPr>
    </w:p>
    <w:p pt14:Unid="71f3dbf036164dfc89ff1eeab5205ce5">
      <w:pPr pt14:Unid="26476c383de848ed9869afdaf047533f">
        <w:spacing w:after="0" w:line="343" w:lineRule="exact" pt14:Unid="b25443845cda416182e8866fddff66ad"/>
        <w:rPr pt14:Unid="e440ed9899ad4769851f3c5ef8c23213">
          <w:color w:val="auto" pt14:Unid="9d0f1a3dda0a47399e6dcf9804bd4e04"/>
          <w:sz w:val="20" pt14:Unid="68ece70cb2a24c85ac71020ccbc03321"/>
          <w:szCs w:val="20" pt14:Unid="cce2e61e06c143138561ffa27fa05888"/>
        </w:rPr>
      </w:pPr>
    </w:p>
    <w:p pt14:Unid="db57e65b3bde40df92c528e2c4c2da64">
      <w:pPr pt14:Unid="d74c66a65f9e485da8ebaa90784e41f9">
        <w:spacing w:after="0" pt14:Unid="077459cf0505464aac893a310123363d"/>
        <w:ind w:right="6" pt14:Unid="d710c3a91c364220b462193ffe66a5a0"/>
        <w:jc w:val="center" pt14:Unid="07d6ca7217ee4563a105877a911249f7"/>
        <w:rPr pt14:Unid="8bd62155cc994e4cbabd484cc96f85fd">
          <w:color w:val="auto" pt14:Unid="1ed45de0982d40f899b371b510f55b7d"/>
          <w:sz w:val="20" pt14:Unid="b6e5795f5c104349abab485b2465c5e2"/>
          <w:szCs w:val="20" pt14:Unid="a527809e393547f5a7b18e3ced941670"/>
        </w:rPr>
      </w:pPr>
      <w:r>
        <w:rPr pt14:Unid="8d446367b7f748a39589ecb604b6273e">
          <w:rFonts w:ascii="Arial" w:hAnsi="Arial" w:eastAsia="Arial" w:cs="Arial" pt14:Unid="3f552f66b35845c7954046755c7012d7"/>
          <w:b w:val="1" pt14:Unid="a5f072ab4c4749c0ae6356395ff91cee"/>
          <w:bCs w:val="1" pt14:Unid="5c9ffa5301a14d70acfab86db120ed32"/>
          <w:color w:val="auto" pt14:Unid="e1301c873e4d46d9898715067b315019"/>
          <w:sz w:val="19" pt14:Unid="0aeb6f13259741ef93ee2e4461b2f6d9"/>
          <w:szCs w:val="19" pt14:Unid="dc62addefdf749248291a8904b6004f0"/>
        </w:rPr>
        <w:t xml:space="preserve">Figura 4.1: </w:t>
      </w:r>
      <w:r>
        <w:rPr pt14:Unid="8787fc47eba4468981bba72c85874f76">
          <w:rFonts w:ascii="Arial" w:hAnsi="Arial" w:eastAsia="Arial" w:cs="Arial" pt14:Unid="f49ce370a885482996047dad1aa60528"/>
          <w:color w:val="auto" pt14:Unid="eec6128bc49446cdb90ade18989c1049"/>
          <w:sz w:val="19" pt14:Unid="3821ec73e88d433f83288c66dc7cc782"/>
          <w:szCs w:val="19" pt14:Unid="b0183cb24c934158a76f897f51195141"/>
        </w:rPr>
        <w:t>Modelo de dominio del sistema.</w:t>
      </w:r>
    </w:p>
    <w:p pt14:Unid="52c07db7d1a042ef9e4443c87e75af59">
      <w:pPr pt14:Unid="b0fd3c24ff9c4804b9779c96abd7dd2f"/>
    </w:p>
    <w:p pt14:Unid="ce028e55c67945d5a6fbedbc5a78f93c">
      <w:pPr pt14:Unid="f5f9b5310b994b7db8234d538a7aaadc">
        <w:spacing w:after="0" pt14:Unid="7a35739991c9428185a25e606e87e761"/>
        <w:jc w:val="center" pt14:Unid="0ffdde99cf0d41a7bb44f096d6b0e0ee"/>
        <w:rPr pt14:Unid="8524ee063ee446069a6510a7843560f7">
          <w:color w:val="auto" pt14:Unid="c74458c97ee84a1fbcc8231d304198a2"/>
          <w:sz w:val="20" pt14:Unid="5e02858cee06454190d204de7c1c9876"/>
          <w:szCs w:val="20" pt14:Unid="caa026fd64764fa6a2529e60fe0cdf4f"/>
        </w:rPr>
      </w:pPr>
    </w:p>
    <w:p pt14:Unid="d461737e4759443d985721e26cd55738">
      <w:pPr pt14:Unid="b999b0313290453cae7df868bc8aaac5"/>
    </w:p>
    <w:p pt14:Unid="0e38ff1a4f5046f99b7e3144eb0038d9">
      <w:pPr pt14:Unid="d580270769524b08b7828a5898a5780e">
        <w:spacing w:after="0" w:line="200" w:lineRule="exact" pt14:Unid="7809387c1b374ec09f01a57e6f0ee494"/>
        <w:rPr pt14:Unid="f725556fae784a30a3b470a445131edf">
          <w:color w:val="auto" pt14:Unid="0b7273fa518a42d3831960f13d5af8fd"/>
          <w:sz w:val="20" pt14:Unid="69e53e501f324cbeb5bd7d0f6109c17c"/>
          <w:szCs w:val="20" pt14:Unid="98d0e0288a83425ea8e096ab0e139804"/>
        </w:rPr>
      </w:pPr>
    </w:p>
    <w:p pt14:Unid="54b54024ba4947768a04fec685f1bde4">
      <w:pPr pt14:Unid="817e76417b54499189e0953b4e684920">
        <w:spacing w:after="0" w:line="200" w:lineRule="exact" pt14:Unid="b3b4ae0fa8314f40beafc41ec8b2d7cd"/>
        <w:rPr pt14:Unid="01b124e8f7a8450995305ef292ed599a">
          <w:color w:val="auto" pt14:Unid="e90a91d61cb84da9b584f38ea689767e"/>
          <w:sz w:val="20" pt14:Unid="06660ad97346496b9cb3620f7f9eeece"/>
          <w:szCs w:val="20" pt14:Unid="5f6c8f64a4ce44d29509b9f33f7996ce"/>
        </w:rPr>
      </w:pPr>
    </w:p>
    <w:p pt14:Unid="5485eb6a9aff43f2a047618fb586146b">
      <w:pPr pt14:Unid="ff0caf9ed93c4baf9745e3cb3dcf6c16">
        <w:spacing w:after="0" w:line="200" w:lineRule="exact" pt14:Unid="4f00710f5b3e4d718441bf56a09caa0c"/>
        <w:rPr pt14:Unid="fede8d766c3149cd8f33e254abee9de4">
          <w:color w:val="auto" pt14:Unid="527477bce82e4a6eb207135f455d0f8f"/>
          <w:sz w:val="20" pt14:Unid="bbd33ec43d09419dadd2f2a8f453f43a"/>
          <w:szCs w:val="20" pt14:Unid="39a77bf519664dfea836e4e93f7e1f11"/>
        </w:rPr>
      </w:pPr>
    </w:p>
    <w:p pt14:Unid="90ccf0a34a7e4c1c82cd3d67df8a2057">
      <w:pPr pt14:Unid="3059874e942d4dfda7bae5f8ca231379">
        <w:spacing w:after="0" w:line="200" w:lineRule="exact" pt14:Unid="1f05836d6a19497ba5c8be69ea970aac"/>
        <w:rPr pt14:Unid="f0b6abc0684e416c819534ded1aa92e7">
          <w:color w:val="auto" pt14:Unid="f103ebfeb9154f95914bd583ceff9a1f"/>
          <w:sz w:val="20" pt14:Unid="a14ab8c25bf3457588143778bc8e3d13"/>
          <w:szCs w:val="20" pt14:Unid="5f82482842d34de9a689135a2b9d52e0"/>
        </w:rPr>
      </w:pPr>
    </w:p>
    <w:p pt14:Unid="56fa50575cba4626b557423f947006fa">
      <w:pPr pt14:Unid="c38d89b3e4404012a9c2d98d8bb0fe81">
        <w:spacing w:after="0" w:line="200" w:lineRule="exact" pt14:Unid="47ed12688d154fd485e8d965a9bd0e1f"/>
        <w:rPr pt14:Unid="304b44460ea74bb3bbc8ec47d3d8917d">
          <w:color w:val="auto" pt14:Unid="fb73e1ff6d68449990ca64c56fc882bf"/>
          <w:sz w:val="20" pt14:Unid="739d30d5eb094dd59dad598add8fa165"/>
          <w:szCs w:val="20" pt14:Unid="69a6da371b6a4c8f98eccf80e0eec0d5"/>
        </w:rPr>
      </w:pPr>
    </w:p>
    <w:p pt14:Unid="ec9af9239eca472eb308049076c112d5">
      <w:pPr pt14:Unid="0597bb24257542e1b4be2edd9cd93a2e">
        <w:spacing w:after="0" w:line="200" w:lineRule="exact" pt14:Unid="6161aa7d7bb0421a9afe6346aaf4b195"/>
        <w:rPr pt14:Unid="9295d80dcc294bd9a446f79eb34828bc">
          <w:color w:val="auto" pt14:Unid="f4e417f532234850a4cd174244f07c77"/>
          <w:sz w:val="20" pt14:Unid="837f965089e34d3d98466a0cddc405c6"/>
          <w:szCs w:val="20" pt14:Unid="fa024c09c37441abb334ce7e4cfa52f4"/>
        </w:rPr>
      </w:pPr>
    </w:p>
    <w:p pt14:Unid="7a042a4849e644fd9cadb6cf912be5f8">
      <w:pPr pt14:Unid="d1044371f9604a47a8d0632b920df61d">
        <w:spacing w:after="0" w:line="335" w:lineRule="exact" pt14:Unid="d9ed0a121e624d0b8ce4f280f1cf7acc"/>
        <w:rPr pt14:Unid="851a102ce18748488bcb6cebb8edbb04">
          <w:color w:val="auto" pt14:Unid="133e48faf89942108649717795aac109"/>
          <w:sz w:val="20" pt14:Unid="111b46550d6645f2b233e428bc80f583"/>
          <w:szCs w:val="20" pt14:Unid="696061db21044cfb84b9b7dea119d707"/>
        </w:rPr>
      </w:pPr>
    </w:p>
    <w:p pt14:Unid="2e9a861138864a48bc1d218f1c6d377e">
      <w:pPr pt14:Unid="d31d57ab68df4fb3ac2572e6b4a2b35f">
        <w:spacing w:after="0" pt14:Unid="69e9ca5102044d61a6a323e7c2210f08"/>
        <w:ind w:left="6480" pt14:Unid="ac62e71cf9554d7482c8b3abca30331f"/>
        <w:rPr pt14:Unid="2729ac0f5e6e4083b6f8073b8b5a68df">
          <w:color w:val="auto" pt14:Unid="94261f9e9ee0492890ea552d5f40c6f0"/>
          <w:sz w:val="20" pt14:Unid="587ed8a6a44c43749398983c713b69b3"/>
          <w:szCs w:val="20" pt14:Unid="9717dda33bce4d85bd4d4bf2eb1045b2"/>
        </w:rPr>
      </w:pPr>
      <w:r>
        <w:rPr pt14:Unid="e8bf2efaca8e482c8c5266670c9cae22">
          <w:rFonts w:ascii="Arial" w:hAnsi="Arial" w:eastAsia="Arial" w:cs="Arial" pt14:Unid="6e7327113b704bb6898952c2ace4ed29"/>
          <w:color w:val="auto" pt14:Unid="96f028c10fef4e728bd550d86cf0525b"/>
          <w:sz w:val="30" pt14:Unid="96328747d60848d8bbfe2cd0435af9df"/>
          <w:szCs w:val="30" pt14:Unid="16cb8a83a4104741aa03e7f6855d04eb"/>
        </w:rPr>
        <w:t>CAPÍTULO 5</w:t>
      </w:r>
    </w:p>
    <w:p pt14:Unid="dbcbc8191bac4ff1919fda11a33f96ed">
      <w:pPr pt14:Unid="6807549ddee6485db2e1131939a25142">
        <w:spacing w:after="0" w:line="190" w:lineRule="exact" pt14:Unid="bab0e8d42de34c278eca3d80e41b5d4e"/>
        <w:rPr pt14:Unid="125034469d0447a791eafc71a607cc52">
          <w:color w:val="auto" pt14:Unid="9276ab32981047dfbea155c4b8368837"/>
          <w:sz w:val="20" pt14:Unid="886f2be34f734274950d65166c307d1e"/>
          <w:szCs w:val="20" pt14:Unid="e027e0b97d4e4bac94bcbbbc2162da43"/>
        </w:rPr>
      </w:pPr>
    </w:p>
    <w:p pt14:Unid="d2c03ab7079542eea78f37dcbbf064f6">
      <w:pPr pt14:Unid="c426b2f3a2af4a9391505d92f5f1ace5">
        <w:spacing w:after="0" pt14:Unid="f8d9a90945564161afcd8dbe727daefd"/>
        <w:ind w:left="3560" pt14:Unid="c8fc7f5c4178495482cd3c9ec74ea4d2"/>
        <w:rPr pt14:Unid="54330b1e0cf749948b653769fad5fd60">
          <w:color w:val="auto" pt14:Unid="42f8f1d22aff4634ba75d425f38942bd"/>
          <w:sz w:val="20" pt14:Unid="6f015c291a6e41cd8ed8cff6666e9d0a"/>
          <w:szCs w:val="20" pt14:Unid="ddca15d6781f44309bc492f3fd63ba8b"/>
        </w:rPr>
      </w:pPr>
      <w:r>
        <w:rPr pt14:Unid="ca26b8eaecfd4ab494e07d01938739f3">
          <w:rFonts w:ascii="Arial" w:hAnsi="Arial" w:eastAsia="Arial" w:cs="Arial" pt14:Unid="ef358fcf5fde4daaac91966495a42bcc"/>
          <w:color w:val="auto" pt14:Unid="d23bb23c5f1a4b199aeeffe3d8c2cf39"/>
          <w:sz w:val="52" pt14:Unid="4f3f1eaf8c8845e79bc21a2708c6fb27"/>
          <w:szCs w:val="52" pt14:Unid="687f7e1ddb484e2a9ce260f3d18bb0bb"/>
        </w:rPr>
        <w:t>Proceso de desarrollo</w:t>
      </w:r>
    </w:p>
    <w:p pt14:Unid="14b15508380a4b98bd421f8bb05283f7">
      <w:pPr pt14:Unid="7b97145a695948999197e4c0a0573d41">
        <w:spacing w:after="0" w:line="20" w:lineRule="exact" pt14:Unid="2e6b480a74a54c67b6ed61f7f0964e5a"/>
        <w:rPr pt14:Unid="6fb45b1a750b47e7b02540f2995b9b2e">
          <w:color w:val="auto" pt14:Unid="8e0bf0be12f444b8a4e6eff6f6811b22"/>
          <w:sz w:val="20" pt14:Unid="6c1371ae4fbc45dfa769b9dfc9fed7fd"/>
          <w:szCs w:val="20" pt14:Unid="c33ef50e60c145f3933d81091658170c"/>
        </w:rPr>
      </w:pPr>
    </w:p>
    <w:p pt14:Unid="850dbe17775f4f9f80a7e865998c29fa">
      <w:pPr pt14:Unid="c17a8c0a741a4c1d93337729582bc928">
        <w:spacing w:after="0" w:line="200" w:lineRule="exact" pt14:Unid="1138999ca62f4dedb3560243328e9448"/>
        <w:rPr pt14:Unid="91f7215aa7cf46e58e2e769f8b673323">
          <w:color w:val="auto" pt14:Unid="379e2248202147849318cd95a011bc4a"/>
          <w:sz w:val="20" pt14:Unid="e9c21263816f4ad3aa7d398536ec41b0"/>
          <w:szCs w:val="20" pt14:Unid="26b08795adad4405af335d234c8fd513"/>
        </w:rPr>
      </w:pPr>
    </w:p>
    <w:p pt14:Unid="0a352a7b90d848ef953201481484236e">
      <w:pPr pt14:Unid="3dc8fe619c6c40f6bf2fac92aaf66e33">
        <w:spacing w:after="0" w:line="200" w:lineRule="exact" pt14:Unid="afb0fda1a7c34f83b2b327cb34a581c5"/>
        <w:rPr pt14:Unid="8c64381dfd2b49938e2c9209ffe6e177">
          <w:color w:val="auto" pt14:Unid="3d59e12c01b647eb992b502377b8c8b4"/>
          <w:sz w:val="20" pt14:Unid="83be285f48724bdcadc78ced42186e99"/>
          <w:szCs w:val="20" pt14:Unid="9eb7a9c8466646ac9fb303814e95bf72"/>
        </w:rPr>
      </w:pPr>
    </w:p>
    <w:p pt14:Unid="6172c04da7324df08cdf150af01b82b9">
      <w:pPr pt14:Unid="8ef7eec8c85448f1a3774aa04e85e784">
        <w:spacing w:after="0" w:line="200" w:lineRule="exact" pt14:Unid="c678bbaa4d0145b0b897cc7a52bd5be4"/>
        <w:rPr pt14:Unid="10e63aa05c85481c8ec4aaaf7892d400">
          <w:color w:val="auto" pt14:Unid="c429c4064eae4836832d3e70f50791ad"/>
          <w:sz w:val="20" pt14:Unid="9d462e08a997430ea09688589b45c42f"/>
          <w:szCs w:val="20" pt14:Unid="5aaf2c34877242289c3dff1f1f1e40a7"/>
        </w:rPr>
      </w:pPr>
    </w:p>
    <w:p pt14:Unid="8d34237db1ef4a25a367bc2bca670fda">
      <w:pPr pt14:Unid="807bce42130c416a92a098531203895c">
        <w:spacing w:after="0" w:line="200" w:lineRule="exact" pt14:Unid="78f3d4aa4fd042f39b82a69d769331e1"/>
        <w:rPr pt14:Unid="a1f686cda7af4a4d8e0f03025cd69fce">
          <w:color w:val="auto" pt14:Unid="159456f25246463e87bde7ba672fe360"/>
          <w:sz w:val="20" pt14:Unid="06a9315696df467dbdfdda2a37e566e8"/>
          <w:szCs w:val="20" pt14:Unid="81848541d9ee452799dd401e9b6cca2d"/>
        </w:rPr>
      </w:pPr>
    </w:p>
    <w:p pt14:Unid="39b089efca2b4de6a6d9a7b1a028fe7a">
      <w:pPr pt14:Unid="6bcc0e9168924216afa6b32bd71dd878">
        <w:spacing w:after="0" w:line="263" w:lineRule="exact" pt14:Unid="045f0cf9f3c44c4bbdf67e27702eb599"/>
        <w:rPr pt14:Unid="09304be8259745528c1cdab708c717a5">
          <w:color w:val="auto" pt14:Unid="56cf594744654d8aa2af00b3a58000c1"/>
          <w:sz w:val="20" pt14:Unid="66f949a7170c45399e0844673cfb10b7"/>
          <w:szCs w:val="20" pt14:Unid="67c4b26229da4468b08deb5aa9f69279"/>
        </w:rPr>
      </w:pPr>
    </w:p>
    <w:p pt14:Unid="74d79e8aff714cefa0bcb5a73f25546d">
      <w:pPr pt14:Unid="366e728ae44347cfae58adcdfec2e4e2">
        <w:spacing w:after="0" pt14:Unid="7ea263612414499fb155f44de2b547c6"/>
        <w:ind w:left="260" pt14:Unid="fd5598118f2147d9a2d8ce8d8cedef5a"/>
        <w:rPr pt14:Unid="f98a1bd716ca4fdf86877f7e27271927">
          <w:color w:val="auto" pt14:Unid="8d00310e89d346ad95201a6960a0a498"/>
          <w:sz w:val="20" pt14:Unid="c08448178eb44d208e0b91b927251a21"/>
          <w:szCs w:val="20" pt14:Unid="29f3b3e0794841df85d9bcd74d0b6c94"/>
        </w:rPr>
      </w:pPr>
      <w:r>
        <w:rPr pt14:Unid="6afb02e300e243089cf8899e94be8a43">
          <w:rFonts w:ascii="Arial" w:hAnsi="Arial" w:eastAsia="Arial" w:cs="Arial" pt14:Unid="bd0087a1e0ec4b9dbd156b8064fa2a77"/>
          <w:color w:val="auto" pt14:Unid="7eee06d5b54949228724fb76df780d1e"/>
          <w:sz w:val="29" pt14:Unid="ae6b7db785e8429b9e880ea667e3378c"/>
          <w:szCs w:val="29" pt14:Unid="8ecd35ff9c6d4211b37e8850993c605e"/>
        </w:rPr>
        <w:t>5.1 Plan de trabajo</w:t>
      </w:r>
    </w:p>
    <w:p pt14:Unid="333ddbb9489c445cb958985318e5fe85">
      <w:pPr pt14:Unid="ca67ee42f6ad4ee3a82648bb3d77b8f1">
        <w:spacing w:after="0" w:line="20" w:lineRule="exact" pt14:Unid="534a57aebc9f4fb3837db1a7a2057754"/>
        <w:rPr pt14:Unid="25400cbe00f142e6b9a12fd6344ac082">
          <w:color w:val="auto" pt14:Unid="80cdd9c7262c4d3c9d96b0917d459961"/>
          <w:sz w:val="20" pt14:Unid="7fd70ed06cc94f00a0e8473800d79524"/>
          <w:szCs w:val="20" pt14:Unid="0fd645207a974f108237b9f05a65cb24"/>
        </w:rPr>
      </w:pPr>
    </w:p>
    <w:p pt14:Unid="a1073d8ab8674226b5fb93a53e79db8e">
      <w:pPr pt14:Unid="423a8448dec74c1f88ece1b5d921c621">
        <w:spacing w:after="0" w:line="305" w:lineRule="exact" pt14:Unid="059b471660d64018ac3f06889b7c03f7"/>
        <w:rPr pt14:Unid="de8e835b9549473d943e13e45bad80c0">
          <w:color w:val="auto" pt14:Unid="1ba626f4741a41968f420f1a7ec0b698"/>
          <w:sz w:val="20" pt14:Unid="ba99819a69ef41d1bd8036e91a735088"/>
          <w:szCs w:val="20" pt14:Unid="14a154984f1942f0bc727e0ad7494083"/>
        </w:rPr>
      </w:pPr>
    </w:p>
    <w:p pt14:Unid="4421ec8e1f0542f6bf72291a5a0e550c">
      <w:pPr pt14:Unid="f95e2ec287aa47aaa64476f4aa5c5720">
        <w:spacing w:after="0" w:line="272" w:lineRule="auto" pt14:Unid="8e64f0e7bac74fe987fd605c36dcd335"/>
        <w:ind w:left="260" w:right="266" w:firstLine="339" pt14:Unid="268afb6b564c4e67a5b289dd8c111449"/>
        <w:jc w:val="both" pt14:Unid="402aa591224d4910a5e2a566359e48bb"/>
        <w:rPr pt14:Unid="eff383076894425d901b1c9a5e0e7e53">
          <w:rFonts w:ascii="Arial" w:hAnsi="Arial" w:eastAsia="Arial" w:cs="Arial" pt14:Unid="451b5e8b50be4830a9536774aaae2a5a"/>
          <w:color w:val="auto" pt14:Unid="07d2a3793896466780b5d28a6fdc4228"/>
          <w:sz w:val="21" pt14:Unid="328fb7830743453ba0a30af537078031"/>
          <w:szCs w:val="21" pt14:Unid="74b02a04d4954a0485df13660e1a9603"/>
        </w:rPr>
      </w:pPr>
      <w:r>
        <w:rPr pt14:Unid="c9432c392b7a416d88bb4b4ab52c4c79">
          <w:rFonts w:ascii="Arial" w:hAnsi="Arial" w:eastAsia="Arial" w:cs="Arial" pt14:Unid="3aecc1856f14443daacb1cd964132ff0"/>
          <w:color w:val="auto" pt14:Unid="b147c1981ed242bcbfacb24e841fb96d"/>
          <w:sz w:val="21" pt14:Unid="d33e539c1530477888eeced300dab5bc"/>
          <w:szCs w:val="21" pt14:Unid="61888442211a4e64bdde522271fd78e6"/>
        </w:rPr>
        <w:t>El sistema a implementar se puede dividir en dos partes: front-end y back-end. En lo referente al back-end, este se va a implementar siguiendo dos arquitecturas distintas: una monolítica y otra basada en microservicios. Existirá una gran cantidad de código compar-tido entre ambas soluciones y las mayores diferencias entre ellas serán las relacionadas con la organización del código. Por este motivo, primero se va a implementar la solución monolítica y una vez implementada se creará una nueva solución donde se refactorizará el código para obtener la solución basada en microservicios, siguiendo los principios que en la sección 2.3 Los microservicios en la fase de diseño se han mencionado.</w:t>
      </w:r>
    </w:p>
    <w:p pt14:Unid="7b38a4630a494e06b736c35ae7d6efdf">
      <w:pPr pt14:Unid="8490c9c93cda49a8a492c6a70a42cba1">
        <w:spacing w:after="0" w:line="72" w:lineRule="exact" pt14:Unid="642e33558c8640b1a6b67a75938f2e9b"/>
        <w:rPr pt14:Unid="6d62f145262a46f8aabcbdd692321b14">
          <w:color w:val="auto" pt14:Unid="559bd94c868643bc961b3d982d28cf32"/>
          <w:sz w:val="20" pt14:Unid="99677e4da9444625bbf52b27e118d4cb"/>
          <w:szCs w:val="20" pt14:Unid="037df6db42504ce4b31656e1908e646f"/>
        </w:rPr>
      </w:pPr>
    </w:p>
    <w:p pt14:Unid="1abde039c6e348209fcd32ec6a56d640">
      <w:pPr pt14:Unid="dea624eb797c40c3a90141d25f5d9295">
        <w:spacing w:after="0" w:line="259" w:lineRule="auto" pt14:Unid="371d16e239b44ba6b0c22c044a051a37"/>
        <w:ind w:left="260" w:right="266" w:firstLine="339" pt14:Unid="22eac3c2a34a489da7418dd4b44d15af"/>
        <w:jc w:val="both" pt14:Unid="5f134591434443a48cf69494607ed6c5"/>
        <w:rPr pt14:Unid="473cd24a7d3c4a3dbd1db22bed55beef">
          <w:color w:val="auto" pt14:Unid="47dca4224e2149f4851a8f206d5fab15"/>
          <w:sz w:val="20" pt14:Unid="ebf8a8599cc44819bce724545969ba91"/>
          <w:szCs w:val="20" pt14:Unid="2a7406259b41476c81ee8f60dc142a4e"/>
        </w:rPr>
      </w:pPr>
      <w:r>
        <w:rPr pt14:Unid="f9f6bb14157643d79719ef8335629e38">
          <w:rFonts w:ascii="Arial" w:hAnsi="Arial" w:eastAsia="Arial" w:cs="Arial" pt14:Unid="6680c022259b4c44b3e79829178b7c8a"/>
          <w:color w:val="auto" pt14:Unid="80ef8cc934cc4c159c46b7d353a5dd3b"/>
          <w:sz w:val="22" pt14:Unid="0dff1197ce3245ff8ef07662bd1ac18f"/>
          <w:szCs w:val="22" pt14:Unid="dd6c1053bb0b4e75836937ee19554321"/>
        </w:rPr>
        <w:t>Una vez se implemente la solución monolítica, se comenzará la implementación de la aplicación front-end. Las llamadas a la parte servidora van a realizarse a través de invocaciones HTTP. En consecuencia, el front-end va a estar desacoplado de la imple-mentación que elijamos para el back-end y va a poder emplearse la misma solución, con muy pequeñas modificaciones, para comunicarse con ambas partes servidoras.</w:t>
      </w:r>
    </w:p>
    <w:p pt14:Unid="f4109f10265c43cf8f809706ce051536">
      <w:pPr pt14:Unid="e500f1c4e7f549d3b70393b7d65032fd">
        <w:spacing w:after="0" w:line="84" w:lineRule="exact" pt14:Unid="1b6e65ff3d5c4c5a8a4e6ca29fd090f4"/>
        <w:rPr pt14:Unid="859fc892ad334c09b576709e4a10776e">
          <w:color w:val="auto" pt14:Unid="3562a31ca28147eea74aabef8b95fe7f"/>
          <w:sz w:val="20" pt14:Unid="05441abba34c46e5b8e887d6b49be9cd"/>
          <w:szCs w:val="20" pt14:Unid="67244f81e3154bb6ad03f669b4809b69"/>
        </w:rPr>
      </w:pPr>
    </w:p>
    <w:p pt14:Unid="0935e56996874e949e8a8f898d53083b">
      <w:pPr pt14:Unid="8dec9580a1464b06bba5b5f28f581029">
        <w:spacing w:after="0" w:line="274" w:lineRule="auto" pt14:Unid="e2d609e64e6249d09bf7d858d42ca006"/>
        <w:ind w:left="260" w:right="266" w:firstLine="339" pt14:Unid="2eb54b8981a74393a65d24227ffa737a"/>
        <w:jc w:val="both" pt14:Unid="027ece80ccef43f2abaad9d8dfed158c"/>
        <w:rPr pt14:Unid="044cd57f85494efc91639367a1ff5291">
          <w:color w:val="auto" pt14:Unid="fa0ee3439793485487f0efc6f460fea2"/>
          <w:sz w:val="20" pt14:Unid="3beb3d8a2ac84167823da034f92e9f69"/>
          <w:szCs w:val="20" pt14:Unid="3b205f4ab1534b95b5fe1876ce2c01bd"/>
        </w:rPr>
      </w:pPr>
      <w:r>
        <w:rPr pt14:Unid="bfe97d5f1186446c8e02ef044da62a59">
          <w:rFonts w:ascii="Arial" w:hAnsi="Arial" w:eastAsia="Arial" w:cs="Arial" pt14:Unid="e5fef724dea2475e811bbbd74d84a2ce"/>
          <w:color w:val="auto" pt14:Unid="996eaf10869e4e82ad05776941f44bf4"/>
          <w:sz w:val="21" pt14:Unid="e17d6a4fcb4148948355960aaf3fbc7f"/>
          <w:szCs w:val="21" pt14:Unid="b5ae191861bd4ba99b10b30fe95016e4"/>
        </w:rPr>
        <w:t>La organización de la memoria en los siguientes capítulos es acorde a este proceso. Primero, presentaremos la solución monolítica centrándonos sobretodo en aspectos de implementación, que son comunes a los de la solución basada en servicios. Después, explicaremos la solución basada en microservicios, centrándonos sobretodo en aspectos de diseño y modificaciones que se han realizado frente a la monolítica.</w:t>
      </w:r>
    </w:p>
    <w:p pt14:Unid="7ffd6a1947af4cb3a3be5392b3e9f586">
      <w:pPr pt14:Unid="913252a45a13475caad7df0175265219">
        <w:spacing w:after="0" w:line="200" w:lineRule="exact" pt14:Unid="8fa41a98a37b41eaa36baa4031dbd0a9"/>
        <w:rPr pt14:Unid="3165988b98e14299a7f6aa4691edb163">
          <w:color w:val="auto" pt14:Unid="a6e4901b8ba7409ba6ea6261eb6cf7c2"/>
          <w:sz w:val="20" pt14:Unid="fbca776999d84cf0b96693b96d8220bd"/>
          <w:szCs w:val="20" pt14:Unid="60bf66ef33764a3e8793298875ebe6c4"/>
        </w:rPr>
      </w:pPr>
    </w:p>
    <w:p pt14:Unid="de7ab06a98584446945ef484ff54fbac">
      <w:pPr pt14:Unid="eab0985287504c8cb5505ca656c098b5">
        <w:spacing w:after="0" w:line="238" w:lineRule="exact" pt14:Unid="55a9c9eaece64c05adb0026cae9c4710"/>
        <w:rPr pt14:Unid="1aa9655026184c0296b09811592d2f0e">
          <w:color w:val="auto" pt14:Unid="beed048470da40e8bf643bead3673d78"/>
          <w:sz w:val="20" pt14:Unid="c219eb2a98dd401b8bbf0a36d834d24b"/>
          <w:szCs w:val="20" pt14:Unid="b76b0c3b40dd4754a04576199f059870"/>
        </w:rPr>
      </w:pPr>
    </w:p>
    <w:p pt14:Unid="bb931fff4e694e49868fe19b41bafa99">
      <w:pPr pt14:Unid="0390cce2b18e4dab8f135c3189bd3f38">
        <w:spacing w:after="0" pt14:Unid="8acd3f785e974893ad6136b55e7b2d79"/>
        <w:ind w:left="260" pt14:Unid="6a38f3dbbc2e42a0bf62bb63e4cdeefd"/>
        <w:rPr pt14:Unid="2efc8fbc4f064feda29bade60980d737">
          <w:color w:val="auto" pt14:Unid="e40c3797a9de404f9b2c836d7ea7a8a6"/>
          <w:sz w:val="20" pt14:Unid="6ba33fdcedab4eb9bfed7ebfdc84d463"/>
          <w:szCs w:val="20" pt14:Unid="facca3790bd0428190df1765427b2d1d"/>
        </w:rPr>
      </w:pPr>
      <w:r>
        <w:rPr pt14:Unid="ba2d6ed610dc4e329c65c9c5569f0dba">
          <w:rFonts w:ascii="Arial" w:hAnsi="Arial" w:eastAsia="Arial" w:cs="Arial" pt14:Unid="5948a3d0a82e43c0b793acc5e07c9722"/>
          <w:color w:val="auto" pt14:Unid="020f83fae9a44be0940959b4c6fed20b"/>
          <w:sz w:val="29" pt14:Unid="ab93bea9fec441d987b3ed8f84bb33d2"/>
          <w:szCs w:val="29" pt14:Unid="00efebbd58cd439fbb9758e3d0af45bf"/>
        </w:rPr>
        <w:t>5.2 Organización del trabajo</w:t>
      </w:r>
    </w:p>
    <w:p pt14:Unid="c1b34af374dd4abdb3265261ae6e609a">
      <w:pPr pt14:Unid="9d58f40e0f0546f98a9daac5cc6026f3">
        <w:spacing w:after="0" w:line="20" w:lineRule="exact" pt14:Unid="40f3a47d8df64086aed03353f2d53628"/>
        <w:rPr pt14:Unid="6d18e2cf05644e9b811d63d6d95c8136">
          <w:color w:val="auto" pt14:Unid="153b847ab606483f98ef9ea1c9d4a0c9"/>
          <w:sz w:val="20" pt14:Unid="81ef1afb542f41868b288d74e8fd0f9b"/>
          <w:szCs w:val="20" pt14:Unid="fe46d07a1463457fad0c9686f49a7e61"/>
        </w:rPr>
      </w:pPr>
    </w:p>
    <w:p pt14:Unid="f610de6f386c483099963a1d69af506c">
      <w:pPr pt14:Unid="3ab33e30212b48ccbe1c4a04b3dbbd31">
        <w:spacing w:after="0" w:line="305" w:lineRule="exact" pt14:Unid="243357b0f32c489bbe683673b3f026b0"/>
        <w:rPr pt14:Unid="f9cc3250ee43416f9995b24912e2c010">
          <w:color w:val="auto" pt14:Unid="c810e0d317a142afb9dc189fd4067054"/>
          <w:sz w:val="20" pt14:Unid="fa137b5ef4d44b839b39ca4aeee5737e"/>
          <w:szCs w:val="20" pt14:Unid="4ea0525eb1d1419db48616e6f58230c7"/>
        </w:rPr>
      </w:pPr>
    </w:p>
    <w:p pt14:Unid="980e92ac1e574fc3a831f8b0f9878a34">
      <w:pPr pt14:Unid="41ef262823d545bba3bdb1de78af267f">
        <w:spacing w:after="0" w:line="259" w:lineRule="auto" pt14:Unid="a27cbe51f9db4f74979a829bb4bf2cb0"/>
        <w:ind w:left="260" w:right="266" w:firstLine="339" pt14:Unid="a8d592067483407a95b1f701ff2835c1"/>
        <w:jc w:val="both" pt14:Unid="84c9b00088af4fdbafa1505dff363a16"/>
        <w:rPr pt14:Unid="ae547a059a3e4a628901fc08d88c7a7e">
          <w:color w:val="auto" pt14:Unid="3d1381f09a9a4908beaa8a49f6d8cd0c"/>
          <w:sz w:val="20" pt14:Unid="f7b65adbd95240678a64264c6e30723b"/>
          <w:szCs w:val="20" pt14:Unid="7ebe9a3d085f4b62a376a51448f7b073"/>
        </w:rPr>
      </w:pPr>
      <w:r>
        <w:rPr pt14:Unid="bba26503683f4b3d93dc10c31ec02255">
          <w:rFonts w:ascii="Arial" w:hAnsi="Arial" w:eastAsia="Arial" w:cs="Arial" pt14:Unid="7308e2d4fb314711abf73b6a070c0631"/>
          <w:color w:val="auto" pt14:Unid="da82c5eb357f48e2a6f22fcf3193e8bd"/>
          <w:sz w:val="22" pt14:Unid="0b003c10b82c4610b89f7d03145af2c0"/>
          <w:szCs w:val="22" pt14:Unid="17f3ed87b2294e8e88405dbf95f69ad9"/>
        </w:rPr>
        <w:t>El proceso de desarrollo se ha desglosado en grandes tareas, muy ligadas a las entida-des del dominio que existen en el caso de estudio. En el siguiente cronograma se pueden observar estas tareas y su evolución a lo largo del tiempo que ha durado el desarrollo de las soluciones. En azul se han representado las tareas asociadas a la solución monolítica, en verde las asociadas al front-end y en naranja las asociadas a la solución basada en microservicios.</w:t>
      </w:r>
    </w:p>
    <w:p pt14:Unid="9a0be75998814977903a1794254cfcea">
      <w:pPr pt14:Unid="57bb7e8786cb4894b89bbd26e7c134be">
        <w:spacing w:after="0" w:line="82" w:lineRule="exact" pt14:Unid="0801a39a038046019ecfa69ce7df7f12"/>
        <w:rPr pt14:Unid="8d1aa6e9c7834164a68521bc7e2d4b34">
          <w:color w:val="auto" pt14:Unid="8a5c2fa96bcd4a09a5e532bc66e2d4e3"/>
          <w:sz w:val="20" pt14:Unid="2cf86179a15c407ebc4a9e6074627942"/>
          <w:szCs w:val="20" pt14:Unid="a5f28af83efd4f318fa109cd6af777ab"/>
        </w:rPr>
      </w:pPr>
    </w:p>
    <w:p pt14:Unid="1e31e0102fdb4ee4855c136ebf0cb5b8">
      <w:pPr pt14:Unid="8b247e115fd94aca9955954d578459ac">
        <w:spacing w:after="0" w:line="258" w:lineRule="auto" pt14:Unid="c6aff954efd94c4eae4f751264bfa3d8"/>
        <w:ind w:left="260" w:right="266" w:firstLine="339" pt14:Unid="a6b8a28e836a40309c94b79f342219d6"/>
        <w:jc w:val="both" pt14:Unid="98153f2991b54ab1aeca7cdbe74d6c66"/>
        <w:rPr pt14:Unid="bcd4410913ed4e759fc55115f2a0e020">
          <w:color w:val="auto" pt14:Unid="9c3a5e5930614c1ea97121d45aca4a43"/>
          <w:sz w:val="20" pt14:Unid="e152c60dff494e08a1f20ddf38e2301f"/>
          <w:szCs w:val="20" pt14:Unid="e227a9ca8c4c4d1688b9621061e14eb8"/>
        </w:rPr>
      </w:pPr>
      <w:r>
        <w:rPr pt14:Unid="c7609ce66e744b528270558c7158a26e">
          <w:rFonts w:ascii="Arial" w:hAnsi="Arial" w:eastAsia="Arial" w:cs="Arial" pt14:Unid="0701c97f3ac84fdca74fc49faae8c47d"/>
          <w:color w:val="auto" pt14:Unid="31f0342304134c8c81eb49e3deceade6"/>
          <w:sz w:val="22" pt14:Unid="5e1ffae46cb140819b658f28557c5c92"/>
          <w:szCs w:val="22" pt14:Unid="346e47b2c02e483fbe7dd260d34d68dc"/>
        </w:rPr>
        <w:t>Se puede observar como de las 3 fases del desarrollo donde más esfuerzo se ha de-dicado es en la solución monolítica. Esto es porque es aquí donde se ha implementado casi la totalidad del código del sistema y donde se han evaluado muchas de las tecnolo-gías empleadas. La fase de desarrollo de la solución basada en microservicios se prolonga menos porque únicamente ha involucrado refactorizar el diseño monolítico y a penas se ha modificado la implementación del sistema. En un sistema real, esta tarea sería mucho más costosa que en nuestro caso de estudio.</w:t>
      </w:r>
    </w:p>
    <w:p pt14:Unid="ec4df5e9a10e42519028488ce46d23e5">
      <w:pPr pt14:Unid="1aff7e019d7c43a48e711009828f2ffa"/>
    </w:p>
    <w:p pt14:Unid="6dc1381156a44b8d860faf8b722f82c6">
      <w:pPr pt14:Unid="e2dd3047474a466094625f6dc498e37c">
        <w:spacing w:after="0" w:line="270" w:lineRule="exact" pt14:Unid="4f86a8d608324afcb2f45ed70131f3fb"/>
        <w:rPr pt14:Unid="f8103a154f354a62a3fb1002f289f9b2">
          <w:color w:val="auto" pt14:Unid="266861af539b4cdfb41a0cbdc2b49134"/>
          <w:sz w:val="20" pt14:Unid="92b8a5249ae44e2aaf1b08fcf8b3747a"/>
          <w:szCs w:val="20" pt14:Unid="76b7becbe6204850a64e8d125c60893b"/>
        </w:rPr>
      </w:pPr>
    </w:p>
    <w:p pt14:Unid="79e455e3decf4e10866e1b1f22bf44f0">
      <w:pPr pt14:Unid="b0279e0c0cb44faea5dd43b7ba310720">
        <w:spacing w:after="0" pt14:Unid="1df6dcec6cc34f5ba33109eac67eef9f"/>
        <w:ind w:right="6" pt14:Unid="f0fa16cc5fe4436aa06207d6aa5e1f09"/>
        <w:jc w:val="center" pt14:Unid="f5d5e51a8aed45108ab4c581c8ee2691"/>
        <w:rPr pt14:Unid="7234400a677a45d4b455fc7d929831be">
          <w:color w:val="auto" pt14:Unid="a01e5f2060a24eb397f3899a08e6c3f1"/>
          <w:sz w:val="20" pt14:Unid="f1a7d77b8c51498c8fbd86d36b967c4f"/>
          <w:szCs w:val="20" pt14:Unid="1a0a9d5ce9a3451283058601dc9b3cfa"/>
        </w:rPr>
      </w:pPr>
      <w:r>
        <w:rPr pt14:Unid="38d045e741b847159ce8c6698e001578">
          <w:rFonts w:ascii="Arial" w:hAnsi="Arial" w:eastAsia="Arial" w:cs="Arial" pt14:Unid="225a7e789b1c45a2837d2984d8858438"/>
          <w:color w:val="auto" pt14:Unid="cbd881812f754536990245d970d87872"/>
          <w:sz w:val="19" pt14:Unid="084a11826e0f4ec9a8924b6431a0ae8b"/>
          <w:szCs w:val="19" pt14:Unid="0757924425234d278e28a654e28fd316"/>
        </w:rPr>
        <w:t>27</w:t>
      </w:r>
    </w:p>
    <w:p pt14:Unid="3679a6803ea94d4fbdb5d865f0a6cfac">
      <w:pPr pt14:Unid="78819a80ceb94c11a5a96d5724766508"/>
    </w:p>
    <w:p pt14:Unid="c7c8cfb7509a4cdda9ff5ad9388ebbd3">
      <w:pPr pt14:Unid="e2c0ac44ce0a48bfbd4b26cd5560ef78">
        <w:tabs pt14:Unid="17db0dd709fe45d38fb507bb8d522e0c">
          <w:tab w:val="left" w:leader="none" w:pos="6820" pt14:Unid="279a942033344e3a8472d776f25c1004"/>
        </w:tabs>
        <w:spacing w:after="0" pt14:Unid="843c8f077c5340e3ad4bd36c74c67f5a"/>
        <w:ind w:left="260" pt14:Unid="dbbfc97446ca4091affe3f74e0046b48"/>
        <w:rPr pt14:Unid="47c2a96260694a628e767f7bcdec3732">
          <w:color w:val="auto" pt14:Unid="5ff3c9ccf89e4dc1a494112a82d25dff"/>
          <w:sz w:val="20" pt14:Unid="be60a978f88942c292cbfe5a4ff2a094"/>
          <w:szCs w:val="20" pt14:Unid="55407f6b2fb546dc828f537e351899b8"/>
        </w:rPr>
      </w:pPr>
      <w:r>
        <w:rPr pt14:Unid="9c2aa228cdb1406a935d95922c0b8f2a">
          <w:rFonts w:ascii="Arial" w:hAnsi="Arial" w:eastAsia="Arial" w:cs="Arial" pt14:Unid="eab69d6ae0dd4125a70a3835065b7b11"/>
          <w:b w:val="1" pt14:Unid="cc6562c3b1e04528863d73c1f24c3223"/>
          <w:bCs w:val="1" pt14:Unid="51c02bd7967c4b32bc145a7c49dc62d7"/>
          <w:color w:val="auto" pt14:Unid="1947112ef8c94b3c92ce14c818307edf"/>
          <w:sz w:val="18" pt14:Unid="81d6d3ba3c5f4a5ab88681de667cc4f8"/>
          <w:szCs w:val="18" pt14:Unid="2c4ad7dfc6bf4801ac714350f53d053e"/>
        </w:rPr>
        <w:t>28</w:t>
      </w:r>
      <w:r>
        <w:rPr pt14:Unid="d7f0cb324d8f424fb5431eab05f16d0b">
          <w:color w:val="auto" pt14:Unid="dd2c1dd41b3b487aa09c70bea2290ddf"/>
          <w:sz w:val="20" pt14:Unid="19e5ded4555a4bd19f638a470eefc92d"/>
          <w:szCs w:val="20" pt14:Unid="44667164384e4b80894afda0561b4054"/>
        </w:rPr>
        <w:tab pt14:Unid="a7fb6db3470f4bd38204bd8cb5456de4"/>
      </w:r>
      <w:r>
        <w:rPr pt14:Unid="3f223229233d4eebb344a978892d878a">
          <w:rFonts w:ascii="Arial" w:hAnsi="Arial" w:eastAsia="Arial" w:cs="Arial" pt14:Unid="e8197936feda45dba9d6d03773194133"/>
          <w:color w:val="auto" pt14:Unid="e0df08eaaae44087928240619c50406a"/>
          <w:sz w:val="19" pt14:Unid="217afb8fda594cbab2e01248fb4c7856"/>
          <w:szCs w:val="19" pt14:Unid="f22cd723bfae41cd944a1bb30cbb63bb"/>
        </w:rPr>
        <w:t>Proceso de desarrollo</w:t>
      </w:r>
    </w:p>
    <w:p pt14:Unid="dc0f6e20ad4541bcb528768273c3b6ef">
      <w:pPr pt14:Unid="c44dbd9d30724f9ba7f7ccd34ee150c1">
        <w:spacing w:after="0" w:line="20" w:lineRule="exact" pt14:Unid="d4087689e44a412c8f5673c7d561a87a"/>
        <w:rPr pt14:Unid="b032b371e778468aa2206641e4e00fe9">
          <w:color w:val="auto" pt14:Unid="445d1e11311447fcbd9c3784defdf280"/>
          <w:sz w:val="20" pt14:Unid="3a485f79bb564023a868d86914a0c2a2"/>
          <w:szCs w:val="20" pt14:Unid="3c0b15be680440e5955acf5085fa5f91"/>
        </w:rPr>
      </w:pPr>
      <w:r>
        <w:rPr pt14:Unid="3d034f14aba240999af3b23c713afa25">
          <w:color w:val="auto" pt14:Unid="2557c2381f4944a0bbfb8a8e76fa160c"/>
          <w:sz w:val="20" pt14:Unid="b6e59cbb226344e890b59911eb25a413"/>
          <w:szCs w:val="20" pt14:Unid="81a36ee4c1004b6a99cdd484d09a7d5e"/>
        </w:rPr>
        <w:drawing pt14:Unid="2d3120f5fad94f7da427494fa60f1558" pt14:SHA1Hash="7189ce801249e61fea247d7be8d693f76abc4945">
          <wp:anchor simplePos="0" relativeHeight="251657728" behindDoc="1" locked="0" layoutInCell="0" allowOverlap="1" pt14:Unid="0b0bb133255a4f0f980183e64d2e8d04">
            <wp:simplePos x="0" y="0" pt14:Unid="15c5832eeb844bf9ac723901155c159c"/>
            <wp:positionH relativeFrom="column" pt14:Unid="37f2587c52df43d1b04251dad247bb7d">
              <wp:posOffset pt14:Unid="3db380257dea4149a025f329ca2555d1">353060</wp:posOffset>
            </wp:positionH>
            <wp:positionV relativeFrom="paragraph" pt14:Unid="d7c086d19da7489ea7ba12d656b5a10f">
              <wp:posOffset pt14:Unid="bf50652c330f4981971b019ded55fa16">333375</wp:posOffset>
            </wp:positionV>
            <wp:extent cx="5025390" cy="1920240" pt14:Unid="c9a45383fc2a443cb22738877c5d9285"/>
            <wp:wrapNone pt14:Unid="92dcb5e1876b4ef490a775ead9546773"/>
            <wp:docPr id="21" name="Picture 167" pt14:Unid="9649736878bb41cf982a85c4e346f328"/>
            <wp:cNvGraphicFramePr pt14:Unid="3cd56db44e664ffca6007ba9ef7536fb">
              <a:graphicFrameLocks xmlns:a="http://schemas.openxmlformats.org/drawingml/2006/main" noChangeAspect="1" pt14:Unid="6c5d38be96bd41bcaa283ece7fa01f12"/>
            </wp:cNvGraphicFramePr>
            <a:graphic xmlns:a="http://schemas.openxmlformats.org/drawingml/2006/main" pt14:Unid="e558acba113a44a4924d5a54d954182e">
              <a:graphicData uri="http://schemas.openxmlformats.org/drawingml/2006/picture" pt14:Unid="05275adb7161440ba528865f01684088">
                <pic:pic xmlns:pic="http://schemas.openxmlformats.org/drawingml/2006/picture" pt14:Unid="b761f46d6d1a4ac08359c4bb2d77072b">
                  <pic:nvPicPr pt14:Unid="20c195337c9a476cb03dd87734902999">
                    <pic:cNvPr id="0" name="Picture 167" pt14:Unid="f7c8acc461aa4a92b8848aa6572ac864"/>
                    <pic:cNvPicPr pt14:Unid="4ec2e486c9454e67ad9fd354e133230d">
                      <a:picLocks noChangeAspect="1" noChangeArrowheads="1" pt14:Unid="03c670c6b45a415592066d65cd92f241"/>
                    </pic:cNvPicPr>
                  </pic:nvPicPr>
                  <pic:blipFill pt14:Unid="6ac7d0efc8be4fb08d6b7bc4c5ba2b4b">
                    <a:blip r:embed="rId27" pt14:Unid="b6d44b3d94cf4e2db0036b36ab0170e0">
                      <a:extLst pt14:Unid="d3d18bd591394c04942bc48187c30e36">
                        <a:ext uri="{28A0092B-C50C-407E-A947-70E740481C1C}" pt14:Unid="84aa492ce9be46d09e26e9894b75f02e"/>
                      </a:extLst>
                    </a:blip>
                    <a:srcRect pt14:Unid="7ec5b82642b947588b9d102b7aa4d3ed"/>
                    <a:stretch pt14:Unid="36c294f107744456b81deea304da1fff">
                      <a:fillRect pt14:Unid="475704fd3ef8491c94e25a954e5e5505"/>
                    </a:stretch>
                  </pic:blipFill>
                  <pic:spPr bwMode="auto" pt14:Unid="c3e089af3f084648b383c2fb1eb8ed3c">
                    <a:xfrm pt14:Unid="ffffd78bee3743c18e7d51ae0637ac3d">
                      <a:off x="0" y="0" pt14:Unid="f27ffca785b54a899c08c59d19e1b47e"/>
                      <a:ext cx="5025390" cy="1920240" pt14:Unid="05f29b2378d44325994edb6a742889a3"/>
                    </a:xfrm>
                    <a:prstGeom prst="rect" pt14:Unid="c703cc8f89d04c7d93caa527ba0f94bb">
                      <a:avLst pt14:Unid="ec7478fc40ae4256a8df0eb10dd8ba29"/>
                    </a:prstGeom>
                    <a:noFill pt14:Unid="149eca12e4634cb68e57030b16bb065b"/>
                  </pic:spPr>
                </pic:pic>
              </a:graphicData>
            </a:graphic>
          </wp:anchor>
        </w:drawing>
      </w:r>
    </w:p>
    <w:p pt14:Unid="bb68b1b1790a4d8ba2cbdd237af19e4a">
      <w:pPr pt14:Unid="0e54b6264bf2413284a52cd508970b87">
        <w:spacing w:after="0" w:line="200" w:lineRule="exact" pt14:Unid="23e199cb747745c58be2f31f3baa3802"/>
        <w:rPr pt14:Unid="26c2d9362e41462183ff907bc2ce1fe0">
          <w:color w:val="auto" pt14:Unid="32615db8e960439a9689c13d5ba3b501"/>
          <w:sz w:val="20" pt14:Unid="dcc05b5181834e05b627afed76012d1e"/>
          <w:szCs w:val="20" pt14:Unid="13f690823f7945938e3839945080c076"/>
        </w:rPr>
      </w:pPr>
    </w:p>
    <w:p pt14:Unid="a33299d6a7284de08853d6fde1e7dd51">
      <w:pPr pt14:Unid="632d1655c2584e92ab856bdce8294b26">
        <w:spacing w:after="0" w:line="200" w:lineRule="exact" pt14:Unid="c11b870d7b26459eb4572bd8d0821b65"/>
        <w:rPr pt14:Unid="7a2127fdc41c4ef9b26c9d9b63eca28c">
          <w:color w:val="auto" pt14:Unid="be14cad53ca5425f85ce5a3f3e301b0c"/>
          <w:sz w:val="20" pt14:Unid="1f83c4d18c384afc9eb85b3f1e8de8f3"/>
          <w:szCs w:val="20" pt14:Unid="80264ff81ea349eeb8b87e810138bd39"/>
        </w:rPr>
      </w:pPr>
    </w:p>
    <w:p pt14:Unid="2cfd731f8c924e049c2489b6eb4ec7c2">
      <w:pPr pt14:Unid="89cae01def2d4a2ba5084d2e45cec595">
        <w:spacing w:after="0" w:line="200" w:lineRule="exact" pt14:Unid="a88284bc4aeb4350a0284a92b6056a1a"/>
        <w:rPr pt14:Unid="fdc6bb98cca74ebbb1893a6ba18e4b64">
          <w:color w:val="auto" pt14:Unid="03f0a05ab8c344bc909a34b702b04d52"/>
          <w:sz w:val="20" pt14:Unid="0edb80dbfe684cf58fb9aaad0b472fc3"/>
          <w:szCs w:val="20" pt14:Unid="d05427ce4e414cc2ae5c297902470b31"/>
        </w:rPr>
      </w:pPr>
    </w:p>
    <w:p pt14:Unid="8577020791094f60b1457d5414aa5884">
      <w:pPr pt14:Unid="7a02c0aed70a4408a38857e5519b6124">
        <w:spacing w:after="0" w:line="200" w:lineRule="exact" pt14:Unid="37c95cc2f4cf4724a881cc73a0597dcc"/>
        <w:rPr pt14:Unid="4293b8ba146b475297d68be8ecbac148">
          <w:color w:val="auto" pt14:Unid="49d6951bb0bb413890cc34cc5d4c7c65"/>
          <w:sz w:val="20" pt14:Unid="a54db3e9b6954c8cbeb63af7ed7e73b8"/>
          <w:szCs w:val="20" pt14:Unid="bb2774475e4a4f028ec3860c8f090e10"/>
        </w:rPr>
      </w:pPr>
    </w:p>
    <w:p pt14:Unid="82544b4cc5a547959b4d587e7fde4bab">
      <w:pPr pt14:Unid="8b9cd8616c5b4d2db46646b6ff6c1d82">
        <w:spacing w:after="0" w:line="200" w:lineRule="exact" pt14:Unid="f52a003e552844cab646358086a61d98"/>
        <w:rPr pt14:Unid="dfd52113d30d4e4d9b60fdd2aa9e786a">
          <w:color w:val="auto" pt14:Unid="f55ae7f632ea4bd39770b9e223366010"/>
          <w:sz w:val="20" pt14:Unid="23612db9c5224f70b9b0a93872cf0035"/>
          <w:szCs w:val="20" pt14:Unid="0af557ab8e07480e8c99f5ac11e231ad"/>
        </w:rPr>
      </w:pPr>
    </w:p>
    <w:p pt14:Unid="755c172b2ecd40a0bb47bdf59c6bc478">
      <w:pPr pt14:Unid="84662c9f3e544be0861a26243afc9113">
        <w:spacing w:after="0" w:line="200" w:lineRule="exact" pt14:Unid="3eb45b0717ca41c2b9eec4043cb623f3"/>
        <w:rPr pt14:Unid="616be695b4414026b703786650c77d50">
          <w:color w:val="auto" pt14:Unid="cabb1130804f47afa5d58423173e11ec"/>
          <w:sz w:val="20" pt14:Unid="4042269027124088bf1270e3a42f2cc4"/>
          <w:szCs w:val="20" pt14:Unid="f74ee1a446654b67bf18fe934069ca31"/>
        </w:rPr>
      </w:pPr>
    </w:p>
    <w:p pt14:Unid="c82b14dc72d0411591ec8929d57cc24b">
      <w:pPr pt14:Unid="f1a2f83bb2d44b3bb92a770ef056b9af">
        <w:spacing w:after="0" w:line="200" w:lineRule="exact" pt14:Unid="c48bcab9781048c28e66193ea70cbc35"/>
        <w:rPr pt14:Unid="e5a676cb356b4d5f8dfdcc1dce7655fc">
          <w:color w:val="auto" pt14:Unid="f13faf22ef9d4b3a86f57dd939d19e14"/>
          <w:sz w:val="20" pt14:Unid="c2ce0b1bac31486c941c8f031b4aa6ec"/>
          <w:szCs w:val="20" pt14:Unid="7d38557dbdc646928f6f6ed621cd1973"/>
        </w:rPr>
      </w:pPr>
    </w:p>
    <w:p pt14:Unid="00dbe149547e4cd99ecea749bd611b0c">
      <w:pPr pt14:Unid="8f8e3622a9754a2f9d2eac5314c73d94">
        <w:spacing w:after="0" w:line="200" w:lineRule="exact" pt14:Unid="75022700064242cab1e37c777ac08ca9"/>
        <w:rPr pt14:Unid="1308524e189340ddb48d893041188180">
          <w:color w:val="auto" pt14:Unid="c9871acd80ba479bac27e957ae5860c7"/>
          <w:sz w:val="20" pt14:Unid="5af25d9895c245d8aef310347f8abc23"/>
          <w:szCs w:val="20" pt14:Unid="2216013e3a744cf6a70d1bd2304b7852"/>
        </w:rPr>
      </w:pPr>
    </w:p>
    <w:p pt14:Unid="e85dd35ecfe24325954e5fbb0e196f7c">
      <w:pPr pt14:Unid="134a99d8a4984c9b92d70bb5b6860571">
        <w:spacing w:after="0" w:line="200" w:lineRule="exact" pt14:Unid="97aacd98335641f2adb0dff4dc85d26d"/>
        <w:rPr pt14:Unid="8b2c47dcf8204f60b8aa2fd6879317e9">
          <w:color w:val="auto" pt14:Unid="3652bd47a6e9428baada828967066b48"/>
          <w:sz w:val="20" pt14:Unid="6e00e4a57a8647608604386cdeae62ed"/>
          <w:szCs w:val="20" pt14:Unid="de38ad09a7464c8aab375ca139f7cc32"/>
        </w:rPr>
      </w:pPr>
    </w:p>
    <w:p pt14:Unid="c73683512e36480ea38898ff74e85e02">
      <w:pPr pt14:Unid="9844e606bd82485899266519089b6286">
        <w:spacing w:after="0" w:line="200" w:lineRule="exact" pt14:Unid="fd95db1898d7463e89c04d521a8e1c25"/>
        <w:rPr pt14:Unid="939e7f01f4d2463898308c6f7dc7c171">
          <w:color w:val="auto" pt14:Unid="94dcda8ea20f491f80f1e34e11b4d072"/>
          <w:sz w:val="20" pt14:Unid="5f4376c7239a417188b8342b6594b3e2"/>
          <w:szCs w:val="20" pt14:Unid="e58e0ade9cc44a21b48e1d00184b5be9"/>
        </w:rPr>
      </w:pPr>
    </w:p>
    <w:p pt14:Unid="344a746820754cb18edcbdc65b4a9d8d">
      <w:pPr pt14:Unid="b2d631645b184faaa70181cf96890fc0">
        <w:spacing w:after="0" w:line="200" w:lineRule="exact" pt14:Unid="e2581abe185e47c081a6938bb67b025f"/>
        <w:rPr pt14:Unid="6dd28caae11d493bb507e0bcf8040a64">
          <w:color w:val="auto" pt14:Unid="a87eed98f9994ffb8a4ceab7775afa73"/>
          <w:sz w:val="20" pt14:Unid="51ce4d3483b24aea8bf1ba45806b3307"/>
          <w:szCs w:val="20" pt14:Unid="fdacb3b8acad43e794032451ad22434a"/>
        </w:rPr>
      </w:pPr>
    </w:p>
    <w:p pt14:Unid="d9e03fbd01c047ef9ee7a30d701bf19a">
      <w:pPr pt14:Unid="9351a318563f410cae0c9549bd0b957c">
        <w:spacing w:after="0" w:line="200" w:lineRule="exact" pt14:Unid="9bb7262ac921411d8fa297a2b7b564e1"/>
        <w:rPr pt14:Unid="e8d31a5bd7cb463ab7da2769d6ef0709">
          <w:color w:val="auto" pt14:Unid="28717c17ba9d49b9b75e05ffb4b925d3"/>
          <w:sz w:val="20" pt14:Unid="4ce1756edbe94ff1891f3bdd4c2ca388"/>
          <w:szCs w:val="20" pt14:Unid="3cffa982d0ab4cf4ad8233ec2c13944e"/>
        </w:rPr>
      </w:pPr>
    </w:p>
    <w:p pt14:Unid="02fc5aec8dc0414d93f13fea921af642">
      <w:pPr pt14:Unid="714a62313d4a4dae9d801596e5b0d109">
        <w:spacing w:after="0" w:line="200" w:lineRule="exact" pt14:Unid="65ebe725176244cc8d9adf334c7a77d6"/>
        <w:rPr pt14:Unid="ad5de60a0e914fa6828ba1c504f21597">
          <w:color w:val="auto" pt14:Unid="e2d21e7e55b24f599620dc65c4697ddf"/>
          <w:sz w:val="20" pt14:Unid="ba643176ddeb47beb40ef8fc5bba5150"/>
          <w:szCs w:val="20" pt14:Unid="f9c9bca999264222994c8fdbd6a04a25"/>
        </w:rPr>
      </w:pPr>
    </w:p>
    <w:p pt14:Unid="d275664a2d6645f49537e7272c95f43c">
      <w:pPr pt14:Unid="e9e36d1ddb2d46f9a85bb42cfbb00000">
        <w:spacing w:after="0" w:line="200" w:lineRule="exact" pt14:Unid="d66ecfa532d845bfbb0c5a5b05a194d9"/>
        <w:rPr pt14:Unid="9e047348048d466ea8d9acb882d97a5a">
          <w:color w:val="auto" pt14:Unid="686f42b86f8f478f9641f55f8bec9f53"/>
          <w:sz w:val="20" pt14:Unid="d3635846bf38498782e063b0178d64c7"/>
          <w:szCs w:val="20" pt14:Unid="7ac87d4569e24b3e9eae33071653035b"/>
        </w:rPr>
      </w:pPr>
    </w:p>
    <w:p pt14:Unid="09b50b5a73204ca3981edf514730ee5d">
      <w:pPr pt14:Unid="d53099e628dc4ba29c7b2af539e71a2b">
        <w:spacing w:after="0" w:line="200" w:lineRule="exact" pt14:Unid="caaa214421ea4469808874f449dfc0c4"/>
        <w:rPr pt14:Unid="0318d702b0594bff90b9ec006a23d4df">
          <w:color w:val="auto" pt14:Unid="b0cfe4155ea741f58c17b2cb9527735f"/>
          <w:sz w:val="20" pt14:Unid="cad2a6be1a11427b9a17e49c999940df"/>
          <w:szCs w:val="20" pt14:Unid="8942a93aa7d74fdeb9aa5cb6aac56608"/>
        </w:rPr>
      </w:pPr>
    </w:p>
    <w:p pt14:Unid="438194b5ddda4e058dd048621fb12cb1">
      <w:pPr pt14:Unid="1ef56df7e1784f16bc501e017649bad4">
        <w:spacing w:after="0" w:line="200" w:lineRule="exact" pt14:Unid="bd75ad85584d4f58a2c91a611c234d62"/>
        <w:rPr pt14:Unid="3c697b1ffe95410798643de5a790ee5d">
          <w:color w:val="auto" pt14:Unid="39ddda05f3b942f4ba4ee196a9ef5ee0"/>
          <w:sz w:val="20" pt14:Unid="45cacb8e7d8b4f0684f6fcfaf458d020"/>
          <w:szCs w:val="20" pt14:Unid="fd3099eb11764a9da13ff9e7f1c74043"/>
        </w:rPr>
      </w:pPr>
    </w:p>
    <w:p pt14:Unid="9302e96a27e246e2a01b426da8c16995">
      <w:pPr pt14:Unid="b33ecb0a0d474e8f8e73f805b8b21d57">
        <w:spacing w:after="0" w:line="200" w:lineRule="exact" pt14:Unid="027ce13d5f5443938f6a66dcad23c623"/>
        <w:rPr pt14:Unid="ee59634b2eaa4b28bbe1f3c7c4872312">
          <w:color w:val="auto" pt14:Unid="1327938479384a919013170c9a214dfd"/>
          <w:sz w:val="20" pt14:Unid="606e06972974459eb62c696a9d26b84c"/>
          <w:szCs w:val="20" pt14:Unid="3254faa0992840d2a1300f8c53f3349d"/>
        </w:rPr>
      </w:pPr>
    </w:p>
    <w:p pt14:Unid="548109b167b5454bbe8e76475e887191">
      <w:pPr pt14:Unid="7b8ed14d7c8e4aea8bbe1ffc3f6bbc43">
        <w:spacing w:after="0" w:line="309" w:lineRule="exact" pt14:Unid="7427ce970344464fa76c36976f4cde72"/>
        <w:rPr pt14:Unid="615c098064dd4d1f867328f896f1456e">
          <w:color w:val="auto" pt14:Unid="ccbd4a9e24e14e7ba1a0d3ce839c1445"/>
          <w:sz w:val="20" pt14:Unid="4b2bacd236734d7b8d7a02f88988a74c"/>
          <w:szCs w:val="20" pt14:Unid="f4f6d23f164a41f99468239280e732fa"/>
        </w:rPr>
      </w:pPr>
    </w:p>
    <w:p pt14:Unid="c276095e826143a893a8f4707bcb5dc9">
      <w:pPr pt14:Unid="6e99964a97b341c399a19f7c479fe416">
        <w:spacing w:after="0" pt14:Unid="fabebf95c73a4cb2af5efe7eb332351f"/>
        <w:ind w:right="6" pt14:Unid="30b086d40ad749858a327948497bc0dd"/>
        <w:jc w:val="center" pt14:Unid="d3c83f194a1a497196b54dfdf9c5537f"/>
        <w:rPr pt14:Unid="7cc95b405a9d4feba5f95bddf9c4d7e1">
          <w:color w:val="auto" pt14:Unid="7df69ee71a844c5b91a87f1c305e4875"/>
          <w:sz w:val="20" pt14:Unid="02610f81b7294b448dc873a5a54a2f2a"/>
          <w:szCs w:val="20" pt14:Unid="53409bd1ac084daf8ed9a2212842fb73"/>
        </w:rPr>
      </w:pPr>
      <w:r>
        <w:rPr pt14:Unid="2da2c6ce804049f881705176d179eee6">
          <w:rFonts w:ascii="Arial" w:hAnsi="Arial" w:eastAsia="Arial" w:cs="Arial" pt14:Unid="548cecb3382142c19048faa4f7f22f82"/>
          <w:b w:val="1" pt14:Unid="2f54e6c24a414ca69d1c3fe9c01e9925"/>
          <w:bCs w:val="1" pt14:Unid="bfdc8c269c134cabb365eeeb36435e8d"/>
          <w:color w:val="auto" pt14:Unid="9a676e964e8d4c67aa4112dc14927250"/>
          <w:sz w:val="20" pt14:Unid="165a5937aad74d3bbcb76fb7f32d1272"/>
          <w:szCs w:val="20" pt14:Unid="1df9d8629e4e4b0eb1f7e4aa20161c69"/>
        </w:rPr>
        <w:t xml:space="preserve">Figura 5.1: </w:t>
      </w:r>
      <w:r>
        <w:rPr pt14:Unid="d6a71e9bb9e54ed0a202331d12b63ec7">
          <w:rFonts w:ascii="Arial" w:hAnsi="Arial" w:eastAsia="Arial" w:cs="Arial" pt14:Unid="675ed14c555e4f729a8b07d83e16c9ff"/>
          <w:color w:val="auto" pt14:Unid="7b4021ef31ca4c9f9d58ec7ce175a93c"/>
          <w:sz w:val="20" pt14:Unid="a3f0bfcbe8cb449ab56cc653a2f11038"/>
          <w:szCs w:val="20" pt14:Unid="7253e703724848a380984de035ab2a08"/>
        </w:rPr>
        <w:t>Cronograma del proceso de desarrollo del caso de estudio.</w:t>
      </w:r>
    </w:p>
    <w:p pt14:Unid="4ef56572aa6841fabbfbfecccdde8626">
      <w:pPr pt14:Unid="a0d3fc51c2d64f45a38f25ac8094564d">
        <w:spacing w:after="0" w:line="200" w:lineRule="exact" pt14:Unid="60ae36208d194f20aae45e7e5e7c9e88"/>
        <w:rPr pt14:Unid="6add35bb94254068bdea28d54f915331">
          <w:color w:val="auto" pt14:Unid="b6b7fd9ff28b4c52a507b156e43e6473"/>
          <w:sz w:val="20" pt14:Unid="7fa5bb7f997b466f9b40550126cf2167"/>
          <w:szCs w:val="20" pt14:Unid="73c5a35dd69849468e48a60ce5117518"/>
        </w:rPr>
      </w:pPr>
    </w:p>
    <w:p pt14:Unid="3592e6a2b6e64c5393bc4b5543b03702">
      <w:pPr pt14:Unid="f896628226d54d5fa9cfd3180ded9af2">
        <w:spacing w:after="0" w:line="242" w:lineRule="exact" pt14:Unid="db077a24f1ab4c06a373d583767d06ac"/>
        <w:rPr pt14:Unid="dffcdb8d44bf4d959ecc4adc803973d1">
          <w:color w:val="auto" pt14:Unid="2a8344c26db74aba8286398673d27a97"/>
          <w:sz w:val="20" pt14:Unid="d4d21a79e7a14fce8f7077d497420ce4"/>
          <w:szCs w:val="20" pt14:Unid="8e4bbb2ffd3449bda03ed298fb7c6cfd"/>
        </w:rPr>
      </w:pPr>
    </w:p>
    <w:p pt14:Unid="ecbc2448728641c1953cba548cff4c62">
      <w:pPr pt14:Unid="54a75982375f4adfa068cb93b4967bad">
        <w:spacing w:after="0" w:line="260" w:lineRule="auto" pt14:Unid="b0aca25013b54ca287fa065e9d709948"/>
        <w:ind w:left="260" w:right="266" w:firstLine="339" pt14:Unid="7c657d6749684be39c9b3a5a442c7927"/>
        <w:jc w:val="both" pt14:Unid="f4ad0092c44144008de8777206fee088"/>
        <w:rPr pt14:Unid="8fab1bd719f04ce1ab79e8ae7f2e79f3">
          <w:color w:val="auto" pt14:Unid="5368d70d4b8046fb9381067e957b9f66"/>
          <w:sz w:val="20" pt14:Unid="99efed3b5131455da839c05f9633a32f"/>
          <w:szCs w:val="20" pt14:Unid="01421fbfea5d4e6a8b687edfd8bf196f"/>
        </w:rPr>
      </w:pPr>
      <w:r>
        <w:rPr pt14:Unid="f5c02e38c3b440a59ca28060049c8db8">
          <w:rFonts w:ascii="Arial" w:hAnsi="Arial" w:eastAsia="Arial" w:cs="Arial" pt14:Unid="91a920c4e91145afbd541c7b6968a68c"/>
          <w:color w:val="auto" pt14:Unid="770638e6b1c747a4bf116cac0639ab32"/>
          <w:sz w:val="22" pt14:Unid="0e865d3818554473886c3a30803ed083"/>
          <w:szCs w:val="22" pt14:Unid="769ad789ff4548cd8e41ca4c13a9cfcd"/>
        </w:rPr>
        <w:t>Todo el código desarrollado se va a almacenar en un repositorio de código de GitHub. Se han creado tres repositorios: uno para el back-end monolítico, otro para la interfaz de usuario y otro para el back-end basado en servicios. Adicionalmente, se ha creado un repositorio para el desarrollo de la memoria de este TFG.</w:t>
      </w:r>
    </w:p>
    <w:p pt14:Unid="0d560f45bab9442f9462549127298c62">
      <w:pPr pt14:Unid="a3c728c7861545c182326bb28422fe3d">
        <w:spacing w:after="0" w:line="82" w:lineRule="exact" pt14:Unid="22c19857dd724768a75cafcfbdc4f191"/>
        <w:rPr pt14:Unid="a4e95df11b2a46f89e467f4109d17148">
          <w:color w:val="auto" pt14:Unid="610bfc7e65b44d55993979f418686a63"/>
          <w:sz w:val="20" pt14:Unid="df9ad6d8056344f58227979e7de8a801"/>
          <w:szCs w:val="20" pt14:Unid="475a1ca2587141628fbf49eb28938e02"/>
        </w:rPr>
      </w:pPr>
    </w:p>
    <w:p pt14:Unid="94c67a1f3fc941d28e186163c7db2de4">
      <w:pPr pt14:Unid="89f73da06a17419696dd76473e23c59c">
        <w:spacing w:after="0" w:line="272" w:lineRule="auto" pt14:Unid="f647a12676734459a6e89cb2a6b77501"/>
        <w:ind w:left="260" w:right="266" w:firstLine="339" pt14:Unid="1dc999bd58104993bdfec58f48a7f3fb"/>
        <w:jc w:val="both" pt14:Unid="6aa4652c63d5405497ef51af676b9efd"/>
        <w:rPr pt14:Unid="7bf65a772e07447cbadeedbeb24fbd11">
          <w:color w:val="auto" pt14:Unid="ce679853830e4590924808faee470962"/>
          <w:sz w:val="20" pt14:Unid="3f6a9d2d7be84955b3fb974b464c4e24"/>
          <w:szCs w:val="20" pt14:Unid="3cb9075e6bd147baa17a3534271ea51f"/>
        </w:rPr>
      </w:pPr>
      <w:r>
        <w:rPr pt14:Unid="54d66779c1604ba580dfc778762acb76">
          <w:rFonts w:ascii="Arial" w:hAnsi="Arial" w:eastAsia="Arial" w:cs="Arial" pt14:Unid="ec622816fac0454fbbc3adfb4967daa8"/>
          <w:color w:val="auto" pt14:Unid="a88f09badc38457eab1b61892b60b4f9"/>
          <w:sz w:val="21" pt14:Unid="cd25c29177224702b489e85e9d2c1b97"/>
          <w:szCs w:val="21" pt14:Unid="e0d8b3db07c44e3bb862e491355de3b4"/>
        </w:rPr>
        <w:t>En los repositorios de GitHub vamos a emplear un proyecto. Un proyecto de GitHub es similar a un Trello. Aquí podemos crear columnas, que representan un estado del tra-bajo, y tarjetas, que representan tareas a realizar y que van transitando de una columna a otra conforme se van completando. En nuestro caso, las tareas que vamos a incluir en el proyecto son de un detalle más bajo a las que hemos incluido en el cronograma, más cer-canas a las tareas que debe llevar a cabo el programador. El proyecto lo hemos dividido en 4 columnas: TODO, que contiene las tareas pendientes, TODO - Priority, que contiene también tareas pendientes pero que urge resolver, DONE, para las tareas ya realizadas, y DISCARD, para las tareas que se han descartado y ya no se van a implementar.</w:t>
      </w:r>
    </w:p>
    <w:p pt14:Unid="07d96efb27444ac68579593211fbea1d">
      <w:pPr pt14:Unid="df20463495954b46bd0cc87dbbc7ae8e">
        <w:spacing w:after="0" w:line="20" w:lineRule="exact" pt14:Unid="a4de12d7951b423ea34f2d1fda0cc72d"/>
        <w:rPr pt14:Unid="599d30a96a30433ab0fef4e9ecb69f85">
          <w:color w:val="auto" pt14:Unid="41300a8dcc164713980b072f76ceaed1"/>
          <w:sz w:val="20" pt14:Unid="db3f5278f4f7486f8e7d7eaa4208b12f"/>
          <w:szCs w:val="20" pt14:Unid="588378c8cd334e27a41c638f760fef07"/>
        </w:rPr>
      </w:pPr>
      <w:r>
        <w:rPr pt14:Unid="d3686e67829c4e728baae532d97405ac">
          <w:color w:val="auto" pt14:Unid="329381165dda480297dae04e4231abb9"/>
          <w:sz w:val="20" pt14:Unid="a9642ecce09d4c8db91be445a44c15f1"/>
          <w:szCs w:val="20" pt14:Unid="a6cbe3fe2e774edb98abc4c14f96d221"/>
        </w:rPr>
        <w:drawing pt14:Unid="f7e1c60a619e439aa9d3313da613b41a" pt14:SHA1Hash="81735897073508bd0f635687cf7df6fa1af16a28">
          <wp:anchor simplePos="0" relativeHeight="251657728" behindDoc="1" locked="0" layoutInCell="0" allowOverlap="1" pt14:Unid="fb327bceb6894a81a3ec39c7b5360677">
            <wp:simplePos x="0" y="0" pt14:Unid="d3209a6e7b33465aab2d34614fcc397b"/>
            <wp:positionH relativeFrom="column" pt14:Unid="80bf7bedb2124932b22040a44b30fc76">
              <wp:posOffset pt14:Unid="16b3b7d1575b475f9b25327030689b90">330835</wp:posOffset>
            </wp:positionH>
            <wp:positionV relativeFrom="paragraph" pt14:Unid="4d28f73b335b48418c4d57f5d7f3dd64">
              <wp:posOffset pt14:Unid="d5e25db0ff2e45dea798d5c949d869a7">132715</wp:posOffset>
            </wp:positionV>
            <wp:extent cx="5069840" cy="2237740" pt14:Unid="74259c5db3c74712a0811da2bb87a577"/>
            <wp:wrapNone pt14:Unid="c1b7ad810e324a89bda2970e0020c7a3"/>
            <wp:docPr id="22" name="Picture 168" pt14:Unid="8f984e06a8ca48aeab49ef70c6b70bdb"/>
            <wp:cNvGraphicFramePr pt14:Unid="3ee748ea29804971803c6178637aab02">
              <a:graphicFrameLocks xmlns:a="http://schemas.openxmlformats.org/drawingml/2006/main" noChangeAspect="1" pt14:Unid="48a36879c2f140ec9da994ce82cf66c0"/>
            </wp:cNvGraphicFramePr>
            <a:graphic xmlns:a="http://schemas.openxmlformats.org/drawingml/2006/main" pt14:Unid="b7ac2414f9964d3b89d4214196e0e1e7">
              <a:graphicData uri="http://schemas.openxmlformats.org/drawingml/2006/picture" pt14:Unid="ba773ad5552b4cb2850139c022016423">
                <pic:pic xmlns:pic="http://schemas.openxmlformats.org/drawingml/2006/picture" pt14:Unid="deb38944d0fc45cd982d812c71f05909">
                  <pic:nvPicPr pt14:Unid="38cdc2fa577a438280d3b76aa4a00c28">
                    <pic:cNvPr id="0" name="Picture 168" pt14:Unid="e2f158c0ea1e4b0d90f6d3cd8c466518"/>
                    <pic:cNvPicPr pt14:Unid="481825fb88be4de58bed11dc802c3f16">
                      <a:picLocks noChangeAspect="1" noChangeArrowheads="1" pt14:Unid="be2951d845fa41ae865a48945f3b9a02"/>
                    </pic:cNvPicPr>
                  </pic:nvPicPr>
                  <pic:blipFill pt14:Unid="bb80258532d948d7926e5cb452aa9947">
                    <a:blip r:embed="rId28" pt14:Unid="c0fc32d354f94c8389f5eb416522cdb1">
                      <a:extLst pt14:Unid="6fb9304026b444b7beef2453160c84ea">
                        <a:ext uri="{28A0092B-C50C-407E-A947-70E740481C1C}" pt14:Unid="ba330bb429f1416b937ea1a146cb38fc"/>
                      </a:extLst>
                    </a:blip>
                    <a:srcRect pt14:Unid="14e80355259e432e83323c399dcd58c6"/>
                    <a:stretch pt14:Unid="6bd68f9db7c54a578cc55f57c8f57689">
                      <a:fillRect pt14:Unid="8fd503f538534f76b472ac3671ea58a7"/>
                    </a:stretch>
                  </pic:blipFill>
                  <pic:spPr bwMode="auto" pt14:Unid="163f5b58a15441059c40bb1d39c28d98">
                    <a:xfrm pt14:Unid="056e75e93ca84785a328d72d12b6c28f">
                      <a:off x="0" y="0" pt14:Unid="6d7f87c5ec4a48b982ccf7ac8d520b6a"/>
                      <a:ext cx="5069840" cy="2237740" pt14:Unid="a87b722334604293b9e295cb2e0a460c"/>
                    </a:xfrm>
                    <a:prstGeom prst="rect" pt14:Unid="2c5fee666b9742b985779da47440d3ca">
                      <a:avLst pt14:Unid="c0695a1f816442c69bad1384b6644340"/>
                    </a:prstGeom>
                    <a:noFill pt14:Unid="b8bf0c6e514f435ba515f98c2e19a106"/>
                  </pic:spPr>
                </pic:pic>
              </a:graphicData>
            </a:graphic>
          </wp:anchor>
        </w:drawing>
      </w:r>
    </w:p>
    <w:p pt14:Unid="1126fbdd94484c57bef6700da3d9e9b6">
      <w:pPr pt14:Unid="c2cb43900f14455bb82e9bc6f4386068">
        <w:spacing w:after="0" w:line="200" w:lineRule="exact" pt14:Unid="4a13e3bcdc1540ea99561cfe0a665035"/>
        <w:rPr pt14:Unid="0be224168c394e5fbaa9c256bd1db711">
          <w:color w:val="auto" pt14:Unid="9e843be7e4af4c6b9a65930c4b2ae955"/>
          <w:sz w:val="20" pt14:Unid="7bec3a09de30464c91ac4ae156397cab"/>
          <w:szCs w:val="20" pt14:Unid="118ba4831c9241f29c533b95d1bc4eba"/>
        </w:rPr>
      </w:pPr>
    </w:p>
    <w:p pt14:Unid="0d6a8830baba45fe897810117d9fb698">
      <w:pPr pt14:Unid="90f86d38ea8a4c71a9b95e7fb00fbe47">
        <w:spacing w:after="0" w:line="200" w:lineRule="exact" pt14:Unid="ff0b7039bd694d8797859d7c26e54cde"/>
        <w:rPr pt14:Unid="ed3bcb91a8434e82a636b2cbc1b45d00">
          <w:color w:val="auto" pt14:Unid="96633ec7c5e64543a418b384aebc6be0"/>
          <w:sz w:val="20" pt14:Unid="a6ca903bfe964f5dbb6279f00d4e4173"/>
          <w:szCs w:val="20" pt14:Unid="31689c757c324cea93800da02f2f691e"/>
        </w:rPr>
      </w:pPr>
    </w:p>
    <w:p pt14:Unid="bff9936d0bbf49e8abc50efcb4666cce">
      <w:pPr pt14:Unid="a4344df053794622b474a7c861c07204">
        <w:spacing w:after="0" w:line="200" w:lineRule="exact" pt14:Unid="dc6234af8fb74c629b9bbbc94485703f"/>
        <w:rPr pt14:Unid="c7387d9f85ae4ab48a618c8b25a4fe09">
          <w:color w:val="auto" pt14:Unid="d45ec5f2d696487abf544d1237b2869b"/>
          <w:sz w:val="20" pt14:Unid="26d40e1f59df4eb8bd41e7e526399724"/>
          <w:szCs w:val="20" pt14:Unid="d8760c8a660441d7a476a1ce11c667d2"/>
        </w:rPr>
      </w:pPr>
    </w:p>
    <w:p pt14:Unid="d27f94e261f34cb7a83e136c4aa4589e">
      <w:pPr pt14:Unid="7c3a22f86d6a403b9dbfa33afb62e1f8">
        <w:spacing w:after="0" w:line="200" w:lineRule="exact" pt14:Unid="cb139644902d4a43adfe8cc77d40a7b1"/>
        <w:rPr pt14:Unid="6a84c89da69b4776a90677a6e0d40aa9">
          <w:color w:val="auto" pt14:Unid="820bc5ecd1ec4b7c8ac6215a7e45db05"/>
          <w:sz w:val="20" pt14:Unid="05232bf8cd1e41a4b389e84031c83d7a"/>
          <w:szCs w:val="20" pt14:Unid="1b708aa6e94446b7a6c68bdd98045ed9"/>
        </w:rPr>
      </w:pPr>
    </w:p>
    <w:p pt14:Unid="40db7107d4494929878d884eb9fe9df7">
      <w:pPr pt14:Unid="0aa9fbff7d6b4596b5d901af36884fe0">
        <w:spacing w:after="0" w:line="200" w:lineRule="exact" pt14:Unid="70afb20a57be45839d727d2ba966ed1a"/>
        <w:rPr pt14:Unid="c50e134f7ed44b14b1ad51b1c4e47bc0">
          <w:color w:val="auto" pt14:Unid="4bb84f98df314b03a8ea53120d132286"/>
          <w:sz w:val="20" pt14:Unid="dec312c79a664a1797316239d86e8fd7"/>
          <w:szCs w:val="20" pt14:Unid="736220eb5af84aaca874e195ab7bddc7"/>
        </w:rPr>
      </w:pPr>
    </w:p>
    <w:p pt14:Unid="64c9d1ac741949d99d5936da6d8716e6">
      <w:pPr pt14:Unid="89d181e97cfa4e638b676800f15b9944">
        <w:spacing w:after="0" w:line="200" w:lineRule="exact" pt14:Unid="ceaa10c7931340d3b4d19e560ad684ef"/>
        <w:rPr pt14:Unid="4345ad02fab8440db8918e5c69507ed4">
          <w:color w:val="auto" pt14:Unid="d0826c014cc64e44aa6dbf103ffc3723"/>
          <w:sz w:val="20" pt14:Unid="62068655c0fd41999c61ed65f362e0cb"/>
          <w:szCs w:val="20" pt14:Unid="73f4ff54932541d891b6c3c0b77a6bc8"/>
        </w:rPr>
      </w:pPr>
    </w:p>
    <w:p pt14:Unid="82098ce3a89e48a4beea4f90e1cd6921">
      <w:pPr pt14:Unid="12fb6f68e631408e8b04a471aec8475d">
        <w:spacing w:after="0" w:line="200" w:lineRule="exact" pt14:Unid="0e9cfe4332354254b9cc928dac2067c8"/>
        <w:rPr pt14:Unid="32aa8a676d8e47b0864b3b07f6b6d82d">
          <w:color w:val="auto" pt14:Unid="31417e70b6514d94bfd1fdd86f71e517"/>
          <w:sz w:val="20" pt14:Unid="2c430458f540413397ad84ec7e0682c5"/>
          <w:szCs w:val="20" pt14:Unid="644ca205b8c342c386a543998a451215"/>
        </w:rPr>
      </w:pPr>
    </w:p>
    <w:p pt14:Unid="ccc2f077d1a347a4be4f07f276a6955b">
      <w:pPr pt14:Unid="5652f30fbfc64194a190c37b6540230f">
        <w:spacing w:after="0" w:line="200" w:lineRule="exact" pt14:Unid="ac59c92b6800471696e76a59fc51cda2"/>
        <w:rPr pt14:Unid="54a5b3fb09334629ba78b166a9c90f1f">
          <w:color w:val="auto" pt14:Unid="24ad093521324f93ae1220d35da84d06"/>
          <w:sz w:val="20" pt14:Unid="d8f785633f904ed68906396cc2f0e062"/>
          <w:szCs w:val="20" pt14:Unid="d1a5817a67614336afbabbde6c1a8e7f"/>
        </w:rPr>
      </w:pPr>
    </w:p>
    <w:p pt14:Unid="f7d774029ffc4f539a4252a75a957998">
      <w:pPr pt14:Unid="a22da5a24d2e4624b31233098507733f">
        <w:spacing w:after="0" w:line="200" w:lineRule="exact" pt14:Unid="2935fd5a60ab48518347faa83ab0ad06"/>
        <w:rPr pt14:Unid="d6e7f2f0244a4e26827559854a7b2958">
          <w:color w:val="auto" pt14:Unid="2163ba992f47448084f0e63bdc717760"/>
          <w:sz w:val="20" pt14:Unid="dc6322f83d7b4932adc25cad353ed646"/>
          <w:szCs w:val="20" pt14:Unid="780df072bc4c4d8d88f57af58e69f967"/>
        </w:rPr>
      </w:pPr>
    </w:p>
    <w:p pt14:Unid="d3b072c97b4e4b62aa33644808d2af8b">
      <w:pPr pt14:Unid="1d3011321d5e453c8e9b2cca387515db">
        <w:spacing w:after="0" w:line="200" w:lineRule="exact" pt14:Unid="9fcbdabe74c54bda881d33099180bba4"/>
        <w:rPr pt14:Unid="289227f7ca83454097a4db5149c2ecba">
          <w:color w:val="auto" pt14:Unid="b58cc364ff08441a93d4b8701c4382bf"/>
          <w:sz w:val="20" pt14:Unid="7a651431c9554656bd306a6fa8987e43"/>
          <w:szCs w:val="20" pt14:Unid="dc988be039ea498fb8a09aee37c34824"/>
        </w:rPr>
      </w:pPr>
    </w:p>
    <w:p pt14:Unid="6ceb0153a0b14d349438016a31e435f7">
      <w:pPr pt14:Unid="5ed6233ba29743f2bb57f2bf0810eeca">
        <w:spacing w:after="0" w:line="200" w:lineRule="exact" pt14:Unid="43bedbe2907b4a56abd1334958ce55d4"/>
        <w:rPr pt14:Unid="1683b048cf574031b5e0d50d24ab781b">
          <w:color w:val="auto" pt14:Unid="414d06e1192d4959b16a85c24b086f9a"/>
          <w:sz w:val="20" pt14:Unid="39286f0d59fe48f8bd82860eb1e17e52"/>
          <w:szCs w:val="20" pt14:Unid="90b1eec44f61471b8bca9879da282742"/>
        </w:rPr>
      </w:pPr>
    </w:p>
    <w:p pt14:Unid="521c26309078472b99377171283470a2">
      <w:pPr pt14:Unid="0e5e6eb82bea423b9e676c3e78efdbf8">
        <w:spacing w:after="0" w:line="200" w:lineRule="exact" pt14:Unid="ec8e61a219b1454798a251f5ec8e808e"/>
        <w:rPr pt14:Unid="4bf4a13bdff3432ca95f2e5c06414d58">
          <w:color w:val="auto" pt14:Unid="af0143692c6e4499853b3e0cea49c758"/>
          <w:sz w:val="20" pt14:Unid="47398f9387f64af8a0cb269aef7aad4a"/>
          <w:szCs w:val="20" pt14:Unid="5472570f3f574a8c92171e3f98392e09"/>
        </w:rPr>
      </w:pPr>
    </w:p>
    <w:p pt14:Unid="864d1d5d414e47f9a29e7d6e097060db">
      <w:pPr pt14:Unid="689e3bac97c74a67998feb24f62dd794">
        <w:spacing w:after="0" w:line="200" w:lineRule="exact" pt14:Unid="715ac311cd194a848f42aacd05d84d86"/>
        <w:rPr pt14:Unid="c503346aea034bd799e25e007a79db9d">
          <w:color w:val="auto" pt14:Unid="feebc08be8c1459abb7c6a76a7356dc7"/>
          <w:sz w:val="20" pt14:Unid="357b555b3e194ca983632d304a5b9d3c"/>
          <w:szCs w:val="20" pt14:Unid="c2cc640f8b9740379655aa6bc0650c77"/>
        </w:rPr>
      </w:pPr>
    </w:p>
    <w:p pt14:Unid="cfc1faf7b20c4602a6faf76d476192d6">
      <w:pPr pt14:Unid="708abd1182c64f1986a50eb34c557056">
        <w:spacing w:after="0" w:line="200" w:lineRule="exact" pt14:Unid="3b4f424c501340c4a7453b6b60363b4b"/>
        <w:rPr pt14:Unid="f14bb315a6c44271ae8a5d69e7f3d29b">
          <w:color w:val="auto" pt14:Unid="f6f94eee5d004dd4b8baa2e7d6c9d397"/>
          <w:sz w:val="20" pt14:Unid="70c3ad42e45f408080b6fe6ad39007d4"/>
          <w:szCs w:val="20" pt14:Unid="7f60082a44174a989e9e4a09f258877e"/>
        </w:rPr>
      </w:pPr>
    </w:p>
    <w:p pt14:Unid="a9159f9df5434cbb9455a473e09589cd">
      <w:pPr pt14:Unid="931bba7b33e14cd99e5c15802fa9f95d">
        <w:spacing w:after="0" w:line="200" w:lineRule="exact" pt14:Unid="68b2b47a87414c1c9b5a33d91d82d1ab"/>
        <w:rPr pt14:Unid="be14cb1fad6a41779bdbb90bca8a8884">
          <w:color w:val="auto" pt14:Unid="43cf97178e04425fab00bed77de46243"/>
          <w:sz w:val="20" pt14:Unid="e13044e79f82456583c62d8409e92f4f"/>
          <w:szCs w:val="20" pt14:Unid="45f9bc17585b4932857ee02ac3c6ddec"/>
        </w:rPr>
      </w:pPr>
    </w:p>
    <w:p pt14:Unid="321cba1f43914b4ead46c42f135b58f9">
      <w:pPr pt14:Unid="bc7434e3ad304e02a1729436425733d9">
        <w:spacing w:after="0" w:line="200" w:lineRule="exact" pt14:Unid="d61b4ecf119b47b08a1bf586851972d4"/>
        <w:rPr pt14:Unid="409cb84e60db4b1b8f126f49b2a9fe73">
          <w:color w:val="auto" pt14:Unid="ae34653a529b444c9aeaaeef1b53f2f6"/>
          <w:sz w:val="20" pt14:Unid="ec1673520bcd47e18f4bd991084ee672"/>
          <w:szCs w:val="20" pt14:Unid="6c0a40724bb5488eb6524ea4c8c7b718"/>
        </w:rPr>
      </w:pPr>
    </w:p>
    <w:p pt14:Unid="395ed60672854e4985e62f5f2778ea94">
      <w:pPr pt14:Unid="034924fba0724589bcdc8423dd5a895e">
        <w:spacing w:after="0" w:line="200" w:lineRule="exact" pt14:Unid="4608ac39217a4b5f8e12e35d0b8427e4"/>
        <w:rPr pt14:Unid="16b8cfa47c104bf3a65c47062076572a">
          <w:color w:val="auto" pt14:Unid="ee81085934e14c19ad6951bacce72b93"/>
          <w:sz w:val="20" pt14:Unid="cc6a75b3d065459d975b4012a3d45001"/>
          <w:szCs w:val="20" pt14:Unid="8e5d39d11500488388165afa52a525f7"/>
        </w:rPr>
      </w:pPr>
    </w:p>
    <w:p pt14:Unid="c8d6abdb34bf4263bcbaeaa8bd50b40a">
      <w:pPr pt14:Unid="d31cd97ae3764ea6bfe18bb8f9cfb505">
        <w:spacing w:after="0" w:line="200" w:lineRule="exact" pt14:Unid="97a8a8843283441b9d83dad84badf1d3"/>
        <w:rPr pt14:Unid="87050503e271422281f475ae9331e198">
          <w:color w:val="auto" pt14:Unid="90fce3ae8ecf43ceb422535177e96ffd"/>
          <w:sz w:val="20" pt14:Unid="e42f5a4dc6f4419f91fdfca4612cae8b"/>
          <w:szCs w:val="20" pt14:Unid="3dd54831d3e849138ee710856df91e78"/>
        </w:rPr>
      </w:pPr>
    </w:p>
    <w:p pt14:Unid="566f1213cec449b9b15308e616187370">
      <w:pPr pt14:Unid="12d2a6861ccf438bbd7bae829c5e0cad">
        <w:spacing w:after="0" w:line="293" w:lineRule="exact" pt14:Unid="a7838b1acd384826b6b572312626ef61"/>
        <w:rPr pt14:Unid="1660544bf3e6404291254cee5e6453b0">
          <w:color w:val="auto" pt14:Unid="e3b23eb817ae4955ab8310d1563f2674"/>
          <w:sz w:val="20" pt14:Unid="b6f7cb87608142378068bd5d87668680"/>
          <w:szCs w:val="20" pt14:Unid="d28adefae5954909adce070f9ad062af"/>
        </w:rPr>
      </w:pPr>
    </w:p>
    <w:p pt14:Unid="6ff15b2cadcb440c883d806dcb5566a7">
      <w:pPr pt14:Unid="b58a59e008ab46faa04f615b1ccd8e3d">
        <w:spacing w:after="0" pt14:Unid="1e6fb58fe8314a3582abbac1b908799b"/>
        <w:ind w:right="6" pt14:Unid="1c7f9e3b48684360bb10134c1c3faa6a"/>
        <w:jc w:val="center" pt14:Unid="02b1f6130b794cd1930f047cee724de8"/>
        <w:rPr pt14:Unid="300e7a4f60e846028c2784c402b2f8ff">
          <w:color w:val="auto" pt14:Unid="45db20b61b184b2daa470e4a6bd0e1fb"/>
          <w:sz w:val="20" pt14:Unid="d6398df70f474d958521a3c0ca7c345a"/>
          <w:szCs w:val="20" pt14:Unid="efc02803f9d5496a8cf55263a85b19ee"/>
        </w:rPr>
      </w:pPr>
      <w:r>
        <w:rPr pt14:Unid="8017c80ab4c44515ac144b2f3437dc11">
          <w:rFonts w:ascii="Arial" w:hAnsi="Arial" w:eastAsia="Arial" w:cs="Arial" pt14:Unid="ecdc50eaa9414fc080b670e565eed1a3"/>
          <w:b w:val="1" pt14:Unid="851ad3761a9f4e89bc947226932c308f"/>
          <w:bCs w:val="1" pt14:Unid="26f7bc5b6fb245248beee045f2f234bc"/>
          <w:color w:val="auto" pt14:Unid="cf2e057576ed487785517f4ccdb54eb7"/>
          <w:sz w:val="20" pt14:Unid="fbf2172b29a44a238863da53e3b63798"/>
          <w:szCs w:val="20" pt14:Unid="5c6bfd659cfb4a9ca94d2331cdd020b1"/>
        </w:rPr>
        <w:t xml:space="preserve">Figura 5.2: </w:t>
      </w:r>
      <w:r>
        <w:rPr pt14:Unid="730e560786df446f972c56d7bcbbb8fd">
          <w:rFonts w:ascii="Arial" w:hAnsi="Arial" w:eastAsia="Arial" w:cs="Arial" pt14:Unid="c3eadd2cd76c4117b2c16e509601a125"/>
          <w:color w:val="auto" pt14:Unid="96cf374abf5c4e2ea62ae13b0d5cce51"/>
          <w:sz w:val="20" pt14:Unid="a4b4a6e963674a21b1c49f85587a807c"/>
          <w:szCs w:val="20" pt14:Unid="0ad8c16bc1014b128d7a8d44ce63660d"/>
        </w:rPr>
        <w:t>Proyecto de GitHub asociado al desarrollo del front-end.</w:t>
      </w:r>
    </w:p>
    <w:p pt14:Unid="059b8b8f60bf42ad8b2a692b7e3ab1ee">
      <w:pPr pt14:Unid="0a251650bba64612bd1e116ed77a860f"/>
    </w:p>
    <w:tbl pt14:Unid="d394a0fa1e3246bfbb1fddd531dfaabd" pt14:CorrelatedSHA1Hash="2507bc40b1ad6c2478745a971c42a0735f0ff870" pt14:SHA1Hash="2507bc40b1ad6c2478745a971c42a0735f0ff870" pt14:StructureSHA1Hash="083c39f071e2f67adc0ffdb8cc687ed0eb21b73c">
      <w:tblPr pt14:Unid="3f63681a8af0418f9e0b3f242b6056c2">
        <w:tblInd w:w="260" w:type="dxa" pt14:Unid="f3ca416526d64217a5be30b53da802b7"/>
        <w:tblLayout w:type="fixed" pt14:Unid="bc6208d4cc69415abd9415efc4c560a8"/>
        <w:tblCellMar pt14:Unid="41c90455168842e4b8c51d803724a27d">
          <w:top w:w="0" w:type="dxa" pt14:Unid="2a2367ae2ebf4fe8b8feb7bf21159f34"/>
          <w:left w:w="0" w:type="dxa" pt14:Unid="e52249b5b14a404791ca1dc25912fbdf"/>
          <w:bottom w:w="0" w:type="dxa" pt14:Unid="f15db1b6d99040c0886dcae6f6f6a56a"/>
          <w:right w:w="0" w:type="dxa" pt14:Unid="856f90cb8e6345649434e99ab1d6739b"/>
        </w:tblCellMar>
      </w:tblPr>
      <w:tr pt14:Unid="8af12ff4f73d458bbc38f026fd1739ff" pt14:CorrelatedSHA1Hash="0496509e0a8477e3651cfab6d9b24f3f18d69907" pt14:SHA1Hash="0496509e0a8477e3651cfab6d9b24f3f18d69907" pt14:StructureSHA1Hash="79a0eea29f620d22c292795db0fa42012a6019db">
        <w:trPr pt14:Unid="dcdedf75adf84132b26a67d1e3c63665">
          <w:trHeight w:val="361" pt14:Unid="723d7159034b4dfb94c5390157d69337"/>
        </w:trPr>
        <w:tc pt14:Unid="dd957e4e09104349be3f721a4e9063cb" pt14:SHA1Hash="f98df4a0479d7b1d3c8b73c735fc0aecb12621c5">
          <w:tcPr pt14:Unid="becb4740439b47ba967216db5d752e1c">
            <w:tcW w:w="5460" w:type="dxa" pt14:Unid="8738142d47fd4bc6896cfe44e24bc67a"/>
            <w:tcBorders pt14:Unid="e909ccc5e44449aab409a6517f2d6c46">
              <w:bottom w:val="single" w:color="auto" w:sz="8" pt14:Unid="7612a4c5b3214117b331655e12f6cb95"/>
            </w:tcBorders>
            <w:vAlign w:val="bottom" pt14:Unid="ce889239d9d34e5d8341615975aa963c"/>
          </w:tcPr>
          <w:p pt14:Unid="79cd0603a4e84c7bb5446132dc456eda">
            <w:pPr pt14:Unid="c3c2d40848aa433b8b22d81c684c5b4c">
              <w:spacing w:after="0" pt14:Unid="1a4dbe32818c49f7846aae118f2074a9"/>
              <w:rPr pt14:Unid="8c98b36607a94c4086562f1bc5e5db5b">
                <w:color w:val="auto" pt14:Unid="e09080ddd5ba45a3966944b32c306ff7"/>
                <w:sz w:val="20" pt14:Unid="7a552f6be09345b28bd0163ab93bb02e"/>
                <w:szCs w:val="20" pt14:Unid="d644e7611e714bb8bdb7707f76707f17"/>
              </w:rPr>
            </w:pPr>
            <w:r>
              <w:rPr pt14:Unid="0534a35803334ddc8f1fb7a4e8dd4ffe">
                <w:rFonts w:ascii="Arial" w:hAnsi="Arial" w:eastAsia="Arial" w:cs="Arial" pt14:Unid="eddf27a85261470ca5cb86a8b98988ce"/>
                <w:color w:val="auto" pt14:Unid="f271f03ce08d4469a66b02773e42e211"/>
                <w:sz w:val="24" pt14:Unid="854f6b482d864d249d5a15b3617d29f1"/>
                <w:szCs w:val="24" pt14:Unid="82148404a1374466978a4e01499231a9"/>
              </w:rPr>
              <w:t>5.2  Organización del trabajo</w:t>
            </w:r>
          </w:p>
        </w:tc>
        <w:tc pt14:Unid="88ab47e7afa548df9a78fada35aae5a6" pt14:SHA1Hash="d1d82a2adfc871987ab6529022727e685a84b8aa">
          <w:tcPr pt14:Unid="bb9479d5186343b7ba89b103abdfedf3">
            <w:tcW w:w="3040" w:type="dxa" pt14:Unid="6675ef49184b4401a442199b966b37fa"/>
            <w:tcBorders pt14:Unid="c8275edea12f428dae3bcb838458ffb3">
              <w:bottom w:val="single" w:color="auto" w:sz="8" pt14:Unid="7e26ac2370fa4dbb887451d84c421b1c"/>
            </w:tcBorders>
            <w:vAlign w:val="bottom" pt14:Unid="828da9625c4e4fc89e43012893b1695d"/>
          </w:tcPr>
          <w:p pt14:Unid="b6a6c283cf354fd6ac387d38b49850ba">
            <w:pPr pt14:Unid="366d8f413c7a475eadcff2fd52034251">
              <w:spacing w:after="0" pt14:Unid="c2fb9138a8e3486f84597d2c46f83413"/>
              <w:jc w:val="right" pt14:Unid="14da5d0b595a4ab38419ed5a3fa33ae4"/>
              <w:rPr pt14:Unid="2a475be925ec400c8063a8d7a60eb51b">
                <w:color w:val="auto" pt14:Unid="66dc79ef1c4d4f19aac7827e1ec89422"/>
                <w:sz w:val="20" pt14:Unid="6257d1794e7641748d3be691a8184716"/>
                <w:szCs w:val="20" pt14:Unid="d2b57ae020b743b5acf220fd79ab2665"/>
              </w:rPr>
            </w:pPr>
            <w:r>
              <w:rPr pt14:Unid="9b7096b036af4381993ad99922c847fd">
                <w:rFonts w:ascii="Arial" w:hAnsi="Arial" w:eastAsia="Arial" w:cs="Arial" pt14:Unid="1d374160e05c4591a539fa64823c18d3"/>
                <w:b w:val="1" pt14:Unid="2626a4f5502d42efa1c3111207a4587f"/>
                <w:bCs w:val="1" pt14:Unid="e2401e103f7e4317a275c6e7cd047a23"/>
                <w:color w:val="auto" pt14:Unid="5a8042934eee4d73add85b4e399c3604"/>
                <w:sz w:val="22" pt14:Unid="78d3e8ac4593456b901ea1a2588d3e67"/>
                <w:szCs w:val="22" pt14:Unid="4ca449783d004e679dff1359a5f8eae5"/>
              </w:rPr>
              <w:t>29</w:t>
            </w:r>
          </w:p>
        </w:tc>
      </w:tr>
    </w:tbl>
    <w:p pt14:Unid="58f08573275747b384552aa1c575e5ee">
      <w:pPr pt14:Unid="515284cff0e340d5ab20a531b9ba0b77">
        <w:spacing w:after="0" w:line="387" w:lineRule="exact" pt14:Unid="0007260b98ce4c2a8451cff5cb662182"/>
        <w:rPr pt14:Unid="cb60e51c730e4352853ce10138aba564">
          <w:color w:val="auto" pt14:Unid="60ab11ba6436423da16855ea126502b9"/>
          <w:sz w:val="20" pt14:Unid="2eb1b5067b2f4d2d8b50a2287bb14964"/>
          <w:szCs w:val="20" pt14:Unid="0f945316265540faaf2e3c81e9a9cc94"/>
        </w:rPr>
      </w:pPr>
    </w:p>
    <w:p pt14:Unid="9e5365258e6243d698163a46e19e0e79">
      <w:pPr pt14:Unid="586ce4a3c6564e9b939f0017afb11877">
        <w:spacing w:after="0" w:line="273" w:lineRule="auto" pt14:Unid="45cb5bf4b19f44a5b6ea90ae41f9c228"/>
        <w:ind w:left="260" w:right="266" w:firstLine="339" pt14:Unid="accb4a45fb894d92a55ae83d052b3994"/>
        <w:jc w:val="both" pt14:Unid="9cebc0e957c44981a62a30d69a3ea246"/>
        <w:rPr pt14:Unid="f290a4d572a749d693a6e301240be201">
          <w:color w:val="auto" pt14:Unid="98f953322e4f4bc0984edb53fd65cf4d"/>
          <w:sz w:val="20" pt14:Unid="bbf3c8b9f9f8479d816cba4c0d5cfc6a"/>
          <w:szCs w:val="20" pt14:Unid="8e77dae76d9940c7ba423bf2e93518f6"/>
        </w:rPr>
      </w:pPr>
      <w:r>
        <w:rPr pt14:Unid="f1ea2d70c72b49698cf102d6a433106f">
          <w:rFonts w:ascii="Arial" w:hAnsi="Arial" w:eastAsia="Arial" w:cs="Arial" pt14:Unid="39756877ba8f41afab3e855f811eeee2"/>
          <w:color w:val="auto" pt14:Unid="603c95f772f1454e8cdd693b4191d29e"/>
          <w:sz w:val="21" pt14:Unid="c057bec5788c409fb0d2a214c9839b6a"/>
          <w:szCs w:val="21" pt14:Unid="f808ad178aa74d07948bd90f5afabbec"/>
        </w:rPr>
        <w:t>El proceso de desarrollo se puede visualizar en los diferentes repositorios a través de los commits que en ellos se hacen. En el siguiente gráfico se muestra el número de com-mits realizados cada día sobre los tres repositorios mencionados. Como en el cronograma, se puede ver como las fases de front-end e implementación de la solución monolítica se superponen en la mitad del proceso de desarrollo. También se puede ver como la fase de la solución monolítica es la que más commits ha requerido porque ha sido la más inestable respecto a defectos corregidos y detalles de implementación.</w:t>
      </w:r>
    </w:p>
    <w:p pt14:Unid="2a0c0830462448dd8ae43ceb6cdf524e">
      <w:pPr pt14:Unid="3bcef6c14f7a4b84b56f3f85ac1315da">
        <w:spacing w:after="0" w:line="20" w:lineRule="exact" pt14:Unid="108afea4a9314c2ea02f3da96618735a"/>
        <w:rPr pt14:Unid="239dbc40c28d4450a5ed1b0997319477">
          <w:color w:val="auto" pt14:Unid="087789bcc2a643ad979e28350d798ece"/>
          <w:sz w:val="20" pt14:Unid="c571fe153ef944b5b6d8f258233300e0"/>
          <w:szCs w:val="20" pt14:Unid="9ce03876115d4ac4a59503269f21688b"/>
        </w:rPr>
      </w:pPr>
      <w:r>
        <w:rPr pt14:Unid="854f4358872643a1adb2a4b668d0c6bc">
          <w:color w:val="auto" pt14:Unid="fd5984407f984d88919ab8875a072bda"/>
          <w:sz w:val="20" pt14:Unid="4589556a694a468a9a64e2cd65b9dd0c"/>
          <w:szCs w:val="20" pt14:Unid="10c6f83e0c254e84abcc24c1c980b951"/>
        </w:rPr>
        <w:drawing pt14:Unid="2155974830664a168627861cb65d5a9d" pt14:SHA1Hash="6554a8adbfebd889e9a078cdad3ad6f90edfc51b">
          <wp:anchor simplePos="0" relativeHeight="251657728" behindDoc="1" locked="0" layoutInCell="0" allowOverlap="1" pt14:Unid="28382ab7800e4583adb36caf393f2a00">
            <wp:simplePos x="0" y="0" pt14:Unid="f660bb6865104e2ab6fb84ad78d4b726"/>
            <wp:positionH relativeFrom="column" pt14:Unid="bb96fcdb221d4ba38185b53ff5c2a793">
              <wp:posOffset pt14:Unid="1fb5220475d7401699b1894c56e645ec">322580</wp:posOffset>
            </wp:positionH>
            <wp:positionV relativeFrom="paragraph" pt14:Unid="aee579e779884b88993507030b03d0eb">
              <wp:posOffset pt14:Unid="6103d2ea8cef4c6d90caa51a1e3ed6c1">132080</wp:posOffset>
            </wp:positionV>
            <wp:extent cx="5086350" cy="1988820" pt14:Unid="f98fe50ca1ee486dbb87e862c6f18583"/>
            <wp:wrapNone pt14:Unid="d2c9b96293564efc82f081b51f7acd10"/>
            <wp:docPr id="23" name="Picture 169" pt14:Unid="3400e242818c40fa8faf69fe6bd2018e"/>
            <wp:cNvGraphicFramePr pt14:Unid="4580d50bd76041cfb295bda1dfd4b4aa">
              <a:graphicFrameLocks xmlns:a="http://schemas.openxmlformats.org/drawingml/2006/main" noChangeAspect="1" pt14:Unid="34d704d3a7dd4a06b4d3b96e77761391"/>
            </wp:cNvGraphicFramePr>
            <a:graphic xmlns:a="http://schemas.openxmlformats.org/drawingml/2006/main" pt14:Unid="2f8aef97be624d82b30bb17337e761e1">
              <a:graphicData uri="http://schemas.openxmlformats.org/drawingml/2006/picture" pt14:Unid="b49260cc55ce4c6eb39879542dc38e90">
                <pic:pic xmlns:pic="http://schemas.openxmlformats.org/drawingml/2006/picture" pt14:Unid="c11c501d5636415cb82a2429e113e6aa">
                  <pic:nvPicPr pt14:Unid="b9410069c13f4c129ca1b80f9b745695">
                    <pic:cNvPr id="0" name="Picture 169" pt14:Unid="63f526859dd74d84b3dd2f7d5ef056bc"/>
                    <pic:cNvPicPr pt14:Unid="dbaca7c59859455ba197792bc5174063">
                      <a:picLocks noChangeAspect="1" noChangeArrowheads="1" pt14:Unid="8b31b61f6c2548548942fa98b9298553"/>
                    </pic:cNvPicPr>
                  </pic:nvPicPr>
                  <pic:blipFill pt14:Unid="75d9c37f804641c28015050ec9e9fb64">
                    <a:blip r:embed="rId29" pt14:Unid="3e43ef4ce48d4444acd63fc6bc60b36e">
                      <a:extLst pt14:Unid="ad6e0a0494f14c308c95997d2ffb5872">
                        <a:ext uri="{28A0092B-C50C-407E-A947-70E740481C1C}" pt14:Unid="ee7fad6c8e964d0ba329edf43f07bd80"/>
                      </a:extLst>
                    </a:blip>
                    <a:srcRect pt14:Unid="f9a2201ce2e24bd6981648cce83234fb"/>
                    <a:stretch pt14:Unid="5551fba7c1fe4a01a6538fed84caf21c">
                      <a:fillRect pt14:Unid="9adb4b4bad5a4e7898bcb45a3b631f37"/>
                    </a:stretch>
                  </pic:blipFill>
                  <pic:spPr bwMode="auto" pt14:Unid="b05481ad6dad45bf8f4c0c7bc5d87819">
                    <a:xfrm pt14:Unid="918dcfef2f074c9895176587d967aa3e">
                      <a:off x="0" y="0" pt14:Unid="8dff05188ac142e3a1e623d56acdd7ce"/>
                      <a:ext cx="5086350" cy="1988820" pt14:Unid="0f2c6e075f7a4c4ba0438c848648990a"/>
                    </a:xfrm>
                    <a:prstGeom prst="rect" pt14:Unid="7ad5d4a2c9d447049ddb31fa33d1cbc4">
                      <a:avLst pt14:Unid="fc5627cad79b4603a3eaaad047e33287"/>
                    </a:prstGeom>
                    <a:noFill pt14:Unid="f7ffe9508cbc42859749cf237210a1ca"/>
                  </pic:spPr>
                </pic:pic>
              </a:graphicData>
            </a:graphic>
          </wp:anchor>
        </w:drawing>
      </w:r>
    </w:p>
    <w:p pt14:Unid="13c4f5ddaa4b49d38f3fcb70c273982f">
      <w:pPr pt14:Unid="35eb12d6429f440597ba919a2160e7f9">
        <w:spacing w:after="0" w:line="200" w:lineRule="exact" pt14:Unid="56c7f69303b0441989481623eec6c579"/>
        <w:rPr pt14:Unid="9366b9f25bd348f7a92d931a471cc933">
          <w:color w:val="auto" pt14:Unid="0b84f3089cb344489a92e8954deef695"/>
          <w:sz w:val="20" pt14:Unid="790e29a045cc4221ba9c0c4fbbfe9f83"/>
          <w:szCs w:val="20" pt14:Unid="184f48a184e4411f9db2c6078bdc59b8"/>
        </w:rPr>
      </w:pPr>
    </w:p>
    <w:p pt14:Unid="cfbf3f61274649acbd62b21fa13a9006">
      <w:pPr pt14:Unid="0c7f697daa3846b1a474b9b0fd7d1b7d">
        <w:spacing w:after="0" w:line="200" w:lineRule="exact" pt14:Unid="2e06928c8a3a488880295c150fe6a94f"/>
        <w:rPr pt14:Unid="d9d199cfff074999851cfc3c5f39b906">
          <w:color w:val="auto" pt14:Unid="84c18ecf0d6a49b19f20cc65935d4f70"/>
          <w:sz w:val="20" pt14:Unid="087e1f17ad2b422aa38957879fec70a2"/>
          <w:szCs w:val="20" pt14:Unid="9b8933d23ecb4d959bafefe832b046a7"/>
        </w:rPr>
      </w:pPr>
    </w:p>
    <w:p pt14:Unid="20b8ea66f3f6476eb9b3c8c4b6ebf80f">
      <w:pPr pt14:Unid="9bfa02fe089847d9a9f4ebee9de238b6">
        <w:spacing w:after="0" w:line="200" w:lineRule="exact" pt14:Unid="9ea9b01a56754d418e29d8ac664aeb64"/>
        <w:rPr pt14:Unid="89b979ab0e2247438b331d0bd4ba8d2d">
          <w:color w:val="auto" pt14:Unid="56c458c491264290a48975401bed573d"/>
          <w:sz w:val="20" pt14:Unid="a53d15c608f04d109debd4cb2b38483c"/>
          <w:szCs w:val="20" pt14:Unid="5ecf1c711c6649d09237cd4e508e579f"/>
        </w:rPr>
      </w:pPr>
    </w:p>
    <w:p pt14:Unid="63b7d675c63a450f8616e5fd67e4c9a7">
      <w:pPr pt14:Unid="49cd9bfbb62e48b78432097540681e25">
        <w:spacing w:after="0" w:line="200" w:lineRule="exact" pt14:Unid="4c30a31aaeab48a995147bc597c27650"/>
        <w:rPr pt14:Unid="0e1d1f5fa3934fa7b5205c48576f2471">
          <w:color w:val="auto" pt14:Unid="a754c2ca14c341d691ef4cfe3ddaa13f"/>
          <w:sz w:val="20" pt14:Unid="4f6c07958fde4b939c74130bd0fce188"/>
          <w:szCs w:val="20" pt14:Unid="22a213086e4f4baa86252900877f9634"/>
        </w:rPr>
      </w:pPr>
    </w:p>
    <w:p pt14:Unid="2143dc15393c46999a7c720b542a1910">
      <w:pPr pt14:Unid="87cbeb4f0e6f4183bad526fa92681cb9">
        <w:spacing w:after="0" w:line="200" w:lineRule="exact" pt14:Unid="7e9910bfd1364e8681b90d3190d0c62f"/>
        <w:rPr pt14:Unid="399ea4a0b1534ac5a7286e8a9f9dd441">
          <w:color w:val="auto" pt14:Unid="2c24a05909a6438d8382807f6b253f7f"/>
          <w:sz w:val="20" pt14:Unid="f9562fc5de9d44aaa7fab645b614d589"/>
          <w:szCs w:val="20" pt14:Unid="ba3333295c1d4d3ca2fd5ee186403e51"/>
        </w:rPr>
      </w:pPr>
    </w:p>
    <w:p pt14:Unid="ca81af224cb94b01a40e8e1da8254c2f">
      <w:pPr pt14:Unid="b4d05bafa8fd48f485f34b6145005edf">
        <w:spacing w:after="0" w:line="200" w:lineRule="exact" pt14:Unid="c715b3b7fd114f99b8b274dee3bb9b35"/>
        <w:rPr pt14:Unid="8ab97d9f2a49400fba4e46e4ddce797e">
          <w:color w:val="auto" pt14:Unid="82da116a3be34bc0b65625c64052cc10"/>
          <w:sz w:val="20" pt14:Unid="bd04536acb6b45a09c0e32c252d74c73"/>
          <w:szCs w:val="20" pt14:Unid="ba5de61011e64dbe8362ad292c3c8a11"/>
        </w:rPr>
      </w:pPr>
    </w:p>
    <w:p pt14:Unid="e1eaa09774c942cf943c3d8e4596dbab">
      <w:pPr pt14:Unid="11b857c760994eb1a65196de6fa33960">
        <w:spacing w:after="0" w:line="200" w:lineRule="exact" pt14:Unid="49510488f946432a8eb86b15fd47198e"/>
        <w:rPr pt14:Unid="166fd25ab0f44bcb9edde24f59cbfcfc">
          <w:color w:val="auto" pt14:Unid="02aaf852224c4c62826019cac7fe96a9"/>
          <w:sz w:val="20" pt14:Unid="5256a2308c754a42b643c23178ed0c80"/>
          <w:szCs w:val="20" pt14:Unid="837cf1be737d4d809d0375dcac9be66a"/>
        </w:rPr>
      </w:pPr>
    </w:p>
    <w:p pt14:Unid="72dba3c4245a4a74b94d9e9b143d70f1">
      <w:pPr pt14:Unid="8638ae57ece343a193cfc6f6d242987e">
        <w:spacing w:after="0" w:line="200" w:lineRule="exact" pt14:Unid="be7114910df34d00bdb4c5c7c98431d9"/>
        <w:rPr pt14:Unid="b5d9fd92f865464db25508a611be3375">
          <w:color w:val="auto" pt14:Unid="0026fc629800490a97aec7353ac40e9f"/>
          <w:sz w:val="20" pt14:Unid="f2b6e607994c4b389fdfc268b7f9d81f"/>
          <w:szCs w:val="20" pt14:Unid="e6f77bde9fd8448cb7b600b18e250f60"/>
        </w:rPr>
      </w:pPr>
    </w:p>
    <w:p pt14:Unid="4672677d25b146358cd06d6be6a2a4b5">
      <w:pPr pt14:Unid="8e9bc7f192da4c1fac40b98e79e575e7">
        <w:spacing w:after="0" w:line="200" w:lineRule="exact" pt14:Unid="2bac24ed47424e76ad4e74c88ee29820"/>
        <w:rPr pt14:Unid="1c2a4144745842fb99fb4a6519ea779d">
          <w:color w:val="auto" pt14:Unid="295b02dd15df4f84b94f3dc3edd006ff"/>
          <w:sz w:val="20" pt14:Unid="c234a7350ada4e89ab37de7c57d55c78"/>
          <w:szCs w:val="20" pt14:Unid="1812946966604f2e8a1279ae20483f3d"/>
        </w:rPr>
      </w:pPr>
    </w:p>
    <w:p pt14:Unid="114d6feba3d74c1f904acaca8fc58012">
      <w:pPr pt14:Unid="d691c71cee4e4b0bb42f16d64e2de38c">
        <w:spacing w:after="0" w:line="200" w:lineRule="exact" pt14:Unid="17af195cabea4a14a1f57d3a22ccdb12"/>
        <w:rPr pt14:Unid="9df5c5c96db6490f8603879d43a1b376">
          <w:color w:val="auto" pt14:Unid="397090f1d28b48039ef662c9d8abcfd4"/>
          <w:sz w:val="20" pt14:Unid="7eee7920e3b24832a8fe1edafe9f57ed"/>
          <w:szCs w:val="20" pt14:Unid="645eed14cfe649908db8e6a5ea685cd3"/>
        </w:rPr>
      </w:pPr>
    </w:p>
    <w:p pt14:Unid="7e77449d886d4c878ce9d64ab9ce1bc7">
      <w:pPr pt14:Unid="852b744c85b24ee783a58c7c55b6417d">
        <w:spacing w:after="0" w:line="200" w:lineRule="exact" pt14:Unid="1c2e65002c1e4abbba6d88414465486b"/>
        <w:rPr pt14:Unid="3e5a6e0af4c84fbb86d7012bcfa40ba0">
          <w:color w:val="auto" pt14:Unid="defbdd8ca169407aaf2a6154c7d0277e"/>
          <w:sz w:val="20" pt14:Unid="74258483dbf94804b491aee9e23be528"/>
          <w:szCs w:val="20" pt14:Unid="262d8e7bdaaf4a6e8f0899840794a33f"/>
        </w:rPr>
      </w:pPr>
    </w:p>
    <w:p pt14:Unid="d235c8a20fe9493e86b1eee57a096e3f">
      <w:pPr pt14:Unid="625c50c95fb5434187de81137dfd1705">
        <w:spacing w:after="0" w:line="200" w:lineRule="exact" pt14:Unid="a1ef7040bcea4786b2d8535fc136d659"/>
        <w:rPr pt14:Unid="08b056831fb047dbb3683dbe3c3718e8">
          <w:color w:val="auto" pt14:Unid="30e5c03cb242451ca09df5b74b50103e"/>
          <w:sz w:val="20" pt14:Unid="3ebe0cc65b054e77a165fc0ce3c78028"/>
          <w:szCs w:val="20" pt14:Unid="3880536f5fde49b4a2e86708a48a5d0a"/>
        </w:rPr>
      </w:pPr>
    </w:p>
    <w:p pt14:Unid="9e272b47ee5f4ee0afeb1eec72a989c0">
      <w:pPr pt14:Unid="63f1537b076747a4a28d2b11e5373554">
        <w:spacing w:after="0" w:line="200" w:lineRule="exact" pt14:Unid="700d5daa89664f75b39550a7b90af0a2"/>
        <w:rPr pt14:Unid="7eceeb8723dc42c19af6bed97afe7996">
          <w:color w:val="auto" pt14:Unid="26b91e737cba4ceebbd0fcbd85620cd1"/>
          <w:sz w:val="20" pt14:Unid="4da81d0fc4f048c6961ac27b42944207"/>
          <w:szCs w:val="20" pt14:Unid="f6fc23fe78764416931b42d3fc4ea726"/>
        </w:rPr>
      </w:pPr>
    </w:p>
    <w:p pt14:Unid="6cf60fdc23db46388bac56c245664f2e">
      <w:pPr pt14:Unid="1fd926dbe9244905a41fcf927e78250b">
        <w:spacing w:after="0" w:line="200" w:lineRule="exact" pt14:Unid="0ad99ea5d1a54415b98b894ad9f83c9f"/>
        <w:rPr pt14:Unid="6137777c144846dc8147b77cc087c9ce">
          <w:color w:val="auto" pt14:Unid="89dd9a3357ba4b689c4f10a766cabd02"/>
          <w:sz w:val="20" pt14:Unid="253db089406a4613b59e13467bbe8211"/>
          <w:szCs w:val="20" pt14:Unid="0cdcf9a9c0834967a73d4ec8c5db35bb"/>
        </w:rPr>
      </w:pPr>
    </w:p>
    <w:p pt14:Unid="8e559428a32f4bf3b7ee6ab288a1cb0d">
      <w:pPr pt14:Unid="82e8f7d8180345fead7117ba00c30153">
        <w:spacing w:after="0" w:line="200" w:lineRule="exact" pt14:Unid="52b7afe4e64240e4a9e3d686b9804c54"/>
        <w:rPr pt14:Unid="0157168ef21e41568a83c7e20b9a39e8">
          <w:color w:val="auto" pt14:Unid="bef98492c05d47bd8c4bcf76b658f49a"/>
          <w:sz w:val="20" pt14:Unid="28e6dfb8fb604aad97be8d87bbce607e"/>
          <w:szCs w:val="20" pt14:Unid="1035f625ea51411c8de724e9aad7b68e"/>
        </w:rPr>
      </w:pPr>
    </w:p>
    <w:p pt14:Unid="0bb458fed1ce4b1a9bb1f80f7e443483">
      <w:pPr pt14:Unid="de737447da7848ee8f25bebe5d689f93">
        <w:spacing w:after="0" w:line="200" w:lineRule="exact" pt14:Unid="b2e024e18ffa4b9397459392711eb301"/>
        <w:rPr pt14:Unid="ba9a1653b38f4c3c8748042eee74d99d">
          <w:color w:val="auto" pt14:Unid="04bd20dba7164bbb9e107293039d93fb"/>
          <w:sz w:val="20" pt14:Unid="bee43c8b3a284b4d83cce08ad0469b4e"/>
          <w:szCs w:val="20" pt14:Unid="12ef5be583004448a004c41e37865826"/>
        </w:rPr>
      </w:pPr>
    </w:p>
    <w:p pt14:Unid="75e10ef0dda24bb789bfb573e746f8d6">
      <w:pPr pt14:Unid="20e82e10842b4b229df98615ca5e3fe5">
        <w:spacing w:after="0" w:line="300" w:lineRule="exact" pt14:Unid="fd64db90d151454ebe391b3d39ccc59b"/>
        <w:rPr pt14:Unid="ea81a7c0ec694eca986857f688f7fb97">
          <w:color w:val="auto" pt14:Unid="4ef8ac37fa3a497db128dcc5dacb6eb8"/>
          <w:sz w:val="20" pt14:Unid="986f070342a04254ab5cbde21dac9de5"/>
          <w:szCs w:val="20" pt14:Unid="ff443af11c644cd2975d1a28670fe601"/>
        </w:rPr>
      </w:pPr>
    </w:p>
    <w:p pt14:Unid="829855708f5a46adb7783ffc94f3aca9">
      <w:pPr pt14:Unid="9b942ea347294803a2068be1b1394702">
        <w:spacing w:after="0" pt14:Unid="58468c73c08342b2878fe7ac606a5317"/>
        <w:ind w:right="6" pt14:Unid="11d461cb5bc84a5dbba3bcc55a805174"/>
        <w:jc w:val="center" pt14:Unid="2345a7165eb04a8aa6a19215e63d2240"/>
        <w:rPr pt14:Unid="2e356b3592df4de0aed4d2fe84add690">
          <w:color w:val="auto" pt14:Unid="d55734feac8f47c990b8666f3d82a734"/>
          <w:sz w:val="20" pt14:Unid="029cbfeb708a4a388b9751c7e9416912"/>
          <w:szCs w:val="20" pt14:Unid="2ec81d63675440e09726bc5ad75ac4c6"/>
        </w:rPr>
      </w:pPr>
      <w:r>
        <w:rPr pt14:Unid="98442551f5464535a6c749974d333d56">
          <w:rFonts w:ascii="Arial" w:hAnsi="Arial" w:eastAsia="Arial" w:cs="Arial" pt14:Unid="3c23a9e122cc49ca86886816e24e8b62"/>
          <w:b w:val="1" pt14:Unid="b8df49509162497f961f9005721e1550"/>
          <w:bCs w:val="1" pt14:Unid="8a10d705d52d44e9946bef978d7855a3"/>
          <w:color w:val="auto" pt14:Unid="eb686ab109f14991b3ad1895d5415323"/>
          <w:sz w:val="20" pt14:Unid="bc70ecc0b1e54917b850f876d150cb69"/>
          <w:szCs w:val="20" pt14:Unid="a69e1e2e266a4e46b7dbce6d9387e027"/>
        </w:rPr>
        <w:t xml:space="preserve">Figura 5.3: </w:t>
      </w:r>
      <w:r>
        <w:rPr pt14:Unid="a8b20081799e4ac5b12a76d5a54bc2fe">
          <w:rFonts w:ascii="Arial" w:hAnsi="Arial" w:eastAsia="Arial" w:cs="Arial" pt14:Unid="a06c7042abae46c8b71131b150e34f7f"/>
          <w:color w:val="auto" pt14:Unid="58fad78227034b36be022e2b2f8b3d59"/>
          <w:sz w:val="20" pt14:Unid="3fb05e590be341d8b985e20ef189740e"/>
          <w:szCs w:val="20" pt14:Unid="8b2607f0d2ad4dc6bae1590fa1bee36b"/>
        </w:rPr>
        <w:t>Número de commits realizados cada día en los repositorios del caso de estudio.</w:t>
      </w:r>
    </w:p>
    <w:p pt14:Unid="227ed12fccb245c88f387d821649c004">
      <w:pPr pt14:Unid="2de8a048e7d6431ca3967a5feed541da"/>
    </w:p>
    <w:p pt14:Unid="3bc302cf6edc41f7b50028b20f272bc7">
      <w:pPr pt14:Unid="909881e1695e405880328576e07e2a8c">
        <w:spacing w:after="0" pt14:Unid="af50f73e67504afbad62432e4744947c"/>
        <w:jc w:val="center" pt14:Unid="3ae9a161430042b9b6067a9989fe297f"/>
        <w:rPr pt14:Unid="550e679082f4411493f818956f22170d">
          <w:color w:val="auto" pt14:Unid="52fbdc7e34b1457aa198ebd8827e40e9"/>
          <w:sz w:val="20" pt14:Unid="bb1c187882a44dee84b281a80706dfb5"/>
          <w:szCs w:val="20" pt14:Unid="029bc7efe29741eb9814d911db6c4f9b"/>
        </w:rPr>
      </w:pPr>
    </w:p>
    <w:p pt14:Unid="0f02dc11318640b7adc85e0dd7a58d26">
      <w:pPr pt14:Unid="9e8450ae3b5a4bf993ecae1ea6817366"/>
    </w:p>
    <w:p pt14:Unid="a376ef35a2484adf8c6cca84ee3015b1">
      <w:pPr pt14:Unid="822db505b13e4585b6574c57844c8730">
        <w:spacing w:after="0" w:line="200" w:lineRule="exact" pt14:Unid="57f98afabf634c2392461dfeeb23c9a3"/>
        <w:rPr pt14:Unid="01b8dcf8846a46ecb5ae6fe0586d24de">
          <w:color w:val="auto" pt14:Unid="8b624f063daa45dfabec68b216189b55"/>
          <w:sz w:val="20" pt14:Unid="bcc67ed894984967afc196bf19234471"/>
          <w:szCs w:val="20" pt14:Unid="1b895b36a79d4caa90cd6b86cb9379be"/>
        </w:rPr>
      </w:pPr>
    </w:p>
    <w:p pt14:Unid="e228ec743d814d0a8e380437655937cb">
      <w:pPr pt14:Unid="1fb8b2de4ced41d79d5bccb1a1b5c593">
        <w:spacing w:after="0" w:line="200" w:lineRule="exact" pt14:Unid="118b35cf25924be29ca0eb734bdfbc74"/>
        <w:rPr pt14:Unid="42b4c06ebb9c4975bc18e9e800fc2dd9">
          <w:color w:val="auto" pt14:Unid="cceeee3195af4d548ea37d121750b99f"/>
          <w:sz w:val="20" pt14:Unid="bd7a2d8bac64422cb20958250fb2867b"/>
          <w:szCs w:val="20" pt14:Unid="f2783d9e0064439db47fa74c81bd9646"/>
        </w:rPr>
      </w:pPr>
    </w:p>
    <w:p pt14:Unid="b754c1b5c90143e7bd7d93b63dd0bd0e">
      <w:pPr pt14:Unid="f381e75005b64acb847bfab7ed77d027">
        <w:spacing w:after="0" w:line="200" w:lineRule="exact" pt14:Unid="a8afe220882843e789df46ec97898692"/>
        <w:rPr pt14:Unid="d0d7ecea1f7b4907b34a6c9023430147">
          <w:color w:val="auto" pt14:Unid="b486796ad9754437a3d2b2f6527326ed"/>
          <w:sz w:val="20" pt14:Unid="9a82d209adc14f70bc5e6fb3d4587569"/>
          <w:szCs w:val="20" pt14:Unid="9d39c1e525bf4aeca684023d40e16ce8"/>
        </w:rPr>
      </w:pPr>
    </w:p>
    <w:p pt14:Unid="9014e9db2d134c749476f47fe7c83190">
      <w:pPr pt14:Unid="3856742177f8480391452224126009cb">
        <w:spacing w:after="0" w:line="200" w:lineRule="exact" pt14:Unid="69aabd5820b742fc9d2bcf19d1b57052"/>
        <w:rPr pt14:Unid="173429543d4b4c44a4fa6c10ac42ce36">
          <w:color w:val="auto" pt14:Unid="a3fc92ae56de4afb9f54881108d27163"/>
          <w:sz w:val="20" pt14:Unid="ed61a49c83364de4a5906cf2f27f7c69"/>
          <w:szCs w:val="20" pt14:Unid="93697517cf784cfc9a28e252284972a2"/>
        </w:rPr>
      </w:pPr>
    </w:p>
    <w:p pt14:Unid="8b36a8f6857a49da8ba6ec1ec5e652c1">
      <w:pPr pt14:Unid="992bb821986240ff92c2561f75e861fa">
        <w:spacing w:after="0" w:line="200" w:lineRule="exact" pt14:Unid="23f01b18ddcf45b8b7ff6f84b28c4115"/>
        <w:rPr pt14:Unid="7500b3435dca471c80ed0d7c6307fb98">
          <w:color w:val="auto" pt14:Unid="1d5fb2c8d38e4afa89c2293e8eb36bd6"/>
          <w:sz w:val="20" pt14:Unid="fa7c88021fbe4747ba84d61b73964a07"/>
          <w:szCs w:val="20" pt14:Unid="f0e8931d593841aaa3eb1ae943108511"/>
        </w:rPr>
      </w:pPr>
    </w:p>
    <w:p pt14:Unid="44f8552a850d4411812e0e530e461082">
      <w:pPr pt14:Unid="4b31de83cc7d4d8496aa1bf312dc12b1">
        <w:spacing w:after="0" w:line="200" w:lineRule="exact" pt14:Unid="e594a8ca4f634df8827d055001bd4765"/>
        <w:rPr pt14:Unid="4a9b59004881481181ef0ce709f5641f">
          <w:color w:val="auto" pt14:Unid="14804c01b2654fc3985abaa2a56c339c"/>
          <w:sz w:val="20" pt14:Unid="c2b509ad52514043a2441aecef95658c"/>
          <w:szCs w:val="20" pt14:Unid="d9d0fd633d4e4097b22e53851b0cfb37"/>
        </w:rPr>
      </w:pPr>
    </w:p>
    <w:p pt14:Unid="b7c8b6b982e34706ae132c888e756dae">
      <w:pPr pt14:Unid="91c99ff8310d4f808a65326eb0f199a1">
        <w:spacing w:after="0" w:line="335" w:lineRule="exact" pt14:Unid="ab99014aaefe4d5d95527974ce11e330"/>
        <w:rPr pt14:Unid="569cfda67829443bbc81561da9bdbb69">
          <w:color w:val="auto" pt14:Unid="dec392ee230e4a079244efde81c52318"/>
          <w:sz w:val="20" pt14:Unid="e0ff3097b84e4cf4b0528c7b17aeeb23"/>
          <w:szCs w:val="20" pt14:Unid="048aeb5aeec14886923f488fcf8b789a"/>
        </w:rPr>
      </w:pPr>
    </w:p>
    <w:p pt14:Unid="0e713f108fcf4d878127acd705be2fa3">
      <w:pPr pt14:Unid="f2bea6f573464b3c8e754a9d8861b76b">
        <w:spacing w:after="0" pt14:Unid="15b78af59ae44659b3504bf6fe1f4ef1"/>
        <w:ind w:left="6480" pt14:Unid="51e17144d66c459ba1d0c308e14d576d"/>
        <w:rPr pt14:Unid="9c7d8fe68b7b4b9cb75c0a9913587c49">
          <w:color w:val="auto" pt14:Unid="6f4951b05f064ad58c588a9430a3a016"/>
          <w:sz w:val="20" pt14:Unid="fdfcf35348724cb19363c0ca4f7ec14e"/>
          <w:szCs w:val="20" pt14:Unid="d229d598754d4323b677976df8594f99"/>
        </w:rPr>
      </w:pPr>
      <w:r>
        <w:rPr pt14:Unid="2b22aeead7214cc0bfd7e7ba2944f6f5">
          <w:rFonts w:ascii="Arial" w:hAnsi="Arial" w:eastAsia="Arial" w:cs="Arial" pt14:Unid="2a8f2f3725be4943aecd47cd6921549f"/>
          <w:color w:val="auto" pt14:Unid="a1df77e4f612403b90d95155995dc396"/>
          <w:sz w:val="30" pt14:Unid="6b2b7afe3afd406ea49ecc13221ab6eb"/>
          <w:szCs w:val="30" pt14:Unid="4a9b5687ba1449438525bad4d7bca69d"/>
        </w:rPr>
        <w:t>CAPÍTULO 6</w:t>
      </w:r>
    </w:p>
    <w:p pt14:Unid="70287c9559cc4dbcaf146120756f7247">
      <w:pPr pt14:Unid="631fd480c7234cf19998ae5563955714">
        <w:spacing w:after="0" w:line="267" w:lineRule="exact" pt14:Unid="16795b34ffd849a8b5a706ee1a03347f"/>
        <w:rPr pt14:Unid="6d0c4161dec14c5bb1272ff59a0e7d6b">
          <w:color w:val="auto" pt14:Unid="15f5d9a496c349c1ab32d8fa66089851"/>
          <w:sz w:val="20" pt14:Unid="3567441e0cb2444dbe5727dabda47fa9"/>
          <w:szCs w:val="20" pt14:Unid="47242b5019064590a955ae7cdc9033d2"/>
        </w:rPr>
      </w:pPr>
    </w:p>
    <w:p pt14:Unid="73ff1fa934874f8494dde3362f3e0cd8">
      <w:pPr pt14:Unid="418ebefb1dc742b1a63fd3df2b126771">
        <w:spacing w:after="0" w:line="224" w:lineRule="auto" pt14:Unid="0d85160417394de788fee06e34e56c78"/>
        <w:ind w:left="1260" w:right="286" pt14:Unid="72f3a82a27c349028ad824e82bc3d408"/>
        <w:jc w:val="right" pt14:Unid="069fc96177ac462aa57d02410b6ea7f7"/>
        <w:rPr pt14:Unid="3addf1434785484992b86b066d026bfb">
          <w:color w:val="auto" pt14:Unid="cd6419815d914404b7f19839ebffa2c9"/>
          <w:sz w:val="20" pt14:Unid="28b4ceb076d1470bb9be50badd31c747"/>
          <w:szCs w:val="20" pt14:Unid="954b24010f294f9b96a725a57cee8f88"/>
        </w:rPr>
      </w:pPr>
      <w:r>
        <w:rPr pt14:Unid="32d0bd64abd24618862c8c37b82dabf9">
          <w:rFonts w:ascii="Arial" w:hAnsi="Arial" w:eastAsia="Arial" w:cs="Arial" pt14:Unid="ec4af1f5633d407892ad8e70ae63b71f"/>
          <w:color w:val="auto" pt14:Unid="f3137ce74dcb49ca9355d919a0dc96be"/>
          <w:sz w:val="52" pt14:Unid="3820c27a7c004ac0a4337a231caee864"/>
          <w:szCs w:val="52" pt14:Unid="a0c2fe53d7544b2f9f7dbb5554ef4ff9"/>
        </w:rPr>
        <w:t>Diseño e implementación de la solución monolítica</w:t>
      </w:r>
    </w:p>
    <w:p pt14:Unid="744fa2b537dc456fa23b9a67c32d67d6">
      <w:pPr pt14:Unid="75f0fdfb6ddf433e8d1842862db26f62">
        <w:spacing w:after="0" w:line="20" w:lineRule="exact" pt14:Unid="8ef409a4f1e941e08f37f1217300ef17"/>
        <w:rPr pt14:Unid="3c5d75544f7f4efd8d3b5d4a34c79780">
          <w:color w:val="auto" pt14:Unid="e76f9f7dc50845b492ac182db89b9e8a"/>
          <w:sz w:val="20" pt14:Unid="8a863976040b43a7af6cd71f77d38086"/>
          <w:szCs w:val="20" pt14:Unid="373991fe6ad14200834419761a3f3f20"/>
        </w:rPr>
      </w:pPr>
    </w:p>
    <w:p pt14:Unid="c8d11a4f82f84fbeb3b8f1d3b430d3d3">
      <w:pPr pt14:Unid="1641809fc3c748e2ba1757bc9d068233">
        <w:spacing w:after="0" w:line="200" w:lineRule="exact" pt14:Unid="c46d9f982a984aa09de9edc0739acf68"/>
        <w:rPr pt14:Unid="14b6f9b559184ac1b9d51137b80dd2d0">
          <w:color w:val="auto" pt14:Unid="2726e2b0ead84634ab3f1c3edf94eb93"/>
          <w:sz w:val="20" pt14:Unid="39327d1cb15b4fe08f7e5ff6c3fa6f91"/>
          <w:szCs w:val="20" pt14:Unid="147eb441b9244164adc16103cdeccf21"/>
        </w:rPr>
      </w:pPr>
    </w:p>
    <w:p pt14:Unid="ee38b5efda9749859ca9c867804ac660">
      <w:pPr pt14:Unid="f28914a0a4874c1e9548013f14ea792a">
        <w:spacing w:after="0" w:line="200" w:lineRule="exact" pt14:Unid="b950190cedb74d44b0ed84a98c970034"/>
        <w:rPr pt14:Unid="dbc0a71336384598a6c888af31c58762">
          <w:color w:val="auto" pt14:Unid="0d7bfb7fd7ae47929e8156165b9ccab2"/>
          <w:sz w:val="20" pt14:Unid="4de9d3e8bce0421cbd1d60e663846130"/>
          <w:szCs w:val="20" pt14:Unid="d3385b223dcd43d79c8ea618d73b5d75"/>
        </w:rPr>
      </w:pPr>
    </w:p>
    <w:p pt14:Unid="7dbb48f81989472caf327dc65a231ae4">
      <w:pPr pt14:Unid="6cfb93b0d3b34f8e888539b1d06642d3">
        <w:spacing w:after="0" w:line="200" w:lineRule="exact" pt14:Unid="9cebf4392ded441ba379530983e677fa"/>
        <w:rPr pt14:Unid="b7f9e488e4cf44f68bee5b899f7d508b">
          <w:color w:val="auto" pt14:Unid="1d01413fdc14430591b65df83fce3571"/>
          <w:sz w:val="20" pt14:Unid="78184529419b4db595e78913278619c7"/>
          <w:szCs w:val="20" pt14:Unid="cff31bcf6b4f47edb0a2d4f8bb7b974e"/>
        </w:rPr>
      </w:pPr>
    </w:p>
    <w:p pt14:Unid="4a70568a88294fbf96fa8df22eed4129">
      <w:pPr pt14:Unid="cd6854f108dc494fa72d429971a1935d">
        <w:spacing w:after="0" w:line="200" w:lineRule="exact" pt14:Unid="21bfa9ec8c124c5289dad2e57c5b1a41"/>
        <w:rPr pt14:Unid="abadeec7125d477ca8c521561e66c6ec">
          <w:color w:val="auto" pt14:Unid="01fea345ea134313bff6cfc4eac25959"/>
          <w:sz w:val="20" pt14:Unid="035e82d05977490d86109a2db70f3588"/>
          <w:szCs w:val="20" pt14:Unid="e1f50ca7f2a94555b5b0dc0632c6b56f"/>
        </w:rPr>
      </w:pPr>
    </w:p>
    <w:p pt14:Unid="7d2995c82385467fa89949cdc84e47f5">
      <w:pPr pt14:Unid="4124bb0b610c432e88fc93581abc11ed">
        <w:spacing w:after="0" w:line="266" w:lineRule="exact" pt14:Unid="599964d240b648d09851c11999f8e1e3"/>
        <w:rPr pt14:Unid="20f4f8cca1004bfea82e5c4a8a18572e">
          <w:color w:val="auto" pt14:Unid="3990f7e4784f48ddaabb60403afe051b"/>
          <w:sz w:val="20" pt14:Unid="60bfa0c789a645fbbef18daa507e6976"/>
          <w:szCs w:val="20" pt14:Unid="cf11d718d37947dd8d3dad8ad2368c9f"/>
        </w:rPr>
      </w:pPr>
    </w:p>
    <w:p pt14:Unid="9f09afa9c373488e8a2dbd0b663860e4">
      <w:pPr pt14:Unid="542ab55d82a24159a4b635e4f4366ebb">
        <w:spacing w:after="0" pt14:Unid="c4984532a9884e5ba3b153cc3a7d1207"/>
        <w:ind w:left="260" pt14:Unid="e9d0503ea0ed4765993778de8f2f0917"/>
        <w:rPr pt14:Unid="ff43adf882da479f8484d4fb9b52f35b">
          <w:color w:val="auto" pt14:Unid="c552d4a8d10343ad97f387ade88886c2"/>
          <w:sz w:val="20" pt14:Unid="7bb74a67830849b0be6119e449e5b3df"/>
          <w:szCs w:val="20" pt14:Unid="a4b4b8b4f7a74a2aa2d9429022a0eb14"/>
        </w:rPr>
      </w:pPr>
      <w:r>
        <w:rPr pt14:Unid="b9e883ca0f34482a8931d00b44572de7">
          <w:rFonts w:ascii="Arial" w:hAnsi="Arial" w:eastAsia="Arial" w:cs="Arial" pt14:Unid="2b189eaa8e5b4dfcb5004079ee26648c"/>
          <w:color w:val="auto" pt14:Unid="2ebb0aab3256422c9c44674924d95ee0"/>
          <w:sz w:val="29" pt14:Unid="76da7bfa188b4694a50df1624addf11f"/>
          <w:szCs w:val="29" pt14:Unid="bd8d9f11e9734c32b7f20e575b0010f3"/>
        </w:rPr>
        <w:t>6.1 Diseño de la solución</w:t>
      </w:r>
    </w:p>
    <w:p pt14:Unid="044b1302fa0b49debd8b83f7e42f1b4f">
      <w:pPr pt14:Unid="83e0ad7bf944453d92ee31e078b55680">
        <w:spacing w:after="0" w:line="20" w:lineRule="exact" pt14:Unid="12f030317866447f9b404f3ddda3962b"/>
        <w:rPr pt14:Unid="20f0824e762140daa3c61c374ead4e64">
          <w:color w:val="auto" pt14:Unid="3ed3f7d8cdd44ee585dfdef9a281a659"/>
          <w:sz w:val="20" pt14:Unid="fa0689a08e16464c9ccef2cf506d4904"/>
          <w:szCs w:val="20" pt14:Unid="c692d2aa71504edaa2568ea2bcd88ff0"/>
        </w:rPr>
      </w:pPr>
    </w:p>
    <w:p pt14:Unid="8d92e0c0d4684ba0bc128e27c3860118">
      <w:pPr pt14:Unid="0914939959d24571ae1e00aaa7cd8e01">
        <w:spacing w:after="0" w:line="332" w:lineRule="exact" pt14:Unid="22ca94be80114e689774c3664a7dfb61"/>
        <w:rPr pt14:Unid="0e2be9df871348ea82c0b8a47e8ba87c">
          <w:color w:val="auto" pt14:Unid="f4320fc99ca44116b3a0ef93afe5f7d7"/>
          <w:sz w:val="20" pt14:Unid="76f201b0240645118a44adb8482e7422"/>
          <w:szCs w:val="20" pt14:Unid="c648844a732c4dd49ad51c7fe44070a0"/>
        </w:rPr>
      </w:pPr>
    </w:p>
    <w:p pt14:Unid="4c578e967b354009a65b1b62ceeb60a2">
      <w:pPr pt14:Unid="f7efb9790df44377b1ffdb493fd15796">
        <w:spacing w:after="0" w:line="267" w:lineRule="auto" pt14:Unid="871bdb56dd5c42bcb0ce70292f0a983a"/>
        <w:ind w:left="260" w:right="266" w:firstLine="339" pt14:Unid="08bb8254db864dfdae37a520ca39d16d"/>
        <w:rPr pt14:Unid="c443e95f29a54da19eafbad415d440ff">
          <w:color w:val="auto" pt14:Unid="6b11c7d0dba0454185c558c1d0238659"/>
          <w:sz w:val="20" pt14:Unid="4e5d3d6600e9438583b4937eb327b2ce"/>
          <w:szCs w:val="20" pt14:Unid="e07c805c850e4bb5b263449315f562fd"/>
        </w:rPr>
      </w:pPr>
      <w:r>
        <w:rPr pt14:Unid="03c24826136d4bc4b15dd94bc68ae3b9">
          <w:rFonts w:ascii="Arial" w:hAnsi="Arial" w:eastAsia="Arial" w:cs="Arial" pt14:Unid="c78c31a62f2c4974a4db9d2e8df12287"/>
          <w:color w:val="auto" pt14:Unid="8593dcfa010f47399ceb939a3aa3275a"/>
          <w:sz w:val="22" pt14:Unid="dca4442b021a4c47ba3d126039e84ade"/>
          <w:szCs w:val="22" pt14:Unid="35d0407cb8e1483d9c828fb7ce71aaad"/>
        </w:rPr>
        <w:t>A nivel arquitectónico, la aplicación monolítica va a seguir una arquitectura de 6 ca-pas, que detallamos a continuación:</w:t>
      </w:r>
    </w:p>
    <w:p pt14:Unid="3339aab6034c42e1b533ff96b5e84126">
      <w:pPr pt14:Unid="0193424612f943939f6285fac313adb3">
        <w:spacing w:after="0" w:line="200" w:lineRule="exact" pt14:Unid="ae4f8bb91ab24e2fad7e7de238e09b96"/>
        <w:rPr pt14:Unid="2aa28d579cee41cf9d4814a6f4d41f64">
          <w:color w:val="auto" pt14:Unid="4c52e49fcebf4ad5884f0cba85f290ce"/>
          <w:sz w:val="20" pt14:Unid="dd52de98f33b482c8391ed439f8f9dc4"/>
          <w:szCs w:val="20" pt14:Unid="2e6efc37aca84bae8c928f8dd9074917"/>
        </w:rPr>
      </w:pPr>
    </w:p>
    <w:p pt14:Unid="9a38b1e0913c4670abb8559007d44cfa">
      <w:pPr pt14:Unid="3984097db4d64db686424ade8e820057">
        <w:spacing w:after="0" w:line="231" w:lineRule="exact" pt14:Unid="4b0b65fb672f41348485be541a804dc2"/>
        <w:rPr pt14:Unid="ee002650b73f41de96b39138c7a0e1cf">
          <w:color w:val="auto" pt14:Unid="2b3d0ed4da6e4bdbbced420ec4896140"/>
          <w:sz w:val="20" pt14:Unid="87fcd65070af40d68f1490351f9e2bb3"/>
          <w:szCs w:val="20" pt14:Unid="ff7270e88b674a8a8107d5be9b734ea7"/>
        </w:rPr>
      </w:pPr>
    </w:p>
    <w:p pt14:Unid="701cf90505724b1583b3bd84518dec3f">
      <w:pPr pt14:Unid="4140f796f11448f4be635649598be410">
        <w:spacing w:after="0" w:line="260" w:lineRule="auto" pt14:Unid="111c6257e5d440ff9dc68c9e0fa0dcbf"/>
        <w:ind w:left="800" w:right="266" pt14:Unid="c55579395600436eaf523476e389e967"/>
        <w:jc w:val="both" pt14:Unid="2e7c17d35e46495b866696d0e3b57599"/>
        <w:rPr pt14:Unid="f20d54ebf84640be95b50b884189d71e">
          <w:color w:val="auto" pt14:Unid="97dd8a2f3691443bb4389c6f8fb45bee"/>
          <w:sz w:val="20" pt14:Unid="e8e10ff844214368820e9971811299b7"/>
          <w:szCs w:val="20" pt14:Unid="7c518614901e49509f22071f56e8651b"/>
        </w:rPr>
      </w:pPr>
      <w:r>
        <w:rPr pt14:Unid="9c9da85206bf40eeb5a93c5b056f6638">
          <w:rFonts w:ascii="Arial" w:hAnsi="Arial" w:eastAsia="Arial" w:cs="Arial" pt14:Unid="c76fcb514bc84786a1cad07e427255b9"/>
          <w:b w:val="1" pt14:Unid="b4f4a4a6175940a2b6058fcb634842b2"/>
          <w:bCs w:val="1" pt14:Unid="ccb4888b898248098777b4e7db3aef64"/>
          <w:color w:val="auto" pt14:Unid="dd1f2724e89b4579900a334c27828c3d"/>
          <w:sz w:val="22" pt14:Unid="25d6a4b4d69e47768111ed2715a878f4"/>
          <w:szCs w:val="22" pt14:Unid="0bb956cb78b3460bb9ff93df978ac1b1"/>
        </w:rPr>
        <w:t>Capa de contratos</w:t>
      </w:r>
      <w:r>
        <w:rPr pt14:Unid="10b6d279721a4627989ddbc390837120">
          <w:rFonts w:ascii="Arial" w:hAnsi="Arial" w:eastAsia="Arial" w:cs="Arial" pt14:Unid="7cce2411cc834b29abadc17ebed22945"/>
          <w:color w:val="auto" pt14:Unid="95cdd11da0db4a0cb99cd4215b4eef55"/>
          <w:sz w:val="22" pt14:Unid="380cf8cae0ec4684980787eccbae3412"/>
          <w:szCs w:val="22" pt14:Unid="67f07249433a4ed2a2c7503e7b5ebd4e"/>
        </w:rPr>
        <w:t>: en esta capa se situarán las interfaces que contienen todas las</w:t>
      </w:r>
      <w:r>
        <w:rPr pt14:Unid="c4b87dffd75a407aad7e492c79ee29be">
          <w:rFonts w:ascii="Arial" w:hAnsi="Arial" w:eastAsia="Arial" w:cs="Arial" pt14:Unid="a20524c382ef48638820b3240a8ea69e"/>
          <w:b w:val="1" pt14:Unid="324e802a034747bd826eabc84200ceec"/>
          <w:bCs w:val="1" pt14:Unid="890c3b5927c44bf7842308f178e3ee8e"/>
          <w:color w:val="auto" pt14:Unid="1d154667339146ac9a3890b98bdba07a"/>
          <w:sz w:val="22" pt14:Unid="847d657eda1f4223bc01fd5c2895bacc"/>
          <w:szCs w:val="22" pt14:Unid="757400db56c6486983fdf58d973fc1b1"/>
        </w:rPr>
        <w:t xml:space="preserve"> </w:t>
      </w:r>
      <w:r>
        <w:rPr pt14:Unid="29f5266c24ac4a7b95effca6828effef">
          <w:rFonts w:ascii="Arial" w:hAnsi="Arial" w:eastAsia="Arial" w:cs="Arial" pt14:Unid="10a4c82b08d24cf5aa9aaaa9bc626f43"/>
          <w:color w:val="auto" pt14:Unid="b106ddafcc46497ab161354eaef1fbe7"/>
          <w:sz w:val="22" pt14:Unid="863c352efee5489fa966b10c1c165795"/>
          <w:szCs w:val="22" pt14:Unid="75b17434aeb546f89a150983db313264"/>
        </w:rPr>
        <w:t>acciones del back-end que pueden ser invocadas desde el exterior a través de la API. Estas interfaces se implementarán tanto en las capas de Aplicación, Servicios y Proxy.</w:t>
      </w:r>
    </w:p>
    <w:p pt14:Unid="f60bb99051404d32827e03e3231cfe03">
      <w:pPr pt14:Unid="301634a0c8d04dd1ab05f07e13ddc5a5">
        <w:spacing w:after="0" w:line="20" w:lineRule="exact" pt14:Unid="34f70851c6ab4eac91ed5d27deef8994"/>
        <w:rPr pt14:Unid="d379dde252b34b80928c671810d33364">
          <w:color w:val="auto" pt14:Unid="b60204520e614e10b3851768ae974931"/>
          <w:sz w:val="20" pt14:Unid="5a6ef8baf6eb4b9895f719a8daf2e6ac"/>
          <w:szCs w:val="20" pt14:Unid="8f034c0f9e9b4990a591b4e1ec555a62"/>
        </w:rPr>
      </w:pPr>
    </w:p>
    <w:p pt14:Unid="a0e97581f2da40a8a5a8146157c0ba04">
      <w:pPr pt14:Unid="52103fba8afd46b58b407a7bde8d476c">
        <w:spacing w:after="0" w:line="117" w:lineRule="exact" pt14:Unid="7318bb9374e54403a050ddde7d246ae1"/>
        <w:rPr pt14:Unid="91cf5bdffdcd4ab4bedc916cd29aee6d">
          <w:color w:val="auto" pt14:Unid="166e683d5ad7405da085af33a6ade60f"/>
          <w:sz w:val="20" pt14:Unid="c7f0d1c31ace48f18ebf46632d0c003e"/>
          <w:szCs w:val="20" pt14:Unid="c0ee85f81123479d81bbf23c175e9b65"/>
        </w:rPr>
      </w:pPr>
    </w:p>
    <w:p pt14:Unid="a28493b96e4748649254bf9837d3355c">
      <w:pPr pt14:Unid="07ebd94e38de42efb5380d91ebf135bf">
        <w:spacing w:after="0" w:line="266" w:lineRule="auto" pt14:Unid="e9e29fd901204703b1304be2aa5e290e"/>
        <w:ind w:left="800" w:right="266" pt14:Unid="2d15196909f243ea8b8130aa60e3b732"/>
        <w:jc w:val="both" pt14:Unid="e56b459d09c5447f8f71366d08a71354"/>
        <w:rPr pt14:Unid="07019874ab4243d793fba3315008e15e">
          <w:rFonts w:ascii="Arial" w:hAnsi="Arial" w:eastAsia="Arial" w:cs="Arial" pt14:Unid="7ce76083eaac4ef28ed64ca2f7d6ce41"/>
          <w:color w:val="auto" pt14:Unid="429f0ae74dc3433886043efdf6e14ffa"/>
          <w:sz w:val="21" pt14:Unid="111bef69644b4b4cab535085918fd0bd"/>
          <w:szCs w:val="21" pt14:Unid="d053777f5b2d4113b33a78838a577339"/>
        </w:rPr>
      </w:pPr>
      <w:r>
        <w:rPr pt14:Unid="007a8ef48d814f91af78181e2d85f60e">
          <w:rFonts w:ascii="Arial" w:hAnsi="Arial" w:eastAsia="Arial" w:cs="Arial" pt14:Unid="af08c662faee4be0b63bb4450fe61efa"/>
          <w:color w:val="auto" pt14:Unid="a85788928a244c909d884468f2a0ff20"/>
          <w:sz w:val="21" pt14:Unid="96fe991ea5d44a69aa00d999c2d11ebf"/>
          <w:szCs w:val="21" pt14:Unid="3a0f75aa19aa4a11ac73c87b3836b1b4"/>
        </w:rPr>
        <w:t xml:space="preserve">También se situarán en esta capa los objetos para la transferencia de datos (DTO). Los DTOs se emplean para desacoplar los servicios que ofrece una API de la repre-sentación interna que da el sistema a sus entidades. En lugar de devolver al cliente una entidad tal y como se almacena en base de datos, los DTOs representan una en-tidad ocultando aquellas propiedades que no necesitan ser transferidas o cambian su formato para que sea más cómodo para el cliente su procesamiento. </w:t>
      </w:r>
      <w:r>
        <w:rPr pt14:Unid="56c9aa3922b24ae5b1172d1bb1ee9ab3">
          <w:rFonts w:ascii="Arial" w:hAnsi="Arial" w:eastAsia="Arial" w:cs="Arial" pt14:Unid="b2e8278c555c4d92bafe66cc5c9147a3"/>
          <w:color w:val="auto" pt14:Unid="4f7ce80026184868839d4aee3dfdabb7"/>
          <w:sz w:val="30" pt14:Unid="d3248430b0ce4aaa86eeb2352ced4d43"/>
          <w:szCs w:val="30" pt14:Unid="349a151b32994b0287c2914849ba219b"/>
          <w:vertAlign w:val="superscript" pt14:Unid="aa4a2bcdde894d1ca1fb3963f7dbcb45"/>
        </w:rPr>
        <w:t>1</w:t>
      </w:r>
    </w:p>
    <w:p pt14:Unid="bf05553659924068b0e8472082f1a868">
      <w:pPr pt14:Unid="6df948f78ba847b8b4110bcb6319fe1b">
        <w:spacing w:after="0" w:line="203" w:lineRule="exact" pt14:Unid="e517b41d0b7648a7b48f7551f4d25d03"/>
        <w:rPr pt14:Unid="2034367af2624390b3f7095480dcbe9a">
          <w:color w:val="auto" pt14:Unid="e6c7b5d3317d478398ac0341262559d2"/>
          <w:sz w:val="20" pt14:Unid="0b70a98326814c79adffa0f0314c5f3b"/>
          <w:szCs w:val="20" pt14:Unid="12dcaf5b63774179afcb91349e289eab"/>
        </w:rPr>
      </w:pPr>
    </w:p>
    <w:p pt14:Unid="b62fc4abd898421ebdbdcfc736e0aedd">
      <w:pPr pt14:Unid="bf540f0fa09144d899d6a5f849723f3d">
        <w:spacing w:after="0" w:line="273" w:lineRule="auto" pt14:Unid="73ff5407220846419b41e2d2b57e4643"/>
        <w:ind w:left="800" w:right="266" pt14:Unid="384d937c2e034df0979e533a4bf7afb8"/>
        <w:jc w:val="both" pt14:Unid="de30f03c8d2945369c6846c2b3fd77c5"/>
        <w:rPr pt14:Unid="777dad0407df4d618e9edf8102b923a9">
          <w:color w:val="auto" pt14:Unid="131e4ac6609d45d282d5cf580a98267c"/>
          <w:sz w:val="20" pt14:Unid="f445c1249fd34bbcbcf7bb2efaac8bbe"/>
          <w:szCs w:val="20" pt14:Unid="a17f64e5dcd84e3b9ab81daca020fa8f"/>
        </w:rPr>
      </w:pPr>
      <w:r>
        <w:rPr pt14:Unid="3eb76a5cc88b4857afdeead55a6ea9b6">
          <w:rFonts w:ascii="Arial" w:hAnsi="Arial" w:eastAsia="Arial" w:cs="Arial" pt14:Unid="db7292176de340589656ab9e6e0a22b5"/>
          <w:b w:val="1" pt14:Unid="551d2043c5524a64a81fa264969a61d5"/>
          <w:bCs w:val="1" pt14:Unid="cbfe6b08e5534e188e71fa71b97b3eac"/>
          <w:color w:val="auto" pt14:Unid="555d045398ea446fa514230dad6c5939"/>
          <w:sz w:val="21" pt14:Unid="a53413fd068644e49c9cecd0e54278e2"/>
          <w:szCs w:val="21" pt14:Unid="8ca54b97be0c4577ae5054bf056588e4"/>
        </w:rPr>
        <w:t>Capa de aplicación</w:t>
      </w:r>
      <w:r>
        <w:rPr pt14:Unid="0adf2c382b0043de974cd69026915555">
          <w:rFonts w:ascii="Arial" w:hAnsi="Arial" w:eastAsia="Arial" w:cs="Arial" pt14:Unid="e26829493e944136a28897298f2ad099"/>
          <w:color w:val="auto" pt14:Unid="2cf90638277f4f26a5c00584c54f94a8"/>
          <w:sz w:val="21" pt14:Unid="bf542518bc8f4e749adcf937877d6ecb"/>
          <w:szCs w:val="21" pt14:Unid="cbe9fbc820eb419ca10a9b7a0df17741"/>
        </w:rPr>
        <w:t>: en esta capa es donde se implementa la lógica de la parte servi-dora. Aquí se da implementación a las interfaces que se sitúan en la capa de contra-tos. Es en esta capa donde se validan los permisos de un usuario que ha realizado una petición al servidor sobre la acción que desea realizar. En caso de que se trate de hacer una operación no válida será esta capa la encarga de lanzar la excepción oportuna. También aquí se situarán los conversores para transformar una entididad en un DTO, que se emplearán principalmente en las operaciones CRUD.</w:t>
      </w:r>
    </w:p>
    <w:p pt14:Unid="e9b7baebd8c44f0b9067c5b4f5c1faaa">
      <w:pPr pt14:Unid="09c776de907d4ef0bc95e69f1f62d86a">
        <w:spacing w:after="0" w:line="20" w:lineRule="exact" pt14:Unid="f31102dbcdc943ce8b40fdea7f165cc9"/>
        <w:rPr pt14:Unid="e3526eb726b84237a80ca392ae01d413">
          <w:color w:val="auto" pt14:Unid="013646832abb4385a4d0d8e76fa3f407"/>
          <w:sz w:val="20" pt14:Unid="d672f4105b434c9595266850af5226c6"/>
          <w:szCs w:val="20" pt14:Unid="9c39a30e6957484d8ed327822de029d8"/>
        </w:rPr>
      </w:pPr>
    </w:p>
    <w:p pt14:Unid="32fe9c1526bf4e439ef91c532e3e1f90">
      <w:pPr pt14:Unid="19c874f870cd4f03a136254fa6957190">
        <w:spacing w:after="0" w:line="252" w:lineRule="exact" pt14:Unid="5fe51f3235024fc9a5b9a0b8caa46c14"/>
        <w:rPr pt14:Unid="b794559c6e2747738d9e69c33ece2833">
          <w:color w:val="auto" pt14:Unid="6b4f58d13f4c475e935f007eeefd5ea0"/>
          <w:sz w:val="20" pt14:Unid="d5840321a8434a19a960fae51ceae11f"/>
          <w:szCs w:val="20" pt14:Unid="1b0dada682734992af049d3aff9c26c9"/>
        </w:rPr>
      </w:pPr>
    </w:p>
    <w:p pt14:Unid="eb15ceb6457f47aa8721e9c1c8223662">
      <w:pPr pt14:Unid="865ba66fb9594eeaa6f1ca34110382e7">
        <w:spacing w:after="0" w:line="266" w:lineRule="auto" pt14:Unid="040bf8ebf88d462b9f046afd1a390b51"/>
        <w:ind w:left="800" w:right="266" pt14:Unid="d62f2e49928b4a20a7df00c7de4a3c13"/>
        <w:jc w:val="both" pt14:Unid="4c50b936cf1a4d958d0478d84224a558"/>
        <w:rPr pt14:Unid="178fa3b43e02422eac2894169f11ffa0">
          <w:rFonts w:ascii="Arial" w:hAnsi="Arial" w:eastAsia="Arial" w:cs="Arial" pt14:Unid="5dae4855525c4a6587a14f5886673dad"/>
          <w:color w:val="auto" pt14:Unid="3de9a897c1c74959875fdf434d303d20"/>
          <w:sz w:val="21" pt14:Unid="e7bf80a1e9634b82b7ebd9da4239b9a5"/>
          <w:szCs w:val="21" pt14:Unid="24f405513f29428cad465a0eb5769ae1"/>
        </w:rPr>
      </w:pPr>
      <w:r>
        <w:rPr pt14:Unid="1042b7d5236845269bbb485f81b673d5">
          <w:rFonts w:ascii="Arial" w:hAnsi="Arial" w:eastAsia="Arial" w:cs="Arial" pt14:Unid="3042fc441b7c4652882f60e5ff224dfa"/>
          <w:b w:val="1" pt14:Unid="42aa2fbd5ec54400871c66c4231e602c"/>
          <w:bCs w:val="1" pt14:Unid="327eb0daaaa84d13ba8adf0a4f1f4b57"/>
          <w:color w:val="auto" pt14:Unid="fcaa3d1ee09742dc9fc5fb65aaf2c2e3"/>
          <w:sz w:val="21" pt14:Unid="1df669593b9f42d58623d6cdd33ea9e6"/>
          <w:szCs w:val="21" pt14:Unid="adbd1469ffb545709036d917b4565f4e"/>
        </w:rPr>
        <w:t>Capa de servicios</w:t>
      </w:r>
      <w:r>
        <w:rPr pt14:Unid="1cbee24bf06e42b1b2931645dc2f044f">
          <w:rFonts w:ascii="Arial" w:hAnsi="Arial" w:eastAsia="Arial" w:cs="Arial" pt14:Unid="a54559a820694343b11f122ad4af660a"/>
          <w:color w:val="auto" pt14:Unid="b0b12a3ed0814249bed715be24543778"/>
          <w:sz w:val="21" pt14:Unid="3ee406897721444eb8a395b864f8f2ce"/>
          <w:szCs w:val="21" pt14:Unid="9c9032b4009a4b7c97a1575a315da87c"/>
        </w:rPr>
        <w:t xml:space="preserve">: contiene el punto de entrada del proceso que representa al back-end (el método Main). En esta capa se encuentran los controladores, donde se defi-nen todas las acciones de la API. Cada acción se define a través de un verbo HTTP, la URL donde se localiza y sus parámetros obtenidos a partir del cuerpo o las ca-beceras de una petición. La capa de servicios delega en la capa de aplicación para devolver un resultado a cada una de las peticiones que atiende. </w:t>
      </w:r>
      <w:r>
        <w:rPr pt14:Unid="92d633159702412d80cb9bc0581d87f9">
          <w:rFonts w:ascii="Arial" w:hAnsi="Arial" w:eastAsia="Arial" w:cs="Arial" pt14:Unid="05620f431388486b8a2c31d6d604a58f"/>
          <w:color w:val="auto" pt14:Unid="5332eabf2cae485d8c7c8f9bc48991c8"/>
          <w:sz w:val="30" pt14:Unid="b8dc0bd996904d329f71afada6271406"/>
          <w:szCs w:val="30" pt14:Unid="7c30f87d69ea46e6b7e2870cb508f7c6"/>
          <w:vertAlign w:val="superscript" pt14:Unid="91616318636140e68ef5d730740df7cf"/>
        </w:rPr>
        <w:t>2</w:t>
      </w:r>
    </w:p>
    <w:p pt14:Unid="dd54b0505991488691c0c8752ce00958">
      <w:pPr pt14:Unid="1c7423daa99642ada3ec035eee587cc9">
        <w:spacing w:after="0" w:line="20" w:lineRule="exact" pt14:Unid="b5fe9bfcccbf47ea8df0279949de635d"/>
        <w:rPr pt14:Unid="d4259fafeb964e918bf4accba2e999e6">
          <w:color w:val="auto" pt14:Unid="8af1030d379d41d98617c7c71774b0f8"/>
          <w:sz w:val="20" pt14:Unid="7abcbb496e704475964951679a29bef2"/>
          <w:szCs w:val="20" pt14:Unid="0c9bc69b4e51486e84c289bb32bd27c9"/>
        </w:rPr>
      </w:pPr>
    </w:p>
    <w:p pt14:Unid="a5bad057757b46588221a3c521c8db8e">
      <w:pPr pt14:Unid="5edc7e1d28bf4f43a98145bee0470155">
        <w:spacing w:after="0" w:line="165" w:lineRule="exact" pt14:Unid="e18a0adcde994335b2b6b099c021e2c2"/>
        <w:rPr pt14:Unid="3278d8077bfe45d6a517cf7f849898b1">
          <w:color w:val="auto" pt14:Unid="72ecd3f935614b12adfd9eb34f2c4acc"/>
          <w:sz w:val="20" pt14:Unid="d7e2490edee54f678ec1010da90ffb9b"/>
          <w:szCs w:val="20" pt14:Unid="93fd45ea29ac4743bb043e643679edc0"/>
        </w:rPr>
      </w:pPr>
    </w:p>
    <w:p pt14:Unid="430d5622c1d74f3b8807c60da28caf3b">
      <w:pPr pt14:Unid="588b983aae264cd19e460a5b309d35a4">
        <w:spacing w:after="0" w:line="215" w:lineRule="auto" pt14:Unid="2f75f02071c94ba1939710f84a6feb39"/>
        <w:ind w:left="260" w:right="266" w:firstLine="243" pt14:Unid="43e93e355aa844efa382d141b0924306"/>
        <w:rPr pt14:Unid="0f58384335d04719ac6d0c5c4cc70f70">
          <w:color w:val="auto" pt14:Unid="3a40bca120b84d91969cc38c450963a9"/>
          <w:sz w:val="20" pt14:Unid="ab567dc1b2dd45d6b71df9a40d480c45"/>
          <w:szCs w:val="20" pt14:Unid="144ffe4f2e3a43a18f280a2726d836ad"/>
        </w:rPr>
      </w:pPr>
      <w:r>
        <w:rPr pt14:Unid="c92d31a43af24d65b73fd476533c499e">
          <w:rFonts w:ascii="Arial" w:hAnsi="Arial" w:eastAsia="Arial" w:cs="Arial" pt14:Unid="7547c4c58ccd4a0c80d6c92b4534e04f"/>
          <w:color w:val="auto" pt14:Unid="fc329cfa93da4ee99da60247d1124e24"/>
          <w:sz w:val="27" pt14:Unid="b7bdeb52667a43c0bc43fe75ebc02813"/>
          <w:szCs w:val="27" pt14:Unid="d51c9605473e41e9848e085f76dd38aa"/>
          <w:vertAlign w:val="superscript" pt14:Unid="5e1f2650391e4aff882764fcdcff6ef8"/>
        </w:rPr>
        <w:t>1</w:t>
      </w:r>
      <w:r>
        <w:rPr pt14:Unid="831b2b81ab25480e8ac52140a4347d33">
          <w:rFonts w:ascii="Arial" w:hAnsi="Arial" w:eastAsia="Arial" w:cs="Arial" pt14:Unid="d91b486f0d8b49e49a407f7488291299"/>
          <w:color w:val="auto" pt14:Unid="6ed0097a1f2f424f81b6b0929dcedfe7"/>
          <w:sz w:val="18" pt14:Unid="574ee534d831497e8fb2b3ed170087c4"/>
          <w:szCs w:val="18" pt14:Unid="ef1f00c55a0c4f1fb1dcdaf71c901d65"/>
        </w:rPr>
        <w:t xml:space="preserve"> Crear objetos de transferencia de datos (DTO): https://docs.microsoft.com/es-es/aspnet/web-api/overview/data/using-web-api-with-entity-framework/part-5</w:t>
      </w:r>
    </w:p>
    <w:p pt14:Unid="4aff5bce5f0c49c89f195daa9f7d8901">
      <w:pPr pt14:Unid="1db932953ddd492392f5031b387006d2">
        <w:spacing w:after="0" w:line="10" w:lineRule="exact" pt14:Unid="833ba1ae87b74ad5b05f58cbbdec0500"/>
        <w:rPr pt14:Unid="14cb927699fc4dda81da68049ec85811">
          <w:color w:val="auto" pt14:Unid="f007be39a338459b97285ef76e182bfe"/>
          <w:sz w:val="20" pt14:Unid="055b82c188bd40d9ae1396e147148dbc"/>
          <w:szCs w:val="20" pt14:Unid="7e866d20c9524644869d7ebff0029e8c"/>
        </w:rPr>
      </w:pPr>
    </w:p>
    <w:p pt14:Unid="f61f6851b7734687b121059deb294337">
      <w:pPr pt14:Unid="28a137ac88834bbba36854545e0e1916">
        <w:numPr pt14:Unid="05a5fe004a154ca3b04a5949056e30b7">
          <w:ilvl w:val="0" pt14:Unid="ad3d65fa859b4e739570ca5b8aa935e1"/>
          <w:numId w:val="3" pt14:Unid="8b8195c9b4f045c19beeaab7311daf26"/>
        </w:numPr>
        <w:tabs pt14:Unid="292b307a554f4498aedf296dfe796b80">
          <w:tab w:val="left" w:leader="none" w:pos="669" pt14:Unid="df3c2d91968442f6930142e9e53a6752"/>
        </w:tabs>
        <w:spacing w:after="0" w:line="198" w:lineRule="auto" pt14:Unid="16fc1894f6f44ba5a433d8d1ab6f550b"/>
        <w:ind w:left="260" w:right="266" w:firstLine="244" pt14:Unid="9328c6cc38c147c2a356b58c6361bc13"/>
        <w:rPr pt14:Unid="7ded48f4dbbe4d49afaee5f083ccfd35">
          <w:rFonts w:ascii="Arial" w:hAnsi="Arial" w:eastAsia="Arial" w:cs="Arial" pt14:Unid="db73f601a11d4476971baf5ccb694d52"/>
          <w:color w:val="auto" pt14:Unid="0b5d3a6250114429949b1d0b66e0f5c6"/>
          <w:sz w:val="28" pt14:Unid="d4cce61bbd1d47559f64f431959178f1"/>
          <w:szCs w:val="28" pt14:Unid="c5d9993cccdf42b28c54fab89c372354"/>
          <w:vertAlign w:val="superscript" pt14:Unid="87e67a36d6814fc0bd25accd94faa5b3"/>
        </w:rPr>
      </w:pPr>
      <w:r>
        <w:rPr pt14:Unid="260f0c7ace2e4b7e857b82315fd63635">
          <w:rFonts w:ascii="Arial" w:hAnsi="Arial" w:eastAsia="Arial" w:cs="Arial" pt14:Unid="49532921e895407286fbfc5a4efdb125"/>
          <w:color w:val="auto" pt14:Unid="c2437a2100344b6ea5618ae42fd7aba5"/>
          <w:sz w:val="18" pt14:Unid="8e56e68fadae4dfba3199c6f499eb76e"/>
          <w:szCs w:val="18" pt14:Unid="bbbe126717ae4c2481af6181511cd808"/>
        </w:rPr>
        <w:t>Control de solicitudes con controladores en ASP.NET Core MVC: https://docs.microsoft.com/es-ES/aspnet/core/mvc/controllers/actions?view=aspnetcore-2.1</w:t>
      </w:r>
    </w:p>
    <w:p pt14:Unid="813866bcdcaf4939a832a83d73d4319c">
      <w:pPr pt14:Unid="9c194d34d025469bb6c668ae2c4fc4d6"/>
    </w:p>
    <w:p pt14:Unid="584c5b7745fc494786e7fd8c4370425b">
      <w:pPr pt14:Unid="af58ade870cd4044be2b0375a2eb6e27">
        <w:spacing w:after="0" w:line="294" w:lineRule="exact" pt14:Unid="417cbbd8c2174a66ad6a7007804c5c35"/>
        <w:rPr pt14:Unid="a1233f07416948b7a5e9044603822f11">
          <w:color w:val="auto" pt14:Unid="f2b9d89ee2084d04a79cae42013a2fd5"/>
          <w:sz w:val="20" pt14:Unid="66e2de8e1e5849a1900812ea97b72796"/>
          <w:szCs w:val="20" pt14:Unid="014b2aea82a34f3cb03c0170130c2408"/>
        </w:rPr>
      </w:pPr>
    </w:p>
    <w:p pt14:Unid="349ad9cb88b94fff8d5b0bcfe3d7bf5c">
      <w:pPr pt14:Unid="0484de94c8d6478193a2face01079dc5">
        <w:spacing w:after="0" pt14:Unid="4e331323a6f341739365816949e99a96"/>
        <w:ind w:right="6" pt14:Unid="d07a0396bb1d4843a53452c5b63029ac"/>
        <w:jc w:val="center" pt14:Unid="ddd9f8a69c424b3e8103bea92e4e0f2a"/>
        <w:rPr pt14:Unid="b2b6365515c94ac88e55a4cfcfbb0d1b">
          <w:color w:val="auto" pt14:Unid="e26fefa7fa0f4001a439b1d34e8771e2"/>
          <w:sz w:val="20" pt14:Unid="d23dc9e55a65451392cfda6f1f4a9f42"/>
          <w:szCs w:val="20" pt14:Unid="e22fef3cbcd249eeaa1c5dad2e79b54b"/>
        </w:rPr>
      </w:pPr>
      <w:r>
        <w:rPr pt14:Unid="4f3ed5bb05514325b7f7fc2557f2a1ae">
          <w:rFonts w:ascii="Arial" w:hAnsi="Arial" w:eastAsia="Arial" w:cs="Arial" pt14:Unid="81e076a457df4da48e2a1e409d72025c"/>
          <w:color w:val="auto" pt14:Unid="92b5cf13220045e88e7c5c7bce841c3a"/>
          <w:sz w:val="19" pt14:Unid="52761372d71e4619b818c63bfbc16558"/>
          <w:szCs w:val="19" pt14:Unid="ad0a1f44fe0847d19e4b04f250c1f905"/>
        </w:rPr>
        <w:t>31</w:t>
      </w:r>
    </w:p>
    <w:p pt14:Unid="3fa9f23418db40efba6641a8f3885da4">
      <w:pPr pt14:Unid="1d8b7bc6fdf245de9cb890c91bd00831"/>
    </w:p>
    <w:p pt14:Unid="246948a8a8fe4170bd2a563f60334177">
      <w:pPr pt14:Unid="c2dd13394bc74a51974f8fb4519b3316">
        <w:tabs pt14:Unid="a0648fe6465840308d7642b21b9e9a0f">
          <w:tab w:val="left" w:leader="none" w:pos="4180" pt14:Unid="b4fb39f4e86448b599afd13fbb99edd9"/>
        </w:tabs>
        <w:spacing w:after="0" pt14:Unid="c5b489b9cdf1409d8dc187d91f9836f8"/>
        <w:ind w:left="260" pt14:Unid="8932aec199a34a73a4983fb18c423bf9"/>
        <w:rPr pt14:Unid="a28289ede8674a36a5efc21af3029886">
          <w:color w:val="auto" pt14:Unid="63e1171ec34c4ff2a646798ab11acd74"/>
          <w:sz w:val="20" pt14:Unid="26fe1527b2d5415693c649372df2b427"/>
          <w:szCs w:val="20" pt14:Unid="d527a46ebe8047c39debd2edd8a511b5"/>
        </w:rPr>
      </w:pPr>
      <w:r>
        <w:rPr pt14:Unid="fd120c6407424e8194095cbe12bead9c">
          <w:rFonts w:ascii="Arial" w:hAnsi="Arial" w:eastAsia="Arial" w:cs="Arial" pt14:Unid="227cf629c4dc4c86ba06e07e362e5a59"/>
          <w:b w:val="1" pt14:Unid="69eb6f6bf8064e2e98ff0bc943343d45"/>
          <w:bCs w:val="1" pt14:Unid="6eed4ad3dda140bba999d1bc12eefe9d"/>
          <w:color w:val="auto" pt14:Unid="b3692db2a6a64f7cbe21dc66d48b3dc9"/>
          <w:sz w:val="18" pt14:Unid="315ca28922be4a47a26d90a10dd3b35a"/>
          <w:szCs w:val="18" pt14:Unid="cf11bc0b892947cda6e558285147850e"/>
        </w:rPr>
        <w:t>32</w:t>
      </w:r>
      <w:r>
        <w:rPr pt14:Unid="41e0101964db4dee8e2e39c2c27399fa">
          <w:color w:val="auto" pt14:Unid="9fc5dd6f57da48719b0c7f344f3260ac"/>
          <w:sz w:val="20" pt14:Unid="130d6abfbed74a9abb1db6507f553d95"/>
          <w:szCs w:val="20" pt14:Unid="37cd7cab1a3e4b2aa733d2315810be0d"/>
        </w:rPr>
        <w:tab pt14:Unid="75028658ba614dd09b91ac4f7b43a7d9"/>
      </w:r>
      <w:r>
        <w:rPr pt14:Unid="942d1f06248040b6afaf4c463ac90804">
          <w:rFonts w:ascii="Arial" w:hAnsi="Arial" w:eastAsia="Arial" w:cs="Arial" pt14:Unid="fac3ca0b41454f2a9fc509fe0dd7afc8"/>
          <w:color w:val="auto" pt14:Unid="b4bc8bc54fea468da603f003bb784ab4"/>
          <w:sz w:val="19" pt14:Unid="d5bd00f7f27041509773a41d1f3e9ee0"/>
          <w:szCs w:val="19" pt14:Unid="8e490a8272fe42f2a98225552d8d3139"/>
        </w:rPr>
        <w:t>Diseño e implementación de la solución monolítica</w:t>
      </w:r>
    </w:p>
    <w:p pt14:Unid="f3d105ae64b8421ea61707c64e6897a5">
      <w:pPr pt14:Unid="70f7f858b70c4aef950afa95b270f81e">
        <w:spacing w:after="0" w:line="20" w:lineRule="exact" pt14:Unid="1c87dbf631d9461394ad0fc143e89394"/>
        <w:rPr pt14:Unid="65295572d7294f32943ba40628606c70">
          <w:color w:val="auto" pt14:Unid="f3da416121b24e5ebbc462667f5eb511"/>
          <w:sz w:val="20" pt14:Unid="b5b18a86cd3e4f26b9acfa052f32a887"/>
          <w:szCs w:val="20" pt14:Unid="e9a0bf84d1e2423b8a0c5e41b02dd28e"/>
        </w:rPr>
      </w:pPr>
    </w:p>
    <w:p pt14:Unid="80c3c99705804ed0aa7a6fc887765820">
      <w:pPr pt14:Unid="eca40c869d81432fb5fa14bac6848ae2">
        <w:spacing w:after="0" w:line="200" w:lineRule="exact" pt14:Unid="8deb096fcf9d4748a040e912a73df796"/>
        <w:rPr pt14:Unid="9638b34c6ba145fca0199cbdbaa26c64">
          <w:color w:val="auto" pt14:Unid="0c4476182ecc44b385ff1fc345986b9a"/>
          <w:sz w:val="20" pt14:Unid="7b48d1ddfd4b4191841006598ffce526"/>
          <w:szCs w:val="20" pt14:Unid="1c014746448f4d27903fd260f55ff0d3"/>
        </w:rPr>
      </w:pPr>
    </w:p>
    <w:p pt14:Unid="86066bc2597747a1ac9c29e856cb0823">
      <w:pPr pt14:Unid="3ea7017b2d464524a4faad4818863d27">
        <w:spacing w:after="0" w:line="320" w:lineRule="exact" pt14:Unid="2f18e1e1da9e450c8970bce051c54856"/>
        <w:rPr pt14:Unid="e877f96e0f9e4c01a43549cb2e81cfcd">
          <w:color w:val="auto" pt14:Unid="8f7e958408494f679abc13975dae607d"/>
          <w:sz w:val="20" pt14:Unid="c17231ca1e8f444c913781174742e187"/>
          <w:szCs w:val="20" pt14:Unid="dd9e2fb05e0049d2a0c015b1b2b1138a"/>
        </w:rPr>
      </w:pPr>
    </w:p>
    <w:p pt14:Unid="2f6339db061a46dca4c34c7d19457a18">
      <w:pPr pt14:Unid="7cb5aba1324b4c4fa8591a83a05ac20b">
        <w:spacing w:after="0" w:line="262" w:lineRule="auto" pt14:Unid="00d14fe1a0374c638cafbf31d3d7eaae"/>
        <w:ind w:left="800" w:right="266" pt14:Unid="dafe7c7ded4d435bb2dfcb04608711f2"/>
        <w:jc w:val="both" pt14:Unid="c830d60e9a0846b8ac0bf3dd8e7744d6"/>
        <w:rPr pt14:Unid="0438acfeb23547e3a35bcc939e3b5be6">
          <w:color w:val="auto" pt14:Unid="5b0b49fe2caf48cd96a67f12e317d27d"/>
          <w:sz w:val="20" pt14:Unid="907316475a8c4ea5b8480f94ace448f5"/>
          <w:szCs w:val="20" pt14:Unid="943ce239826f43ffb4e88ad495807775"/>
        </w:rPr>
      </w:pPr>
      <w:r>
        <w:rPr pt14:Unid="2b7f49207498410c926feec92cb67d98">
          <w:rFonts w:ascii="Arial" w:hAnsi="Arial" w:eastAsia="Arial" w:cs="Arial" pt14:Unid="615dbdc18c204d29992be40337bcc88d"/>
          <w:b w:val="1" pt14:Unid="210c79826c1c47ff99f3ca977b9ed20c"/>
          <w:bCs w:val="1" pt14:Unid="f13ee731535745cbbba3104eb580446b"/>
          <w:color w:val="auto" pt14:Unid="9f1bb8ddf23847f7aaf92945bb9318a2"/>
          <w:sz w:val="22" pt14:Unid="428dfa3d4820406dab0f41f3470e68da"/>
          <w:szCs w:val="22" pt14:Unid="045a051c368543eabda5f2e326466f4a"/>
        </w:rPr>
        <w:t>Capa de dominio</w:t>
      </w:r>
      <w:r>
        <w:rPr pt14:Unid="19af6374b6e34d86bf7af243bbc3fbb8">
          <w:rFonts w:ascii="Arial" w:hAnsi="Arial" w:eastAsia="Arial" w:cs="Arial" pt14:Unid="5a9e95d9c9584ab68d0326b34564e4cc"/>
          <w:color w:val="auto" pt14:Unid="7df57e772141442b8198bf1d3556f929"/>
          <w:sz w:val="22" pt14:Unid="17b33ccf10d3431097a995349663e745"/>
          <w:szCs w:val="22" pt14:Unid="725722d2fee044f891093c8747790337"/>
        </w:rPr>
        <w:t>: contiene las entidades del dominio del sistema junto con sus</w:t>
      </w:r>
      <w:r>
        <w:rPr pt14:Unid="f7f4584201f24e7eae1b4c73084bc8ea">
          <w:rFonts w:ascii="Arial" w:hAnsi="Arial" w:eastAsia="Arial" w:cs="Arial" pt14:Unid="66c9804ea3714d62aa1faffefc1b2442"/>
          <w:b w:val="1" pt14:Unid="9e37e852f0b343fd91f55e13a2a50e60"/>
          <w:bCs w:val="1" pt14:Unid="4e397f552f1a4601b91d46ba6864b5f3"/>
          <w:color w:val="auto" pt14:Unid="bbe5045faedd49dba7e24e1944be88e3"/>
          <w:sz w:val="22" pt14:Unid="29f83f0320754d7d9c6cc4351c2bfac2"/>
          <w:szCs w:val="22" pt14:Unid="95833856dc8c437fae5331e348f8859d"/>
        </w:rPr>
        <w:t xml:space="preserve"> </w:t>
      </w:r>
      <w:r>
        <w:rPr pt14:Unid="62de3d9aefee4788aaf876d17433fed3">
          <w:rFonts w:ascii="Arial" w:hAnsi="Arial" w:eastAsia="Arial" w:cs="Arial" pt14:Unid="2f5a794b54874e18a376d9f69def0a0e"/>
          <w:color w:val="auto" pt14:Unid="99b301b7bb554b6894aa07b32bbb3859"/>
          <w:sz w:val="22" pt14:Unid="e625732c78bf4b76a0df693fada44e7f"/>
          <w:szCs w:val="22" pt14:Unid="150dbf8900d841809e440238e191cb9c"/>
        </w:rPr>
        <w:t>propiedades y los estados asociados a estas. Esta capa es referenciada tanto por la capa de aplicación como por la capa de persistencia.</w:t>
      </w:r>
    </w:p>
    <w:p pt14:Unid="e647487472b34372a657df94ed3d27d5">
      <w:pPr pt14:Unid="123b1252cb0c47b193b12267cc1de039">
        <w:spacing w:after="0" w:line="20" w:lineRule="exact" pt14:Unid="a20ad76bf0644e7fbb569a9a3ccc25f2"/>
        <w:rPr pt14:Unid="ef807047caa24811bf0e012c20110c17">
          <w:color w:val="auto" pt14:Unid="3af4b3faadeb4b9696da3875e4ba1b3f"/>
          <w:sz w:val="20" pt14:Unid="3095e4267dab43cca3ffedc12e42a3b0"/>
          <w:szCs w:val="20" pt14:Unid="7dd59fb6868d487c92d74842a365376c"/>
        </w:rPr>
      </w:pPr>
    </w:p>
    <w:p pt14:Unid="a5a28571291d457fa34ee8d4f7b7d0dd">
      <w:pPr pt14:Unid="e336a98ad459474aa6cfc23682ba69fc">
        <w:spacing w:after="0" w:line="141" w:lineRule="exact" pt14:Unid="9208677ac0264a51baa6c4c94f648f45"/>
        <w:rPr pt14:Unid="91abfabcf8ad47b5a7f420e9143a8b3e">
          <w:color w:val="auto" pt14:Unid="ce973ebc50d5426f9ae3a293832eaf4a"/>
          <w:sz w:val="20" pt14:Unid="6a6581e9bcc547a794f62cc366ad2dee"/>
          <w:szCs w:val="20" pt14:Unid="bffe5bffa35c4833b7bf71fc8be87807"/>
        </w:rPr>
      </w:pPr>
    </w:p>
    <w:p pt14:Unid="59271587e2fe40d7bfe8c6dc67e49a30">
      <w:pPr pt14:Unid="67a34c419f6c4a928bab85116cc73e23">
        <w:spacing w:after="0" w:line="259" w:lineRule="auto" pt14:Unid="db1a0d83068747eb9dfad13a85483f2b"/>
        <w:ind w:left="800" w:right="266" pt14:Unid="80f18ad7476b48e19eb8fc892c124557"/>
        <w:jc w:val="both" pt14:Unid="2db8109f1f0140d3867c10a6491dea98"/>
        <w:rPr pt14:Unid="815ea4c61b724e1d80465480d1b88052">
          <w:color w:val="auto" pt14:Unid="8ab5543293d14df990d45ead77372e31"/>
          <w:sz w:val="20" pt14:Unid="51585ca6fcc04d6a88064dfe558fdd02"/>
          <w:szCs w:val="20" pt14:Unid="6e3268895b1d44c2b22a59a467dab787"/>
        </w:rPr>
      </w:pPr>
      <w:r>
        <w:rPr pt14:Unid="0ec2417a855743ceb685fd5d25773194">
          <w:rFonts w:ascii="Arial" w:hAnsi="Arial" w:eastAsia="Arial" w:cs="Arial" pt14:Unid="b902c89b36934d62971fdfc649a88913"/>
          <w:b w:val="1" pt14:Unid="09d6c2622793458699f086bcdf1822d0"/>
          <w:bCs w:val="1" pt14:Unid="0b9e670a32f446f395926fd30fb1f92c"/>
          <w:color w:val="auto" pt14:Unid="cd76f878a82b41b38f70f96633c65612"/>
          <w:sz w:val="22" pt14:Unid="08757487fb1f4728a0ec1631b90198a8"/>
          <w:szCs w:val="22" pt14:Unid="d6990c67cb1c465c8e3db583764c68fb"/>
        </w:rPr>
        <w:t>Capa de persistencia</w:t>
      </w:r>
      <w:r>
        <w:rPr pt14:Unid="18c5e16a10214269b304745924e950b3">
          <w:rFonts w:ascii="Arial" w:hAnsi="Arial" w:eastAsia="Arial" w:cs="Arial" pt14:Unid="aaf0947131fe42f3a8dfa7b26853afba"/>
          <w:color w:val="auto" pt14:Unid="abc957a379aa4f6d8b6ec852a22128ec"/>
          <w:sz w:val="22" pt14:Unid="74e2dead669d439b8c74c852ffe3f411"/>
          <w:szCs w:val="22" pt14:Unid="4098fd181a1d446d90823235003b6bf3"/>
        </w:rPr>
        <w:t>: la capa de persistencia ofrece operaciones CRUD para cada</w:t>
      </w:r>
      <w:r>
        <w:rPr pt14:Unid="3938ded3d4c64f1d8777d65b51479572">
          <w:rFonts w:ascii="Arial" w:hAnsi="Arial" w:eastAsia="Arial" w:cs="Arial" pt14:Unid="55d5fbdde5bb4b7ea1774e23db1d26b8"/>
          <w:b w:val="1" pt14:Unid="cec9bcbd5e9a4bd1a04d40c5fbcafea8"/>
          <w:bCs w:val="1" pt14:Unid="3e1bf20fbacc4a3a971f174f98a87cba"/>
          <w:color w:val="auto" pt14:Unid="ed93ac3604f44e51ab166c9afbc99818"/>
          <w:sz w:val="22" pt14:Unid="37bad082abc2432bb32a8e6a90ef0409"/>
          <w:szCs w:val="22" pt14:Unid="016a6eaa83f74c808930ccd354981d45"/>
        </w:rPr>
        <w:t xml:space="preserve"> </w:t>
      </w:r>
      <w:r>
        <w:rPr pt14:Unid="7cc3e75450374d8ba624e8a5f7f84c89">
          <w:rFonts w:ascii="Arial" w:hAnsi="Arial" w:eastAsia="Arial" w:cs="Arial" pt14:Unid="a0e9cbda8abe48fc8ad82fb3380839f4"/>
          <w:color w:val="auto" pt14:Unid="f53e0574c5fc4044bf6fe5f5ffc04b69"/>
          <w:sz w:val="22" pt14:Unid="5995ac690f444fd8acb815615119d6dc"/>
          <w:szCs w:val="22" pt14:Unid="8df73762023747fdbf33fccfd9905014"/>
        </w:rPr>
        <w:t>una de las entidades que se almacenan en BD a través objetos para el acceso a datos (DAO). La capa de persistencia no trabaja con DTOs: cuando la capa de aplicación le solicita una entidad la devuelve completa y es la capa de aplicación quien a través de los conversores la transforma en un DTO para devolver una representación de la entidad al usuario.</w:t>
      </w:r>
    </w:p>
    <w:p pt14:Unid="a6e8e3cdb3174635b10cfa4f700da0ab">
      <w:pPr pt14:Unid="98eafd9cf3cf4a88acce3edb3182d03c">
        <w:spacing w:after="0" w:line="20" w:lineRule="exact" pt14:Unid="94929a31265243c0b380551785119448"/>
        <w:rPr pt14:Unid="7663ef5e3d924fe1a1f6617c8faef13e">
          <w:color w:val="auto" pt14:Unid="5adf4f14b1ec435bb2a8a06fc9a5caea"/>
          <w:sz w:val="20" pt14:Unid="a14c0a1bd8444485bb6ec26b54168b34"/>
          <w:szCs w:val="20" pt14:Unid="92679a42bea941aa8b0a84f8290d2262"/>
        </w:rPr>
      </w:pPr>
    </w:p>
    <w:p pt14:Unid="de0b747ac7364a62af5166770aa7d07f">
      <w:pPr pt14:Unid="82e6dfb75d094f2294ad2d9161c63e2d">
        <w:spacing w:after="0" w:line="145" w:lineRule="exact" pt14:Unid="0880176a818c440f899527a598568699"/>
        <w:rPr pt14:Unid="6d6c7c47751d42468f82a59c0b07c2a5">
          <w:color w:val="auto" pt14:Unid="b8dde931157b442797522bdff88aa3a4"/>
          <w:sz w:val="20" pt14:Unid="87b6750b833a4e8a80221662be990360"/>
          <w:szCs w:val="20" pt14:Unid="8a1e298c8e804823b43bea38d3794974"/>
        </w:rPr>
      </w:pPr>
    </w:p>
    <w:p pt14:Unid="10c645db9e5d4236808ea62fdeef0aed">
      <w:pPr pt14:Unid="205aebde2fb9474981995c31463493ab">
        <w:spacing w:after="0" w:line="273" w:lineRule="auto" pt14:Unid="26a3fc99afce4ded936dab1c102bd7c1"/>
        <w:ind w:left="800" w:right="266" pt14:Unid="3e2cda3e97254e369cf8d16c6db1d3eb"/>
        <w:jc w:val="both" pt14:Unid="762d37092845498aa5bbd60e0d0b3e01"/>
        <w:rPr pt14:Unid="58210853a9bd492691825ee6b1ba0c6e">
          <w:color w:val="auto" pt14:Unid="bfc0157f2f874858a8acb51e43d406a2"/>
          <w:sz w:val="20" pt14:Unid="4ae0372921b8432295fadcc9d657c4fd"/>
          <w:szCs w:val="20" pt14:Unid="2b1f3b82b4ae402b96ed0e8fc124e708"/>
        </w:rPr>
      </w:pPr>
      <w:r>
        <w:rPr pt14:Unid="da3ecffd825e41e0a2c2bb7dd3911506">
          <w:rFonts w:ascii="Arial" w:hAnsi="Arial" w:eastAsia="Arial" w:cs="Arial" pt14:Unid="ca5afa6a898c49019a21a2c91383cd76"/>
          <w:b w:val="1" pt14:Unid="541de63570b245cf9ab409369efce731"/>
          <w:bCs w:val="1" pt14:Unid="b5660df06fa248c7835ed5e7766be802"/>
          <w:color w:val="auto" pt14:Unid="2d80635de2364c4ba62f3e448a04fe44"/>
          <w:sz w:val="21" pt14:Unid="c8b96d53e8144028a0c176e633519528"/>
          <w:szCs w:val="21" pt14:Unid="825598094fd1489498024ad03b0cd0a9"/>
        </w:rPr>
        <w:t>Capa de proxy</w:t>
      </w:r>
      <w:r>
        <w:rPr pt14:Unid="8c4d3683d8534c66a92b6183ee451783">
          <w:rFonts w:ascii="Arial" w:hAnsi="Arial" w:eastAsia="Arial" w:cs="Arial" pt14:Unid="6aa0a88d985d430b9208750098c5af12"/>
          <w:color w:val="auto" pt14:Unid="b1d204ba0db44a31a9e8da744890cee8"/>
          <w:sz w:val="21" pt14:Unid="c28c1d650f344fb98d3db719003af5bc"/>
          <w:szCs w:val="21" pt14:Unid="9f59ec0f997e4e29af83ed8c56ac43b2"/>
        </w:rPr>
        <w:t>: esta capa contiene clientes necesarios para invocar al back-end a</w:t>
      </w:r>
      <w:r>
        <w:rPr pt14:Unid="945941c260db4a12a9c5880b6ef99500">
          <w:rFonts w:ascii="Arial" w:hAnsi="Arial" w:eastAsia="Arial" w:cs="Arial" pt14:Unid="f6d500cfe3224421b982f2f04772b0bf"/>
          <w:b w:val="1" pt14:Unid="9dcfa95952e24c138faafb79c17ed295"/>
          <w:bCs w:val="1" pt14:Unid="7982a94747c149b8b6ceca89b1ef673c"/>
          <w:color w:val="auto" pt14:Unid="6bf169c10c4f4d37b5637f7d12ad511d"/>
          <w:sz w:val="21" pt14:Unid="08e5c51af32b4c3181a7911931f64b06"/>
          <w:szCs w:val="21" pt14:Unid="cf002d59ef1a47178e54c5db7d07be2c"/>
        </w:rPr>
        <w:t xml:space="preserve"> </w:t>
      </w:r>
      <w:r>
        <w:rPr pt14:Unid="9bde8873e0d4403db567caaf5086e562">
          <w:rFonts w:ascii="Arial" w:hAnsi="Arial" w:eastAsia="Arial" w:cs="Arial" pt14:Unid="d8848e4a071446f8b3089b36180d1bb3"/>
          <w:color w:val="auto" pt14:Unid="ca2086b95db74e87a493bb96fd516d37"/>
          <w:sz w:val="21" pt14:Unid="70c9ff77efcd46579d9385ecfea297fc"/>
          <w:szCs w:val="21" pt14:Unid="f71c2e1974ab4ff9bb7ef5be4067eacd"/>
        </w:rPr>
        <w:t>través de llamadas HTTP realizadas por código C#. Esta capa será referenciada por el front-end a través de un paquete NuGet para comunicar con el back-end. El front-end es quien ejecutará el código contenido en esta capa: cuando se desee comunicar con la parte servidor, en el proceso del front-end se invocará al proxy para realizar una llamada HTTP al back-end. Como debe ofrecer todas las operaciones de la API, implementa las interfaces de la capa de contratos.</w:t>
      </w:r>
    </w:p>
    <w:p pt14:Unid="5a6cf05c542143cfbd296bceab1131bc">
      <w:pPr pt14:Unid="c0a0181a95b741d28429aa3c13badd7d">
        <w:spacing w:after="0" w:line="20" w:lineRule="exact" pt14:Unid="39e4be831cf449e5bc164961b3bb511c"/>
        <w:rPr pt14:Unid="6202f5e3ca8342c69423b1d7a1915c8b">
          <w:color w:val="auto" pt14:Unid="26c1ad967c334f979dbc45bb23d1c2c4"/>
          <w:sz w:val="20" pt14:Unid="83f76024e2024e3188c027050abf5b88"/>
          <w:szCs w:val="20" pt14:Unid="fa64fcfc6caf49bbaaa8acdfa2431cc8"/>
        </w:rPr>
      </w:pPr>
      <w:r>
        <w:rPr pt14:Unid="4e11e9bad2624d68bf7e695067402ff4">
          <w:color w:val="auto" pt14:Unid="931200ca31ae44e59dc30e6686421c7f"/>
          <w:sz w:val="20" pt14:Unid="a38f19ca0061458b94b734b7bf3142e7"/>
          <w:szCs w:val="20" pt14:Unid="4ee3de2b2af44fb3a0b5f84ff53ed8e8"/>
        </w:rPr>
        <w:drawing pt14:Unid="2dc78caa56034009a21b9f536af9af23" pt14:SHA1Hash="05849c6bd404f1ff7b616beb67cff1550bfd7f42">
          <wp:anchor simplePos="0" relativeHeight="251657728" behindDoc="1" locked="0" layoutInCell="0" allowOverlap="1" pt14:Unid="8b7fd22ffbce4703b30cf6163802ce85">
            <wp:simplePos x="0" y="0" pt14:Unid="456276ffe5e64e7ca10913d2b492e1ca"/>
            <wp:positionH relativeFrom="column" pt14:Unid="2509cc0504e14135bddf68f86e41f7ea">
              <wp:posOffset pt14:Unid="25c974f8b0774161b0be3150cac92573">244475</wp:posOffset>
            </wp:positionH>
            <wp:positionV relativeFrom="paragraph" pt14:Unid="df2b35adb26945e7aaa7de3ec5933d94">
              <wp:posOffset pt14:Unid="f9bc8b52657144d1948402afe408b319">277495</wp:posOffset>
            </wp:positionV>
            <wp:extent cx="5242560" cy="2834640" pt14:Unid="b68a0d66878341389c35fa58fd5bb60f"/>
            <wp:wrapNone pt14:Unid="a449625c1d654f40a4794ee4f2ab7418"/>
            <wp:docPr id="24" name="Picture 182" pt14:Unid="e878e5da780548d39e5e70316bb58317"/>
            <wp:cNvGraphicFramePr pt14:Unid="9395f03bd7ae48fcbb5a940a5aa13248">
              <a:graphicFrameLocks xmlns:a="http://schemas.openxmlformats.org/drawingml/2006/main" noChangeAspect="1" pt14:Unid="a2b423e25c9e4c7c9d89083157190eec"/>
            </wp:cNvGraphicFramePr>
            <a:graphic xmlns:a="http://schemas.openxmlformats.org/drawingml/2006/main" pt14:Unid="b5c4362b9fd2442eb8ab49490a73583d">
              <a:graphicData uri="http://schemas.openxmlformats.org/drawingml/2006/picture" pt14:Unid="6bb4153ab9ab4563a4dc29c3c4d6da99">
                <pic:pic xmlns:pic="http://schemas.openxmlformats.org/drawingml/2006/picture" pt14:Unid="44a42a61138b436a8aa379f688892699">
                  <pic:nvPicPr pt14:Unid="37f1f47c5d704e64883217ba32ddd97a">
                    <pic:cNvPr id="0" name="Picture 182" pt14:Unid="8a1b08529a64455b8b627204ff9f336b"/>
                    <pic:cNvPicPr pt14:Unid="2c91bec899f94a7a94a59f3ac24a6fd1">
                      <a:picLocks noChangeAspect="1" noChangeArrowheads="1" pt14:Unid="a806c0f2ba9f4f4d80a9f2eb6683a2a9"/>
                    </pic:cNvPicPr>
                  </pic:nvPicPr>
                  <pic:blipFill pt14:Unid="84c2b2b37ffb421fb093db3027be68c9">
                    <a:blip r:embed="rId30" pt14:Unid="b9fc538af3324bc5a8fd71ddc4b78318">
                      <a:extLst pt14:Unid="0a0436610a9d46bf8f4874c02404e124">
                        <a:ext uri="{28A0092B-C50C-407E-A947-70E740481C1C}" pt14:Unid="372b99bcd9f54bdab7f68480f7e48fee"/>
                      </a:extLst>
                    </a:blip>
                    <a:srcRect pt14:Unid="1c0342de06ba4de7a906f8cfbe660611"/>
                    <a:stretch pt14:Unid="6319e58424b644a3a9dd23f40f2b3260">
                      <a:fillRect pt14:Unid="4ecf96358a974885955a6cfa456cb277"/>
                    </a:stretch>
                  </pic:blipFill>
                  <pic:spPr bwMode="auto" pt14:Unid="7c39ae10d932485281588f7f37c28a39">
                    <a:xfrm pt14:Unid="0309884dd1e341c19482c0b6b3dcc406">
                      <a:off x="0" y="0" pt14:Unid="319214ae64ef40789442cd5ad8f797a7"/>
                      <a:ext cx="5242560" cy="2834640" pt14:Unid="fd5e20c19afc414bbace830ce347bafa"/>
                    </a:xfrm>
                    <a:prstGeom prst="rect" pt14:Unid="8d1595fa90f54ae3bc2132af627a3b5a">
                      <a:avLst pt14:Unid="3ba6dd0ba71441f5b6415f06509460f1"/>
                    </a:prstGeom>
                    <a:noFill pt14:Unid="27676edb06d74363be3cd7fb49899c64"/>
                  </pic:spPr>
                </pic:pic>
              </a:graphicData>
            </a:graphic>
          </wp:anchor>
        </w:drawing>
      </w:r>
    </w:p>
    <w:p pt14:Unid="222ba26cb1f3499cb166b15c66cdcba6">
      <w:pPr pt14:Unid="8392500c654b40edbf7ea419371a8d6b">
        <w:spacing w:after="0" w:line="200" w:lineRule="exact" pt14:Unid="36a1bedeceb94e07a26a6e2a8f98d173"/>
        <w:rPr pt14:Unid="0ce3b60377384f669b5b3b14add29d6c">
          <w:color w:val="auto" pt14:Unid="d0e827caa30a43bdbae9594f482175fa"/>
          <w:sz w:val="20" pt14:Unid="1908d311262d4a58b7fed049539f4f49"/>
          <w:szCs w:val="20" pt14:Unid="caf9d2dc863f4b958da8a6a29de411bd"/>
        </w:rPr>
      </w:pPr>
    </w:p>
    <w:p pt14:Unid="4a06e4f8faba423994608b0ea3bba14c">
      <w:pPr pt14:Unid="47c4ae5499f44e82a3d95767b7e1d224">
        <w:spacing w:after="0" w:line="200" w:lineRule="exact" pt14:Unid="a2cc7ead01d543ff990140e48e99faf1"/>
        <w:rPr pt14:Unid="d96f1062cb8145a084dc23023e9a965d">
          <w:color w:val="auto" pt14:Unid="8c32026c6afd480eb1ffee2e901cf97b"/>
          <w:sz w:val="20" pt14:Unid="a12fdb48a7124907905afc8e5cfa846e"/>
          <w:szCs w:val="20" pt14:Unid="1583c55b3cd04dbfa0bf65298485e135"/>
        </w:rPr>
      </w:pPr>
    </w:p>
    <w:p pt14:Unid="1f788969489a4a19ad800e0714385531">
      <w:pPr pt14:Unid="7c1a86a5fe49447f9fc3c4dd7433559d">
        <w:spacing w:after="0" w:line="200" w:lineRule="exact" pt14:Unid="e37c2f318c834ea1b1e1bc56a741836a"/>
        <w:rPr pt14:Unid="3d039025fb3c46d0adcf54bac46bd895">
          <w:color w:val="auto" pt14:Unid="29c2420821bb46649bcd72e1d27c6cd3"/>
          <w:sz w:val="20" pt14:Unid="736717a7c6164d75b64592b6d38d6a3c"/>
          <w:szCs w:val="20" pt14:Unid="5ce4e933662b4126ad7b281c06e3cb72"/>
        </w:rPr>
      </w:pPr>
    </w:p>
    <w:p pt14:Unid="6f5387e9368c40e089a20055218d5f33">
      <w:pPr pt14:Unid="86b7017fc8f14a9995180637dc00a436">
        <w:spacing w:after="0" w:line="200" w:lineRule="exact" pt14:Unid="06d0092baa934c17a6b2a2df7c48a54b"/>
        <w:rPr pt14:Unid="6e32b0f0d2bc40e6918a1df3db3740f1">
          <w:color w:val="auto" pt14:Unid="ce9ebd81184c44d6b4eb46a731506034"/>
          <w:sz w:val="20" pt14:Unid="910f7d862cba4dbd92326caf0c14886d"/>
          <w:szCs w:val="20" pt14:Unid="4f2b851959764cdeb8a33d7010ce62f4"/>
        </w:rPr>
      </w:pPr>
    </w:p>
    <w:p pt14:Unid="c97f02525b014dd5987efe03f4ea8a95">
      <w:pPr pt14:Unid="c157050fef6b432f8e03a51de5794da4">
        <w:spacing w:after="0" w:line="200" w:lineRule="exact" pt14:Unid="3987f576f1b74237a397d662e12a98eb"/>
        <w:rPr pt14:Unid="042dc73368a541609915dc6df72a24e3">
          <w:color w:val="auto" pt14:Unid="115e326e33e342fc94c7b0ee5a4e96d4"/>
          <w:sz w:val="20" pt14:Unid="14e2c927755641c9a5db9096176533eb"/>
          <w:szCs w:val="20" pt14:Unid="13d65037875e44efbef3411fa7c90640"/>
        </w:rPr>
      </w:pPr>
    </w:p>
    <w:p pt14:Unid="d56a4e98be58423cafd217a31e329f02">
      <w:pPr pt14:Unid="a9b9e1826f8649e3a13d9036a5a6171d">
        <w:spacing w:after="0" w:line="200" w:lineRule="exact" pt14:Unid="adc7da4e1d2b48ac938c82fce292897d"/>
        <w:rPr pt14:Unid="e5bb969394fc4b048c149bdec3981665">
          <w:color w:val="auto" pt14:Unid="6127691a5b404097a13d139ea0724573"/>
          <w:sz w:val="20" pt14:Unid="071f0acee8ce4476b108ec7112c30088"/>
          <w:szCs w:val="20" pt14:Unid="a037812a80de4296982fbae0bb439c51"/>
        </w:rPr>
      </w:pPr>
    </w:p>
    <w:p pt14:Unid="23116010b66a4b109986340dbe480578">
      <w:pPr pt14:Unid="3df59e1fc7c8473ba8ceb93b6c55bf32">
        <w:spacing w:after="0" w:line="200" w:lineRule="exact" pt14:Unid="a20f4731f3754a65b419d7dfcf53d90d"/>
        <w:rPr pt14:Unid="af90d0ed44dc4ff5b72a89d6e206ac77">
          <w:color w:val="auto" pt14:Unid="6483190cab284c6aa511a8ce805aff84"/>
          <w:sz w:val="20" pt14:Unid="2fbbb7cb866b4198a51c8ef35221354e"/>
          <w:szCs w:val="20" pt14:Unid="0a263d0175bf48f8bda01a0855a28291"/>
        </w:rPr>
      </w:pPr>
    </w:p>
    <w:p pt14:Unid="b5b56eda0b1747d2a02796f4db16a183">
      <w:pPr pt14:Unid="9935408631854dc68e3f82d101995ae2">
        <w:spacing w:after="0" w:line="200" w:lineRule="exact" pt14:Unid="a4fdaea77b2a4d0c9d77f6e337dd55f4"/>
        <w:rPr pt14:Unid="241d0e427ac24d9588857f8fe27f0280">
          <w:color w:val="auto" pt14:Unid="d3dd554254894376a0d58a002ea1b50c"/>
          <w:sz w:val="20" pt14:Unid="9230dd03b4a9460ab8e3f05a865ed595"/>
          <w:szCs w:val="20" pt14:Unid="9962bbe7f5a54104823985452dccab8c"/>
        </w:rPr>
      </w:pPr>
    </w:p>
    <w:p pt14:Unid="300274da793b4eebb0f3c57670e425a3">
      <w:pPr pt14:Unid="4ccf8c2dda0e499f93b1e660cf073f21">
        <w:spacing w:after="0" w:line="200" w:lineRule="exact" pt14:Unid="48ffcda274004d8db03d587c91196f79"/>
        <w:rPr pt14:Unid="17b1af8ad6a7493b9713f47f6db0ffa5">
          <w:color w:val="auto" pt14:Unid="ecde4ec640544d20821a08503e7c6511"/>
          <w:sz w:val="20" pt14:Unid="d0bae37c741c4044b5c4f086e78e9ad6"/>
          <w:szCs w:val="20" pt14:Unid="8b0540022c0645b1bd0b02ad885fa3d9"/>
        </w:rPr>
      </w:pPr>
    </w:p>
    <w:p pt14:Unid="192661a7ecad4744b03bd8d8c2571656">
      <w:pPr pt14:Unid="1257adc815ed4fb9909b4427c1028347">
        <w:spacing w:after="0" w:line="200" w:lineRule="exact" pt14:Unid="351e61e28682462abd3dfedebe37fb7c"/>
        <w:rPr pt14:Unid="120820b61ad241349024521895805cf1">
          <w:color w:val="auto" pt14:Unid="06453628d10c43a097c7c59bbfbea58c"/>
          <w:sz w:val="20" pt14:Unid="8ce15e5aedf746449574b4de9c0da7a1"/>
          <w:szCs w:val="20" pt14:Unid="1b2b3d9970cc4c549cd24114f1204d24"/>
        </w:rPr>
      </w:pPr>
    </w:p>
    <w:p pt14:Unid="ded1b15d30034b27b7aaecef70dbf6e3">
      <w:pPr pt14:Unid="ce38c342aa1d456cb8285cc1367e844d">
        <w:spacing w:after="0" w:line="200" w:lineRule="exact" pt14:Unid="191a9d343d894b198e12ef087aa5b58b"/>
        <w:rPr pt14:Unid="ff27abb108784341aba3c625c699377a">
          <w:color w:val="auto" pt14:Unid="987b86e5511944a1892b982584606f9a"/>
          <w:sz w:val="20" pt14:Unid="0b6b517fc55947b293d09054b6e30ff7"/>
          <w:szCs w:val="20" pt14:Unid="06948d12a5794df1b7ad953db0c94014"/>
        </w:rPr>
      </w:pPr>
    </w:p>
    <w:p pt14:Unid="850b3b10bb504273b3f9a39b37f24d16">
      <w:pPr pt14:Unid="04cf13a9aded48e0a0fb0bb32fbd7a1c">
        <w:spacing w:after="0" w:line="200" w:lineRule="exact" pt14:Unid="05aa5e1402b9495f9ef5e714d565ce70"/>
        <w:rPr pt14:Unid="9a7c4725530d4b3c8988f1169485b1c0">
          <w:color w:val="auto" pt14:Unid="4ba1b2ba0f1f4420a76e01cb81aa03b8"/>
          <w:sz w:val="20" pt14:Unid="f9c004db445a44868ce529d16dcceeec"/>
          <w:szCs w:val="20" pt14:Unid="033a5fd81b2f49b28145f252d0d7824a"/>
        </w:rPr>
      </w:pPr>
    </w:p>
    <w:p pt14:Unid="8c578ed9c84748d3a1188fcffe71f888">
      <w:pPr pt14:Unid="fa579269b356489da14501c8f8d6c209">
        <w:spacing w:after="0" w:line="200" w:lineRule="exact" pt14:Unid="a6a445c2e76e4e8eab58f7c81f655946"/>
        <w:rPr pt14:Unid="a282cf6183934b31bf9f7f9b0cf36cca">
          <w:color w:val="auto" pt14:Unid="c2ac520dbb54409d903be0983c7c35a1"/>
          <w:sz w:val="20" pt14:Unid="3a95df6ed72c4447b68caca8146f6e6e"/>
          <w:szCs w:val="20" pt14:Unid="35dc582a677d4434b687d6077af1d6a0"/>
        </w:rPr>
      </w:pPr>
    </w:p>
    <w:p pt14:Unid="cf74d8c5e7df4918b74bb9c78c862c56">
      <w:pPr pt14:Unid="75159bab9f254a67adf55d474277fa77">
        <w:spacing w:after="0" w:line="200" w:lineRule="exact" pt14:Unid="076993f10e3e48748387477cea4bc4ff"/>
        <w:rPr pt14:Unid="79df0310d98045e2bdbc3c541446555c">
          <w:color w:val="auto" pt14:Unid="5ed85d4af52545c88baf8b803c5ada56"/>
          <w:sz w:val="20" pt14:Unid="dbaea23484c74d4dbe6e05a563f44b17"/>
          <w:szCs w:val="20" pt14:Unid="eb232634e396453c872848c47c69fdcc"/>
        </w:rPr>
      </w:pPr>
    </w:p>
    <w:p pt14:Unid="64f3a7b550674b18b78de93be970a517">
      <w:pPr pt14:Unid="afa5ce4d5d7a4ae084d6bdde04872b24">
        <w:spacing w:after="0" w:line="200" w:lineRule="exact" pt14:Unid="6597b5884b57422cbeb14d83834a811a"/>
        <w:rPr pt14:Unid="6faab7020ed84cae861ccdaa524a471d">
          <w:color w:val="auto" pt14:Unid="8678a0e17a9a4a5c84e03582c7cecc0f"/>
          <w:sz w:val="20" pt14:Unid="c265511da5074e59a12ec8d033d77995"/>
          <w:szCs w:val="20" pt14:Unid="aeea9acfafea41a29b3ecf3a217ba4b1"/>
        </w:rPr>
      </w:pPr>
    </w:p>
    <w:p pt14:Unid="6b563c169fe34744a4fe5c13ad427edc">
      <w:pPr pt14:Unid="1b8ec5613d9c476fa7e8d0c4ad79406d">
        <w:spacing w:after="0" w:line="200" w:lineRule="exact" pt14:Unid="68ad45582ecf47869aaab1a86cbc4a27"/>
        <w:rPr pt14:Unid="d240e4343ae4408c95e4f7df4e6ca6b5">
          <w:color w:val="auto" pt14:Unid="264e1f53e7884b61a13b65e9b56630ac"/>
          <w:sz w:val="20" pt14:Unid="ef653c8c61ed40049091a2212cf64d6f"/>
          <w:szCs w:val="20" pt14:Unid="907336b5c08e46e883e07b1d0fa187db"/>
        </w:rPr>
      </w:pPr>
    </w:p>
    <w:p pt14:Unid="25ee5b5669ba41f4ae8ea491f1300bee">
      <w:pPr pt14:Unid="b9ce755b4a454cd1b5605bd2bea67be4">
        <w:spacing w:after="0" w:line="200" w:lineRule="exact" pt14:Unid="edce857fc2d94a89b5a162d9304809da"/>
        <w:rPr pt14:Unid="3e3fb57cb8a54fa5ab6e76e6ba260d00">
          <w:color w:val="auto" pt14:Unid="26d415045f494ec69a35bf03f84b6ea1"/>
          <w:sz w:val="20" pt14:Unid="8a06a89d227444218f62799936f43043"/>
          <w:szCs w:val="20" pt14:Unid="eda95829728d465cb97dab22a5c1737f"/>
        </w:rPr>
      </w:pPr>
    </w:p>
    <w:p pt14:Unid="7f9c95f5fbf94e67a2b56152cb5a0717">
      <w:pPr pt14:Unid="fbaf132136bd4135a973020e721a5b5f">
        <w:spacing w:after="0" w:line="200" w:lineRule="exact" pt14:Unid="4795966b53b74b94afe15cab48852a53"/>
        <w:rPr pt14:Unid="40ed9b7d50444fe4b1ab5de974d2be8f">
          <w:color w:val="auto" pt14:Unid="3ec957c680244c56836c52723a898edc"/>
          <w:sz w:val="20" pt14:Unid="1932022c01fc440b93cdea232d0f057f"/>
          <w:szCs w:val="20" pt14:Unid="cb525d95736e4fd694c258c9990df38f"/>
        </w:rPr>
      </w:pPr>
    </w:p>
    <w:p pt14:Unid="7b733982934445cbb968c7f16955c952">
      <w:pPr pt14:Unid="3316a945abef4e63837f95dd916c779c">
        <w:spacing w:after="0" w:line="200" w:lineRule="exact" pt14:Unid="fe7e729e2d6f42ee95e5411eaac49749"/>
        <w:rPr pt14:Unid="6fea5d993f174a8db775dc6665777b6f">
          <w:color w:val="auto" pt14:Unid="4d075c4f9662435d96e0cb8ceb10e88a"/>
          <w:sz w:val="20" pt14:Unid="ecb4a0c6b0054975823ec4f701c0f5f6"/>
          <w:szCs w:val="20" pt14:Unid="a16255f0ac634f49b8d19061b9e7c732"/>
        </w:rPr>
      </w:pPr>
    </w:p>
    <w:p pt14:Unid="8a7c7182026f413181c77f3c881a59a7">
      <w:pPr pt14:Unid="6012209b00584bfb95bada7a868a07d0">
        <w:spacing w:after="0" w:line="200" w:lineRule="exact" pt14:Unid="d5b151660cc74f7cb293cfed5d8ca54f"/>
        <w:rPr pt14:Unid="215576ea58cf4c6d9bf5e8663aa2ea31">
          <w:color w:val="auto" pt14:Unid="6cecbaed3cf6433ead3210b28953a386"/>
          <w:sz w:val="20" pt14:Unid="c29d3a0a99f549ef85def462589d6d23"/>
          <w:szCs w:val="20" pt14:Unid="6f52223daeb740c586d6888c388a7ff5"/>
        </w:rPr>
      </w:pPr>
    </w:p>
    <w:p pt14:Unid="790fd5d207b34b45bc04c2704cc38629">
      <w:pPr pt14:Unid="d9c537a611b84bc980d0a5b174a2e3fa">
        <w:spacing w:after="0" w:line="200" w:lineRule="exact" pt14:Unid="655343a5f25844349be75340b93945db"/>
        <w:rPr pt14:Unid="91f71e92fc554ea8be0ce3ae5229cd7b">
          <w:color w:val="auto" pt14:Unid="86e93e62f00b441ea696e3ba890cd58f"/>
          <w:sz w:val="20" pt14:Unid="14789b88e7fa4cf6ab8258cccf9748a2"/>
          <w:szCs w:val="20" pt14:Unid="ada4d545381a42fabf9ad87406bc85e3"/>
        </w:rPr>
      </w:pPr>
    </w:p>
    <w:p pt14:Unid="15f2c4d6ca2743e4ace8ee0e35e70ba9">
      <w:pPr pt14:Unid="e0153195d2f64e14acf8b3185cfff847">
        <w:spacing w:after="0" w:line="200" w:lineRule="exact" pt14:Unid="1375f10f4acb4f6bbc5b830c439f808a"/>
        <w:rPr pt14:Unid="770415e340784da8b39a8ab802923f6f">
          <w:color w:val="auto" pt14:Unid="98ef87bcd559439382960cda87ef18d8"/>
          <w:sz w:val="20" pt14:Unid="1c6c8a24fb3447b5b127a2c117c46f80"/>
          <w:szCs w:val="20" pt14:Unid="54af81c2ab744f0f8785a3590b1b76ad"/>
        </w:rPr>
      </w:pPr>
    </w:p>
    <w:p pt14:Unid="650c23a89c3e4374878e81b1b2fc526f">
      <w:pPr pt14:Unid="e81d58e79724491bb196696f51c87bc8">
        <w:spacing w:after="0" w:line="200" w:lineRule="exact" pt14:Unid="149ed4c948ea4e5e8ad57f24fee1a0d4"/>
        <w:rPr pt14:Unid="7e7b9104ba2c4e529703810ffd50cb55">
          <w:color w:val="auto" pt14:Unid="fa4a6a09c0ba465cab72fdfc92f669d7"/>
          <w:sz w:val="20" pt14:Unid="84920c98eac5499b993aeefdbee2f065"/>
          <w:szCs w:val="20" pt14:Unid="099eced9bc1b40e4b1fbe8b8104c5a3b"/>
        </w:rPr>
      </w:pPr>
    </w:p>
    <w:p pt14:Unid="ece5fb12f1a2409ebc3a216de61c075b">
      <w:pPr pt14:Unid="98bc0811439e4618b24d03ebd84b2873">
        <w:spacing w:after="0" w:line="200" w:lineRule="exact" pt14:Unid="cd01af94961645aca48b97e1dfae8b01"/>
        <w:rPr pt14:Unid="e577bd1d94824c25b8f8c23aef5a8c3a">
          <w:color w:val="auto" pt14:Unid="afd1392c49e64a27956c8724d2ee5ea6"/>
          <w:sz w:val="20" pt14:Unid="548af2ce48fe46ce88dd2a515a7dbaf9"/>
          <w:szCs w:val="20" pt14:Unid="455b31ea3cbb405fb95b06d81cc941d7"/>
        </w:rPr>
      </w:pPr>
    </w:p>
    <w:p pt14:Unid="be522f41a43746be96a6f0587c1527b3">
      <w:pPr pt14:Unid="030b54d6bcd64c60bd4f1a2a1a0b5081">
        <w:spacing w:after="0" w:line="261" w:lineRule="exact" pt14:Unid="f4e0e2940b544a1691203093234660ca"/>
        <w:rPr pt14:Unid="347481d745ee4783a64309efd9d6b1d0">
          <w:color w:val="auto" pt14:Unid="bfd2705354cd4e189f932fe98e77fb34"/>
          <w:sz w:val="20" pt14:Unid="d9e6f92131534386a6dedcb3df6ed22b"/>
          <w:szCs w:val="20" pt14:Unid="e859b2fa128d4f5eaf9a6dc1cf8ce534"/>
        </w:rPr>
      </w:pPr>
    </w:p>
    <w:p pt14:Unid="e4768a9b4a74400fa2a62d3b32a80c74">
      <w:pPr pt14:Unid="d4015335125845acabb801563ee6a44d">
        <w:spacing w:after="0" pt14:Unid="ef1bfd4ae3a845c98f3b0c9558007184"/>
        <w:ind w:right="6" pt14:Unid="d8da3547783544d394ad992af866bafb"/>
        <w:jc w:val="center" pt14:Unid="c6739120db5a47889b8d91112cea7158"/>
        <w:rPr pt14:Unid="d9b04765307a42c39b743898bbf7d764">
          <w:color w:val="auto" pt14:Unid="5ef3db127be647458648af9822119120"/>
          <w:sz w:val="20" pt14:Unid="7bdde8f278914cd3a555586f31b20c72"/>
          <w:szCs w:val="20" pt14:Unid="5608240dedcc46968b6500bf2b29903d"/>
        </w:rPr>
      </w:pPr>
      <w:r>
        <w:rPr pt14:Unid="4436f0cf25194f5aa3d4be0071edbcb1">
          <w:rFonts w:ascii="Arial" w:hAnsi="Arial" w:eastAsia="Arial" w:cs="Arial" pt14:Unid="6ab5335302d7486882dfebeb569addf5"/>
          <w:b w:val="1" pt14:Unid="b63dc8c307854b958b20d44907e991c0"/>
          <w:bCs w:val="1" pt14:Unid="f20be7de49f84af285aa4e4eb20d904b"/>
          <w:color w:val="auto" pt14:Unid="af959e0ad33349cea88f4f652684152d"/>
          <w:sz w:val="20" pt14:Unid="21a1e8f3c8b84da7ac514e5e085dc3ee"/>
          <w:szCs w:val="20" pt14:Unid="04742d5054f14db9902682c2aadf4f11"/>
        </w:rPr>
        <w:t xml:space="preserve">Figura 6.1: </w:t>
      </w:r>
      <w:r>
        <w:rPr pt14:Unid="8d6afac5e163470c97850c3af256077d">
          <w:rFonts w:ascii="Arial" w:hAnsi="Arial" w:eastAsia="Arial" w:cs="Arial" pt14:Unid="5a6a66b51b5a4ea4b7f926a8d3933c18"/>
          <w:color w:val="auto" pt14:Unid="ceea412315dd40708521a5a55433cdb5"/>
          <w:sz w:val="20" pt14:Unid="80df10b9f19d4edab6c43f80629b4b05"/>
          <w:szCs w:val="20" pt14:Unid="c1d7f13b0c8d4185a19866c0dafd481c"/>
        </w:rPr>
        <w:t>Capas del back-end monolítico.</w:t>
      </w:r>
    </w:p>
    <w:p pt14:Unid="ce5fb7b3ca904f9d913bfb2fdd31e0f5">
      <w:pPr pt14:Unid="bdd7ea8c46e642458977a10c3612cad3">
        <w:spacing w:after="0" w:line="270" w:lineRule="exact" pt14:Unid="6cbdfba0806742adb9c2e3c25f9745f2"/>
        <w:rPr pt14:Unid="92df147c32954c10a21802090bae7511">
          <w:color w:val="auto" pt14:Unid="8cb6e30766a247cfaff9c4be41a2e6e2"/>
          <w:sz w:val="20" pt14:Unid="f616e5debf77456bacca538b97120307"/>
          <w:szCs w:val="20" pt14:Unid="f4615090465b4a36a6aea731676f27b1"/>
        </w:rPr>
      </w:pPr>
    </w:p>
    <w:p pt14:Unid="016880194418444dad5e09f9c2670fdd">
      <w:pPr pt14:Unid="6a3b726f13234c6d82a625d4933d376d">
        <w:spacing w:after="0" w:line="254" w:lineRule="auto" pt14:Unid="d7156fb6846e487588d4fcc80b69d4dc"/>
        <w:ind w:left="260" w:right="266" w:firstLine="339" pt14:Unid="a17c7fa46bc54bdba4613436780aea88"/>
        <w:jc w:val="both" pt14:Unid="be1943a03bf840b7be4555c9702aea7f"/>
        <w:rPr pt14:Unid="f2e855b582da4479a934ef1d6c7fae19">
          <w:rFonts w:ascii="Arial" w:hAnsi="Arial" w:eastAsia="Arial" w:cs="Arial" pt14:Unid="5563f07d275a4d08bc71a38c80e6882d"/>
          <w:color w:val="auto" pt14:Unid="ee588b25308647cd87cc3619931728b8"/>
          <w:sz w:val="21" pt14:Unid="083a8e0ff9024d568783a0ec8bd1a11e"/>
          <w:szCs w:val="21" pt14:Unid="ae8123fd44224ad6b88044eb29ff093b"/>
        </w:rPr>
      </w:pPr>
      <w:r>
        <w:rPr pt14:Unid="a4ef1e19f0da43df8542252b65a7d3eb">
          <w:rFonts w:ascii="Arial" w:hAnsi="Arial" w:eastAsia="Arial" w:cs="Arial" pt14:Unid="fa899fa84a2b40bb8137936bc3b6e15f"/>
          <w:color w:val="auto" pt14:Unid="f4e7a29436494066ab33eff08c64c86f"/>
          <w:sz w:val="21" pt14:Unid="a73be34e5826406884cfc783485df7bc"/>
          <w:szCs w:val="21" pt14:Unid="ab0542d96e804876b58a2c6f6b6b3950"/>
        </w:rPr>
        <w:t xml:space="preserve">A nivel de la solución en Visual Studio, cada capa consistirá en un proyecto distinto. Un proyecto consiste en un archivo XML con extensión *.csproj que tiene una platafor-ma y dependencias específicas y que se puede compilar de forma independiente. Cada proyecto es un contenedor que organiza sus clases y otros archivos de forma jerárqui-ca. </w:t>
      </w:r>
      <w:r>
        <w:rPr pt14:Unid="298eb122b9204cc98767e2e544f6d4c4">
          <w:rFonts w:ascii="Arial" w:hAnsi="Arial" w:eastAsia="Arial" w:cs="Arial" pt14:Unid="36a26873422c4d69963de3cf4583f895"/>
          <w:color w:val="auto" pt14:Unid="047bbd3c044347529c7d375e15b3aeae"/>
          <w:sz w:val="30" pt14:Unid="b5050489c99a4199a9371c8e9d06bc6b"/>
          <w:szCs w:val="30" pt14:Unid="5bbd5cff138749e6ac47e64b1186c692"/>
          <w:vertAlign w:val="superscript" pt14:Unid="c55d4d588e3b417c8ec72b918903a735"/>
        </w:rPr>
        <w:t>3</w:t>
      </w:r>
      <w:r>
        <w:rPr pt14:Unid="a3d53c46fd844ae6b52162cc9a2cc87a">
          <w:rFonts w:ascii="Arial" w:hAnsi="Arial" w:eastAsia="Arial" w:cs="Arial" pt14:Unid="b3e9cda569164ce8bfcf3009b7e32ac9"/>
          <w:color w:val="auto" pt14:Unid="1517db07022a432db008ca5d8eb890b6"/>
          <w:sz w:val="21" pt14:Unid="3708e6cbfc274e479f490862f8882591"/>
          <w:szCs w:val="21" pt14:Unid="7a48281f70e74dd3b294bb3b4298264f"/>
        </w:rPr>
        <w:t xml:space="preserve"> Adicionalmente, existe un proyecto que contiene las pruebas del sistema. Todos los proyectos son .NET Standard 2.0 salvo los de las capa de servicios y pruebas, cuya plata-forma es .NET Core 2.1 porque no son librerías y pueden ser ejecutados.</w:t>
      </w:r>
    </w:p>
    <w:p pt14:Unid="b13aa475a19748a699905bcf5396f8d4">
      <w:pPr pt14:Unid="01485975503e4dd59af6bef4f2556bce">
        <w:spacing w:after="0" w:line="92" w:lineRule="exact" pt14:Unid="d2172d4bcaa34b39bdb04f7a06371877"/>
        <w:rPr pt14:Unid="d577e00d97e64dbd82f98b6773365aeb">
          <w:color w:val="auto" pt14:Unid="9cd0a83d398f42ab868e7e552becc554"/>
          <w:sz w:val="20" pt14:Unid="5ead3da0afb7486eb84ebdaafc1190ed"/>
          <w:szCs w:val="20" pt14:Unid="ab809b783b19420a893667a6bc8be339"/>
        </w:rPr>
      </w:pPr>
    </w:p>
    <w:p pt14:Unid="673cf18038174787b99d7fb2eb5128b9">
      <w:pPr pt14:Unid="1403ad835af74ebfb50cf18babe05339">
        <w:spacing w:after="0" w:line="274" w:lineRule="auto" pt14:Unid="88b63755a00c41b89d3f8a63ec4ec320"/>
        <w:ind w:left="260" w:right="266" w:firstLine="339" pt14:Unid="d94d05a698bf4c4f938b70fdf0766a18"/>
        <w:jc w:val="both" pt14:Unid="de4a3a3f46b041128b10a7292a10cb04"/>
        <w:rPr pt14:Unid="6be9605ccc1d471c982bf7a991b403cb">
          <w:color w:val="auto" pt14:Unid="644617010bdc45f59778f25885b5a829"/>
          <w:sz w:val="20" pt14:Unid="3a81f59c7c044c01a5c12b07b08bd61d"/>
          <w:szCs w:val="20" pt14:Unid="cc1addb137d34016a6a23b363b8572d6"/>
        </w:rPr>
      </w:pPr>
      <w:r>
        <w:rPr pt14:Unid="13a3b5fed5aa45b180eab9abc1920e66">
          <w:rFonts w:ascii="Arial" w:hAnsi="Arial" w:eastAsia="Arial" w:cs="Arial" pt14:Unid="7b9b2265976b46798e5680c0b10083ab"/>
          <w:color w:val="auto" pt14:Unid="9d4cb5eea34f49358d3c0be7aeac36bb"/>
          <w:sz w:val="21" pt14:Unid="5c063dac7a194989a383fc05f8ceaf2c"/>
          <w:szCs w:val="21" pt14:Unid="6258f747afea41d2bef19cd176af21e3"/>
        </w:rPr>
        <w:t>A nivel de diseño, se van a definir las siguientes entidades en la capa de dominio: pedido (Order), producto (Product), compra (Purchase), incidencia (Incidence) y comen-tario (Comment). Estas entidades se pueden obtener a partir del modelo de dominio. Sin embargo, algunos conceptos que aparecen en el modelo de dominio como los informes o las notificaciones no vamos a modelarlas como entidades. No son entidades como tal</w:t>
      </w:r>
    </w:p>
    <w:p pt14:Unid="94ffb07d142343f7bf1a9da47b2d2f19">
      <w:pPr pt14:Unid="3932f10c07ba434ea42a055d385cea46">
        <w:spacing w:after="0" w:line="20" w:lineRule="exact" pt14:Unid="913a53d94ab24a9185722a938b9a2d01"/>
        <w:rPr pt14:Unid="9a51fa389b57436eae6ac8868179ffb4">
          <w:color w:val="auto" pt14:Unid="61501b5d3c8b4757970299d7d40551e3"/>
          <w:sz w:val="20" pt14:Unid="f1296cb9d964444986fcc51f204224a2"/>
          <w:szCs w:val="20" pt14:Unid="82f43e41b7cb4d5e806bd6b91a9c8216"/>
        </w:rPr>
      </w:pPr>
    </w:p>
    <w:p pt14:Unid="3dbf12793de7461a85cd4e38731db9a1">
      <w:pPr pt14:Unid="5efb905eee624f9a9b9bd3d3fd62322d">
        <w:spacing w:after="0" w:line="58" w:lineRule="exact" pt14:Unid="55f0ecc44cc14e4f8768ae9f9575105c"/>
        <w:rPr pt14:Unid="a7b1a8c00f65473a8a2357e8161e0d17">
          <w:color w:val="auto" pt14:Unid="c701618bd997420c9a0559081dae557a"/>
          <w:sz w:val="20" pt14:Unid="354cc6ca77d84b9d9775c3c33d4eff9c"/>
          <w:szCs w:val="20" pt14:Unid="680b03d2fa494457ae39fd67aa8feba8"/>
        </w:rPr>
      </w:pPr>
    </w:p>
    <w:p pt14:Unid="01f0defbec5d46f9b295e31fae4077ad">
      <w:pPr pt14:Unid="f39e11a1d9c7408186739bbaf3948322">
        <w:spacing w:after="0" w:line="215" w:lineRule="auto" pt14:Unid="edc970e2bb0f4d1dade3a933ebb69b87"/>
        <w:ind w:left="260" w:right="266" w:firstLine="243" pt14:Unid="25d598bf641a4e5589d9a21ef2a09e72"/>
        <w:jc w:val="both" pt14:Unid="1a2362d7dd39483abdb151e902db3b7b"/>
        <w:rPr pt14:Unid="4d0dda451119422b8fa80bb775393a1e">
          <w:color w:val="auto" pt14:Unid="47ff2c3492b443f4aab0f3c4cf59d74e"/>
          <w:sz w:val="20" pt14:Unid="8de485406d4d48118e63b06035e0dedb"/>
          <w:szCs w:val="20" pt14:Unid="4d2fe34b13d941928976ded93c67051d"/>
        </w:rPr>
      </w:pPr>
      <w:r>
        <w:rPr pt14:Unid="e68428f4955c4fc8a1a821e0268ec941">
          <w:rFonts w:ascii="Arial" w:hAnsi="Arial" w:eastAsia="Arial" w:cs="Arial" pt14:Unid="95658ecaf9734b2ab9d1e9c9a5c95624"/>
          <w:color w:val="auto" pt14:Unid="c291e62159204c3db2e4f3882638d2f3"/>
          <w:sz w:val="27" pt14:Unid="31cdb325fa93438daf806070b710da3c"/>
          <w:szCs w:val="27" pt14:Unid="1dfb70e91ec7468c80d52aa1981fc7fb"/>
          <w:vertAlign w:val="superscript" pt14:Unid="a88a49fc3824424f8e16ab44248ee86f"/>
        </w:rPr>
        <w:t>3</w:t>
      </w:r>
      <w:r>
        <w:rPr pt14:Unid="ddc421dff62e467bb7db55efe6ad437b">
          <w:rFonts w:ascii="Arial" w:hAnsi="Arial" w:eastAsia="Arial" w:cs="Arial" pt14:Unid="e4bacec9e6ee4ba8bb4adbef0c05ad03"/>
          <w:color w:val="auto" pt14:Unid="323d6b4f3db343678faf57fe1a96720d"/>
          <w:sz w:val="18" pt14:Unid="3f14aae97f5c42c6bc6ef3c136ce46b1"/>
          <w:szCs w:val="18" pt14:Unid="4e8764d3801745e2b32900f3707417ab"/>
        </w:rPr>
        <w:t xml:space="preserve"> Soluciones y proyectos en Visual Studio: https://docs.microsoft.com/es-es/visualstudio/ide/solutions-and-projects-in-visual-studio</w:t>
      </w:r>
    </w:p>
    <w:p pt14:Unid="5927f15b890d46b7b992195a5e9d5775">
      <w:pPr pt14:Unid="0dbf1c9c74a543c6ae3c309865afcfe9"/>
    </w:p>
    <w:tbl pt14:Unid="0899fb39acaf4cdab71c096226df0d48" pt14:CorrelatedSHA1Hash="0d9636a10434d6ce9eb9364b184b2dc88f98de5a" pt14:SHA1Hash="0d9636a10434d6ce9eb9364b184b2dc88f98de5a" pt14:StructureSHA1Hash="083c39f071e2f67adc0ffdb8cc687ed0eb21b73c">
      <w:tblPr pt14:Unid="21003fcaaf1542dc81c67f2057e67d66">
        <w:tblInd w:w="260" w:type="dxa" pt14:Unid="808f4b1480274c89bb85a1bae4f296e8"/>
        <w:tblLayout w:type="fixed" pt14:Unid="eeaac814a2f648b6a25f4bc637361be6"/>
        <w:tblCellMar pt14:Unid="48daed44c49b41fb93916be68447fda8">
          <w:top w:w="0" w:type="dxa" pt14:Unid="743ef8df14b14b8da9c1239b9b19f26f"/>
          <w:left w:w="0" w:type="dxa" pt14:Unid="40ccbf0b6a314e7792548d9e7167b47a"/>
          <w:bottom w:w="0" w:type="dxa" pt14:Unid="60c358c7bdb3457096abb198d3da62a4"/>
          <w:right w:w="0" w:type="dxa" pt14:Unid="eaf215397fef40289404e9689e7f6d02"/>
        </w:tblCellMar>
      </w:tblPr>
      <w:tr pt14:Unid="2f6f3848caa44ca195ba2f52e64a778f" pt14:CorrelatedSHA1Hash="bb4f72ac489eadf55bd46286ecef7d09ade4c21d" pt14:SHA1Hash="bb4f72ac489eadf55bd46286ecef7d09ade4c21d" pt14:StructureSHA1Hash="79a0eea29f620d22c292795db0fa42012a6019db">
        <w:trPr pt14:Unid="d3a791bcd5f148688eca29b93fe9d9c6">
          <w:trHeight w:val="361" pt14:Unid="07cb4594bf32494fab82fae64eda4dae"/>
        </w:trPr>
        <w:tc pt14:Unid="3596d211acc24b4fbbf0d9041a67e415" pt14:SHA1Hash="aead66aff9730375ab656cd0efdf9e7ff52ba1aa">
          <w:tcPr pt14:Unid="cf4299d7ed8242a5a60409b535cab86d">
            <w:tcW w:w="5320" w:type="dxa" pt14:Unid="7213898d4c5148b1901e9aa87f213901"/>
            <w:tcBorders pt14:Unid="b08fe32b5deb4e6b93f71e50161d13a2">
              <w:bottom w:val="single" w:color="auto" w:sz="8" pt14:Unid="11879c6313be4294b4f5181a2ae84513"/>
            </w:tcBorders>
            <w:vAlign w:val="bottom" pt14:Unid="f865f30897da40458edf198d7bcddcc3"/>
          </w:tcPr>
          <w:p pt14:Unid="16ee444ac8544b6692a17bfe51931339">
            <w:pPr pt14:Unid="fde4f7e105b04492a5d849b477d60eaa">
              <w:spacing w:after="0" pt14:Unid="0c97e0e3cb23480789a000a04b43e1b2"/>
              <w:rPr pt14:Unid="d0a55f493ddc4270be5e872000268c18">
                <w:color w:val="auto" pt14:Unid="9c4da69c9a964062b4cc53c0f6232e7b"/>
                <w:sz w:val="20" pt14:Unid="7cc349ce424a424d9bb2da2ceca0f25f"/>
                <w:szCs w:val="20" pt14:Unid="a1f7461240a04e8b961b4d0555f1d465"/>
              </w:rPr>
            </w:pPr>
            <w:r>
              <w:rPr pt14:Unid="a0cfba4e541540e4b6946e93dd0694a5">
                <w:rFonts w:ascii="Arial" w:hAnsi="Arial" w:eastAsia="Arial" w:cs="Arial" pt14:Unid="e404d4b8843c402fae0ba7133697210c"/>
                <w:color w:val="auto" pt14:Unid="2d0d3f6a594f4577b8700e76eefac89b"/>
                <w:sz w:val="24" pt14:Unid="68bea413ef764004a8f25e6b11cfe621"/>
                <w:szCs w:val="24" pt14:Unid="68cac0abebfe4f53bd2eeb466d86399f"/>
              </w:rPr>
              <w:t>6.1  Diseño de la solución</w:t>
            </w:r>
          </w:p>
        </w:tc>
        <w:tc pt14:Unid="4e231fc9ad394f0ea1493d6aaee927ed" pt14:SHA1Hash="9502258b5ec594f1a6c1a6acd4f7604a770c9158">
          <w:tcPr pt14:Unid="86a717992b0a48e69cd4adac4ed8e9c5">
            <w:tcW w:w="3180" w:type="dxa" pt14:Unid="90102f7739ca49e08b2897a685f66d6e"/>
            <w:tcBorders pt14:Unid="4a75b270540140f5a405b72033057858">
              <w:bottom w:val="single" w:color="auto" w:sz="8" pt14:Unid="c82cb31991f349d393c7ed8363cd7212"/>
            </w:tcBorders>
            <w:vAlign w:val="bottom" pt14:Unid="cb4524cafdcd4019abe9ade1954f18e5"/>
          </w:tcPr>
          <w:p pt14:Unid="34a0c550203b4743b5b27d33da9f3656">
            <w:pPr pt14:Unid="0b741ec08c204d14a5b3297db76cc221">
              <w:spacing w:after="0" pt14:Unid="74fe9bee429b42cfb18ba2872e048684"/>
              <w:jc w:val="right" pt14:Unid="06b93f1de0bc44878ef4493fbc37cc8a"/>
              <w:rPr pt14:Unid="74b1efec4ea048728e94f36638a7b8f9">
                <w:color w:val="auto" pt14:Unid="68b5a90a86954560a8ade00b50e75016"/>
                <w:sz w:val="20" pt14:Unid="8a070899b2e14d55ae23e8d37fcbfaeb"/>
                <w:szCs w:val="20" pt14:Unid="7abe96a6e47d488d80124808eb14178c"/>
              </w:rPr>
            </w:pPr>
            <w:r>
              <w:rPr pt14:Unid="c9ce4981546b4c8fa8b531a9397d6b69">
                <w:rFonts w:ascii="Arial" w:hAnsi="Arial" w:eastAsia="Arial" w:cs="Arial" pt14:Unid="9a7251d36d6d4c6cb04845a2f7def6d0"/>
                <w:b w:val="1" pt14:Unid="fcd317ca231f4ad1ab18e5cceabd98e2"/>
                <w:bCs w:val="1" pt14:Unid="809f34cc7d21498c9792290b1cdffbfd"/>
                <w:color w:val="auto" pt14:Unid="7223c48f5ea8461a9265dc5faa59ff5f"/>
                <w:sz w:val="22" pt14:Unid="0bbeaf1a7864402d98c67986ff7d8302"/>
                <w:szCs w:val="22" pt14:Unid="1a17070c5a7f44978ee354719f8fda56"/>
              </w:rPr>
              <w:t>33</w:t>
            </w:r>
          </w:p>
        </w:tc>
      </w:tr>
    </w:tbl>
    <w:p pt14:Unid="1bb57935c2e24ff2aa1c4f62f5d02189">
      <w:pPr pt14:Unid="051426d98eab4fb99f9c44d292ad2147">
        <w:spacing w:after="0" w:line="20" w:lineRule="exact" pt14:Unid="4b179a811c7c4421a9ac697eba16929e"/>
        <w:rPr pt14:Unid="e296852e21064caca6b15aabed2c47eb">
          <w:color w:val="auto" pt14:Unid="8e6eaab74a5b45aaa00adaf95d5a4bf8"/>
          <w:sz w:val="20" pt14:Unid="1931b90d57134dffa672586168342d0f"/>
          <w:szCs w:val="20" pt14:Unid="d0db2c3207ac45f2a911cd060d7b922f"/>
        </w:rPr>
      </w:pPr>
      <w:r>
        <w:rPr pt14:Unid="f8400f70fa0c40a695ade9112cdde28f">
          <w:color w:val="auto" pt14:Unid="62fb709a76574d58a26bd1c1bf83ce2a"/>
          <w:sz w:val="20" pt14:Unid="ac3d1a6db800437ab34ae92bd29829fd"/>
          <w:szCs w:val="20" pt14:Unid="d1fc6e4ce8a44f2e845f074a426de5f2"/>
        </w:rPr>
        <w:drawing pt14:Unid="87a3a1743b194538ad75018317a7ffa5" pt14:SHA1Hash="1ae8553404a73773e3a4f2261e3de089bb10be6c">
          <wp:anchor simplePos="0" relativeHeight="251657728" behindDoc="1" locked="0" layoutInCell="0" allowOverlap="1" pt14:Unid="ca68e93141244ca6bd3d487b43c510e1">
            <wp:simplePos x="0" y="0" pt14:Unid="717609fa15e248b8a4b177dfa81da075"/>
            <wp:positionH relativeFrom="column" pt14:Unid="cc3d45a7a4ec425eb31d3a5ca23e984e">
              <wp:posOffset pt14:Unid="ca9c6ce3c0cd48c4bf3d7dcbfc307865">1939290</wp:posOffset>
            </wp:positionH>
            <wp:positionV relativeFrom="paragraph" pt14:Unid="dacec573b45e4f6f95fe6c086e8bf170">
              <wp:posOffset pt14:Unid="82c5027c75264d94bcde6889c9127135">236220</wp:posOffset>
            </wp:positionV>
            <wp:extent cx="1852930" cy="1920240" pt14:Unid="caee6e0b1a4d42e2bd490257c415a54e"/>
            <wp:wrapNone pt14:Unid="d452d1377f164f8c82050344338452ce"/>
            <wp:docPr id="25" name="Picture 184" pt14:Unid="c93421048cf849dc9f1cef8e24e94678"/>
            <wp:cNvGraphicFramePr pt14:Unid="84a381ca80f643a1b5e4d6bd9c83ccea">
              <a:graphicFrameLocks xmlns:a="http://schemas.openxmlformats.org/drawingml/2006/main" noChangeAspect="1" pt14:Unid="fe28d71d2e0f47b3af6a381f159457ab"/>
            </wp:cNvGraphicFramePr>
            <a:graphic xmlns:a="http://schemas.openxmlformats.org/drawingml/2006/main" pt14:Unid="f6d7329bcf4742fb96ab251de726f323">
              <a:graphicData uri="http://schemas.openxmlformats.org/drawingml/2006/picture" pt14:Unid="dc78db40ceb94b069e9dc5e050ccf775">
                <pic:pic xmlns:pic="http://schemas.openxmlformats.org/drawingml/2006/picture" pt14:Unid="34d9dc84cddc447f9ce67a5753acff7e">
                  <pic:nvPicPr pt14:Unid="be627ea579d24af5b5064037e259f635">
                    <pic:cNvPr id="0" name="Picture 184" pt14:Unid="12f7ce364227475db0a8d0b7dd044d3d"/>
                    <pic:cNvPicPr pt14:Unid="442abe22aeb947cf845e4ec31eb173c6">
                      <a:picLocks noChangeAspect="1" noChangeArrowheads="1" pt14:Unid="7e1a15f32a8b43bc8ccdf9f02f8e4268"/>
                    </pic:cNvPicPr>
                  </pic:nvPicPr>
                  <pic:blipFill pt14:Unid="d5cf45a036eb4ec9acc08f578e76dc60">
                    <a:blip r:embed="rId31" pt14:Unid="d7b8dfe9a79d40f38962eeac1b0dcc80">
                      <a:extLst pt14:Unid="a2cd186e8688458db196173e5cefb137">
                        <a:ext uri="{28A0092B-C50C-407E-A947-70E740481C1C}" pt14:Unid="9ccd7f868c8b4ec38b02bbd60de12f4c"/>
                      </a:extLst>
                    </a:blip>
                    <a:srcRect pt14:Unid="30f68428a59b44959d57ebb7688caeb1"/>
                    <a:stretch pt14:Unid="9602242d99914906a4e966b9efa7bdb3">
                      <a:fillRect pt14:Unid="5faa27d73fec41d0988ce58ba32c501f"/>
                    </a:stretch>
                  </pic:blipFill>
                  <pic:spPr bwMode="auto" pt14:Unid="c088b96f3de440328c5162b002bd55f8">
                    <a:xfrm pt14:Unid="b839610234764087b16f68248409f945">
                      <a:off x="0" y="0" pt14:Unid="942db94072a34dda97c5f3156ccd8cf4"/>
                      <a:ext cx="1852930" cy="1920240" pt14:Unid="edd9838a9d74426ebd0178b899e85bfd"/>
                    </a:xfrm>
                    <a:prstGeom prst="rect" pt14:Unid="2dd1e94eeab54fb2b6c9ce713a8bd536">
                      <a:avLst pt14:Unid="49a214a0bb8d4876b5668d23e2128ffc"/>
                    </a:prstGeom>
                    <a:noFill pt14:Unid="29d15528e31b4e709183b1fd45b11d19"/>
                  </pic:spPr>
                </pic:pic>
              </a:graphicData>
            </a:graphic>
          </wp:anchor>
        </w:drawing>
      </w:r>
    </w:p>
    <w:p pt14:Unid="07507c3ea2314732b569543fe03c4da9">
      <w:pPr pt14:Unid="3ebd7edbd34b4d2ead96b09032646471">
        <w:spacing w:after="0" w:line="200" w:lineRule="exact" pt14:Unid="e152dc936cab46188ee37e105d38ac2c"/>
        <w:rPr pt14:Unid="e9a78df29bb54a1c9ec03191667b8fb7">
          <w:color w:val="auto" pt14:Unid="b0d948cceefa4fcd91366a7d246da115"/>
          <w:sz w:val="20" pt14:Unid="630b57bd4e364dd09d97c2383ae57fb0"/>
          <w:szCs w:val="20" pt14:Unid="36fa5e7a48244be5bc7169692af308da"/>
        </w:rPr>
      </w:pPr>
    </w:p>
    <w:p pt14:Unid="99495eee68534ecc9dcaae340dea34ce">
      <w:pPr pt14:Unid="d863f8a9c2c54beb866892f2d452c0f8">
        <w:spacing w:after="0" w:line="200" w:lineRule="exact" pt14:Unid="6878ae6b96df460b8ff98f922f0f5673"/>
        <w:rPr pt14:Unid="157bfc80bc624d11adfcbb5b5cd9c74e">
          <w:color w:val="auto" pt14:Unid="1f281ccf8c1b4c3fbe2b85b470c93404"/>
          <w:sz w:val="20" pt14:Unid="0a63a1ed166641ce85cde5ed9287a8aa"/>
          <w:szCs w:val="20" pt14:Unid="92b06fba0fa14925933126b7eec26a03"/>
        </w:rPr>
      </w:pPr>
    </w:p>
    <w:p pt14:Unid="dfa4e852e8e74fe4b0089489bb28b84a">
      <w:pPr pt14:Unid="db6d7bddf55d4706b3a0394da5725606">
        <w:spacing w:after="0" w:line="200" w:lineRule="exact" pt14:Unid="1af77f711ffa4ee0928755e8a47fe5f7"/>
        <w:rPr pt14:Unid="f0f6961f4803401f9c117151536ac861">
          <w:color w:val="auto" pt14:Unid="aa480c5610c3474682e94380f9a6016f"/>
          <w:sz w:val="20" pt14:Unid="e27ca6e3fc664c0e9ddbf3c977044530"/>
          <w:szCs w:val="20" pt14:Unid="1f5751b3ecfc4fc0bb8124656c0f3049"/>
        </w:rPr>
      </w:pPr>
    </w:p>
    <w:p pt14:Unid="10716c12115c43ef8199c17c53b8ee04">
      <w:pPr pt14:Unid="aa41605dcf0946a8b9227bc062bbd41c">
        <w:spacing w:after="0" w:line="200" w:lineRule="exact" pt14:Unid="cbb61632a2314d8fac6375b61ec55a40"/>
        <w:rPr pt14:Unid="1daa50c732614cfa9502506cc69195e0">
          <w:color w:val="auto" pt14:Unid="a1cfc5f7dc0548ee8c77be2b72f49a43"/>
          <w:sz w:val="20" pt14:Unid="acd7f465f7b840539bc2e03b8debeb36"/>
          <w:szCs w:val="20" pt14:Unid="3721ee5151fa462987fb33361bc20a22"/>
        </w:rPr>
      </w:pPr>
    </w:p>
    <w:p pt14:Unid="d824a33a33574b508016240b47b58613">
      <w:pPr pt14:Unid="f9eda2347e20406686d1f192ab33a5aa">
        <w:spacing w:after="0" w:line="200" w:lineRule="exact" pt14:Unid="cb76e21816b6470388f6a5bc33445927"/>
        <w:rPr pt14:Unid="dd5db651d03a4a548dd7d47d532b4932">
          <w:color w:val="auto" pt14:Unid="279e8816369943d4ab148473c316861a"/>
          <w:sz w:val="20" pt14:Unid="5382917dc45e410d95fb8a6ed40ae04c"/>
          <w:szCs w:val="20" pt14:Unid="cbb08c780fe44727b204276051e7c4dc"/>
        </w:rPr>
      </w:pPr>
    </w:p>
    <w:p pt14:Unid="a656c80c383843559723197575bbce41">
      <w:pPr pt14:Unid="fd7b1fb51d52472092e4f0d74789aa78">
        <w:spacing w:after="0" w:line="200" w:lineRule="exact" pt14:Unid="c8df7f9448c049bdaae2a125e75adbea"/>
        <w:rPr pt14:Unid="2afad3d5e95e46c6927b7ca7f35bd7cd">
          <w:color w:val="auto" pt14:Unid="dede2938a1f545a69d44bf87ab8dbab1"/>
          <w:sz w:val="20" pt14:Unid="641909a863ad441b86be4c3c67dcc856"/>
          <w:szCs w:val="20" pt14:Unid="3ad40e7bcf684060a3d8220854131447"/>
        </w:rPr>
      </w:pPr>
    </w:p>
    <w:p pt14:Unid="d22fc05db37d4104a73b8ece763c50b7">
      <w:pPr pt14:Unid="631ab7e5454b49d59a84a94ec7a1ce83">
        <w:spacing w:after="0" w:line="200" w:lineRule="exact" pt14:Unid="f2b6d39bc97144ae9efdd5516420672f"/>
        <w:rPr pt14:Unid="2ab41ccde70645ae9d32799bdba089d7">
          <w:color w:val="auto" pt14:Unid="219c06bac70e41d985ab8efa0882cede"/>
          <w:sz w:val="20" pt14:Unid="560541fab19b4798ba5d867f9850bb23"/>
          <w:szCs w:val="20" pt14:Unid="8fa3338c782c4adcbe9fe9259938e51e"/>
        </w:rPr>
      </w:pPr>
    </w:p>
    <w:p pt14:Unid="75c7fa09b7934223b923dd9a751e7b37">
      <w:pPr pt14:Unid="d5944d83a58042d9bfebb5e08f1a830c">
        <w:spacing w:after="0" w:line="200" w:lineRule="exact" pt14:Unid="842b66e5683c4291a16865fd6f018991"/>
        <w:rPr pt14:Unid="f3c3e8655ea04077a906c5a9c430d497">
          <w:color w:val="auto" pt14:Unid="2c35cd9c1c9344df80621a03cb5bbcc8"/>
          <w:sz w:val="20" pt14:Unid="001406e8aada4820a88b193434fcf0c0"/>
          <w:szCs w:val="20" pt14:Unid="14b33a4697f64d0680db89267d850bb8"/>
        </w:rPr>
      </w:pPr>
    </w:p>
    <w:p pt14:Unid="381809c1dd7840359214eedb5c2fc6ca">
      <w:pPr pt14:Unid="251b74bafd75427bbbc267f9794b4ea2">
        <w:spacing w:after="0" w:line="200" w:lineRule="exact" pt14:Unid="c6c5e05f88a94123a2470a974c9e9b9f"/>
        <w:rPr pt14:Unid="3eefc73b728c4feea02683576818bd77">
          <w:color w:val="auto" pt14:Unid="aad5b5e275e14519afe42b4c4fa10fed"/>
          <w:sz w:val="20" pt14:Unid="ed39a244d66d481cbb8df0f8f1ccedec"/>
          <w:szCs w:val="20" pt14:Unid="fe1cea69f26b44369d4278809ad922ac"/>
        </w:rPr>
      </w:pPr>
    </w:p>
    <w:p pt14:Unid="e4b7ca0eed7c441b91ad65d95aac5307">
      <w:pPr pt14:Unid="bf2e2b2b246f4494a0cfc7d1604554e1">
        <w:spacing w:after="0" w:line="200" w:lineRule="exact" pt14:Unid="56e9e03375ce4963aff97248cc29f3e5"/>
        <w:rPr pt14:Unid="809b8a5a61784a73b2368b79d57b87d0">
          <w:color w:val="auto" pt14:Unid="68d79bf9c59d4adaa493e431f900341f"/>
          <w:sz w:val="20" pt14:Unid="105c3871c2a34d749573e12c2ba75724"/>
          <w:szCs w:val="20" pt14:Unid="a72f18efd01e4654af130c10329b6368"/>
        </w:rPr>
      </w:pPr>
    </w:p>
    <w:p pt14:Unid="6e644b1dccd3466487757354b9e23a24">
      <w:pPr pt14:Unid="8df7da3ddf4e4d2595285375202bc7b7">
        <w:spacing w:after="0" w:line="200" w:lineRule="exact" pt14:Unid="337dd54ddac64d35a9b28c37253d29da"/>
        <w:rPr pt14:Unid="6d52a4f0a3504001b2ce27e7c4a21f27">
          <w:color w:val="auto" pt14:Unid="60ec3708537d448d993dd3ebac7cebea"/>
          <w:sz w:val="20" pt14:Unid="ca1ca5016d434a49a7780c9aefcdd919"/>
          <w:szCs w:val="20" pt14:Unid="cb283b78464e43ec8224795f42cadc2c"/>
        </w:rPr>
      </w:pPr>
    </w:p>
    <w:p pt14:Unid="6b02053fea10434ab3dc2230e0acb997">
      <w:pPr pt14:Unid="604cf942ff184bc0978fba9a1b260483">
        <w:spacing w:after="0" w:line="200" w:lineRule="exact" pt14:Unid="9e716552785c4eb18e4f7a905db88e5e"/>
        <w:rPr pt14:Unid="8db42a6520d549bea5febe040b1a9f90">
          <w:color w:val="auto" pt14:Unid="e140d723d54f45009536835f52e7bc67"/>
          <w:sz w:val="20" pt14:Unid="3359d4a83a594291a66315d25fe7824a"/>
          <w:szCs w:val="20" pt14:Unid="4d6079a075ce4bd6984914cb0ed360d0"/>
        </w:rPr>
      </w:pPr>
    </w:p>
    <w:p pt14:Unid="ccbea2e832fd41b78cc37f663812a332">
      <w:pPr pt14:Unid="6fb1fd0707de4707bd92c0c1a8d40ff3">
        <w:spacing w:after="0" w:line="200" w:lineRule="exact" pt14:Unid="e90e0fb6b0e945b98401c69a5667db72"/>
        <w:rPr pt14:Unid="2e48a23e4ff447f594add35af2b2c864">
          <w:color w:val="auto" pt14:Unid="1464d3f448c145ac8525734440746a72"/>
          <w:sz w:val="20" pt14:Unid="9ab9c17072d24cfabbc589c8f0c5666a"/>
          <w:szCs w:val="20" pt14:Unid="aaebd1ae2ecc4de5b1472b16e8eb792d"/>
        </w:rPr>
      </w:pPr>
    </w:p>
    <w:p pt14:Unid="01cb3677a4d04661b5f3e971853d8bbb">
      <w:pPr pt14:Unid="a20e20af5dae4504bf871b7ca16ff9b8">
        <w:spacing w:after="0" w:line="200" w:lineRule="exact" pt14:Unid="a937743874804bd6936d9ff273aa6537"/>
        <w:rPr pt14:Unid="b5967ec858dc4640a2a05f3cae7c0f7b">
          <w:color w:val="auto" pt14:Unid="80a65dcf91bc407f827205c915361219"/>
          <w:sz w:val="20" pt14:Unid="7d82fe92fe8646deb96efda065b13a67"/>
          <w:szCs w:val="20" pt14:Unid="b98c2a3570464763b4bd0fd5cec34770"/>
        </w:rPr>
      </w:pPr>
    </w:p>
    <w:p pt14:Unid="6bc2c51568754bd5b51208d4e8709987">
      <w:pPr pt14:Unid="2c3c2f6ff83145a1b3474d6d797694f3">
        <w:spacing w:after="0" w:line="200" w:lineRule="exact" pt14:Unid="cb820ba31ba4473f9e1c42b3e62fc7a7"/>
        <w:rPr pt14:Unid="4e44fd0d78d24829a4ec81f6c4f57954">
          <w:color w:val="auto" pt14:Unid="98116469d4164d3abeb3c6b6d45aca12"/>
          <w:sz w:val="20" pt14:Unid="f636293b8af8428a8d74d93e3d4af6a5"/>
          <w:szCs w:val="20" pt14:Unid="282d8f2eb04a40368c2d99c41c945c43"/>
        </w:rPr>
      </w:pPr>
    </w:p>
    <w:p pt14:Unid="b2076ac2f52f469aafe56f2d59a49b13">
      <w:pPr pt14:Unid="64a2f7e4f19b4df1b0550e735caf3eb6">
        <w:spacing w:after="0" w:line="200" w:lineRule="exact" pt14:Unid="ada920de9ff240abbf3c6e3b50b7465f"/>
        <w:rPr pt14:Unid="11deca6da1c04772b25568f3d98558e4">
          <w:color w:val="auto" pt14:Unid="6d4797c68b004f15a7d1ea688c4e857e"/>
          <w:sz w:val="20" pt14:Unid="de22ceff614d410a8ee29511f5c53472"/>
          <w:szCs w:val="20" pt14:Unid="79274c9f73cc4972a09ca99a9bb137fe"/>
        </w:rPr>
      </w:pPr>
    </w:p>
    <w:p pt14:Unid="23dc233ae85a4a09bf5dd3a3eb6be2eb">
      <w:pPr pt14:Unid="ee8222f4e449486e8b465b22c3b433a4">
        <w:spacing w:after="0" w:line="356" w:lineRule="exact" pt14:Unid="deb9cd8d50bf48289d857574b378e4c2"/>
        <w:rPr pt14:Unid="6bf897e8372740e09ffc86e667afd87a">
          <w:color w:val="auto" pt14:Unid="0c0a62793db241e0ba7e570b27f6b55f"/>
          <w:sz w:val="20" pt14:Unid="4e5f94e97b434306add47ed5f3009c30"/>
          <w:szCs w:val="20" pt14:Unid="46bc9312b02c4e1191c4937df1bb1959"/>
        </w:rPr>
      </w:pPr>
    </w:p>
    <w:p pt14:Unid="6e98731610c343d3bdf2bcee8b7322ad">
      <w:pPr pt14:Unid="41b68297006f47f8ab6b9abfe0e61492">
        <w:spacing w:after="0" pt14:Unid="0549f4e07141442d9deb3ebedea9ccff"/>
        <w:ind w:right="6" pt14:Unid="6d8228bbe2774aa8942b27fd6b9a16a7"/>
        <w:jc w:val="center" pt14:Unid="74e16b6ddfa549f586d4bfb13e5d032c"/>
        <w:rPr pt14:Unid="eefd107a87f74ba79016a1cddd2ea19e">
          <w:color w:val="auto" pt14:Unid="b793f1a2ebf54719babcbbe115841730"/>
          <w:sz w:val="20" pt14:Unid="7c4b16c127fd490a9b715f85f321fbdc"/>
          <w:szCs w:val="20" pt14:Unid="95356a098f9d41edaab78b3cd610b017"/>
        </w:rPr>
      </w:pPr>
      <w:r>
        <w:rPr pt14:Unid="b9b27ccf09d940c7a6540e3da01229a0">
          <w:rFonts w:ascii="Arial" w:hAnsi="Arial" w:eastAsia="Arial" w:cs="Arial" pt14:Unid="5751f4d665e34d09bfb67d467c3077d6"/>
          <w:b w:val="1" pt14:Unid="50133d0239f942b1a01e1437b15b4be2"/>
          <w:bCs w:val="1" pt14:Unid="115aea6e8e6c473f956c90e75e7d3bb6"/>
          <w:color w:val="auto" pt14:Unid="02740ff3a0aa445e95fce6b14d52b292"/>
          <w:sz w:val="20" pt14:Unid="4a22a06029d9424aa2664a615962b882"/>
          <w:szCs w:val="20" pt14:Unid="82087db94055459c9293e2e8961e28a6"/>
        </w:rPr>
        <w:t xml:space="preserve">Figura 6.2: </w:t>
      </w:r>
      <w:r>
        <w:rPr pt14:Unid="4c6ccb54fee74ffab0e275a6039e96b7">
          <w:rFonts w:ascii="Arial" w:hAnsi="Arial" w:eastAsia="Arial" w:cs="Arial" pt14:Unid="83f82cc0605f47ce971f114fa33f9e45"/>
          <w:color w:val="auto" pt14:Unid="9cf14894468f435bb62367a746f25946"/>
          <w:sz w:val="20" pt14:Unid="ab28712737ec4e2d932f5ecf80b8cc65"/>
          <w:szCs w:val="20" pt14:Unid="cb8133f1b56b43e98a2e70c3a73a1f86"/>
        </w:rPr>
        <w:t>Solución del sistema monolítico.</w:t>
      </w:r>
    </w:p>
    <w:p pt14:Unid="05b74b5127fd455d8ab32eb71ccc4931">
      <w:pPr pt14:Unid="4bf85aa1b8a741fb8c79202eed3838be">
        <w:spacing w:after="0" w:line="200" w:lineRule="exact" pt14:Unid="aaab20144b564bb1aa8677e61cd8eb57"/>
        <w:rPr pt14:Unid="ea46fd01750d4f5b8ab9eb7532bec0f0">
          <w:color w:val="auto" pt14:Unid="c015186ebe7d45c78349ba5c9df85fd0"/>
          <w:sz w:val="20" pt14:Unid="4dd3dcc91fa44e2c92a2a482ef9ffe85"/>
          <w:szCs w:val="20" pt14:Unid="c8c9a7dc105c4699a7ce1b7cf05cad10"/>
        </w:rPr>
      </w:pPr>
    </w:p>
    <w:p pt14:Unid="0798b3ae77b0427bbd16bd12b923edd0">
      <w:pPr pt14:Unid="2083ce5b5d734b239cfd838c42623dfe">
        <w:spacing w:after="0" w:line="242" w:lineRule="exact" pt14:Unid="f20df7786ce94258b7d901f0ae792686"/>
        <w:rPr pt14:Unid="8f08982707a54e2f99ea84201d91d7c8">
          <w:color w:val="auto" pt14:Unid="4df9fec0c9ac422a9de254cee81e9e92"/>
          <w:sz w:val="20" pt14:Unid="e33ed8dd5a6540aab25ea3171c2de615"/>
          <w:szCs w:val="20" pt14:Unid="f3a0ded22b5b43ffb914eb9df8c5cdc6"/>
        </w:rPr>
      </w:pPr>
    </w:p>
    <w:p pt14:Unid="03d0e558ddd047bcb62fdcbf17a03459">
      <w:pPr pt14:Unid="d8ce8027b0814b40a6dd3e882d7aa5cc">
        <w:spacing w:after="0" w:line="262" w:lineRule="auto" pt14:Unid="6b08783fad144c23b56dbee7ef340ec8"/>
        <w:ind w:left="260" w:right="266" pt14:Unid="0779f4b0b95e45c186bc7abeee3e1368"/>
        <w:jc w:val="both" pt14:Unid="50724cddb17b4346a397bfc7a3755309"/>
        <w:rPr pt14:Unid="697eae1f061d4c1fac9a0119bba3959e">
          <w:color w:val="auto" pt14:Unid="624f58c3aeba4bc1a2d05171ad18d39d"/>
          <w:sz w:val="20" pt14:Unid="9a8fab9667b1462e84d15f4813b56113"/>
          <w:szCs w:val="20" pt14:Unid="1ca0c550fa7f42a4844f6e870546d65b"/>
        </w:rPr>
      </w:pPr>
      <w:r>
        <w:rPr pt14:Unid="2d58a84387de4de9b7f8d4d1fcd6e838">
          <w:rFonts w:ascii="Arial" w:hAnsi="Arial" w:eastAsia="Arial" w:cs="Arial" pt14:Unid="ab2903f85b7e4fb6a19dc2110bc1a399"/>
          <w:color w:val="auto" pt14:Unid="e460c2339f6745e095f7adec0f5181ac"/>
          <w:sz w:val="22" pt14:Unid="a132cf5d36a54337955bed38fde56bab"/>
          <w:szCs w:val="22" pt14:Unid="babaa2eab11a43d6a2eeeadedabc3187"/>
        </w:rPr>
        <w:t>porque no necesitamos almacenarlas o ofrecer operaciones CRUD sobre ellas, así que vamos a modelarlas como acciones. Simplemente ofreceremos métodos para generar un informe (GenerateReport) y enviar notificaciones (SendNotification).</w:t>
      </w:r>
    </w:p>
    <w:p pt14:Unid="6e2dbe484a374538ba02da08bd5cc979">
      <w:pPr pt14:Unid="23a1e1bff60a4ed1bfba0a98005f6059">
        <w:spacing w:after="0" w:line="78" w:lineRule="exact" pt14:Unid="f13ced2b578244e3a10175ce87bb167d"/>
        <w:rPr pt14:Unid="3d7d866b898f43b6b8e76cb461e5316d">
          <w:color w:val="auto" pt14:Unid="47b36dc4007c4cca93f3998fb1f7dbe8"/>
          <w:sz w:val="20" pt14:Unid="a0582bf7a7c94c959fe20b25b01222b0"/>
          <w:szCs w:val="20" pt14:Unid="0b75f300acb8478fb365c45a78a2c055"/>
        </w:rPr>
      </w:pPr>
    </w:p>
    <w:p pt14:Unid="9d5e57d9b46f410ba526c58b7ab77f1f">
      <w:pPr pt14:Unid="b29c24950af54d999f73ba4c9d65f2f7">
        <w:spacing w:after="0" w:line="258" w:lineRule="auto" pt14:Unid="146c5a4c353b4f398fcee10fa5c434fb"/>
        <w:ind w:left="260" w:right="266" w:firstLine="339" pt14:Unid="c08c12bf662d4e7287bfd0ba3a03bbbe"/>
        <w:jc w:val="both" pt14:Unid="2c4d9f34c3fd422a890e82c549826392"/>
        <w:rPr pt14:Unid="ff6769f70d83405da95412590b41903e">
          <w:color w:val="auto" pt14:Unid="9ff89b87ea0d4afb8bd0dd91744aecb3"/>
          <w:sz w:val="20" pt14:Unid="e2e853047c7a4595b48d69f9aa6818b5"/>
          <w:szCs w:val="20" pt14:Unid="779ed2037bca4ea08be9a2c07cc893a6"/>
        </w:rPr>
      </w:pPr>
      <w:r>
        <w:rPr pt14:Unid="3e22e0913e4940d287f378c02661f95c">
          <w:rFonts w:ascii="Arial" w:hAnsi="Arial" w:eastAsia="Arial" w:cs="Arial" pt14:Unid="a07c3e42004e474b84dc0866dcb2f58c"/>
          <w:color w:val="auto" pt14:Unid="edf58338dc84415e825ce29cdbc95b29"/>
          <w:sz w:val="22" pt14:Unid="d6c4cc9efe0d44489493e61c8ea5eea5"/>
          <w:szCs w:val="22" pt14:Unid="9e0f61e178634a97b05310545664ae18"/>
        </w:rPr>
        <w:t>La relación que existe entre un pedido y un producto es de muchos a muchos: un pedido está formado por múltiples productos y un producto puede estar incluido en diferentes pedidos. Además, la relación cuenta con una propiedad que es el número de unidades del producto en el pedido, que se puede modelar como una clase asociación. Si razonamos a nivel de base de datos, la clase asociación se implementará como una tabla intermedia entre las tablas de pedidos y productos. En nuestro código también lo modelaremos así para emplear la librería de Entity Framework para el mapeo objeto-relacional (ORM).</w:t>
      </w:r>
    </w:p>
    <w:p pt14:Unid="4b2803f695d44e1da64a454b637234b2">
      <w:pPr pt14:Unid="9c9054c075784b20868e7637fb547578">
        <w:spacing w:after="0" w:line="86" w:lineRule="exact" pt14:Unid="823071c9d5b244d091c44043f63bf0bc"/>
        <w:rPr pt14:Unid="a88b1d4eab2548f08b0ae55058a57dea">
          <w:color w:val="auto" pt14:Unid="d3491895dff24dcbae94d8271b7dc51b"/>
          <w:sz w:val="20" pt14:Unid="627d474d953c48a0a2c2a2487c90f53d"/>
          <w:szCs w:val="20" pt14:Unid="dbb5888d54684b9e81b0a1f3c6695d8c"/>
        </w:rPr>
      </w:pPr>
    </w:p>
    <w:p pt14:Unid="909c9eb1833b4ac28e53769e4138ade3">
      <w:pPr pt14:Unid="8915d250aeb64bdb8c50855dfe390dbe">
        <w:spacing w:after="0" w:line="267" w:lineRule="auto" pt14:Unid="ce8b9865b3c943a1803b2cb7e72b6ab4"/>
        <w:ind w:left="260" w:right="266" w:firstLine="339" pt14:Unid="02560049c4ce4fe5beda675e88a27a1d"/>
        <w:jc w:val="both" pt14:Unid="eff8b9de2eaf4f479457276edc349271"/>
        <w:rPr pt14:Unid="ab3a9151872344399be27946719e7a56">
          <w:color w:val="auto" pt14:Unid="8587abcf2b894970820885af5d466276"/>
          <w:sz w:val="20" pt14:Unid="915ff14180964c5b830577cf6c217625"/>
          <w:szCs w:val="20" pt14:Unid="2af25aaf2f01484ba2340bf1a0f849bd"/>
        </w:rPr>
      </w:pPr>
      <w:r>
        <w:rPr pt14:Unid="2a2b0bcd49084702b861d40396e7f7f8">
          <w:rFonts w:ascii="Arial" w:hAnsi="Arial" w:eastAsia="Arial" w:cs="Arial" pt14:Unid="7c0b965c053d4e498a12153a81913e60"/>
          <w:color w:val="auto" pt14:Unid="520be03c9a444550aeada392e60c9c26"/>
          <w:sz w:val="22" pt14:Unid="1f1e49ca944e4e048f3c6ae9ccd46e24"/>
          <w:szCs w:val="22" pt14:Unid="41882af60d9c41fd942207115089341f"/>
        </w:rPr>
        <w:t>Con todo esto, el diagrama de clases que se encuentran en la capa de dominio será el siguiente:</w:t>
      </w:r>
    </w:p>
    <w:p pt14:Unid="58cd2a6c26714c1087a5ef48e66bfbb1">
      <w:pPr pt14:Unid="f375bfd9a77247ba84163898a48d0e1d">
        <w:spacing w:after="0" w:line="20" w:lineRule="exact" pt14:Unid="04bf66b4154f4ae9b624c047048ba7d1"/>
        <w:rPr pt14:Unid="66fa3f4e47f545a18f1df0cb5ee4838c">
          <w:color w:val="auto" pt14:Unid="b7855758d0624759b2edd0b67f056754"/>
          <w:sz w:val="20" pt14:Unid="2e3d5b8fd9d7457ab6c4c22dc780300c"/>
          <w:szCs w:val="20" pt14:Unid="2ebed5bc49804066a7abd846899556db"/>
        </w:rPr>
      </w:pPr>
      <w:r>
        <w:rPr pt14:Unid="8d1c89bfeb7647a991980608e04fac0c">
          <w:color w:val="auto" pt14:Unid="5ce66161004e4138b1af536bfaba8ebe"/>
          <w:sz w:val="20" pt14:Unid="21fa15dec9fc484db3a774cec39f1481"/>
          <w:szCs w:val="20" pt14:Unid="d53a84b8d6824aa891701209b923833c"/>
        </w:rPr>
        <w:drawing pt14:Unid="2d4eda7292b141c582e26f16e0b35a68" pt14:SHA1Hash="be367293079f6e78dc272fe33148413cb09cafb2">
          <wp:anchor simplePos="0" relativeHeight="251657728" behindDoc="1" locked="0" layoutInCell="0" allowOverlap="1" pt14:Unid="fcdeced4afdb4125897d0405e81418c4">
            <wp:simplePos x="0" y="0" pt14:Unid="fc56ab3f67e844eb8a5fa462d2f4ab01"/>
            <wp:positionH relativeFrom="column" pt14:Unid="38d1c70a7c6b4fac8bb8a2930c6b5683">
              <wp:posOffset pt14:Unid="af16f603dec04e5390f072f09e559dbf">165735</wp:posOffset>
            </wp:positionH>
            <wp:positionV relativeFrom="paragraph" pt14:Unid="fe936c4953a74a878786b1d3914cfe8f">
              <wp:posOffset pt14:Unid="a0ced928bfae47e98ba9b83e9560c15a">135255</wp:posOffset>
            </wp:positionV>
            <wp:extent cx="5418455" cy="2748915" pt14:Unid="f5e176a3c785441a88472e2036325cb1"/>
            <wp:wrapNone pt14:Unid="bc39f4ce6c2947b18f3ef3b22a4da3af"/>
            <wp:docPr id="26" name="Picture 185" pt14:Unid="9752ebb7c0d646debd885bf15c2df717"/>
            <wp:cNvGraphicFramePr pt14:Unid="9d210c1e53d24876b474a1dd6f99143b">
              <a:graphicFrameLocks xmlns:a="http://schemas.openxmlformats.org/drawingml/2006/main" noChangeAspect="1" pt14:Unid="fb15c387e2314da993dcfe16f44e87c7"/>
            </wp:cNvGraphicFramePr>
            <a:graphic xmlns:a="http://schemas.openxmlformats.org/drawingml/2006/main" pt14:Unid="bc8d10feef2d4997aa7902f75d03607f">
              <a:graphicData uri="http://schemas.openxmlformats.org/drawingml/2006/picture" pt14:Unid="5032011405a84f05831638df47728332">
                <pic:pic xmlns:pic="http://schemas.openxmlformats.org/drawingml/2006/picture" pt14:Unid="a6e6bacade344ebf8a9538f517c7f368">
                  <pic:nvPicPr pt14:Unid="850987ac71a14435a70b1dfb68accbf2">
                    <pic:cNvPr id="0" name="Picture 185" pt14:Unid="b16d8786b6e44b4fa6a540b54c91dcb7"/>
                    <pic:cNvPicPr pt14:Unid="041583c29a2c41a6a2ad2e61fe5decb9">
                      <a:picLocks noChangeAspect="1" noChangeArrowheads="1" pt14:Unid="6071be5ba1364c70a8c7107c8692bdb8"/>
                    </pic:cNvPicPr>
                  </pic:nvPicPr>
                  <pic:blipFill pt14:Unid="3b0c94d03a614162b486a9039fc4fdfe">
                    <a:blip r:embed="rId32" pt14:Unid="4a48360899464020acf621f2ad6ba59c">
                      <a:extLst pt14:Unid="495631ecc2824c8abfd9591714713887">
                        <a:ext uri="{28A0092B-C50C-407E-A947-70E740481C1C}" pt14:Unid="77a824dbcb0f492a9176d52219dca56f"/>
                      </a:extLst>
                    </a:blip>
                    <a:srcRect pt14:Unid="8e5dcea137854d1c9e65bf40b69fc3fd"/>
                    <a:stretch pt14:Unid="39826d0ba3ae44afa163264a4bccc329">
                      <a:fillRect pt14:Unid="bb8e1594af744b3992765719a0750c40"/>
                    </a:stretch>
                  </pic:blipFill>
                  <pic:spPr bwMode="auto" pt14:Unid="c0cdf0794c3649b1b4f40865ddf4f36a">
                    <a:xfrm pt14:Unid="b533a0b7557e4edd9b0eb52e0298f7ab">
                      <a:off x="0" y="0" pt14:Unid="b52dd6dfa6cd470d94207b8bc63c5391"/>
                      <a:ext cx="5418455" cy="2748915" pt14:Unid="1a02571626ad4d908f2f6d1cd0e10b78"/>
                    </a:xfrm>
                    <a:prstGeom prst="rect" pt14:Unid="440ea13f28d24bb0818807c9da7a42ce">
                      <a:avLst pt14:Unid="6d24efaa31064dc982dcae68fb3054f9"/>
                    </a:prstGeom>
                    <a:noFill pt14:Unid="ea2e16db83874afab569fd6c6e82de26"/>
                  </pic:spPr>
                </pic:pic>
              </a:graphicData>
            </a:graphic>
          </wp:anchor>
        </w:drawing>
      </w:r>
    </w:p>
    <w:p pt14:Unid="3c262d95ba454cf5a5a1057a0860569f">
      <w:pPr pt14:Unid="f0b3fab9d562495e90ea05ae5b7f838e"/>
    </w:p>
    <w:p pt14:Unid="24e7f2c393c641278b6993c1e23a64ed">
      <w:pPr pt14:Unid="8952662943b1436699dc059ca29b54a1">
        <w:spacing w:after="0" w:line="200" w:lineRule="exact" pt14:Unid="2dbf8c1961d14208ad1afe0c8f24f7c9"/>
        <w:rPr pt14:Unid="1ae3440529544fef9170cf53ea860de5">
          <w:color w:val="auto" pt14:Unid="a0ae9b51080948f5a02a54d768622d34"/>
          <w:sz w:val="20" pt14:Unid="d107ad3a21f746dbb66ad3be28b6a97e"/>
          <w:szCs w:val="20" pt14:Unid="643ca0f7b0ad429181c59d0910a281a7"/>
        </w:rPr>
      </w:pPr>
    </w:p>
    <w:p pt14:Unid="c404e0cc92b643d585496112e364d61a">
      <w:pPr pt14:Unid="80eaa29ef57c49be85f8b0ee3ce56cd4">
        <w:spacing w:after="0" w:line="200" w:lineRule="exact" pt14:Unid="137cf293a8e04a04a087085ea9282dac"/>
        <w:rPr pt14:Unid="5e02d4e5572f499f9d4d2ff31a32aa89">
          <w:color w:val="auto" pt14:Unid="823c98acce754ba1a16455da9262578a"/>
          <w:sz w:val="20" pt14:Unid="95d45494a11940c791da819759813d30"/>
          <w:szCs w:val="20" pt14:Unid="a8130efc7257416d873f9da232340857"/>
        </w:rPr>
      </w:pPr>
    </w:p>
    <w:p pt14:Unid="5dd5d9bc7dfa451cbd3c25f86adb5d8d">
      <w:pPr pt14:Unid="666aa8802ba64ff09f26bc65d6f260f8">
        <w:spacing w:after="0" w:line="200" w:lineRule="exact" pt14:Unid="14c7a419bd344a6e89cba97950dad872"/>
        <w:rPr pt14:Unid="1bd3fa1a172e4ad5a95eab2f86cf16dc">
          <w:color w:val="auto" pt14:Unid="984c286aad774d6abddadb6e859b1d20"/>
          <w:sz w:val="20" pt14:Unid="f577b7582c9246c695924980b57412dc"/>
          <w:szCs w:val="20" pt14:Unid="edcaa195b7f34f00854651c293784ec4"/>
        </w:rPr>
      </w:pPr>
    </w:p>
    <w:p pt14:Unid="4c47da824f6a4767ba696da684293cbe">
      <w:pPr pt14:Unid="2509571325a04ccca73acfbe20d1b7df">
        <w:spacing w:after="0" w:line="200" w:lineRule="exact" pt14:Unid="ce84a7754b424674bf83cd7483597127"/>
        <w:rPr pt14:Unid="e94865c6f8fc4fc99db45ddbfb8720b5">
          <w:color w:val="auto" pt14:Unid="086a4cf170c2426f85a4be61f9bd2748"/>
          <w:sz w:val="20" pt14:Unid="7f5460fc66804c2b8164bfb0b238ed25"/>
          <w:szCs w:val="20" pt14:Unid="c77f246a6df44e25b467b0aec6a464a4"/>
        </w:rPr>
      </w:pPr>
    </w:p>
    <w:p pt14:Unid="d1d88d2caf8e4b449c783386da3d5f5d">
      <w:pPr pt14:Unid="3d3e8a1c3f83422f8ba2bd033a924caa">
        <w:spacing w:after="0" w:line="200" w:lineRule="exact" pt14:Unid="e432086cd7d04d5ebeee199f2b457c5c"/>
        <w:rPr pt14:Unid="208cd806f1ed4f809a35b83c41526ca8">
          <w:color w:val="auto" pt14:Unid="df65e706c0844c8f9791af0a120056c6"/>
          <w:sz w:val="20" pt14:Unid="b9e9f78331f544c0b1b48443e7aeef45"/>
          <w:szCs w:val="20" pt14:Unid="af376cf0682d413f83b5ba898d33ac45"/>
        </w:rPr>
      </w:pPr>
    </w:p>
    <w:p pt14:Unid="2dd7c313ade44af19f133202cb3ddb78">
      <w:pPr pt14:Unid="4370770c6b4448dc9abd82868109fbde">
        <w:spacing w:after="0" w:line="200" w:lineRule="exact" pt14:Unid="eac79eb16b784b54a30b743e03753fe4"/>
        <w:rPr pt14:Unid="a25c95e692fe4e2d9023c34249681015">
          <w:color w:val="auto" pt14:Unid="eb3d2abe230f4aa2a0f3e9e0e0f1766d"/>
          <w:sz w:val="20" pt14:Unid="ac010f25c8ad4fe7aa405fc8f6e90fb3"/>
          <w:szCs w:val="20" pt14:Unid="360e6acc936f46898cb5718486dd9b95"/>
        </w:rPr>
      </w:pPr>
    </w:p>
    <w:p pt14:Unid="42629bf0727240d18353892cd66afdd1">
      <w:pPr pt14:Unid="00565bbd6dfd432b810dc7e616ab9960">
        <w:spacing w:after="0" w:line="200" w:lineRule="exact" pt14:Unid="3280182ecd014a5b9f9ad5d2e4a39373"/>
        <w:rPr pt14:Unid="06ecc1b900c34fc78454311bee4f765e">
          <w:color w:val="auto" pt14:Unid="03efe6472f0a4e72bb487a102b3d5171"/>
          <w:sz w:val="20" pt14:Unid="ac4b48fbdfb9423099cba9b3458e4695"/>
          <w:szCs w:val="20" pt14:Unid="f9ac5c9bd96e46df80a71ce002d4e7f3"/>
        </w:rPr>
      </w:pPr>
    </w:p>
    <w:p pt14:Unid="0057600ae6f04f6f8ff82baec3b3aafc">
      <w:pPr pt14:Unid="e4f801b9c63d416ab0893957dd9b443f">
        <w:spacing w:after="0" w:line="200" w:lineRule="exact" pt14:Unid="9957e89d9f4f41eb8f779e6f30bf75ce"/>
        <w:rPr pt14:Unid="2f22de962cf6405393e51b438454947e">
          <w:color w:val="auto" pt14:Unid="e685ca0b189e442a91454b3a67f6649d"/>
          <w:sz w:val="20" pt14:Unid="2e4bf0c42b73473d88c137c6e7ae6e99"/>
          <w:szCs w:val="20" pt14:Unid="d1bb1a1b562d440986fcbabb5de258a3"/>
        </w:rPr>
      </w:pPr>
    </w:p>
    <w:p pt14:Unid="50da66abf1364319ba6fe79fec5e8d1d">
      <w:pPr pt14:Unid="3a2b64b6938547798e4b24062df59640">
        <w:spacing w:after="0" w:line="200" w:lineRule="exact" pt14:Unid="938e0119f5ff472b8b58b07d6bd33926"/>
        <w:rPr pt14:Unid="30813d5c7fe4441ca4658ba259aefb45">
          <w:color w:val="auto" pt14:Unid="5a4edc5d5c4e459e8d94df2739ee74df"/>
          <w:sz w:val="20" pt14:Unid="3c3f8f6ac29043bbafd95f6f8c9aad91"/>
          <w:szCs w:val="20" pt14:Unid="383cc9e0ff2f45a48fb3aeeaf63c2bde"/>
        </w:rPr>
      </w:pPr>
    </w:p>
    <w:p pt14:Unid="46606cae95624f88bd80739969ccaead">
      <w:pPr pt14:Unid="6a75784097b74c9e8e04b7bcc8515792">
        <w:spacing w:after="0" w:line="200" w:lineRule="exact" pt14:Unid="31a77b83199740708fa7acd716895585"/>
        <w:rPr pt14:Unid="a963d10d60724aac9c29c2dffd1e9d85">
          <w:color w:val="auto" pt14:Unid="95ea69eba77d4ad8993be413df697061"/>
          <w:sz w:val="20" pt14:Unid="3f310fff3b95450a9b104dc588eac2eb"/>
          <w:szCs w:val="20" pt14:Unid="bc4ad71cb7ef43328dbefde80a285d5c"/>
        </w:rPr>
      </w:pPr>
    </w:p>
    <w:p pt14:Unid="60d918b51c0d4be4ae68ed94cc7ea554">
      <w:pPr pt14:Unid="730abb5c7cc047f89b7b40052b5d0d96">
        <w:spacing w:after="0" w:line="200" w:lineRule="exact" pt14:Unid="c5730b6664b14544885a3e559191489f"/>
        <w:rPr pt14:Unid="a30df51d29644dfb8f0c8485a130efa5">
          <w:color w:val="auto" pt14:Unid="589c6806c48f4a4399c509f49f3b4dc1"/>
          <w:sz w:val="20" pt14:Unid="3ba6598782e1402ba3ac4423952ab334"/>
          <w:szCs w:val="20" pt14:Unid="b0842b92df6c4c76a0ee887f8f51ea35"/>
        </w:rPr>
      </w:pPr>
    </w:p>
    <w:p pt14:Unid="a549b5ff86424394894becf5b75c3d35">
      <w:pPr pt14:Unid="690f5435b4854cf585abb326072c50ce">
        <w:spacing w:after="0" w:line="200" w:lineRule="exact" pt14:Unid="cf6f026e297c4536b68d0b72bc39a017"/>
        <w:rPr pt14:Unid="3ddbfb542eda45e8882ea2c34cf532df">
          <w:color w:val="auto" pt14:Unid="48f084f0d71c477c962bc6fa638abc68"/>
          <w:sz w:val="20" pt14:Unid="e614e42f49924a8883f114ea0f6d5d1f"/>
          <w:szCs w:val="20" pt14:Unid="dfc93edc637f46718aa01f1f6ca4117d"/>
        </w:rPr>
      </w:pPr>
    </w:p>
    <w:p pt14:Unid="655eeac615e84e9ca5d085b23dbeaf4b">
      <w:pPr pt14:Unid="ca59b2c3b2ed4c43a069bf34d13d4bf2">
        <w:spacing w:after="0" w:line="200" w:lineRule="exact" pt14:Unid="1a4d94f99b904172a8c56b0e41ba48a3"/>
        <w:rPr pt14:Unid="7837a15ee54d477ab9e5e9d0ac40bc36">
          <w:color w:val="auto" pt14:Unid="638e7bd1c7b748668158700323507e56"/>
          <w:sz w:val="20" pt14:Unid="bb19704a733348b785f968d52698c397"/>
          <w:szCs w:val="20" pt14:Unid="262558b8aa294ddea328a08e2bc4cb94"/>
        </w:rPr>
      </w:pPr>
    </w:p>
    <w:p pt14:Unid="ae5cfb8e9d034a1e85e86ab38a7e18f5">
      <w:pPr pt14:Unid="1bfee64c7d8b413f8cd2461182de2d32">
        <w:spacing w:after="0" w:line="200" w:lineRule="exact" pt14:Unid="bb6d3aa3771049fca4b4ac51b3e3450f"/>
        <w:rPr pt14:Unid="1493b16a1afe4621974a8ac6c21dc8ba">
          <w:color w:val="auto" pt14:Unid="eeda93cc9ed648ec87b83ae4c3298020"/>
          <w:sz w:val="20" pt14:Unid="2451d3e435814d52b9451c0ff0444f94"/>
          <w:szCs w:val="20" pt14:Unid="53cea8a05724448ea5a85481a9b14253"/>
        </w:rPr>
      </w:pPr>
    </w:p>
    <w:p pt14:Unid="2b135c337f0c46568c5bb06147a1d9a3">
      <w:pPr pt14:Unid="5aa8b07d98e446ed8028e7b66950ae9c">
        <w:spacing w:after="0" w:line="200" w:lineRule="exact" pt14:Unid="9acab1a12cb548eb9323a4fca4754094"/>
        <w:rPr pt14:Unid="eddda5b7e48f4aac9152703d5d111739">
          <w:color w:val="auto" pt14:Unid="f5a8ebadf63e4472aef113ee25f0e578"/>
          <w:sz w:val="20" pt14:Unid="a6c8f6f75e2546ea8321f52d3031f1a1"/>
          <w:szCs w:val="20" pt14:Unid="1dd433aacbe6481eb0bf6e238ad4f9c2"/>
        </w:rPr>
      </w:pPr>
    </w:p>
    <w:p pt14:Unid="21851c7b6ced412dbc6167b66f9b66d1">
      <w:pPr pt14:Unid="590e71b1be17448ab93df2b193c57925">
        <w:spacing w:after="0" w:line="200" w:lineRule="exact" pt14:Unid="7f1b47faa5714ae8b6d0f561ff309347"/>
        <w:rPr pt14:Unid="efd2dd937deb493ca14396a573ecb792">
          <w:color w:val="auto" pt14:Unid="fba0362c8bed4e07bf4e3394c44e73e8"/>
          <w:sz w:val="20" pt14:Unid="b98a6c16dfa449febcc0c832edbc5cba"/>
          <w:szCs w:val="20" pt14:Unid="d623e5b772ea4a32bc3bd37147cb0c82"/>
        </w:rPr>
      </w:pPr>
    </w:p>
    <w:p pt14:Unid="f125e8185da74f799921d1e831717a6f">
      <w:pPr pt14:Unid="56f58e6709234c048b877e6331a6bb88">
        <w:spacing w:after="0" w:line="200" w:lineRule="exact" pt14:Unid="74dce61a2c6c41ea97c15c811270d309"/>
        <w:rPr pt14:Unid="359982faa2e74ff2881719fed42ea3ca">
          <w:color w:val="auto" pt14:Unid="b50264f5a67a4c1ca99a97151afa66a3"/>
          <w:sz w:val="20" pt14:Unid="00987725eaaa4f1d9ecb0ee6a622528f"/>
          <w:szCs w:val="20" pt14:Unid="3f09659e23d94c3b839870bc1c043b46"/>
        </w:rPr>
      </w:pPr>
    </w:p>
    <w:p pt14:Unid="df402d10faa340439f759f1dd16f2081">
      <w:pPr pt14:Unid="17ddb37311c44462811a9a837caafd0a">
        <w:spacing w:after="0" w:line="200" w:lineRule="exact" pt14:Unid="b60161ae1e74403bb00d945875837ad7"/>
        <w:rPr pt14:Unid="a64a54e972544d72af9db1678a7f3252">
          <w:color w:val="auto" pt14:Unid="917de0b861c646c98e41b38eb861e63a"/>
          <w:sz w:val="20" pt14:Unid="5e6c00353aec47749953fdc719c65b55"/>
          <w:szCs w:val="20" pt14:Unid="5d309a237c4b441abce192f5de68cca3"/>
        </w:rPr>
      </w:pPr>
    </w:p>
    <w:p pt14:Unid="523f3e7a217d4f329a47f2c89b336681">
      <w:pPr pt14:Unid="43b59073fe4541968cd48ce4269b4973">
        <w:spacing w:after="0" w:line="200" w:lineRule="exact" pt14:Unid="0a435381df984313899f913771e7e251"/>
        <w:rPr pt14:Unid="53d43db3a3884800be86dd98857190f3">
          <w:color w:val="auto" pt14:Unid="b75c16fb659e46b2a0f5c3f23637add8"/>
          <w:sz w:val="20" pt14:Unid="4739ead7d6934a298e3e2f185428ec44"/>
          <w:szCs w:val="20" pt14:Unid="552a5969bf4f4f09a13e884fb731522c"/>
        </w:rPr>
      </w:pPr>
    </w:p>
    <w:p pt14:Unid="6189a31692384bf699e9487741c71ddd">
      <w:pPr pt14:Unid="482ca65b1bab4c38964bf78c621423b5">
        <w:spacing w:after="0" w:line="200" w:lineRule="exact" pt14:Unid="d54e19b4c03b4c9b9534943a37a15b1f"/>
        <w:rPr pt14:Unid="ceef112de3de4467a1d8e6f548a59e1f">
          <w:color w:val="auto" pt14:Unid="d1c9c5f6f2e94205ad831dae2c2224aa"/>
          <w:sz w:val="20" pt14:Unid="7523a44287554bee83ff357c99ad61ca"/>
          <w:szCs w:val="20" pt14:Unid="d931b870ea6549a9997d9e1bfaefb8fa"/>
        </w:rPr>
      </w:pPr>
    </w:p>
    <w:p pt14:Unid="58d6ef6b90694d3cad516a49b20fbe5a">
      <w:pPr pt14:Unid="7b7fdf85fe3746a4b66e46caf5db94f8">
        <w:spacing w:after="0" w:line="200" w:lineRule="exact" pt14:Unid="23a616b632c542ab9e576a1e5083eece"/>
        <w:rPr pt14:Unid="1dee9f7ad0624ec58b6820609ee441eb">
          <w:color w:val="auto" pt14:Unid="c92404bf21434efea91c48ee19865437"/>
          <w:sz w:val="20" pt14:Unid="05eb63bf1c9947699952010befbc8a06"/>
          <w:szCs w:val="20" pt14:Unid="0555b5ce232e4abebb88d9dee13af1db"/>
        </w:rPr>
      </w:pPr>
    </w:p>
    <w:p pt14:Unid="2620c0f300d74612975492483d9c355d">
      <w:pPr pt14:Unid="280ff04b0d86404c8201971a4491a960">
        <w:spacing w:after="0" w:line="200" w:lineRule="exact" pt14:Unid="57b6955abee34be89673f68919ad610b"/>
        <w:rPr pt14:Unid="0e77e3392dc34b72bde015e0a63be788">
          <w:color w:val="auto" pt14:Unid="22b599ce609d42598dd3fed96abbb1f6"/>
          <w:sz w:val="20" pt14:Unid="93aac30342c243ebb869ee5301f39b8a"/>
          <w:szCs w:val="20" pt14:Unid="a110b71bdf9f49d281625aa868a2ac06"/>
        </w:rPr>
      </w:pPr>
    </w:p>
    <w:p pt14:Unid="616c5514d4294fb789a00317fc86205c">
      <w:pPr pt14:Unid="2c45bc19ee574c37a43c47b6a3bc307c">
        <w:spacing w:after="0" w:line="322" w:lineRule="exact" pt14:Unid="b5225c64f6154cf182da52230968bc1d"/>
        <w:rPr pt14:Unid="629e7c21868d447c9c807db4a150c968">
          <w:color w:val="auto" pt14:Unid="20bdde0f726f46f79843c9216c3c2c74"/>
          <w:sz w:val="20" pt14:Unid="15a8ef5249b34203a8031a908cda0427"/>
          <w:szCs w:val="20" pt14:Unid="74723f256b7f4be897b75a40e025fed8"/>
        </w:rPr>
      </w:pPr>
    </w:p>
    <w:p pt14:Unid="58ec154176e34d69946e2571f400274b">
      <w:pPr pt14:Unid="68f2a4157c5d4cfa94bcaebf6ac82bb9">
        <w:spacing w:after="0" pt14:Unid="1760705252044ae7a1af0f7f742dce3b"/>
        <w:ind w:right="6" pt14:Unid="d2f89016991f4a43ae0749154c442ace"/>
        <w:jc w:val="center" pt14:Unid="36a7a02968ab4fe0ae25ebf15a07d21a"/>
        <w:rPr pt14:Unid="30129b658558416aa89e614e6a474d7e">
          <w:color w:val="auto" pt14:Unid="af6f49c60b304ee9896172e811d050a9"/>
          <w:sz w:val="20" pt14:Unid="1acbeef7275946afbb8ee0b23830b984"/>
          <w:szCs w:val="20" pt14:Unid="453f2895de8e48baacf0438d443cd949"/>
        </w:rPr>
      </w:pPr>
      <w:r>
        <w:rPr pt14:Unid="d71a9c8df7fb48249a76e43f67588635">
          <w:rFonts w:ascii="Arial" w:hAnsi="Arial" w:eastAsia="Arial" w:cs="Arial" pt14:Unid="45f3f620e7b54a3d9a6154a4e652d8fd"/>
          <w:b w:val="1" pt14:Unid="1c1fe47fb7ad4be4afca0699df2d9bf5"/>
          <w:bCs w:val="1" pt14:Unid="b459512569344ebca9153adec266cf75"/>
          <w:color w:val="auto" pt14:Unid="7e4d3dfdf84a4ef1a5fb7626699c05b2"/>
          <w:sz w:val="19" pt14:Unid="56e8c108ef0541a698eb9bcc6043e568"/>
          <w:szCs w:val="19" pt14:Unid="af87d1c8bcd648a5b41496e1eef95945"/>
        </w:rPr>
        <w:t xml:space="preserve">Figura 6.3: </w:t>
      </w:r>
      <w:r>
        <w:rPr pt14:Unid="d6581797b96644a282a379eaccdf08e8">
          <w:rFonts w:ascii="Arial" w:hAnsi="Arial" w:eastAsia="Arial" w:cs="Arial" pt14:Unid="0fed4f0a10d942218a189e65750e77f7"/>
          <w:color w:val="auto" pt14:Unid="9a3a3b1a750943ad987830031f6d219d"/>
          <w:sz w:val="19" pt14:Unid="9e94611143124487b71f7562d1d3c039"/>
          <w:szCs w:val="19" pt14:Unid="dfa5ce27175044edab0093269ec59b5c"/>
        </w:rPr>
        <w:t>Diagrama de clases de dominio de la solución monolítica.</w:t>
      </w:r>
    </w:p>
    <w:p pt14:Unid="eb366df418ea47c7bfaae956e4734ef5">
      <w:pPr pt14:Unid="c3acc72a56ec4873a3c595cf2dfe8e7d"/>
    </w:p>
    <w:p pt14:Unid="a3d942a9a6b84283aaccc54a47129a0c">
      <w:pPr pt14:Unid="8576e895759849e28bc0b58bccbab2b5">
        <w:tabs pt14:Unid="d52ecc4b5a424db4b8ff5ddd6fc7ab40">
          <w:tab w:val="left" w:leader="none" w:pos="4180" pt14:Unid="75328c8fefc8468d86463da1c105a418"/>
        </w:tabs>
        <w:spacing w:after="0" pt14:Unid="40816b4ac01c4dc58ee692fc2d5687e4"/>
        <w:ind w:left="260" pt14:Unid="5b9624278afd41fbb5e765c1df905cfa"/>
        <w:rPr pt14:Unid="9c987f408fcd42bf8592faa9e784f77c">
          <w:color w:val="auto" pt14:Unid="a1bb31f0dec54380ae761ec17d6fdca0"/>
          <w:sz w:val="20" pt14:Unid="6daea92663184ab7a37b20b51e888a28"/>
          <w:szCs w:val="20" pt14:Unid="3b03fec5cc404985938d58d0b489ada4"/>
        </w:rPr>
      </w:pPr>
      <w:r>
        <w:rPr pt14:Unid="d7359cffbbab4fa98a29fcd546570c87">
          <w:rFonts w:ascii="Arial" w:hAnsi="Arial" w:eastAsia="Arial" w:cs="Arial" pt14:Unid="20346eb8e14f4ad5bddae621bb09a05f"/>
          <w:b w:val="1" pt14:Unid="4333311d5b9440c485ca5c26f15137cf"/>
          <w:bCs w:val="1" pt14:Unid="0e0735699ab449cf8166e9021805dc10"/>
          <w:color w:val="auto" pt14:Unid="b123be0baf4e452a8245518638c86dfb"/>
          <w:sz w:val="18" pt14:Unid="59e450aebb494499adde1c11b82f7691"/>
          <w:szCs w:val="18" pt14:Unid="19465575701048438b23bf393d4aec5e"/>
        </w:rPr>
        <w:t>34</w:t>
      </w:r>
      <w:r>
        <w:rPr pt14:Unid="70076c29dd19442e96bd408a6c1c9043">
          <w:color w:val="auto" pt14:Unid="5fb2023388b244dab5068a3c2168381e"/>
          <w:sz w:val="20" pt14:Unid="71de8fd7fe7549038966c90759735d0e"/>
          <w:szCs w:val="20" pt14:Unid="b0d7d96f6f9042d480f9ff20435e3cbb"/>
        </w:rPr>
        <w:tab pt14:Unid="9f7b6e90b60746f9a99c80771acd1b88"/>
      </w:r>
      <w:r>
        <w:rPr pt14:Unid="178e4dca3eb243d8bf5d9fb33b465817">
          <w:rFonts w:ascii="Arial" w:hAnsi="Arial" w:eastAsia="Arial" w:cs="Arial" pt14:Unid="e422aa117bc04c6ca5c12f835ee290ce"/>
          <w:color w:val="auto" pt14:Unid="6572094cb64446c293f3063dddf15ac7"/>
          <w:sz w:val="19" pt14:Unid="0c503c5fd7d64ab595e465d15fbba8e5"/>
          <w:szCs w:val="19" pt14:Unid="45d57e3f3dc74d708bd836129a65da5d"/>
        </w:rPr>
        <w:t>Diseño e implementación de la solución monolítica</w:t>
      </w:r>
    </w:p>
    <w:p pt14:Unid="846887ad2b0c46f59f43da8fb21302ff">
      <w:pPr pt14:Unid="fccb0bb3446240c5870f6054abfb7645">
        <w:spacing w:after="0" w:line="20" w:lineRule="exact" pt14:Unid="8a9dd6be2ebc4fb581e6636b97a8a5d7"/>
        <w:rPr pt14:Unid="3445a741d0eb44109e24675099e0f5d6">
          <w:color w:val="auto" pt14:Unid="b1c75cf272134beeb6978837b75f1e85"/>
          <w:sz w:val="20" pt14:Unid="90adb58cc73d40af8f3af5121249d005"/>
          <w:szCs w:val="20" pt14:Unid="425dcc108ede464e864219c420aaeab3"/>
        </w:rPr>
      </w:pPr>
    </w:p>
    <w:p pt14:Unid="90caabbcb87342dea7501d0d917f2aa7">
      <w:pPr pt14:Unid="259aa59a21f44bd487c8e5955dcedf83">
        <w:spacing w:after="0" w:line="200" w:lineRule="exact" pt14:Unid="1f10cba00f394676a77d8f54f2c798b7"/>
        <w:rPr pt14:Unid="7e55850c906849cfad9a57b0a6b87f76">
          <w:color w:val="auto" pt14:Unid="37aba7ae0ece4c6ba42ce9515ed1b619"/>
          <w:sz w:val="20" pt14:Unid="9258cf4b9ada4fcb94ce22ddb2397c89"/>
          <w:szCs w:val="20" pt14:Unid="147f2d4d67b04dc5a6233e7195678265"/>
        </w:rPr>
      </w:pPr>
    </w:p>
    <w:p pt14:Unid="ace2f05356a34dfc96ddd30552ccd82c">
      <w:pPr pt14:Unid="c2ebe5a414844d058a0b77db93cae743">
        <w:spacing w:after="0" w:line="300" w:lineRule="exact" pt14:Unid="43e23687878f4df6a93ce6955e8f664c"/>
        <w:rPr pt14:Unid="f6bf4b05ec0f456e990cf2d2703e7c14">
          <w:color w:val="auto" pt14:Unid="8430011e361749c2875e7d86b878e06f"/>
          <w:sz w:val="20" pt14:Unid="7712ccbbcc1549318f6a0ee66016b129"/>
          <w:szCs w:val="20" pt14:Unid="ec721f7743954b8b9af3f5093dab1181"/>
        </w:rPr>
      </w:pPr>
    </w:p>
    <w:p pt14:Unid="249080c42bb84cb0aede9108b1d0a957">
      <w:pPr pt14:Unid="aef4aa38df144e76965434750be65f3d">
        <w:spacing w:after="0" pt14:Unid="a8cef31864fe408cbf66b54a564020ae"/>
        <w:ind w:left="260" pt14:Unid="bf59baa7f99a45c6b7572dd0d4f46728"/>
        <w:rPr pt14:Unid="579ea3b6ca9c4149a02c0d6d8f94a021">
          <w:color w:val="auto" pt14:Unid="246234f60388492b91dc7696ad61cf23"/>
          <w:sz w:val="20" pt14:Unid="4048609fc3e34b7ea986d5bd89abbfee"/>
          <w:szCs w:val="20" pt14:Unid="96712ac063964a0e816ec3f8e988876b"/>
        </w:rPr>
      </w:pPr>
      <w:r>
        <w:rPr pt14:Unid="d9d42f0eb0d64a72a84c59e4150d482f">
          <w:rFonts w:ascii="Arial" w:hAnsi="Arial" w:eastAsia="Arial" w:cs="Arial" pt14:Unid="b6d7b0e4188a4aeb807b3fbc4a9d2eff"/>
          <w:color w:val="auto" pt14:Unid="539fe6e5eb5f42279cfaffeb6144ac48"/>
          <w:sz w:val="29" pt14:Unid="380ff51943374382b561176728232b1a"/>
          <w:szCs w:val="29" pt14:Unid="79a0fbe6482a4f7893752b3cd361c297"/>
        </w:rPr>
        <w:t>6.2 Detalles de la implementación back-end</w:t>
      </w:r>
    </w:p>
    <w:p pt14:Unid="adc8b85ae60545fb993658642019ef3f">
      <w:pPr pt14:Unid="4c251085516b4bb4a517ae801a8219d7">
        <w:spacing w:after="0" w:line="20" w:lineRule="exact" pt14:Unid="84ecd9abeaa541d09bc252bd48a48a4d"/>
        <w:rPr pt14:Unid="7da88721704f4400b75b9d3a57debc26">
          <w:color w:val="auto" pt14:Unid="e38f3131540b42aab4816b3623a96143"/>
          <w:sz w:val="20" pt14:Unid="a7530e84f3904de2a4a2f3df600b8b2b"/>
          <w:szCs w:val="20" pt14:Unid="48b671f989964535a6ebf156e367b68a"/>
        </w:rPr>
      </w:pPr>
    </w:p>
    <w:p pt14:Unid="69260a4cfbbb4ba3badda5fdc73cfb0c">
      <w:pPr pt14:Unid="c166f82538934b41b4165af050f0c136">
        <w:spacing w:after="0" w:line="345" w:lineRule="exact" pt14:Unid="0224b18594ec436183f6db244487f896"/>
        <w:rPr pt14:Unid="3ba9811ec452483c85b18d346048b992">
          <w:color w:val="auto" pt14:Unid="eef792331b8346f783b6f264d7222746"/>
          <w:sz w:val="20" pt14:Unid="d85e012c7fec4dc8b2db44c768bffd7a"/>
          <w:szCs w:val="20" pt14:Unid="9604a3549054464c85788374301f203f"/>
        </w:rPr>
      </w:pPr>
    </w:p>
    <w:p pt14:Unid="a4b4976b774040a79e91bcd221fe95b5">
      <w:pPr pt14:Unid="2e7d68f3ec424781be55637328c703e7">
        <w:tabs pt14:Unid="2a2d637220474adebc1d2eb963e77469">
          <w:tab w:val="left" w:leader="none" w:pos="1020" pt14:Unid="392e30cb075441cb80bea25e053fc000"/>
        </w:tabs>
        <w:spacing w:after="0" pt14:Unid="7f5159da170d48eda4f05b2e2c8e7389"/>
        <w:ind w:left="260" pt14:Unid="2bd20b883cce4b13a1c866f19a85dcfb"/>
        <w:rPr pt14:Unid="fca9f8a8d56a4105848f08be68200e4f">
          <w:color w:val="auto" pt14:Unid="bf415e6c44f3422396af0eab85d0d31e"/>
          <w:sz w:val="20" pt14:Unid="ed3065d3ddcf4a428aa8f90ae5fee9a9"/>
          <w:szCs w:val="20" pt14:Unid="849d86894eb044e491f1e8b4e7ca4b86"/>
        </w:rPr>
      </w:pPr>
      <w:r>
        <w:rPr pt14:Unid="e5be6d2ce3224945965ff67594532c6c">
          <w:rFonts w:ascii="Arial" w:hAnsi="Arial" w:eastAsia="Arial" w:cs="Arial" pt14:Unid="e4135e6fc75149f88195d63d30ae91f9"/>
          <w:b w:val="1" pt14:Unid="999aad0441d9412c8861fd16a3c95939"/>
          <w:bCs w:val="1" pt14:Unid="184ea959e86b42898eed4b7498c5218e"/>
          <w:color w:val="auto" pt14:Unid="2e178cbabfb6455e90c1a373f3f53790"/>
          <w:sz w:val="24" pt14:Unid="baf812d01c4b49bc86508d982ed44fda"/>
          <w:szCs w:val="24" pt14:Unid="c0eadd5ed6b54614b32ff5bd7d5cef65"/>
        </w:rPr>
        <w:t>6.2.1.</w:t>
      </w:r>
      <w:r>
        <w:rPr pt14:Unid="94b9882733f4400e915eda4028a3a044">
          <w:color w:val="auto" pt14:Unid="eb30f750c57d4bb0870ae792135c1ac5"/>
          <w:sz w:val="20" pt14:Unid="9d1a367e669045fdbad6ecc4ded2f72f"/>
          <w:szCs w:val="20" pt14:Unid="e4b9ae11fe2d45618c9a3f7084e39189"/>
        </w:rPr>
        <w:tab pt14:Unid="2e983d0024144a03a579a663a06022a1"/>
      </w:r>
      <w:r>
        <w:rPr pt14:Unid="f1ddc7ac4b45457e8f33066300682af5">
          <w:rFonts w:ascii="Arial" w:hAnsi="Arial" w:eastAsia="Arial" w:cs="Arial" pt14:Unid="1ac7e1aa5e1f4383a3319c9b8e029a03"/>
          <w:b w:val="1" pt14:Unid="194e7fad22064983a51a34f7e6ac7413"/>
          <w:bCs w:val="1" pt14:Unid="e91989d5aa554485b7a119ee21800357"/>
          <w:color w:val="auto" pt14:Unid="a01b82d78fee42e2883f50f1553b2c90"/>
          <w:sz w:val="23" pt14:Unid="f1d514dc401e451ca4c0746850fd2f46"/>
          <w:szCs w:val="23" pt14:Unid="a4e3af6bde0548a797b1900645844221"/>
        </w:rPr>
        <w:t>Operaciones CRUD</w:t>
      </w:r>
    </w:p>
    <w:p pt14:Unid="86336a0b21ea4c7d9933ed844cb1cf0b">
      <w:pPr pt14:Unid="4ea6b14dd6284877b4e1aeea862e9630">
        <w:spacing w:after="0" w:line="272" w:lineRule="exact" pt14:Unid="986199e398d04842a8cc617a835c40a5"/>
        <w:rPr pt14:Unid="a3e3370618c1435f860468c70205c1c5">
          <w:color w:val="auto" pt14:Unid="a8f378d01ecb4adc987eead30690f382"/>
          <w:sz w:val="20" pt14:Unid="57cac0bdc0c3451abe5692b59b4410ee"/>
          <w:szCs w:val="20" pt14:Unid="ec84614aac85440bbb4ad9f1585ca39c"/>
        </w:rPr>
      </w:pPr>
    </w:p>
    <w:p pt14:Unid="8f63d2adebc0466f86d0871a90b7c390">
      <w:pPr pt14:Unid="1db9254c72704bd1be949bcdcd0f9c67">
        <w:spacing w:after="0" w:line="258" w:lineRule="auto" pt14:Unid="43e09e0930ef44d1bf41ff92987da65a"/>
        <w:ind w:left="260" w:right="266" w:firstLine="339" pt14:Unid="efa132b41e2f4492b146ad644487870c"/>
        <w:jc w:val="both" pt14:Unid="510aa58d98bd4457b6a2430fdc1a2d26"/>
        <w:rPr pt14:Unid="d486b4fd998246b4925af01f521ccaf4">
          <w:rFonts w:ascii="Arial" w:hAnsi="Arial" w:eastAsia="Arial" w:cs="Arial" pt14:Unid="e196236230d94f7f876ce7469829833f"/>
          <w:color w:val="auto" pt14:Unid="2fdc820ff6654d9b92f6fbf5421877e6"/>
          <w:sz w:val="22" pt14:Unid="8c1a56236815417a901b59d6ce396b3d"/>
          <w:szCs w:val="22" pt14:Unid="e3a7d756db4b4a0f9d38a62046be61bd"/>
        </w:rPr>
      </w:pPr>
      <w:r>
        <w:rPr pt14:Unid="2d5341c6bf774dd1893dfc0f325efbf6">
          <w:rFonts w:ascii="Arial" w:hAnsi="Arial" w:eastAsia="Arial" w:cs="Arial" pt14:Unid="cb5a2f3c0180434190f8997203036b71"/>
          <w:color w:val="auto" pt14:Unid="8dd57ff38c724dbaa02579e866c93e38"/>
          <w:sz w:val="22" pt14:Unid="e96dfe1823684a55913d9fa200a8ac13"/>
          <w:szCs w:val="22" pt14:Unid="7fa4ead106934bd884a64668e5f2e1fc"/>
        </w:rPr>
        <w:t xml:space="preserve">Para la mayoría de entidades que hemos modelado vamos a ofrecer operaciones CRUD. Esto se hará a través de las interfaces que expone la parte servidora en la capa de contratos. Con este propósito vamos a definir una interfaz que exponga estas de for-ma unitaria y agregada. En los servicios, las operaciones agregadas son un mecanismo para evitar que dos componentes tengan que comunicarse continuamente. Si se tienen que crear una colección de entidades, en lugar de crear una petición al servidor para cada entidad, se envía una única petición con toda la </w:t>
      </w:r>
      <w:del w:author="Open-Xml-PowerTools" w:id="200" w:date="2018-08-17T03:01:57.7201102+02:00">
        <w:r>
          <w:rPr pt14:Unid="92966b447bf84cb89424d4fa124be54f">
            <w:rFonts w:ascii="Arial" w:hAnsi="Arial" w:eastAsia="Arial" w:cs="Arial" pt14:Unid="b84347b613ef4777a460734696f7e290"/>
            <w:color w:val="auto" pt14:Unid="650ca9b44bf14ef298d0cb86bd02899d"/>
            <w:sz w:val="22" pt14:Unid="60fbd9991c8a46e8ba26a053de47d974"/>
            <w:szCs w:val="22" pt14:Unid="f2c391d05ea64265a722ad0ead721587"/>
          </w:rPr>
          <w:delText>colección</w:delText>
        </w:r>
      </w:del>
      <w:ins w:author="Open-Xml-PowerTools" w:id="201" w:date="2018-08-17T03:01:57.7201102+02:00">
        <w:r>
          <w:rPr pt14:Unid="2d5341c6bf774dd1893dfc0f325efbf6">
            <w:rFonts w:ascii="Arial" w:hAnsi="Arial" w:eastAsia="Arial" w:cs="Arial" pt14:Unid="cb5a2f3c0180434190f8997203036b71"/>
            <w:color w:val="auto" pt14:Unid="8dd57ff38c724dbaa02579e866c93e38"/>
            <w:sz w:val="22" pt14:Unid="e96dfe1823684a55913d9fa200a8ac13"/>
            <w:szCs w:val="22" pt14:Unid="7fa4ead106934bd884a64668e5f2e1fc"/>
          </w:rPr>
          <w:t>colección[21]</w:t>
        </w:r>
      </w:ins>
      <w:r>
        <w:rPr pt14:Unid="2d5341c6bf774dd1893dfc0f325efbf6">
          <w:rFonts w:ascii="Arial" w:hAnsi="Arial" w:eastAsia="Arial" w:cs="Arial" pt14:Unid="cb5a2f3c0180434190f8997203036b71"/>
          <w:color w:val="auto" pt14:Unid="8dd57ff38c724dbaa02579e866c93e38"/>
          <w:sz w:val="22" pt14:Unid="e96dfe1823684a55913d9fa200a8ac13"/>
          <w:szCs w:val="22" pt14:Unid="7fa4ead106934bd884a64668e5f2e1fc"/>
        </w:rPr>
        <w:t>.</w:t>
      </w:r>
      <w:del w:author="Open-Xml-PowerTools" w:id="202" w:date="2018-08-17T03:01:57.7201102+02:00">
        <w:r>
          <w:rPr pt14:Unid="92966b447bf84cb89424d4fa124be54f">
            <w:rFonts w:ascii="Arial" w:hAnsi="Arial" w:eastAsia="Arial" w:cs="Arial" pt14:Unid="b84347b613ef4777a460734696f7e290"/>
            <w:color w:val="auto" pt14:Unid="650ca9b44bf14ef298d0cb86bd02899d"/>
            <w:sz w:val="22" pt14:Unid="60fbd9991c8a46e8ba26a053de47d974"/>
            <w:szCs w:val="22" pt14:Unid="f2c391d05ea64265a722ad0ead721587"/>
          </w:rPr>
          <w:delText xml:space="preserve"> [</w:delText>
        </w:r>
      </w:del>
      <w:del w:author="Open-Xml-PowerTools" w:id="203" w:date="2018-08-17T03:01:57.7201102+02:00">
        <w:r>
          <w:rPr pt14:Unid="736115665432491aa6da3031a6f735c5">
            <w:rFonts w:ascii="Arial" w:hAnsi="Arial" w:eastAsia="Arial" w:cs="Arial" pt14:Unid="8bbc62eeba71466296cfac20e0c1ef3b"/>
            <w:color w:val="00FF00" pt14:Unid="2b7593f0cdb24c818421f6c049d6d994"/>
            <w:sz w:val="22" pt14:Unid="6926c4b9ef7c4bc1b1336339847c8807"/>
            <w:szCs w:val="22" pt14:Unid="e287fca5a4a946238781f6918c1212f8"/>
          </w:rPr>
          <w:delText>21</w:delText>
        </w:r>
      </w:del>
      <w:del w:author="Open-Xml-PowerTools" w:id="204" w:date="2018-08-17T03:01:57.7201102+02:00">
        <w:r>
          <w:rPr pt14:Unid="22fc28c95d174407b7fa2726d6eaee02">
            <w:rFonts w:ascii="Arial" w:hAnsi="Arial" w:eastAsia="Arial" w:cs="Arial" pt14:Unid="126f22146ceb4290ad12ba6e6e0fa0d9"/>
            <w:color w:val="auto" pt14:Unid="c8fef7b331cd4ee987d53e58ea66bd1c"/>
            <w:sz w:val="22" pt14:Unid="e5b7ef258c654a6ba6d0a875af9b7902"/>
            <w:szCs w:val="22" pt14:Unid="11345b9df2d741b186eb20e2c1456b87"/>
          </w:rPr>
          <w:delText>]</w:delText>
        </w:r>
      </w:del>
    </w:p>
    <w:p pt14:Unid="d8975db7b12541538ebc07e547200693">
      <w:pPr pt14:Unid="660159851c9a4b83ad0f1e27ba0df436">
        <w:spacing w:after="0" w:line="20" w:lineRule="exact" pt14:Unid="d91a1989935b4e01a82eccba72a749c3"/>
        <w:rPr pt14:Unid="7d08acf8be32435981cf0ab6ec33413f">
          <w:color w:val="auto" pt14:Unid="25887021c751488e8fbd9deaea882b25"/>
          <w:sz w:val="20" pt14:Unid="4ec8c9ea83e740b6a2880848a253efa7"/>
          <w:szCs w:val="20" pt14:Unid="e272231adbd245f2a522fab6b167bd89"/>
        </w:rPr>
      </w:pPr>
      <w:r>
        <w:rPr pt14:Unid="976bbdbfbbcb4c1eb4737a4b1dc43937">
          <w:color w:val="auto" pt14:Unid="a4959fac4773496594feb6b6e43d16a0"/>
          <w:sz w:val="20" pt14:Unid="2483e0354f4b43418f6ed214320c5301"/>
          <w:szCs w:val="20" pt14:Unid="81569045314844ad92082e6d25607487"/>
        </w:rPr>
        <w:drawing pt14:Unid="a9fd7068bcb74d919a185820c97d3caa" pt14:SHA1Hash="92528b08e0e5338ee805f1b55db00cb489bd5a34">
          <wp:anchor simplePos="0" relativeHeight="251657728" behindDoc="1" locked="0" layoutInCell="0" allowOverlap="1" pt14:Unid="7957646c9d764cbfab32fec7507b3b41">
            <wp:simplePos x="0" y="0" pt14:Unid="7e5bf7aabfdd4031aa020615de1dc27f"/>
            <wp:positionH relativeFrom="column" pt14:Unid="1190e7a4901b4322999dcf40e0dd1acd">
              <wp:posOffset pt14:Unid="895e321334de41b1a911ff6c16d67756">847725</wp:posOffset>
            </wp:positionH>
            <wp:positionV relativeFrom="paragraph" pt14:Unid="c6f709d9e4b342a980d6d9d5c761f557">
              <wp:posOffset pt14:Unid="c21a0d1317c34d8c840ee26c0ba30fef">174625</wp:posOffset>
            </wp:positionV>
            <wp:extent cx="4035425" cy="2785745" pt14:Unid="4ba6bb70a957457bbe1280eca25c3348"/>
            <wp:wrapNone pt14:Unid="2f23a5adea654e3780e03f3ee6118aad"/>
            <wp:docPr id="27" name="Picture 188" pt14:Unid="5547c72d759342e68f02c4e2669cd49b"/>
            <wp:cNvGraphicFramePr pt14:Unid="33b79a251ac54ad593dd1b5e5c730192">
              <a:graphicFrameLocks xmlns:a="http://schemas.openxmlformats.org/drawingml/2006/main" noChangeAspect="1" pt14:Unid="7c4cb2764dc5438dafb71d427a2890a6"/>
            </wp:cNvGraphicFramePr>
            <a:graphic xmlns:a="http://schemas.openxmlformats.org/drawingml/2006/main" pt14:Unid="7935be34131b4443b1d3151327a2b0fa">
              <a:graphicData uri="http://schemas.openxmlformats.org/drawingml/2006/picture" pt14:Unid="4ece970bc2d34973843ced1ff20fbdb1">
                <pic:pic xmlns:pic="http://schemas.openxmlformats.org/drawingml/2006/picture" pt14:Unid="4a166eec5c2b47eb9d8de21185fd7417">
                  <pic:nvPicPr pt14:Unid="951d49239f9f46f489efb4904df38839">
                    <pic:cNvPr id="0" name="Picture 188" pt14:Unid="0449c78f3950487db12039d2aaad837a"/>
                    <pic:cNvPicPr pt14:Unid="90c35678c861487a85eb53578eafaffc">
                      <a:picLocks noChangeAspect="1" noChangeArrowheads="1" pt14:Unid="d9ab004967934da788b56bfa4e6c223c"/>
                    </pic:cNvPicPr>
                  </pic:nvPicPr>
                  <pic:blipFill pt14:Unid="208e504f32aa4a9a8379c7d0b27c1df0">
                    <a:blip r:embed="rId33" pt14:Unid="62c1106dfe5a4e109bf6b2dab7a998a5">
                      <a:extLst pt14:Unid="e30b1a50d4414cb893ac470f4f8d70a9">
                        <a:ext uri="{28A0092B-C50C-407E-A947-70E740481C1C}" pt14:Unid="f16150dcfe164506bcd06a5c6928fd78"/>
                      </a:extLst>
                    </a:blip>
                    <a:srcRect pt14:Unid="8029ce2a22a94389914b28358e80475a"/>
                    <a:stretch pt14:Unid="28b762509d7d4be5964fc6cb63520355">
                      <a:fillRect pt14:Unid="033fc6ce99fc46d995139836a36edeef"/>
                    </a:stretch>
                  </pic:blipFill>
                  <pic:spPr bwMode="auto" pt14:Unid="356aa5fb6ad6474b9195567912706b3f">
                    <a:xfrm pt14:Unid="459d8c3977794b16a8d2d273bb0ae713">
                      <a:off x="0" y="0" pt14:Unid="983d68ab8e864d15a493f91f9243234f"/>
                      <a:ext cx="4035425" cy="2785745" pt14:Unid="606800a66f9446aaa2de5519fe280468"/>
                    </a:xfrm>
                    <a:prstGeom prst="rect" pt14:Unid="61d6597edc914161a5f27fb8ffb48c31">
                      <a:avLst pt14:Unid="9b9a01c30cf24f0589dc98b7516016d5"/>
                    </a:prstGeom>
                    <a:noFill pt14:Unid="930bb1b5ad274f6f9551b8098f2ae7e8"/>
                  </pic:spPr>
                </pic:pic>
              </a:graphicData>
            </a:graphic>
          </wp:anchor>
        </w:drawing>
      </w:r>
    </w:p>
    <w:p pt14:Unid="b844455eebf84997b09e0e1e71d2a7f2">
      <w:pPr pt14:Unid="a3c35e81a6a143d392cb43e1ff30f3a3">
        <w:spacing w:after="0" w:line="200" w:lineRule="exact" pt14:Unid="40de028109664bce8ab3b22974406668"/>
        <w:rPr pt14:Unid="0c84c494af0c494fb94f8d1551f879f2">
          <w:color w:val="auto" pt14:Unid="d0fb53e251874f67ac5a6581348d2b03"/>
          <w:sz w:val="20" pt14:Unid="4946ba4b908f48ad93f87baf0061730f"/>
          <w:szCs w:val="20" pt14:Unid="85567f0cb4dd43098ae970829c0a0f46"/>
        </w:rPr>
      </w:pPr>
    </w:p>
    <w:p pt14:Unid="5cb3bcd6387143d9b97fb6c3b47a42e4">
      <w:pPr pt14:Unid="2fb0fc262c024d89ac827aca6693451e">
        <w:spacing w:after="0" w:line="200" w:lineRule="exact" pt14:Unid="922cdc27cfc049fe85a4dae36dfeb6cc"/>
        <w:rPr pt14:Unid="d9b0bacec4744ea4b8825491ceac3a3e">
          <w:color w:val="auto" pt14:Unid="bf027bd2dae0458fab660612d0df1df3"/>
          <w:sz w:val="20" pt14:Unid="c9eaed032c1d4e289c95058e38023b23"/>
          <w:szCs w:val="20" pt14:Unid="c122825c94694846a251a4ccdf5be631"/>
        </w:rPr>
      </w:pPr>
    </w:p>
    <w:p pt14:Unid="63745a1cb479403888861c1bc19cfdd8">
      <w:pPr pt14:Unid="c5dea4be944741c6b661ace41cb763b6">
        <w:spacing w:after="0" w:line="200" w:lineRule="exact" pt14:Unid="a3cf2911f1344ffbaac451ce4245c169"/>
        <w:rPr pt14:Unid="94386752b5ea41e0a962cfa2615f4926">
          <w:color w:val="auto" pt14:Unid="5a3ff08727c545b68473b578a797b0f8"/>
          <w:sz w:val="20" pt14:Unid="0338916493e04b3da8bef80e521bddb2"/>
          <w:szCs w:val="20" pt14:Unid="89cf98318e894863a47f0881f077cb4c"/>
        </w:rPr>
      </w:pPr>
    </w:p>
    <w:p pt14:Unid="3249116d98a94af0b340e8fe6d034ed5">
      <w:pPr pt14:Unid="f2241f2d49bf48a990438fcf33dcb7ee">
        <w:spacing w:after="0" w:line="200" w:lineRule="exact" pt14:Unid="055cee0645f044c0abaa1f0ee9bd5950"/>
        <w:rPr pt14:Unid="08f99d5159ef41d6a58449c9a12b5623">
          <w:color w:val="auto" pt14:Unid="6bd572ab8ece43e8a66744827c9921d0"/>
          <w:sz w:val="20" pt14:Unid="949f7a7a1c0b4a36b5fe1d2a9559d0a0"/>
          <w:szCs w:val="20" pt14:Unid="f945392335a44358952bfeb9ab4e85af"/>
        </w:rPr>
      </w:pPr>
    </w:p>
    <w:p pt14:Unid="687e6cb0b5104bf791f582a6649e12fd">
      <w:pPr pt14:Unid="601b6dde95f24fb898ecaa92e7541696">
        <w:spacing w:after="0" w:line="200" w:lineRule="exact" pt14:Unid="3b88c00912d74f6e898d2b9562ded301"/>
        <w:rPr pt14:Unid="81e4e7dbb84c4eb38f40d8e9601b183e">
          <w:color w:val="auto" pt14:Unid="e082a5b0567740dbb5c47eac664dc3c0"/>
          <w:sz w:val="20" pt14:Unid="e7770117c29f4939ba6eeaf20fab5e0e"/>
          <w:szCs w:val="20" pt14:Unid="c8313f4cfa4e4cd39e42f4e2eb713701"/>
        </w:rPr>
      </w:pPr>
    </w:p>
    <w:p pt14:Unid="c57623d6fcfd4c7c98fd2db0b26fcfc3">
      <w:pPr pt14:Unid="3a6cc75f358d4be697bd77ef0a34eea6">
        <w:spacing w:after="0" w:line="200" w:lineRule="exact" pt14:Unid="de13c9b789ae416b91874dbf3c1a621e"/>
        <w:rPr pt14:Unid="fb2ada70c1ea4c8badddf8c2c3c16504">
          <w:color w:val="auto" pt14:Unid="95960ddbbbfb478d920df6d34504c213"/>
          <w:sz w:val="20" pt14:Unid="bcefb5c46acc4aeeb91c5731d00b861b"/>
          <w:szCs w:val="20" pt14:Unid="3fa2367e70ec42f0aed8d5dce96a794d"/>
        </w:rPr>
      </w:pPr>
    </w:p>
    <w:p pt14:Unid="fe4b4250cfaa4fe59d4d4407a9e5ed81">
      <w:pPr pt14:Unid="65526b973fce4af29ac19f045b4b2299">
        <w:spacing w:after="0" w:line="200" w:lineRule="exact" pt14:Unid="be5d5c895c5b42dc84bff2b1b99ad39b"/>
        <w:rPr pt14:Unid="2c5436c3449644df8b18cdf3b2fba34f">
          <w:color w:val="auto" pt14:Unid="2025075bddf845c893ca3a9a03e0b6a5"/>
          <w:sz w:val="20" pt14:Unid="95724ec3b33f488d934776ef9b7f9ac8"/>
          <w:szCs w:val="20" pt14:Unid="7e2f0cf87cc54b8fb572b97bf85c5cd0"/>
        </w:rPr>
      </w:pPr>
    </w:p>
    <w:p pt14:Unid="a64690a40cf44f989af88dc73943b03f">
      <w:pPr pt14:Unid="faa473062a174965b86c87685b6a9847">
        <w:spacing w:after="0" w:line="200" w:lineRule="exact" pt14:Unid="4a1462dc3ddd490b91a9e40fde927efe"/>
        <w:rPr pt14:Unid="bad36ec92153468dace3b7f1dabcbfb8">
          <w:color w:val="auto" pt14:Unid="6909ae62cfb4488dbbfae30653f1a10b"/>
          <w:sz w:val="20" pt14:Unid="8a539ecf7cca41fbb7a3e7301ea677b2"/>
          <w:szCs w:val="20" pt14:Unid="9cdddaa9bdae451eaa728e4de1ea964d"/>
        </w:rPr>
      </w:pPr>
    </w:p>
    <w:p pt14:Unid="68551c40c7924fc7a62ea3274cfdd6d6">
      <w:pPr pt14:Unid="c8f394194c0c4ef88b5c5780eca8cf96">
        <w:spacing w:after="0" w:line="200" w:lineRule="exact" pt14:Unid="f3940f89dbd24686b9c056eaa3c6f767"/>
        <w:rPr pt14:Unid="ab9fb169a1d44029b810e0cd2b896820">
          <w:color w:val="auto" pt14:Unid="aaf79e387cba4b90affb3ae579b826db"/>
          <w:sz w:val="20" pt14:Unid="2e073f4af4a94703857732c03df33fd1"/>
          <w:szCs w:val="20" pt14:Unid="0b8b31db18c0478b83efd522265b0214"/>
        </w:rPr>
      </w:pPr>
    </w:p>
    <w:p pt14:Unid="e2bf1965bd9f4d908620f513f16319da">
      <w:pPr pt14:Unid="b11c7f58f2454d95a406ac767b135fd1">
        <w:spacing w:after="0" w:line="200" w:lineRule="exact" pt14:Unid="fa48d7f755e04b85a5173a5737424fbe"/>
        <w:rPr pt14:Unid="fab229d68b094d39be6d08ad78e27b6c">
          <w:color w:val="auto" pt14:Unid="91c17b5ff1494b9e820f5aec02df2f70"/>
          <w:sz w:val="20" pt14:Unid="b4447fa9463a4a36a6f90d8e05d58b81"/>
          <w:szCs w:val="20" pt14:Unid="e3d994af11684cc8a3438be57d1de11e"/>
        </w:rPr>
      </w:pPr>
    </w:p>
    <w:p pt14:Unid="a26e108c716946eb830a0c3262ed18e9">
      <w:pPr pt14:Unid="902630ce69414628a2e60215046b12a1">
        <w:spacing w:after="0" w:line="200" w:lineRule="exact" pt14:Unid="d8890083dd55432ca5bf08cd6e7ce056"/>
        <w:rPr pt14:Unid="32a84285898446ce8dd21f07ab9247dc">
          <w:color w:val="auto" pt14:Unid="24dfde449f864ba68968d1b8a1620f5f"/>
          <w:sz w:val="20" pt14:Unid="4be84aef125a41ac9878c2a31404bf3c"/>
          <w:szCs w:val="20" pt14:Unid="c863088212b14fc684f4a6cb36a9f9e4"/>
        </w:rPr>
      </w:pPr>
    </w:p>
    <w:p pt14:Unid="e791a18cf92945dbaebfa34dd6dfbc8c">
      <w:pPr pt14:Unid="d2af72bbf04242a68475b53887f500ec">
        <w:spacing w:after="0" w:line="200" w:lineRule="exact" pt14:Unid="6c65f948baff43fe9a55891776cad52d"/>
        <w:rPr pt14:Unid="add446948d9d4c279c87c56d0cb61cfa">
          <w:color w:val="auto" pt14:Unid="3c81a3569e5e4aef9c7dbf855ced5dd1"/>
          <w:sz w:val="20" pt14:Unid="76750e6053d84c4cabddc0631261e8cf"/>
          <w:szCs w:val="20" pt14:Unid="3262cdcb37b34af7b9b30446f57c0bb2"/>
        </w:rPr>
      </w:pPr>
    </w:p>
    <w:p pt14:Unid="0c4571c1cba54f909519fc7652097e1f">
      <w:pPr pt14:Unid="58f1009d82974a6b96dd0c4bace28754">
        <w:spacing w:after="0" w:line="200" w:lineRule="exact" pt14:Unid="6b0b3ffcd2944cb2bc8459df9ed4f458"/>
        <w:rPr pt14:Unid="ac33eae5e58041eb8a1833c7cf0b3266">
          <w:color w:val="auto" pt14:Unid="374a9c7ce6dc4874809e8384fa70075c"/>
          <w:sz w:val="20" pt14:Unid="32639ca7ff6d4ad39111210705fa9eaa"/>
          <w:szCs w:val="20" pt14:Unid="d4cd51900bd74916829bfc0c0acb3af9"/>
        </w:rPr>
      </w:pPr>
    </w:p>
    <w:p pt14:Unid="76673ff17c58420f813bab3e0502a250">
      <w:pPr pt14:Unid="7cd75375cc364ba6a5f38d5b521a3fdf">
        <w:spacing w:after="0" w:line="200" w:lineRule="exact" pt14:Unid="231f913087ce4578a171645655d74aac"/>
        <w:rPr pt14:Unid="c67e48a4383343a9967c9471d84a6c0f">
          <w:color w:val="auto" pt14:Unid="712593698ed54a6f9e2a8724dc1061f0"/>
          <w:sz w:val="20" pt14:Unid="a766bf7b04fb4f86a201827781cb1403"/>
          <w:szCs w:val="20" pt14:Unid="432957cfc52a4d6797b2392e82e5c079"/>
        </w:rPr>
      </w:pPr>
    </w:p>
    <w:p pt14:Unid="23f3e617d0394c3fa9a3e46fdec02868">
      <w:pPr pt14:Unid="95feeccbdafb428ead078d63efba6d19">
        <w:spacing w:after="0" w:line="200" w:lineRule="exact" pt14:Unid="df564d736f8a474db0961e155439d199"/>
        <w:rPr pt14:Unid="8fc603724387424c85aafb095ee4144e">
          <w:color w:val="auto" pt14:Unid="ba99f3db26fd44ac91f2eb8138a1899a"/>
          <w:sz w:val="20" pt14:Unid="5b6495b457cf4417ae51b37ff0477c44"/>
          <w:szCs w:val="20" pt14:Unid="032809d869bd4b5fb6b578ee9b3ac0a8"/>
        </w:rPr>
      </w:pPr>
    </w:p>
    <w:p pt14:Unid="71e793630b7e4371ace86e140515f17d">
      <w:pPr pt14:Unid="c091dbe23eef433ca4ed7c492259466c">
        <w:spacing w:after="0" w:line="200" w:lineRule="exact" pt14:Unid="8196f0323aaf4daa8aaf834a3a5ac4c8"/>
        <w:rPr pt14:Unid="28d0e5d94c914bd5ad48164f5b51a1f3">
          <w:color w:val="auto" pt14:Unid="b654ddc5d60e4845a761a51f2ef69a11"/>
          <w:sz w:val="20" pt14:Unid="99ec3a950eec425f92934c6ccd4a0c08"/>
          <w:szCs w:val="20" pt14:Unid="354e279d94364a38938a7a23c86e04e1"/>
        </w:rPr>
      </w:pPr>
    </w:p>
    <w:p pt14:Unid="463ae6b528df4343811cabbaf5270dce">
      <w:pPr pt14:Unid="ac9c7079a7334e67b4b4cc78566c954d">
        <w:spacing w:after="0" w:line="200" w:lineRule="exact" pt14:Unid="e68d122b6b59443eb928f5a583a628ff"/>
        <w:rPr pt14:Unid="70fac5e8335b426c9c1439fe289f7f3f">
          <w:color w:val="auto" pt14:Unid="0c34bbb57ea64fc7a5bfe23da67c461e"/>
          <w:sz w:val="20" pt14:Unid="b4c8426ec945479cb3020b621a958424"/>
          <w:szCs w:val="20" pt14:Unid="a66a70474f154bd99e54fde2d9aee0af"/>
        </w:rPr>
      </w:pPr>
    </w:p>
    <w:p pt14:Unid="6c3c9569101548efa1d5c93de31285d6">
      <w:pPr pt14:Unid="607e3c083fcb4d6c82cf464ae3a4c46f">
        <w:spacing w:after="0" w:line="200" w:lineRule="exact" pt14:Unid="d6efe4c196b6478c9f43d9dfcce4c904"/>
        <w:rPr pt14:Unid="b3286275539344dd96db1172f3243c69">
          <w:color w:val="auto" pt14:Unid="de33c2d1eed444ad991e4213ce4559d1"/>
          <w:sz w:val="20" pt14:Unid="873a4fbf1a9146e79166ee72f55ec133"/>
          <w:szCs w:val="20" pt14:Unid="5707708d387b4b0bb4a1f07b4ed4215d"/>
        </w:rPr>
      </w:pPr>
    </w:p>
    <w:p pt14:Unid="81cf5332ed1b417594972df1ed92b806">
      <w:pPr pt14:Unid="e9623be0d05d40b2950d3049c428ad64">
        <w:spacing w:after="0" w:line="200" w:lineRule="exact" pt14:Unid="d7e1ccb97ba8493a84333001c82bfa87"/>
        <w:rPr pt14:Unid="bc1114bab97d46da9d8850cd2f30b0c9">
          <w:color w:val="auto" pt14:Unid="a69f87ae1e1e493b83699db4bb13d758"/>
          <w:sz w:val="20" pt14:Unid="a36a2cf1323040918a0e35cfdc3866e7"/>
          <w:szCs w:val="20" pt14:Unid="de62d288412f41baa1579347a4fd41c5"/>
        </w:rPr>
      </w:pPr>
    </w:p>
    <w:p pt14:Unid="55841c1b6dd74d5c99f9d2da41dd2b4b">
      <w:pPr pt14:Unid="03fbc91f6e29429aab987816c53340fa">
        <w:spacing w:after="0" w:line="200" w:lineRule="exact" pt14:Unid="1049dcc812d846c4b51ce5fb8734184b"/>
        <w:rPr pt14:Unid="93e35506d94f4c41a661a63275c2a5e6">
          <w:color w:val="auto" pt14:Unid="047cdb0998a646d2a458a7631298ddbe"/>
          <w:sz w:val="20" pt14:Unid="73ebb89ac30b4bf592cab5b334d4be6a"/>
          <w:szCs w:val="20" pt14:Unid="10dc3a1afcfe4459992893a2d8f47254"/>
        </w:rPr>
      </w:pPr>
    </w:p>
    <w:p pt14:Unid="531ba0fdc9bc4020b06eaf61fc5425f1">
      <w:pPr pt14:Unid="45b9cfd984474ee7970bb3ff62485064">
        <w:spacing w:after="0" w:line="200" w:lineRule="exact" pt14:Unid="944371fdb3d541a080f1b667fcc784dc"/>
        <w:rPr pt14:Unid="d8b4c08909244ddc903b4e3777b21050">
          <w:color w:val="auto" pt14:Unid="ec4d50c0d2fa478a9aba94b561c9bfda"/>
          <w:sz w:val="20" pt14:Unid="4d706da144ef47aab99451edb9396fce"/>
          <w:szCs w:val="20" pt14:Unid="b14d02f3a41643a389775b427f4d0253"/>
        </w:rPr>
      </w:pPr>
    </w:p>
    <w:p pt14:Unid="a73e1369d9ec4e449130b9ffd2173147">
      <w:pPr pt14:Unid="e75922fd96aa43d1a7d3cfd6548571c4">
        <w:spacing w:after="0" w:line="200" w:lineRule="exact" pt14:Unid="9bec2eaa64ab428f9ec79a1c6fa0bcbb"/>
        <w:rPr pt14:Unid="388714115acb492bab717308e502159b">
          <w:color w:val="auto" pt14:Unid="39e3a06cc17143f1a51a46dab7dad3f7"/>
          <w:sz w:val="20" pt14:Unid="df61dae54c56471abceb64d863670afa"/>
          <w:szCs w:val="20" pt14:Unid="932c6971a2e645a785b54b1ba4c3bc33"/>
        </w:rPr>
      </w:pPr>
    </w:p>
    <w:p pt14:Unid="e68ec9f9a4e74fefa8b4b72833d857fa">
      <w:pPr pt14:Unid="6ea281cc61204ffc875f885feb02ede3">
        <w:spacing w:after="0" w:line="200" w:lineRule="exact" pt14:Unid="e1b5ffc1ce5e4b2d95c036f458687543"/>
        <w:rPr pt14:Unid="79559f3d78a34735a7fa561d4a40fd44">
          <w:color w:val="auto" pt14:Unid="6cfe9bfbe1ca475f97b4548b3ceb7a53"/>
          <w:sz w:val="20" pt14:Unid="c32b30a22b78431f9506ab9f1e0d3549"/>
          <w:szCs w:val="20" pt14:Unid="4ef5f4111c684623bc6e6989e23f1277"/>
        </w:rPr>
      </w:pPr>
    </w:p>
    <w:p pt14:Unid="7a5a8baad1254fa09a92e7f3c30d6337">
      <w:pPr pt14:Unid="0e2d9b73550c4ed39b6e7b9a00738aea">
        <w:spacing w:after="0" w:line="223" w:lineRule="exact" pt14:Unid="19755c44a2da4c118312cb2fa9d10d13"/>
        <w:rPr pt14:Unid="ff0c59380df84aa0ae724c84e415a8f7">
          <w:color w:val="auto" pt14:Unid="4b47dc9998fb46468a5b7e985c7ac4fd"/>
          <w:sz w:val="20" pt14:Unid="7edcc30fb723458f8304f517ba409a22"/>
          <w:szCs w:val="20" pt14:Unid="3cf410104e9c4546a1d41109a6059069"/>
        </w:rPr>
      </w:pPr>
    </w:p>
    <w:p pt14:Unid="bf2972beb3ab4cc081f085b34f7b3bc9">
      <w:pPr pt14:Unid="d8a47c14dd4a4abeab7ffcaa34e28ce4">
        <w:spacing w:after="0" pt14:Unid="40306151d4bb4fda8d8fbeeaf30f8a69"/>
        <w:ind w:right="6" pt14:Unid="4ed1851b255e49f8b26242cebe495197"/>
        <w:jc w:val="center" pt14:Unid="4fd967e94db043cfa9a7b620a7162170"/>
        <w:rPr pt14:Unid="47f2405a5c35476caa01afc5df8f4e72">
          <w:color w:val="auto" pt14:Unid="0e7f5565f4ca4d99965affd084e3c897"/>
          <w:sz w:val="20" pt14:Unid="9d2b780ef9124ea290ac7c54dd574fb7"/>
          <w:szCs w:val="20" pt14:Unid="a48300a63a1e4230b115654cd7f10b16"/>
        </w:rPr>
      </w:pPr>
      <w:r>
        <w:rPr pt14:Unid="7bd37d23cc864cd4b30f6017710bd0ae">
          <w:rFonts w:ascii="Arial" w:hAnsi="Arial" w:eastAsia="Arial" w:cs="Arial" pt14:Unid="d32d022629114066b63352e5625342f7"/>
          <w:b w:val="1" pt14:Unid="34ce73402acf4b64b84a7f1b20b1935c"/>
          <w:bCs w:val="1" pt14:Unid="b7e75b254c36414b8d655e3506721115"/>
          <w:color w:val="auto" pt14:Unid="9b3699ab3c9e44abbea34fc4feb46967"/>
          <w:sz w:val="20" pt14:Unid="dce2dfec177b4d47b4c046c0361df7f0"/>
          <w:szCs w:val="20" pt14:Unid="d033502b88f24f7b96f08dbe26bf295f"/>
        </w:rPr>
        <w:t xml:space="preserve">Figura 6.4: </w:t>
      </w:r>
      <w:r>
        <w:rPr pt14:Unid="1adefbeff6b04a1c9c6fbf1e60484178">
          <w:rFonts w:ascii="Arial" w:hAnsi="Arial" w:eastAsia="Arial" w:cs="Arial" pt14:Unid="cd03faf44cd44df2a28c16deafb4dee1"/>
          <w:color w:val="auto" pt14:Unid="9c2f5dd4529a43418194d777e2a93573"/>
          <w:sz w:val="20" pt14:Unid="6ae68b14f95843c0a2aec0a215791dc3"/>
          <w:szCs w:val="20" pt14:Unid="c0cb6a02da444025ad7eb857d81ac43d"/>
        </w:rPr>
        <w:t>Interfaz interna para las operaciones CRUD.</w:t>
      </w:r>
    </w:p>
    <w:p pt14:Unid="b9a2a5fe6d0f4ea9b8c326962ff54a04">
      <w:pPr pt14:Unid="50a1a6a28cf1414f8a94ca55ccc22302">
        <w:spacing w:after="0" w:line="321" w:lineRule="exact" pt14:Unid="1baf689418424f398f8ed619c086b181"/>
        <w:rPr pt14:Unid="dbfdb5cf500d467ba89986326df85479">
          <w:color w:val="auto" pt14:Unid="2d6f25e9b7214f25a2946a86e563cc76"/>
          <w:sz w:val="20" pt14:Unid="e620b7b98fe4447bb85e8dc07240f292"/>
          <w:szCs w:val="20" pt14:Unid="888acd448d644b928eb8b15001a4a706"/>
        </w:rPr>
      </w:pPr>
    </w:p>
    <w:p pt14:Unid="b0f467f45f62470c821d0ee4f26b3c78">
      <w:pPr pt14:Unid="8c345261d0b44863b6a360b8b6c6659a">
        <w:spacing w:after="0" w:line="259" w:lineRule="auto" pt14:Unid="d47ba9911e084ddba5fd91cadc8d3be2"/>
        <w:ind w:left="260" w:right="266" w:firstLine="339" pt14:Unid="888d340a9ae54b44b1925631d627e888"/>
        <w:jc w:val="both" pt14:Unid="3c2f45ea97964c07b3c3d3f00160adb0"/>
        <w:rPr pt14:Unid="e30d35352015461db96bc7551da0f42c">
          <w:color w:val="auto" pt14:Unid="5d9c4d3d8a3649b89b0e13724762b297"/>
          <w:sz w:val="20" pt14:Unid="f687c3c8f2a6452a977eafa097533767"/>
          <w:szCs w:val="20" pt14:Unid="458afd6b83c9421c95b639b7a5e1ac50"/>
        </w:rPr>
      </w:pPr>
      <w:r>
        <w:rPr pt14:Unid="a5370b945aa24f2ba2823182a31b3cb2">
          <w:rFonts w:ascii="Arial" w:hAnsi="Arial" w:eastAsia="Arial" w:cs="Arial" pt14:Unid="f93c18be0bb0440dbaab72a628183e0e"/>
          <w:color w:val="auto" pt14:Unid="6451030e4d1147c8a327027747a57b32"/>
          <w:sz w:val="22" pt14:Unid="8aa0c12f76ce4b88b56a94747ddf7018"/>
          <w:szCs w:val="22" pt14:Unid="ec041261303f4d68974737931029e4c4"/>
        </w:rPr>
        <w:t xml:space="preserve">La interfaz es interna porque no debe ser visible fuera de la solución del back-end. Además, es genérica: se define en base a DTOs con diferentes propósitos. Para la crea-ción de una entidad son necesarias solo algunas propiedades y otras como la fecha de creación son calculadas por el sistema y no deben ser provistas en el </w:t>
      </w:r>
      <w:r>
        <w:rPr pt14:Unid="b885981f75ab43d4b979673c096f715f">
          <w:rFonts w:ascii="Arial" w:hAnsi="Arial" w:eastAsia="Arial" w:cs="Arial" pt14:Unid="b4903cfbaf6f4eeb937a2a6b21b308d1"/>
          <w:b w:val="1" pt14:Unid="a39b4c734bc948efa740e171ab94706a"/>
          <w:bCs w:val="1" pt14:Unid="07c261b315a543428cb583b93ce320e2"/>
          <w:color w:val="auto" pt14:Unid="6e13659cbaa74bb9955d10eeee333555"/>
          <w:sz w:val="22" pt14:Unid="b3aa683d4a73446da440827283764a26"/>
          <w:szCs w:val="22" pt14:Unid="a280c84090574d32978b8350a7764574"/>
        </w:rPr>
        <w:t>CreateDTO</w:t>
      </w:r>
      <w:r>
        <w:rPr pt14:Unid="00b708098c10486ca4a2578a17e5aa4f">
          <w:rFonts w:ascii="Arial" w:hAnsi="Arial" w:eastAsia="Arial" w:cs="Arial" pt14:Unid="3ccf161cd6cc48e7a146dfd889671689"/>
          <w:color w:val="auto" pt14:Unid="ec50108facbd4af88b41b9990ee23aae"/>
          <w:sz w:val="22" pt14:Unid="a4683b07471b4138b34a6eaa060ec52b"/>
          <w:szCs w:val="22" pt14:Unid="dd2e1cda1a5f475cb2bd91e2c8b26211"/>
        </w:rPr>
        <w:t xml:space="preserve"> de la petición. Lo mismo ocurre con la lectura y la actualización de una entidad. Por ejemplo, de una entidad algunas propiedades no está permitido actualizarlas, por lo que no deben incluirse estas en el </w:t>
      </w:r>
      <w:r>
        <w:rPr pt14:Unid="9dd2bbb448d64e8f978738b8eff9688a">
          <w:rFonts w:ascii="Arial" w:hAnsi="Arial" w:eastAsia="Arial" w:cs="Arial" pt14:Unid="32564d5fbcc44ee5886a94b0f22a4c89"/>
          <w:b w:val="1" pt14:Unid="dcaf096b755046dd9634d2fc331a1c5a"/>
          <w:bCs w:val="1" pt14:Unid="55c6086fb0064e40946807def5dd97f6"/>
          <w:color w:val="auto" pt14:Unid="652d1465b354490eb1bd65f72e561145"/>
          <w:sz w:val="22" pt14:Unid="0afdaa52fd7242d198d0fad5c67fe8ed"/>
          <w:szCs w:val="22" pt14:Unid="b65962acd41b437abf4575571e903b5f"/>
        </w:rPr>
        <w:t>UpdateDTO</w:t>
      </w:r>
      <w:r>
        <w:rPr pt14:Unid="e4c038b2ba5c41ffb45d1846d7434701">
          <w:rFonts w:ascii="Arial" w:hAnsi="Arial" w:eastAsia="Arial" w:cs="Arial" pt14:Unid="c6a2f992efc24787a975af17907c99cc"/>
          <w:color w:val="auto" pt14:Unid="3600117911d5410983a0b1b3ba71b297"/>
          <w:sz w:val="22" pt14:Unid="baf6ca36647242cca15e83e296b18673"/>
          <w:szCs w:val="22" pt14:Unid="4a4d42c39e794acdac470fe4f122beed"/>
        </w:rPr>
        <w:t xml:space="preserve"> de la entidad.</w:t>
      </w:r>
    </w:p>
    <w:p pt14:Unid="a04f431d30c3412caf959fb77fa90176">
      <w:pPr pt14:Unid="08895d43638844f89b7b260f3f22b63e">
        <w:spacing w:after="0" w:line="80" w:lineRule="exact" pt14:Unid="decfa27e8ca74b70954df8bbc3276209"/>
        <w:rPr pt14:Unid="9a5d206d21cd42688d56678c785ef0e4">
          <w:color w:val="auto" pt14:Unid="d7989395148842d4bceb0f8eedbae5e9"/>
          <w:sz w:val="20" pt14:Unid="e14be637139b4575a096afba07f57eca"/>
          <w:szCs w:val="20" pt14:Unid="140aae5cc3a74846a7e73ffbee738a50"/>
        </w:rPr>
      </w:pPr>
    </w:p>
    <w:p pt14:Unid="2f9e640967c845d1a81e2aebaef6f15d">
      <w:pPr pt14:Unid="b9f57e44424e4f4699b8b75a58e1d93b">
        <w:spacing w:after="0" w:line="273" w:lineRule="auto" pt14:Unid="cb7507e47fa54f5f82b03f4d37e088c3"/>
        <w:ind w:left="260" w:right="266" w:firstLine="339" pt14:Unid="abc6225c5e2b44cd9f5198b944004bb5"/>
        <w:jc w:val="both" pt14:Unid="82af4dd259e54dcfa464163d7e4385fe"/>
        <w:rPr pt14:Unid="a39ff293464e4829a34417c7704059ed">
          <w:color w:val="auto" pt14:Unid="027da759675044fd9ac40140ad332951"/>
          <w:sz w:val="20" pt14:Unid="f95fb87c25534578b7bc4af4626a0ab2"/>
          <w:szCs w:val="20" pt14:Unid="3aaf0acb38da46b5948a796c90412c0d"/>
        </w:rPr>
      </w:pPr>
      <w:r>
        <w:rPr pt14:Unid="2a302cbca32c465faf933fcecde8869f">
          <w:rFonts w:ascii="Arial" w:hAnsi="Arial" w:eastAsia="Arial" w:cs="Arial" pt14:Unid="92bfd3b95d734b699fa0d93e8eb32063"/>
          <w:color w:val="auto" pt14:Unid="3246ec6e6a8f49bbae81750a53f5afce"/>
          <w:sz w:val="21" pt14:Unid="2cc25007e0e74ac2b234d72f0aea74a3"/>
          <w:szCs w:val="21" pt14:Unid="ca29e1bb12da453681d774c25aa737b7"/>
        </w:rPr>
        <w:t>Sin embargo, no se van a definir únicamente operaciones CRUD para una entidad. Cada entidad tiene una serie de operaciones asociadas, como puede ser generar la factura de un pedido o obtener la lista de incidencias de un usuario. Tanto estas acciones como las CRUD se definen en la interfaz de contratos de la entidad. Si para una entidad se quieren exponer operaciones CRUD, se deben definir los DTOs específicos para las operaciones de lectura, escritura y actualización y se debe extender la interfaz genérica.</w:t>
      </w:r>
    </w:p>
    <w:p pt14:Unid="548358e3b57640288ab0d6311c1f4e68">
      <w:pPr pt14:Unid="e63925fde1764b328c57046af1d3e131">
        <w:spacing w:after="0" w:line="72" w:lineRule="exact" pt14:Unid="ca43d3200162475f85575559fe534278"/>
        <w:rPr pt14:Unid="bd79e18bb3d34dafa2d47064fadf4b7d">
          <w:color w:val="auto" pt14:Unid="601a23c93d4c40af9d691561c923d613"/>
          <w:sz w:val="20" pt14:Unid="c372a825ea62424ba146cb926cfe2099"/>
          <w:szCs w:val="20" pt14:Unid="3b0202c0951b4be08045147860def206"/>
        </w:rPr>
      </w:pPr>
    </w:p>
    <w:p pt14:Unid="3d226329b6b8485d9f72d0fb7e4024a8">
      <w:pPr pt14:Unid="987f46c98a42435ca801a286cf6719e7">
        <w:spacing w:after="0" w:line="280" w:lineRule="auto" pt14:Unid="7658db4473294420b7caa315853d11de"/>
        <w:ind w:left="260" w:right="266" w:firstLine="339" pt14:Unid="1f8465d57ac9445696ee9b2f9f9627a5"/>
        <w:jc w:val="both" pt14:Unid="858989ab813d4cc28bd1b2dff96c27bf"/>
        <w:rPr pt14:Unid="1389e987bb2f42a3be059903e65fdcfb">
          <w:color w:val="auto" pt14:Unid="7b59a21c2e22440ab2e6f68a0f1052b4"/>
          <w:sz w:val="20" pt14:Unid="123315cde288448a91605862e7a7af78"/>
          <w:szCs w:val="20" pt14:Unid="a33539db8513453181dbe4d44389a886"/>
        </w:rPr>
      </w:pPr>
      <w:r>
        <w:rPr pt14:Unid="e7c916af6fe94a0d87ac3db15ae1b9f9">
          <w:rFonts w:ascii="Arial" w:hAnsi="Arial" w:eastAsia="Arial" w:cs="Arial" pt14:Unid="395eabd2a1b643cb9301dd2c3b019497"/>
          <w:color w:val="auto" pt14:Unid="f367c1f36d824b1ca522ac8c848317d1"/>
          <w:sz w:val="21" pt14:Unid="776cb90473e34c1097afff9dc4fe8463"/>
          <w:szCs w:val="21" pt14:Unid="79bd2dd4862c4314ade7f7f9efbe2388"/>
        </w:rPr>
        <w:t>La implementación de las operaciones CRUD en la capa de aplicación también se realizará de forma genérica. Si la implementación de una de las operaciones no se ajusta a la que una entidad necesita, esta puede ser sobreescrita en el manager de la entidad.</w:t>
      </w:r>
    </w:p>
    <w:p pt14:Unid="f764806fdd5b4018b789c8d0e8d5d7df">
      <w:pPr pt14:Unid="4238aef3dd044f8f9c57659ceb5c6f61">
        <w:spacing w:after="0" w:line="62" w:lineRule="exact" pt14:Unid="5640f9cb575c4fa2bf19aacaf3556d6b"/>
        <w:rPr pt14:Unid="633c404a50c24338809b974805d6111c">
          <w:color w:val="auto" pt14:Unid="45bde8ba4d72447a80956bf7c6d344a5"/>
          <w:sz w:val="20" pt14:Unid="985f419e3145451cb43c0c8e1880a4a5"/>
          <w:szCs w:val="20" pt14:Unid="1b6118462d664f9f9b1b3278cf63d475"/>
        </w:rPr>
      </w:pPr>
    </w:p>
    <w:p pt14:Unid="9dd7bafeae2049ea96086f185914ea1d">
      <w:pPr pt14:Unid="26ecaa569d5d42d287200984da996d9e">
        <w:spacing w:after="0" w:line="276" w:lineRule="auto" pt14:Unid="756602da46ca4ceb9ce37b48230f2a20"/>
        <w:ind w:left="260" w:right="266" w:firstLine="339" pt14:Unid="3a94d6eca96246efbbc8703097beab5f"/>
        <w:jc w:val="both" pt14:Unid="1424a70f6e4d4f5990581416b2762161"/>
        <w:rPr pt14:Unid="9b1de2ef07cf43a0b0e6ea4d6147bc4d">
          <w:color w:val="auto" pt14:Unid="3e562a2ae66b4a2a9d1275251ada0431"/>
          <w:sz w:val="20" pt14:Unid="2997ae3e2c5e4850b84cc83f6d309bd3"/>
          <w:szCs w:val="20" pt14:Unid="564725519aa747d2bb38fdecbb4e595b"/>
        </w:rPr>
      </w:pPr>
      <w:r>
        <w:rPr pt14:Unid="7c1071668d174a7a8fc18657eaf938c6">
          <w:rFonts w:ascii="Arial" w:hAnsi="Arial" w:eastAsia="Arial" w:cs="Arial" pt14:Unid="2c55eda7d9ea4c08befaa3098df2652a"/>
          <w:color w:val="auto" pt14:Unid="a632deb036f846248f54f562111e29d6"/>
          <w:sz w:val="21" pt14:Unid="54e5d2c489cb4136a9c738558472d540"/>
          <w:szCs w:val="21" pt14:Unid="80a4190e00db4066a564d73c00e2ae8c"/>
        </w:rPr>
        <w:t xml:space="preserve">Por último, algunas entidades en lugar de ofrecer operaciones CRUD solo ofrecen </w:t>
      </w:r>
      <w:r>
        <w:rPr pt14:Unid="779ed87514524700bf027ed8d57306b7">
          <w:rFonts w:ascii="Arial" w:hAnsi="Arial" w:eastAsia="Arial" w:cs="Arial" pt14:Unid="da57df6583e14610a37990997388fb84"/>
          <w:b w:val="1" pt14:Unid="4648412babe44b77bc73615a1a106d0b"/>
          <w:bCs w:val="1" pt14:Unid="ede259095f9541699dc26c1e7e5c105a"/>
          <w:color w:val="auto" pt14:Unid="a08970f830684b6e806b65adbbea70dd"/>
          <w:sz w:val="21" pt14:Unid="314973a178e24958b447fb4ac20a4a18"/>
          <w:szCs w:val="21" pt14:Unid="21fb0844d7d9477394f00af046e7b7f9"/>
        </w:rPr>
        <w:t xml:space="preserve">operaciones CUD </w:t>
      </w:r>
      <w:r>
        <w:rPr pt14:Unid="9f00285459bc45a78f7dcc1e85d51da2">
          <w:rFonts w:ascii="Arial" w:hAnsi="Arial" w:eastAsia="Arial" w:cs="Arial" pt14:Unid="1ccdf747e5f34459b6af64fda1394b2e"/>
          <w:color w:val="auto" pt14:Unid="dd66dc1a1740440ca24d2173bf29c648"/>
          <w:sz w:val="21" pt14:Unid="dffc59d8bbb1498584e44475e005276e"/>
          <w:szCs w:val="21" pt14:Unid="e757dfffbb334115a7766dae371a38bb"/>
        </w:rPr>
        <w:t>(crear, actualizar y eliminar). Estas entidades son las de Comentario y</w:t>
      </w:r>
      <w:r>
        <w:rPr pt14:Unid="75c09015ce78423b953e0b6ac4bac5dc">
          <w:rFonts w:ascii="Arial" w:hAnsi="Arial" w:eastAsia="Arial" w:cs="Arial" pt14:Unid="ea0e596ca9964ec98ba18516b92526ba"/>
          <w:b w:val="1" pt14:Unid="37b55db4e7574a56b2603dc7d02088e4"/>
          <w:bCs w:val="1" pt14:Unid="b964e3e51f67490586c4d6d60a23c04d"/>
          <w:color w:val="auto" pt14:Unid="e85bdf280b264841b77a6d6218ea17d8"/>
          <w:sz w:val="21" pt14:Unid="d1bee222241c458ebdb420e583dbe7d8"/>
          <w:szCs w:val="21" pt14:Unid="3126dbb26f4b42f38bdea937bbf5ee74"/>
        </w:rPr>
        <w:t xml:space="preserve"> </w:t>
      </w:r>
      <w:r>
        <w:rPr pt14:Unid="9649aa367a574dc5b8a125f3f0b6400e">
          <w:rFonts w:ascii="Arial" w:hAnsi="Arial" w:eastAsia="Arial" w:cs="Arial" pt14:Unid="14d3c59133594709ba7b7f3f63ca1019"/>
          <w:color w:val="auto" pt14:Unid="8ead9683ccc3423ca3509ea5b93237be"/>
          <w:sz w:val="21" pt14:Unid="814e2b5ff71e41b2933ea7db76227c57"/>
          <w:szCs w:val="21" pt14:Unid="7e135ddb8cfb46a4b12835e55e39dc62"/>
        </w:rPr>
        <w:t>Compra porque podemos considerarlas como secundarias. No tiene sentido exponer un método en la interfaz de back-end para leer un único comentario o obtener el número</w:t>
      </w:r>
    </w:p>
    <w:p pt14:Unid="853cb6db536748cd99c224adbf5aa331">
      <w:pPr pt14:Unid="e9cbca5a7da84c31b68781554e101964"/>
    </w:p>
    <w:tbl pt14:Unid="e8d97bfa37f34b3dad0ff04fcccfc3a7" pt14:CorrelatedSHA1Hash="b1628916b4cc571525c2801a3d60b5d4b750797d" pt14:SHA1Hash="b1628916b4cc571525c2801a3d60b5d4b750797d" pt14:StructureSHA1Hash="083c39f071e2f67adc0ffdb8cc687ed0eb21b73c">
      <w:tblPr pt14:Unid="e4a083170cd045eda9042270f0be943f">
        <w:tblInd w:w="260" w:type="dxa" pt14:Unid="ec5929d96141457aac6d978facba8791"/>
        <w:tblLayout w:type="fixed" pt14:Unid="0f40fff9b2d440d18dbc3cacea2f483a"/>
        <w:tblCellMar pt14:Unid="8b1a58f4d404474aaeca9a40d1dddcea">
          <w:top w:w="0" w:type="dxa" pt14:Unid="0dfb762da01f40ed94ac01921b61961f"/>
          <w:left w:w="0" w:type="dxa" pt14:Unid="163dcd61baea4471b6d8f1342990585c"/>
          <w:bottom w:w="0" w:type="dxa" pt14:Unid="0ff0dee2f6ca4d92a0638b2134a81da9"/>
          <w:right w:w="0" w:type="dxa" pt14:Unid="8a63d5cf14c849dbb7ba965c20ddc306"/>
        </w:tblCellMar>
      </w:tblPr>
      <w:tr pt14:Unid="135920d9e0914127a2442c774d2ac385" pt14:CorrelatedSHA1Hash="484e5459b27db5b0f2eff895bca6c31226e7b271" pt14:SHA1Hash="484e5459b27db5b0f2eff895bca6c31226e7b271" pt14:StructureSHA1Hash="79a0eea29f620d22c292795db0fa42012a6019db">
        <w:trPr pt14:Unid="48a693c241ac422c89962c8343a0e4e1">
          <w:trHeight w:val="361" pt14:Unid="c299f7728f8d4af7b93ad1f3deb73906"/>
        </w:trPr>
        <w:tc pt14:Unid="85086abfbfc449e29c1466ea74983503" pt14:SHA1Hash="9af161a560498e22bb117bf7c38c951cbb24639c">
          <w:tcPr pt14:Unid="36fc5482d32743dd98fceaf1b5b3daa0">
            <w:tcW w:w="6160" w:type="dxa" pt14:Unid="681772022c5645498a638944ce77d787"/>
            <w:tcBorders pt14:Unid="74a62c180b0543afaa511c5281678fe8">
              <w:bottom w:val="single" w:color="auto" w:sz="8" pt14:Unid="1663c5f8cd09451a8f08a4e8b8c5481a"/>
            </w:tcBorders>
            <w:vAlign w:val="bottom" pt14:Unid="00aa022768324a229fe9b9c78e38826e"/>
          </w:tcPr>
          <w:p pt14:Unid="6e5acfeb6c884471b5d133ddbadddbc9">
            <w:pPr pt14:Unid="b3c1ac454ebf40c59bc99c4b1f3348d2">
              <w:spacing w:after="0" pt14:Unid="cfe10765bfb24567b4e7521cefbde548"/>
              <w:rPr pt14:Unid="65e5729a980343fa94f91a294d3ad8c1">
                <w:color w:val="auto" pt14:Unid="d0deb2e0fdcb4790b3f45027b1b54437"/>
                <w:sz w:val="20" pt14:Unid="ca6b5c693fba4b4e83694e26cdac83da"/>
                <w:szCs w:val="20" pt14:Unid="23a92c8f42d94b43a1840cd7615cb9b1"/>
              </w:rPr>
            </w:pPr>
            <w:r>
              <w:rPr pt14:Unid="665302a109d1412792cedfe0054b9830">
                <w:rFonts w:ascii="Arial" w:hAnsi="Arial" w:eastAsia="Arial" w:cs="Arial" pt14:Unid="c2df913bd2e244f89b740cc0e9647146"/>
                <w:color w:val="auto" pt14:Unid="40bd0b6f0a744f40b3e7f46d50036f92"/>
                <w:sz w:val="24" pt14:Unid="32a805586ca646499a2ce515aa37d7a3"/>
                <w:szCs w:val="24" pt14:Unid="b3f8332eeafc4eab80cf89c6ee0262d2"/>
              </w:rPr>
              <w:t>6.2  Detalles de la implementación back-end</w:t>
            </w:r>
          </w:p>
        </w:tc>
        <w:tc pt14:Unid="921acdbdedb44aa280fe4be4a79c9443" pt14:SHA1Hash="2ac4fea5d5e41761b10276509dbe4d31e4da731c">
          <w:tcPr pt14:Unid="dad3a48e1dce411288ece8daed094021">
            <w:tcW w:w="2340" w:type="dxa" pt14:Unid="27f16f5c5b2e4b5893dad654a2bf8b9c"/>
            <w:tcBorders pt14:Unid="72057a5934e94e449e1f18c3f7b74202">
              <w:bottom w:val="single" w:color="auto" w:sz="8" pt14:Unid="5a79991f2d10417ca2accc79ede17aec"/>
            </w:tcBorders>
            <w:vAlign w:val="bottom" pt14:Unid="d1f4b53a82f34ae0ba2889f6475ef272"/>
          </w:tcPr>
          <w:p pt14:Unid="55a1877c63364b8aa0a9aba8b8c72d19">
            <w:pPr pt14:Unid="1bd9ffa6f022484e80099a418d319555">
              <w:spacing w:after="0" pt14:Unid="39205131ae404c87b0384f1f096ae53f"/>
              <w:jc w:val="right" pt14:Unid="198bfd4e82c044148d0d660c78457530"/>
              <w:rPr pt14:Unid="24773e6bd4a34bdbb9c4326a33740ce7">
                <w:color w:val="auto" pt14:Unid="3324117d1713479aabef65955a0bc7d2"/>
                <w:sz w:val="20" pt14:Unid="146f4e83e3424a1bb4002f8244098636"/>
                <w:szCs w:val="20" pt14:Unid="65a7d787259f475c86eb66cd5072bef7"/>
              </w:rPr>
            </w:pPr>
            <w:r>
              <w:rPr pt14:Unid="02b41b12e62c4d2d9bd8b6de1efa63af">
                <w:rFonts w:ascii="Arial" w:hAnsi="Arial" w:eastAsia="Arial" w:cs="Arial" pt14:Unid="52b4cd90c9364296a8bcb30958165c2a"/>
                <w:b w:val="1" pt14:Unid="65b06376c8584756b521986f714a05ac"/>
                <w:bCs w:val="1" pt14:Unid="9ea32ac768e448e29342bd9fbdc4e912"/>
                <w:color w:val="auto" pt14:Unid="abe36734617f4b74924d56838b878065"/>
                <w:sz w:val="22" pt14:Unid="81faa35f146249bcb7f76dbf49e1a1d1"/>
                <w:szCs w:val="22" pt14:Unid="e49bd0c11d094bdab1864d61df9f763b"/>
              </w:rPr>
              <w:t>35</w:t>
            </w:r>
          </w:p>
        </w:tc>
      </w:tr>
    </w:tbl>
    <w:p pt14:Unid="593e53e949174eb884f420cf19735fcc">
      <w:pPr pt14:Unid="a3ba51e6c9d54492be3a757a17053cfd">
        <w:spacing w:after="0" w:line="20" w:lineRule="exact" pt14:Unid="7f6c8dd15a884e86baa3416e9f747fe0"/>
        <w:rPr pt14:Unid="8b7e0636ef454d11be2d740c01b83a59">
          <w:color w:val="auto" pt14:Unid="0680d4697c6e4a0ab4fcdcc5fe824d21"/>
          <w:sz w:val="20" pt14:Unid="fcd54fe08de4425f851c922a0b7fb87b"/>
          <w:szCs w:val="20" pt14:Unid="6b620d466ad94a529cd015b681f1f777"/>
        </w:rPr>
      </w:pPr>
      <w:r>
        <w:rPr pt14:Unid="678f3489a30b45a68da92ef1e4350acb">
          <w:color w:val="auto" pt14:Unid="69cc0bf58e25483db2c6f4344065c0eb"/>
          <w:sz w:val="20" pt14:Unid="0c899dcab302491bb195106ed3f9d657"/>
          <w:szCs w:val="20" pt14:Unid="b79307642ff541ccb61d6b3f65d012dd"/>
        </w:rPr>
        <w:drawing pt14:Unid="c0929ba2e613407386b6901b87960f30" pt14:SHA1Hash="f8d0d6721eb583cbaa33f7b6a445770169753753">
          <wp:anchor simplePos="0" relativeHeight="251657728" behindDoc="1" locked="0" layoutInCell="0" allowOverlap="1" pt14:Unid="94c176ee5c774852b5e0160d093f9cad">
            <wp:simplePos x="0" y="0" pt14:Unid="1a1435cd2a784d45b300224614a79b25"/>
            <wp:positionH relativeFrom="column" pt14:Unid="4e0b5fab6fb74cf3ada73b9507fc1eb9">
              <wp:posOffset pt14:Unid="203e53e68b944ab8aa86062f6a2c2183">753110</wp:posOffset>
            </wp:positionH>
            <wp:positionV relativeFrom="paragraph" pt14:Unid="faf344a8848344ae8433a649e6b433bb">
              <wp:posOffset pt14:Unid="9927f45e1be34ab98ff94d99e0866d9a">236220</wp:posOffset>
            </wp:positionV>
            <wp:extent cx="4224655" cy="2115185" pt14:Unid="79032d1ea6fe44e3afa66bc811aa2d83"/>
            <wp:wrapNone pt14:Unid="51fe4ac430274a7d95467a98b84102e1"/>
            <wp:docPr id="28" name="Picture 189" pt14:Unid="d993977cd3164c16bc411b2cd04f4410"/>
            <wp:cNvGraphicFramePr pt14:Unid="608f331a76484c97ac79ab3b7a096a46">
              <a:graphicFrameLocks xmlns:a="http://schemas.openxmlformats.org/drawingml/2006/main" noChangeAspect="1" pt14:Unid="46d3b03a8e3240758b6eb02c141e5fef"/>
            </wp:cNvGraphicFramePr>
            <a:graphic xmlns:a="http://schemas.openxmlformats.org/drawingml/2006/main" pt14:Unid="97c2b3f919334509b3b1ee7d8649cbe2">
              <a:graphicData uri="http://schemas.openxmlformats.org/drawingml/2006/picture" pt14:Unid="f444e992b8284d348bc64e2aeb3e40f3">
                <pic:pic xmlns:pic="http://schemas.openxmlformats.org/drawingml/2006/picture" pt14:Unid="670523430f024824884c94d9811d11ba">
                  <pic:nvPicPr pt14:Unid="7c59a5d0cd5c4dee9ba4131434b28fb6">
                    <pic:cNvPr id="0" name="Picture 189" pt14:Unid="4b1d6ed4f4874119ad0b1d1111f39a36"/>
                    <pic:cNvPicPr pt14:Unid="98504931279b4718a09e3960c27845a5">
                      <a:picLocks noChangeAspect="1" noChangeArrowheads="1" pt14:Unid="321525d11dfe4d469f64328d19987caa"/>
                    </pic:cNvPicPr>
                  </pic:nvPicPr>
                  <pic:blipFill pt14:Unid="0101fd1f891d47ce94cf31cfdcb5d141">
                    <a:blip r:embed="rId34" pt14:Unid="b0f4603301e248b495bf8967ce0c9b15">
                      <a:extLst pt14:Unid="1fe8033f84814026acfe082779279195">
                        <a:ext uri="{28A0092B-C50C-407E-A947-70E740481C1C}" pt14:Unid="3299c6885cb34102ae703f4d082f6208"/>
                      </a:extLst>
                    </a:blip>
                    <a:srcRect pt14:Unid="f6e9ed617cfd4b78b2cd69cee57a99fc"/>
                    <a:stretch pt14:Unid="9be1cc36d60045a8bf8935023aac4159">
                      <a:fillRect pt14:Unid="d1759ea0bda94b829f2711d91f6fc3e8"/>
                    </a:stretch>
                  </pic:blipFill>
                  <pic:spPr bwMode="auto" pt14:Unid="8ac809961ffe4e04913ec1c5c34570b7">
                    <a:xfrm pt14:Unid="8913b443ca7a4d1a8e64bb319ff601fc">
                      <a:off x="0" y="0" pt14:Unid="270a27b6c3c040398469b6c675d3c166"/>
                      <a:ext cx="4224655" cy="2115185" pt14:Unid="fdb88bf614e84048b566125fdcfee48b"/>
                    </a:xfrm>
                    <a:prstGeom prst="rect" pt14:Unid="36c6655221ee48b588beb4fe3589c635">
                      <a:avLst pt14:Unid="96f4cbc4caa049f4940de54ac40866fa"/>
                    </a:prstGeom>
                    <a:noFill pt14:Unid="b26fe139096246fd92671cb3cc40f461"/>
                  </pic:spPr>
                </pic:pic>
              </a:graphicData>
            </a:graphic>
          </wp:anchor>
        </w:drawing>
      </w:r>
    </w:p>
    <w:p pt14:Unid="6666e89e969c4038a321ab5876ae8022">
      <w:pPr pt14:Unid="3bec050365424766bf29b824ac2f3567">
        <w:spacing w:after="0" w:line="200" w:lineRule="exact" pt14:Unid="d9d3b5e1c5f340eba3ae6c7de4cb71b0"/>
        <w:rPr pt14:Unid="1e17e267a28c47c2b5197be0daba2a57">
          <w:color w:val="auto" pt14:Unid="0625407ef6684f0eb6260bdae05c5d9b"/>
          <w:sz w:val="20" pt14:Unid="1dc903cc0b074e638f0e6cd8d00bba4d"/>
          <w:szCs w:val="20" pt14:Unid="b776744f39b14b4f9122e3c4e8b5d7e7"/>
        </w:rPr>
      </w:pPr>
    </w:p>
    <w:p pt14:Unid="94e71e1407af47c8b7038256b63ccbd8">
      <w:pPr pt14:Unid="5e210e3d5f1e4852896da98be392d1ae">
        <w:spacing w:after="0" w:line="200" w:lineRule="exact" pt14:Unid="13214425bed94865a518eb35c9065d8e"/>
        <w:rPr pt14:Unid="3a571e4352cc4fb3a7392b8a11e1a479">
          <w:color w:val="auto" pt14:Unid="1f1ebb211bd84ceb93b0ae089cd6baad"/>
          <w:sz w:val="20" pt14:Unid="d9e84fb25f634610a27475e64f448b32"/>
          <w:szCs w:val="20" pt14:Unid="875a711a3af74522a696adcc392d6423"/>
        </w:rPr>
      </w:pPr>
    </w:p>
    <w:p pt14:Unid="496ea10b6b8d46859c4ac29484a2604c">
      <w:pPr pt14:Unid="3b38caa06c0747d98c81b5106ccd3422">
        <w:spacing w:after="0" w:line="200" w:lineRule="exact" pt14:Unid="bedcbaa93cfb4e4085754d32add1c4d3"/>
        <w:rPr pt14:Unid="4bb56b77c8794c5ca8d2ec56944a7aa7">
          <w:color w:val="auto" pt14:Unid="90d0f2d580ca4b7982c67f82298a0ce6"/>
          <w:sz w:val="20" pt14:Unid="f98206af2dda447c99971b6c0e0bb8dd"/>
          <w:szCs w:val="20" pt14:Unid="fbed6908bde149a4bdb9646664d27580"/>
        </w:rPr>
      </w:pPr>
    </w:p>
    <w:p pt14:Unid="7dca86344f1549f09529cb4f13b44025">
      <w:pPr pt14:Unid="156d3758d6374faa928f4d714091f042">
        <w:spacing w:after="0" w:line="200" w:lineRule="exact" pt14:Unid="63b8a4945257404ebbfe46152effda4d"/>
        <w:rPr pt14:Unid="506423be914e442ab105accdd08a1cba">
          <w:color w:val="auto" pt14:Unid="42d875d9b4754b029ec59e101d818810"/>
          <w:sz w:val="20" pt14:Unid="646ccc155ed44f9fa93b1317c20f5d12"/>
          <w:szCs w:val="20" pt14:Unid="1cee3543b38d4a2694620461a24b283f"/>
        </w:rPr>
      </w:pPr>
    </w:p>
    <w:p pt14:Unid="8e5cd6ddcb3f4d819db70b8c504d32e5">
      <w:pPr pt14:Unid="da1589c5d0af4093979e8f454d0e7c71">
        <w:spacing w:after="0" w:line="200" w:lineRule="exact" pt14:Unid="3579bfca066e43aa90491fb872556cb4"/>
        <w:rPr pt14:Unid="4a8c55eb394a42b385156cb6137414a9">
          <w:color w:val="auto" pt14:Unid="4841170f07884e40afd10bafca3481d2"/>
          <w:sz w:val="20" pt14:Unid="42ebb7f2352741d7a03ca7004c2dea6d"/>
          <w:szCs w:val="20" pt14:Unid="790902deff4440e4aba9be1eed85e872"/>
        </w:rPr>
      </w:pPr>
    </w:p>
    <w:p pt14:Unid="b1283d2853fc4d5caf6c08801675d938">
      <w:pPr pt14:Unid="845b4b64618740efa06a0fed72d824ac">
        <w:spacing w:after="0" w:line="200" w:lineRule="exact" pt14:Unid="a36ca509e155484bb513a556923b4b4f"/>
        <w:rPr pt14:Unid="004892dc062f44f7bce486b638bfe69c">
          <w:color w:val="auto" pt14:Unid="668c5740f59348acb5399f178c8d00d8"/>
          <w:sz w:val="20" pt14:Unid="47976548ff7f4625addfae4dbf60579b"/>
          <w:szCs w:val="20" pt14:Unid="ad3be02959b242f59af436a28ac529bc"/>
        </w:rPr>
      </w:pPr>
    </w:p>
    <w:p pt14:Unid="1cedca581d9d4d98996139bdbf229cec">
      <w:pPr pt14:Unid="8f3752d150d14569b89427b2ea8c3fb0">
        <w:spacing w:after="0" w:line="200" w:lineRule="exact" pt14:Unid="8a66f6ef6b6a4f438a620a9fb495d04c"/>
        <w:rPr pt14:Unid="9b499e9370964454874d082d52b36840">
          <w:color w:val="auto" pt14:Unid="572a27df4e69458a8bb7fdeb45f8c473"/>
          <w:sz w:val="20" pt14:Unid="c5a6b7be13a14bfa8e2e710e9f345f44"/>
          <w:szCs w:val="20" pt14:Unid="ed9731be1d08479499e3490c98b28969"/>
        </w:rPr>
      </w:pPr>
    </w:p>
    <w:p pt14:Unid="c75ff360c6f345eda8ad265bc1e97848">
      <w:pPr pt14:Unid="b99a840899424893a768fc1f87ca8f83">
        <w:spacing w:after="0" w:line="200" w:lineRule="exact" pt14:Unid="7d032d5f79404eb48c162a94b35a098e"/>
        <w:rPr pt14:Unid="0232c6976df34d5781274628a23b5af9">
          <w:color w:val="auto" pt14:Unid="6ca9d9e959e44680ab39e9616c88e957"/>
          <w:sz w:val="20" pt14:Unid="0f13f31b922447ee947aab5d4db6403e"/>
          <w:szCs w:val="20" pt14:Unid="8a358c23f1504415b4014ade67d9543d"/>
        </w:rPr>
      </w:pPr>
    </w:p>
    <w:p pt14:Unid="44b8452366f64f1b8e53478b84e06ec1">
      <w:pPr pt14:Unid="841183ea517c4912aa3d400d405f0011">
        <w:spacing w:after="0" w:line="200" w:lineRule="exact" pt14:Unid="7e7bb6aeb37247b1a1d729c822d13609"/>
        <w:rPr pt14:Unid="fda2836c38b34aaa969e6b32c366458f">
          <w:color w:val="auto" pt14:Unid="345ffe6e650749a99782fd4fe3301349"/>
          <w:sz w:val="20" pt14:Unid="1c27db5c9f104b90a50aa515079dbd0d"/>
          <w:szCs w:val="20" pt14:Unid="56875a54cb644ae68dd56a05d7c4c029"/>
        </w:rPr>
      </w:pPr>
    </w:p>
    <w:p pt14:Unid="1253fafc2c074f02986d6263f48713c8">
      <w:pPr pt14:Unid="1cea4b26eaa947eb9f93e43081c35a31">
        <w:spacing w:after="0" w:line="200" w:lineRule="exact" pt14:Unid="fc51d99f47dc466484d2340eeb9ec8d6"/>
        <w:rPr pt14:Unid="01c7971c93ce4aeea50dcce61fd93fb6">
          <w:color w:val="auto" pt14:Unid="405ec59106b94ee1b58ec2e7ff53eeca"/>
          <w:sz w:val="20" pt14:Unid="d725f5d97d9f4336a51016be30189594"/>
          <w:szCs w:val="20" pt14:Unid="97e86f9afb4441a684d58680696d2e17"/>
        </w:rPr>
      </w:pPr>
    </w:p>
    <w:p pt14:Unid="6f63705ae41b4e99a45927fa6004b18e">
      <w:pPr pt14:Unid="dae63ede0fc74579b6a5a517b525fc44">
        <w:spacing w:after="0" w:line="200" w:lineRule="exact" pt14:Unid="28af447f3ac449df90ca9fe4d08ad2c3"/>
        <w:rPr pt14:Unid="2ba8a23416d242c1af3b80a40ca9b62a">
          <w:color w:val="auto" pt14:Unid="65411ae095194a749bf66f623c786832"/>
          <w:sz w:val="20" pt14:Unid="9c1d54d71e2145deb859eae32c9360a4"/>
          <w:szCs w:val="20" pt14:Unid="4c46b54e45b040f8a7a3d98adaee77a8"/>
        </w:rPr>
      </w:pPr>
    </w:p>
    <w:p pt14:Unid="94c25cbc763047a7a2c5fff215c2c4c9">
      <w:pPr pt14:Unid="3f1896828d984570ab64d4f6e4ce7b5c">
        <w:spacing w:after="0" w:line="200" w:lineRule="exact" pt14:Unid="81b0d5e8f87a4ba2a90eb34fed2657a5"/>
        <w:rPr pt14:Unid="32af72ab5ab94a719f78314f7d45b6fd">
          <w:color w:val="auto" pt14:Unid="ff2c21633ef243eab82e97bce4f66164"/>
          <w:sz w:val="20" pt14:Unid="c3cfb682032543f98b5be08df0d64b24"/>
          <w:szCs w:val="20" pt14:Unid="99cc3e77fbdd45d98232937eab12cbd4"/>
        </w:rPr>
      </w:pPr>
    </w:p>
    <w:p pt14:Unid="255958c4a3b74fe78a6a3f2722103aef">
      <w:pPr pt14:Unid="0fef6e1499ca43d1a749dbbe0a631ef9">
        <w:spacing w:after="0" w:line="200" w:lineRule="exact" pt14:Unid="4c5bb1aacb594bd0be9d4e285687f8a7"/>
        <w:rPr pt14:Unid="2113d77949fe4abeafa74215a3c930ed">
          <w:color w:val="auto" pt14:Unid="31d8d9f105214e059866808efebb1091"/>
          <w:sz w:val="20" pt14:Unid="22ab824df9194792824c6dd030c91f53"/>
          <w:szCs w:val="20" pt14:Unid="a61773d9c2f84202b20e758d030093ae"/>
        </w:rPr>
      </w:pPr>
    </w:p>
    <w:p pt14:Unid="43be523373a74ffcb1adb25c6de9b27e">
      <w:pPr pt14:Unid="9d184f8551f84f459f8de76f31bc468b">
        <w:spacing w:after="0" w:line="200" w:lineRule="exact" pt14:Unid="b5c4188d34d442fa8e16710d96c74685"/>
        <w:rPr pt14:Unid="1276812dc9954e62843105e39c331f26">
          <w:color w:val="auto" pt14:Unid="2867b7290c9e4ec5b40a4e28bbce9e98"/>
          <w:sz w:val="20" pt14:Unid="3340cfc6235a44c38fa2372740278660"/>
          <w:szCs w:val="20" pt14:Unid="963fbe523d4841c9a389f88d525708f5"/>
        </w:rPr>
      </w:pPr>
    </w:p>
    <w:p pt14:Unid="fdf7fe44d92746d7a247efb6019b917a">
      <w:pPr pt14:Unid="ce6583b66e7c43a389504a356f11c798">
        <w:spacing w:after="0" w:line="200" w:lineRule="exact" pt14:Unid="152ae6503b264cf28de4b990bd4a2c5a"/>
        <w:rPr pt14:Unid="ab260cd715074a928418aa0ce69fc39d">
          <w:color w:val="auto" pt14:Unid="0d2563d6253b4e0e8bd588d55204350c"/>
          <w:sz w:val="20" pt14:Unid="4e2f1037367d43b6891b14db14caed8d"/>
          <w:szCs w:val="20" pt14:Unid="59787e5d4caf4fcc92ca82513ebc87be"/>
        </w:rPr>
      </w:pPr>
    </w:p>
    <w:p pt14:Unid="9beeb1dcac44484990423aa32768a07e">
      <w:pPr pt14:Unid="ed3b657cad164b05b43af769fc321d67">
        <w:spacing w:after="0" w:line="200" w:lineRule="exact" pt14:Unid="af6aa56dbb4148029a7109b60fb04a24"/>
        <w:rPr pt14:Unid="106a5f61509d4990bbfa7d2b1091fb7b">
          <w:color w:val="auto" pt14:Unid="39fb5613cfb24696b76af98d35d3229b"/>
          <w:sz w:val="20" pt14:Unid="cee8ee02482e4c7bb107b9437ac99fe4"/>
          <w:szCs w:val="20" pt14:Unid="f13e24858a1a4304b2fd3ec6493055bb"/>
        </w:rPr>
      </w:pPr>
    </w:p>
    <w:p pt14:Unid="75c5a43ebc194950bc42b26b62337e9d">
      <w:pPr pt14:Unid="22da74c3e7b844eba98473002d922b8d">
        <w:spacing w:after="0" w:line="200" w:lineRule="exact" pt14:Unid="c1d5e117d1ab40329f33cab283f85d87"/>
        <w:rPr pt14:Unid="1c50a6d172704bc59bcd4db9b4bb6971">
          <w:color w:val="auto" pt14:Unid="7f7ced7f91564858aa4a2ff45c25c943"/>
          <w:sz w:val="20" pt14:Unid="45f670e402f14dbf8711ea68082a9f31"/>
          <w:szCs w:val="20" pt14:Unid="4bebb0d082a54837a8db41313eb95546"/>
        </w:rPr>
      </w:pPr>
    </w:p>
    <w:p pt14:Unid="6ab1618d24664b7e9f5c534ee92a1e6d">
      <w:pPr pt14:Unid="b674889db48449cbac72fa729838c55b">
        <w:spacing w:after="0" w:line="200" w:lineRule="exact" pt14:Unid="9393e830f88d4b5187749a68827fc484"/>
        <w:rPr pt14:Unid="35e6c9ef983941f9b9ed36c8d06be9a9">
          <w:color w:val="auto" pt14:Unid="240e8e5d611c4f25a47c98e90a7d88da"/>
          <w:sz w:val="20" pt14:Unid="80bde08c16a94a688c5d5be2531dd69d"/>
          <w:szCs w:val="20" pt14:Unid="f3c7c2fddc2541c1bbb2a54bb77c2e47"/>
        </w:rPr>
      </w:pPr>
    </w:p>
    <w:p pt14:Unid="0c9c1543af48402ea2740f6dbf273315">
      <w:pPr pt14:Unid="63c23bca233f4eecaf05d3d8bcd60fc3">
        <w:spacing w:after="0" w:line="263" w:lineRule="exact" pt14:Unid="74e8a9ee43674c55a99d11e51a4e6bf6"/>
        <w:rPr pt14:Unid="958cd3c0a39a42d6976633f19b365cb3">
          <w:color w:val="auto" pt14:Unid="3d64441881e74178808735f2d20c5946"/>
          <w:sz w:val="20" pt14:Unid="dff9c15149ac45c2935a635ff810d7f3"/>
          <w:szCs w:val="20" pt14:Unid="3532aa55c0bb4450b979a03e4f521c96"/>
        </w:rPr>
      </w:pPr>
    </w:p>
    <w:p pt14:Unid="b0a6e4a262a94fca8b5edc95f02e28da">
      <w:pPr pt14:Unid="be7bc1cea3a74b25bb17375ad9341b7b">
        <w:spacing w:after="0" pt14:Unid="6ae00f6812734e2faeba9dfea9599c28"/>
        <w:ind w:right="6" pt14:Unid="da36500416954828a87886588b42f912"/>
        <w:jc w:val="center" pt14:Unid="54a026e45bd346b8958ab93849d9edd1"/>
        <w:rPr pt14:Unid="35582319cdb046359b67d71602e51739">
          <w:color w:val="auto" pt14:Unid="4bb8576f01db4c789c436288ff024bf4"/>
          <w:sz w:val="20" pt14:Unid="e2ed102411f54c75be7f7276a8f1c79e"/>
          <w:szCs w:val="20" pt14:Unid="83ee114d903144afa98763b333aeb8ec"/>
        </w:rPr>
      </w:pPr>
      <w:r>
        <w:rPr pt14:Unid="06d99a3452054cca94487e7dcad6c85f">
          <w:rFonts w:ascii="Arial" w:hAnsi="Arial" w:eastAsia="Arial" w:cs="Arial" pt14:Unid="977a3b60e7d949c180c0fefe35f00df2"/>
          <w:b w:val="1" pt14:Unid="cbb35bd41da245a481735994749dc4b1"/>
          <w:bCs w:val="1" pt14:Unid="265b03bf7155432a8e790499a0bc6238"/>
          <w:color w:val="auto" pt14:Unid="27747399bf2e4ce0aefdcd8b2a073b59"/>
          <w:sz w:val="20" pt14:Unid="03b29b6c6eac414d974cdedc34788c0f"/>
          <w:szCs w:val="20" pt14:Unid="1f6d65b32407412193bfd39eb23d7474"/>
        </w:rPr>
        <w:t xml:space="preserve">Figura 6.5: </w:t>
      </w:r>
      <w:r>
        <w:rPr pt14:Unid="bd2fabb149384ae4a37e32fdf729ee5e">
          <w:rFonts w:ascii="Arial" w:hAnsi="Arial" w:eastAsia="Arial" w:cs="Arial" pt14:Unid="0deae798671c445f86e61dfb1d983cc5"/>
          <w:color w:val="auto" pt14:Unid="bfb690c84d46414fa36f69811f297a6f"/>
          <w:sz w:val="20" pt14:Unid="89d4234ec1c0431298d82df92bc81d4f"/>
          <w:szCs w:val="20" pt14:Unid="6b788f6e222a46fbb81c71ac37455b2d"/>
        </w:rPr>
        <w:t>Interfaz en la capa de contratos asociada a la entidad Pedido.</w:t>
      </w:r>
    </w:p>
    <w:p pt14:Unid="eba56a4dd6b5477fa92eccae7c1db62e">
      <w:pPr pt14:Unid="a0f376c5680a40ef884a03b2344fb432">
        <w:spacing w:after="0" w:line="200" w:lineRule="exact" pt14:Unid="afecadea77a8405e94e5e23189a3416c"/>
        <w:rPr pt14:Unid="75b004d41e334e249b174d733fa04c38">
          <w:color w:val="auto" pt14:Unid="976c7d8dbbbe4eaf9443e1b1c9265c8e"/>
          <w:sz w:val="20" pt14:Unid="93ba1619b3f14429a6c200b0c2ab2353"/>
          <w:szCs w:val="20" pt14:Unid="eeb757756006457280aed1bb9372c696"/>
        </w:rPr>
      </w:pPr>
    </w:p>
    <w:p pt14:Unid="154b58f8e27249fe8f3dd0892f5f8c88">
      <w:pPr pt14:Unid="3ae0082ac35242c18fe577ed09ba6b34">
        <w:spacing w:after="0" w:line="246" w:lineRule="exact" pt14:Unid="7d794d44151246acb07399f80afa7a77"/>
        <w:rPr pt14:Unid="645a6e9e45cb4fcaaf9080ee7d261f6f">
          <w:color w:val="auto" pt14:Unid="bd7c396c19f04722b0f4022ba57ced4a"/>
          <w:sz w:val="20" pt14:Unid="d9203eb86b294954935e707bc77b1b98"/>
          <w:szCs w:val="20" pt14:Unid="0523956e2a8841158126ea906e2825f9"/>
        </w:rPr>
      </w:pPr>
    </w:p>
    <w:p pt14:Unid="a8b70abca81448dc8c36af1b56e5ef32">
      <w:pPr pt14:Unid="ff05d95bd706486282cb62bf9cf1bad5">
        <w:spacing w:after="0" w:line="274" w:lineRule="auto" pt14:Unid="e87c3dd713814306864f205921f3b8d4"/>
        <w:ind w:left="260" w:right="266" pt14:Unid="d5637cb5d13549889f451505a10059b0"/>
        <w:jc w:val="both" pt14:Unid="f0878ea7fc8043c28a46ca230bcdba91"/>
        <w:rPr pt14:Unid="acd2a7d1e8104d1f9fe498f4074f31f9">
          <w:color w:val="auto" pt14:Unid="c4229324b59b49b9bd91f1821640ef96"/>
          <w:sz w:val="20" pt14:Unid="716160109ed6469b9b6ed7510ee6785a"/>
          <w:szCs w:val="20" pt14:Unid="7ee81684b27044079f8e24825e1e5341"/>
        </w:rPr>
      </w:pPr>
      <w:r>
        <w:rPr pt14:Unid="36fac0449caa4a7d87954a73a39b37e6">
          <w:rFonts w:ascii="Arial" w:hAnsi="Arial" w:eastAsia="Arial" w:cs="Arial" pt14:Unid="11c581fa2d0e4010a7a77da0b73e1837"/>
          <w:color w:val="auto" pt14:Unid="79d02f2f3eb0497fb67560ca4349c78f"/>
          <w:sz w:val="21" pt14:Unid="3e5c12ad60e94ce196b8788b88dd31a8"/>
          <w:szCs w:val="21" pt14:Unid="384fa58312214b3eb211bcb93689ae51"/>
        </w:rPr>
        <w:t>de unidades de un producto en un pedido. No obstante, si que tiene sentido exponer un método para, por ejemplo, crear o eliminar un comentario dentro de una incidencia. Las operaciones de lectura de estas entidades se realizan a través de la entidad principal asociada. Por ejemplo, cuando solicitamos una incidencia obtendremos todos los comen-tarios que en la incidencia se han hecho aunque sea una entidad independiente.</w:t>
      </w:r>
    </w:p>
    <w:p pt14:Unid="8cce0772fc7342f8a43f631295e6c81f">
      <w:pPr pt14:Unid="f6591958d3b04974abd43f43fd446e99">
        <w:spacing w:after="0" w:line="374" w:lineRule="exact" pt14:Unid="da01e90450664566b3e6eaff54b32786"/>
        <w:rPr pt14:Unid="1f20d977175f42268609cedfebb8fceb">
          <w:color w:val="auto" pt14:Unid="fddc32603c7642cb8bc48b51a002c5c3"/>
          <w:sz w:val="20" pt14:Unid="2b04a19730bd4c16a682d29de6144c5c"/>
          <w:szCs w:val="20" pt14:Unid="93a8a7073ff7414b9f4b8e500793fee5"/>
        </w:rPr>
      </w:pPr>
    </w:p>
    <w:p pt14:Unid="f3e8f14bc4504ae584edc73c70a7c670">
      <w:pPr pt14:Unid="26391282e53b473493669c372f92cbec">
        <w:tabs pt14:Unid="a46a820918584c0ba1e3b1ae4ae58ddc">
          <w:tab w:val="left" w:leader="none" w:pos="1020" pt14:Unid="c7c22a4199234b2f8b23a036da5f84b4"/>
        </w:tabs>
        <w:spacing w:after="0" pt14:Unid="560b67dbb17f483db64a7b6873ea546d"/>
        <w:ind w:left="260" pt14:Unid="560beb9024684fcf846f68c3da1b9cc5"/>
        <w:rPr pt14:Unid="838596172c3449dcadc0448085201620">
          <w:color w:val="auto" pt14:Unid="5b97add699ea4ac39351ae986ae04de9"/>
          <w:sz w:val="20" pt14:Unid="5d63a8109b9d4b74b704a18099d7897f"/>
          <w:szCs w:val="20" pt14:Unid="c4ef564602b7496b8209f3af14edcf27"/>
        </w:rPr>
      </w:pPr>
      <w:r>
        <w:rPr pt14:Unid="b7130ac5bc024bd987d8795fec7610ed">
          <w:rFonts w:ascii="Arial" w:hAnsi="Arial" w:eastAsia="Arial" w:cs="Arial" pt14:Unid="5f56634c2b7048ee846e0c47240927da"/>
          <w:b w:val="1" pt14:Unid="d0dfb166b37741b495c12e2b6dc62e3a"/>
          <w:bCs w:val="1" pt14:Unid="b8afbc95bc0244faaa9ff23ed74c9a46"/>
          <w:color w:val="auto" pt14:Unid="6c4735edae37442c85069a7bda0ae8c9"/>
          <w:sz w:val="24" pt14:Unid="b941cfa312794dde915e04bf6b2ff528"/>
          <w:szCs w:val="24" pt14:Unid="9c4cba3b3833428b8d7c0dc62da6e3ac"/>
        </w:rPr>
        <w:t>6.2.2.</w:t>
      </w:r>
      <w:r>
        <w:rPr pt14:Unid="11a5701e834343ad88581dce562e6002">
          <w:color w:val="auto" pt14:Unid="81c28161c8884477b7eb76af45e60217"/>
          <w:sz w:val="20" pt14:Unid="71582d6e37354de98114995d1b6a6ed0"/>
          <w:szCs w:val="20" pt14:Unid="49f75b22f86846e38afdc737ed27bf8f"/>
        </w:rPr>
        <w:tab pt14:Unid="10458f8e668a42ceb0d56d8f9de58b17"/>
      </w:r>
      <w:r>
        <w:rPr pt14:Unid="7be5bb3f5bfb4af586a007983f6d239b">
          <w:rFonts w:ascii="Arial" w:hAnsi="Arial" w:eastAsia="Arial" w:cs="Arial" pt14:Unid="ffbc3d044e984ba5b87f4ad4bd8dc26f"/>
          <w:b w:val="1" pt14:Unid="3a7573af38784210a2bfdae6aab420c7"/>
          <w:bCs w:val="1" pt14:Unid="8ffd14404e2d42788bf488154aae34e6"/>
          <w:color w:val="auto" pt14:Unid="d80679672e5a40dca4947b043a4f93cf"/>
          <w:sz w:val="22" pt14:Unid="7e6a55ee8c7141c6a39d7554171d7613"/>
          <w:szCs w:val="22" pt14:Unid="8ad4c2ba2d8d41b0a75a5068f4482c9b"/>
        </w:rPr>
        <w:t>Seguridad</w:t>
      </w:r>
    </w:p>
    <w:p pt14:Unid="c85285062e6b456783c7ee541804f1e6">
      <w:pPr pt14:Unid="1e7689ea624442a0b4c9ae92c52c8561">
        <w:spacing w:after="0" w:line="251" w:lineRule="exact" pt14:Unid="3b397d760ae94619878b1166945a6639"/>
        <w:rPr pt14:Unid="6846cd1bc81d42048ad01ab12aa7f904">
          <w:color w:val="auto" pt14:Unid="f5f1a02ee9b34c91a330e6a9a0c0b9ec"/>
          <w:sz w:val="20" pt14:Unid="5c1c4069bae74c5ab61f212f5ed28ca2"/>
          <w:szCs w:val="20" pt14:Unid="14870f6307a64c90817f48931981a9e4"/>
        </w:rPr>
      </w:pPr>
    </w:p>
    <w:p pt14:Unid="eb9940d2164f4b448f10187626696eea">
      <w:pPr pt14:Unid="d183788a704b4109a17e77d57133e28f">
        <w:spacing w:after="0" w:line="260" w:lineRule="auto" pt14:Unid="fa4a42e5cf82415596030a8fea8a15e3"/>
        <w:ind w:left="260" w:right="266" w:firstLine="339" pt14:Unid="467c025d7d1344579e63b61b8b3dab2a"/>
        <w:jc w:val="both" pt14:Unid="2b7d6bf1576948d695175edf647037d7"/>
        <w:rPr pt14:Unid="0f1baa3522b44a968a348932b7de2df0">
          <w:color w:val="auto" pt14:Unid="ffd0bb5c5843470ab52eeef1490906c4"/>
          <w:sz w:val="20" pt14:Unid="dc56c970d9e146b58ae3d6695a7e00bf"/>
          <w:szCs w:val="20" pt14:Unid="3d2c5e3004404da9acce42b097740bee"/>
        </w:rPr>
      </w:pPr>
      <w:r>
        <w:rPr pt14:Unid="ce90722cf4d2491485224e6aa80632a5">
          <w:rFonts w:ascii="Arial" w:hAnsi="Arial" w:eastAsia="Arial" w:cs="Arial" pt14:Unid="7eedaaefe5944bc9b24c241d1db2cd47"/>
          <w:color w:val="auto" pt14:Unid="b928dce135c44631bf1acea00b7492c0"/>
          <w:sz w:val="22" pt14:Unid="17eb012ed2954a99a1aa50b5acc9cbaa"/>
          <w:szCs w:val="22" pt14:Unid="88ae74f3d4364360a41c9f7132464118"/>
        </w:rPr>
        <w:t xml:space="preserve">La mayoría de métodos expuestos en la API del backend requieren de mecanismos de autorización para establecer si la persona que realiza una petición puede acceder o no a los datos que solicita. Con este propósito, vamos a hacer uso de </w:t>
      </w:r>
      <w:r>
        <w:rPr pt14:Unid="1a274041861f4f09b9856ab3b0695de7">
          <w:rFonts w:ascii="Arial" w:hAnsi="Arial" w:eastAsia="Arial" w:cs="Arial" pt14:Unid="b9ef638ee2c541a29fb00c7ec4a17a6d"/>
          <w:b w:val="1" pt14:Unid="3e766c201fd442958f7c06604c5837d4"/>
          <w:bCs w:val="1" pt14:Unid="66080477fc3a4591b9dec8a84d103eb9"/>
          <w:color w:val="auto" pt14:Unid="1d1c6308ea2b46f8ac836ab6f69434d2"/>
          <w:sz w:val="22" pt14:Unid="fa7b82cbdb0a445e809aa7feed7fece4"/>
          <w:szCs w:val="22" pt14:Unid="9f7c2655990b4cdab4bece675cbafbcf"/>
        </w:rPr>
        <w:t>ASP.NET Core Identity</w:t>
      </w:r>
      <w:r>
        <w:rPr pt14:Unid="ceef1238a5e446889e38f4fab5459a2b">
          <w:rFonts w:ascii="Arial" w:hAnsi="Arial" w:eastAsia="Arial" w:cs="Arial" pt14:Unid="37639c26d34746a6a4ff972d4c21e2cc"/>
          <w:color w:val="auto" pt14:Unid="3cec04e71da344ee9a57ba29e22f7459"/>
          <w:sz w:val="22" pt14:Unid="7e9f57caf9444a488ede6dd0c350fa01"/>
          <w:szCs w:val="22" pt14:Unid="c95046d8d80f4e84b3d081ed46cdf498"/>
        </w:rPr>
        <w:t xml:space="preserve"> y de tokens de seguridad JWT (JSON Web Token).</w:t>
      </w:r>
    </w:p>
    <w:p pt14:Unid="cd067b3bdd7247f2bfd7ccbf287af03b">
      <w:pPr pt14:Unid="90206f6dc92242dca227111706dfbdfe">
        <w:spacing w:after="0" w:line="82" w:lineRule="exact" pt14:Unid="ff7cf7066b17494fb83f5f3051a138cb"/>
        <w:rPr pt14:Unid="dc0879717afa4e9aac6e066a07f9e125">
          <w:color w:val="auto" pt14:Unid="b0f288e94aed4bb6b215efa41970602f"/>
          <w:sz w:val="20" pt14:Unid="760c3c9e23994511a6746a25515716d2"/>
          <w:szCs w:val="20" pt14:Unid="8b2db829b6f244aebbcbbc8bdffa61bb"/>
        </w:rPr>
      </w:pPr>
    </w:p>
    <w:p pt14:Unid="0138eea2c5f14e9a815a5657d4a2d07a">
      <w:pPr pt14:Unid="70e286acf8804fd696603b405599f01a">
        <w:spacing w:after="0" w:line="239" w:lineRule="auto" pt14:Unid="9645cdae3da441fe89bd754cd3bdf11d"/>
        <w:ind w:left="260" w:right="266" w:firstLine="339" pt14:Unid="6927c7e7587e45b7b3d703a5f0d0568e"/>
        <w:jc w:val="both" pt14:Unid="55601eeaa73f42bcbd12c8512fd7b9af"/>
        <w:rPr pt14:Unid="edb245b57b204c4db03855a2e3e6175b">
          <w:rFonts w:ascii="Arial" w:hAnsi="Arial" w:eastAsia="Arial" w:cs="Arial" pt14:Unid="50e68eb6b8c94b6b96c4d8db84b4b3da"/>
          <w:color w:val="auto" pt14:Unid="2e8a807bedd948c49f44bd7696265956"/>
          <w:sz w:val="22" pt14:Unid="49b1c440f7bd45d0a8ebdadb5e5bb5b9"/>
          <w:szCs w:val="22" pt14:Unid="9c674602b8ed4ecfa23aee7264c23ae6"/>
        </w:rPr>
      </w:pPr>
      <w:r>
        <w:rPr pt14:Unid="8d2d15878c4f4aab860521ca2f3e4d20">
          <w:rFonts w:ascii="Arial" w:hAnsi="Arial" w:eastAsia="Arial" w:cs="Arial" pt14:Unid="f939c3c1132843179cccd5cfcdb17b22"/>
          <w:color w:val="auto" pt14:Unid="e3aa8f386dbc4a6dbd6f7330faaec3e5"/>
          <w:sz w:val="22" pt14:Unid="71cdf6a65c454c5cbcdcc8c33910b97c"/>
          <w:szCs w:val="22" pt14:Unid="75d240fc5e844ede83ce05e82f340b59"/>
        </w:rPr>
        <w:t xml:space="preserve">Identity es el sistema de ASP.NET Core para administrar los usuarios registrados de una aplicación a través de proveedores externos como Google y Facebook o a través de una base de datos de usuarios propia. </w:t>
      </w:r>
      <w:r>
        <w:rPr pt14:Unid="095eccd47c2147c98ac6d67c7d4f8ad0">
          <w:rFonts w:ascii="Arial" w:hAnsi="Arial" w:eastAsia="Arial" w:cs="Arial" pt14:Unid="811a0ed027484541abba5d6d3af87c71"/>
          <w:color w:val="auto" pt14:Unid="adeddc724838452e853a21fd9e516033"/>
          <w:sz w:val="31" pt14:Unid="1ac85e94686e456083bab3a72c819819"/>
          <w:szCs w:val="31" pt14:Unid="00de82b1e1b249cc943389e8da5ccca6"/>
          <w:vertAlign w:val="superscript" pt14:Unid="7685012bca944425a97e38d09ccb7905"/>
        </w:rPr>
        <w:t>4</w:t>
      </w:r>
      <w:r>
        <w:rPr pt14:Unid="00e2f35b313e47cabb29b4ae0b9b3f23">
          <w:rFonts w:ascii="Arial" w:hAnsi="Arial" w:eastAsia="Arial" w:cs="Arial" pt14:Unid="b4f4b11f0849428293833d8c28426241"/>
          <w:color w:val="auto" pt14:Unid="50f5d59fb37b4f1c9c83936211b3bc62"/>
          <w:sz w:val="22" pt14:Unid="8e2cfbd7adb248b5aac2905469c1be8b"/>
          <w:szCs w:val="22" pt14:Unid="93801d7812ed4d9b85742e5df6b9f594"/>
        </w:rPr>
        <w:t xml:space="preserve"> Atendiendo a los requisitos especificados, no ne-cesitamos que nuestros usuarios se puedan autenticar a través de proveedores externos, por lo que vamos a optar por gestionar los usuarios de la aplicación nosotros mismos. Los pasos para conseguirlo se resumen a continuación:</w:t>
      </w:r>
    </w:p>
    <w:p pt14:Unid="bff9caf2525a4eadb23e3b7c4d90d420">
      <w:pPr pt14:Unid="2a92b98f384b4c2c8037f9a97a656a1a">
        <w:spacing w:after="0" w:line="353" w:lineRule="exact" pt14:Unid="feff9945500844229ed4b7545d68ed6f"/>
        <w:rPr pt14:Unid="0c11fd04a3924bd99525a557738c239f">
          <w:color w:val="auto" pt14:Unid="9a2b990e48234a87b2077a6dfb28d7b4"/>
          <w:sz w:val="20" pt14:Unid="63e2af8920264db88362aba573cc69ed"/>
          <w:szCs w:val="20" pt14:Unid="405e4e7610694d8bb737a331fb5fbd28"/>
        </w:rPr>
      </w:pPr>
    </w:p>
    <w:p pt14:Unid="ad9fd41b9e72492f9564dca6397f41f2">
      <w:pPr pt14:Unid="2a4d0384da654615ae21e0be6dc92fc6">
        <w:spacing w:after="0" w:line="276" w:lineRule="auto" pt14:Unid="ca020d1c4f6041939657e55690ae7936"/>
        <w:ind w:left="800" w:right="266" pt14:Unid="a9b6a19e65264df58ad2b1179e4ad4ac"/>
        <w:jc w:val="both" pt14:Unid="ea4aed3eb98f4bdd832616a9f1cd5795"/>
        <w:rPr pt14:Unid="c8084107979e4be8b9edbfb75f593fd8">
          <w:color w:val="auto" pt14:Unid="6d98ddfb9d1944bb8b233f4fbf05ecc9"/>
          <w:sz w:val="20" pt14:Unid="2bcc142ae2aa418d993cebb566c5089e"/>
          <w:szCs w:val="20" pt14:Unid="c0b09c776af24a1cac989c7e2629b6c5"/>
        </w:rPr>
      </w:pPr>
      <w:r>
        <w:rPr pt14:Unid="31400ac40c2c4b56b94ecaa20ce7f73e">
          <w:rFonts w:ascii="Arial" w:hAnsi="Arial" w:eastAsia="Arial" w:cs="Arial" pt14:Unid="80b74adcfc0f46d0baf0f7d1b1dbb28d"/>
          <w:color w:val="auto" pt14:Unid="97505ea64ffa455cad6f6e510e618324"/>
          <w:sz w:val="21" pt14:Unid="8cae468b0ff749a9b38028e49c685ab2"/>
          <w:szCs w:val="21" pt14:Unid="543ed271e00d48da9282b2915f5ab4c4"/>
        </w:rPr>
        <w:t>En la capa de dominio, se debe crear una entidad que represente al usuario de la aplicación y que herede de la clase IdentityUser. La clase IdentityUser provee numerosos atributos, como el nombre o el correo electrónico. Se puede añadir cual-quier atributo más asociado al usuario de la aplicación dentro de la clase User.</w:t>
      </w:r>
    </w:p>
    <w:p pt14:Unid="9d7a3a3d5e9740cba4bae86c50a1bf9d">
      <w:pPr pt14:Unid="4c673b3ca519464eacd69a96e620a172">
        <w:spacing w:after="0" w:line="20" w:lineRule="exact" pt14:Unid="848b9657436c4580aa33e06a496f7dc3"/>
        <w:rPr pt14:Unid="8473499e03eb4828928f62a5dfe47801">
          <w:color w:val="auto" pt14:Unid="8ef85bc8d01b44a0a1130fe47786ee65"/>
          <w:sz w:val="20" pt14:Unid="48d869ccb70f4c60b48472956111baad"/>
          <w:szCs w:val="20" pt14:Unid="f820c9548b9845099d50f8215997c092"/>
        </w:rPr>
      </w:pPr>
      <w:r>
        <w:rPr pt14:Unid="0e713820858b44f891c0f9715a9b4c31">
          <w:color w:val="auto" pt14:Unid="bc8ccf2e0d6f46a3a7e7524ea50bf3c7"/>
          <w:sz w:val="20" pt14:Unid="97f841480d914a4ea1964c80a82af1d4"/>
          <w:szCs w:val="20" pt14:Unid="5bafb371750a4898b160a8d99ed37303"/>
        </w:rPr>
        <w:drawing pt14:Unid="097bd5732cdc44ce8ecfb4cf2489dc60" pt14:SHA1Hash="425e271af18770e4dd683544e81a406b8f6fc996">
          <wp:anchor simplePos="0" relativeHeight="251657728" behindDoc="1" locked="0" layoutInCell="0" allowOverlap="1" pt14:Unid="d40e9ac7bce7420b81d937e5349b3819">
            <wp:simplePos x="0" y="0" pt14:Unid="d60c51ff6742455190601ef7fc65d37b"/>
            <wp:positionH relativeFrom="column" pt14:Unid="4caef2237a184dbfb6b2e596e17fd0c3">
              <wp:posOffset pt14:Unid="120b5b3a2f0a471e82b66a011edede95">1442085</wp:posOffset>
            </wp:positionH>
            <wp:positionV relativeFrom="paragraph" pt14:Unid="f61cdcad7fa0476087eba1c3bf639a34">
              <wp:posOffset pt14:Unid="b3583784a1a2452e869fd9443f236193">133985</wp:posOffset>
            </wp:positionV>
            <wp:extent cx="2846705" cy="847090" pt14:Unid="c86ffcbf0613443cbc436c1dd0cb6791"/>
            <wp:wrapNone pt14:Unid="798f338868b54f3eb78d6ba0de9d4c5a"/>
            <wp:docPr id="29" name="Picture 191" pt14:Unid="d1b119a24742444ca0023335507f7aab"/>
            <wp:cNvGraphicFramePr pt14:Unid="debd69c041294ba79668cc4e28408865">
              <a:graphicFrameLocks xmlns:a="http://schemas.openxmlformats.org/drawingml/2006/main" noChangeAspect="1" pt14:Unid="17b3ed940deb4754bf45cede8ab3da42"/>
            </wp:cNvGraphicFramePr>
            <a:graphic xmlns:a="http://schemas.openxmlformats.org/drawingml/2006/main" pt14:Unid="82a6dc52afe04f56a027a3a89867d7e9">
              <a:graphicData uri="http://schemas.openxmlformats.org/drawingml/2006/picture" pt14:Unid="52eefc3f52aa493d8fe868f51e6f936c">
                <pic:pic xmlns:pic="http://schemas.openxmlformats.org/drawingml/2006/picture" pt14:Unid="bc92645a68b6411e9bcc29f6e59596bb">
                  <pic:nvPicPr pt14:Unid="f9074f417bde4f5b9eab04b77ceabb8a">
                    <pic:cNvPr id="0" name="Picture 191" pt14:Unid="ab65e3d2c1e44747b6d5281b90becb1a"/>
                    <pic:cNvPicPr pt14:Unid="8a5944968cee4f899d0026270c532a37">
                      <a:picLocks noChangeAspect="1" noChangeArrowheads="1" pt14:Unid="f46a8573b4c645c89b3f9a4341091e6d"/>
                    </pic:cNvPicPr>
                  </pic:nvPicPr>
                  <pic:blipFill pt14:Unid="96fda6148f534e208d0e7d7a08c48dc3">
                    <a:blip r:embed="rId35" pt14:Unid="dc0c212d49c246bf961c47b28930504b">
                      <a:extLst pt14:Unid="95332f75fc0343528395db2149c83c53">
                        <a:ext uri="{28A0092B-C50C-407E-A947-70E740481C1C}" pt14:Unid="89933ef5345141ce87e727f5a58ae37f"/>
                      </a:extLst>
                    </a:blip>
                    <a:srcRect pt14:Unid="ecc7805d1c6f4a71959a90eeb78dd765"/>
                    <a:stretch pt14:Unid="5b628a0863334618a2ee1b3589c6195b">
                      <a:fillRect pt14:Unid="3cd6fe4b2d854b1b80306432ae873af7"/>
                    </a:stretch>
                  </pic:blipFill>
                  <pic:spPr bwMode="auto" pt14:Unid="f9882c05464742bf9a976596cf1dda9a">
                    <a:xfrm pt14:Unid="dc8562246f6e4c30953bbd2391ed8f23">
                      <a:off x="0" y="0" pt14:Unid="236f706e4cac45a5b5ea74d68c5e8976"/>
                      <a:ext cx="2846705" cy="847090" pt14:Unid="66fc85cb944b4d358e69e6b5a2b0e472"/>
                    </a:xfrm>
                    <a:prstGeom prst="rect" pt14:Unid="d91f1c754693452ba92af6802b9bcf0e">
                      <a:avLst pt14:Unid="baa709391f144acb8388b38013c0564b"/>
                    </a:prstGeom>
                    <a:noFill pt14:Unid="799a95af2bcb439d9b5141a2972339c6"/>
                  </pic:spPr>
                </pic:pic>
              </a:graphicData>
            </a:graphic>
          </wp:anchor>
        </w:drawing>
      </w:r>
    </w:p>
    <w:p pt14:Unid="bbc12865f0bc4fab9850ae9c2b3f5b34">
      <w:pPr pt14:Unid="d40f5f77362f44728c36bae2282ea418">
        <w:spacing w:after="0" w:line="200" w:lineRule="exact" pt14:Unid="d1c893c0c2934341a4271416ca0a99bb"/>
        <w:rPr pt14:Unid="aed82868e352467dbf0dd21ddc10508d">
          <w:color w:val="auto" pt14:Unid="b994b97079584d57ac5ff63c8c3d4881"/>
          <w:sz w:val="20" pt14:Unid="4d1f8f9a8f554887ba800e184104d989"/>
          <w:szCs w:val="20" pt14:Unid="89432f324a2042cbabe407e0a0d0a5f7"/>
        </w:rPr>
      </w:pPr>
    </w:p>
    <w:p pt14:Unid="94c050b0a70b4f148a99c7ab18a6e1c4">
      <w:pPr pt14:Unid="22ab1306a62c42a1947d4c4d6166e9bd">
        <w:spacing w:after="0" w:line="200" w:lineRule="exact" pt14:Unid="4a9ed26b19114e7bb5f949050381318b"/>
        <w:rPr pt14:Unid="8ac08fafa201458d9c0a21d56f92d3f0">
          <w:color w:val="auto" pt14:Unid="7c5ad6a25a0a47b6bef868aa9fca6bdb"/>
          <w:sz w:val="20" pt14:Unid="3955940a2c3847a6bdb1c70ec3e5e5c0"/>
          <w:szCs w:val="20" pt14:Unid="4268aa0f21a74dd6b172a24a7ed97264"/>
        </w:rPr>
      </w:pPr>
    </w:p>
    <w:p pt14:Unid="33f7c3010e1646e7a724c5cf2b1e6500">
      <w:pPr pt14:Unid="7e725f0cfb524a1186736d9e66eb007e">
        <w:spacing w:after="0" w:line="200" w:lineRule="exact" pt14:Unid="a875d13898374ea7a6f15da266e50407"/>
        <w:rPr pt14:Unid="39da0b289676453bbebccefdd187efe3">
          <w:color w:val="auto" pt14:Unid="9186c6ffa19c4cfabacfc63dbbabfb05"/>
          <w:sz w:val="20" pt14:Unid="5b561ee71b164f58866547d39a569786"/>
          <w:szCs w:val="20" pt14:Unid="576fc55e99eb4f0eaad91b79ffc4b924"/>
        </w:rPr>
      </w:pPr>
    </w:p>
    <w:p pt14:Unid="d22633e3d03f4f10b38b4e4cff236281">
      <w:pPr pt14:Unid="a97bb644f10a489380fa40637cc43803">
        <w:spacing w:after="0" w:line="200" w:lineRule="exact" pt14:Unid="7659b8236ecd4a0bad5f3c5e47fce4e1"/>
        <w:rPr pt14:Unid="571d10564c5c400698e87b31cc87f440">
          <w:color w:val="auto" pt14:Unid="fab8cfe0633840089a997053263b3c54"/>
          <w:sz w:val="20" pt14:Unid="5b81a9b147d74ab78a4e282681ba16a3"/>
          <w:szCs w:val="20" pt14:Unid="b3e01593268448eebd6b73f569d2b800"/>
        </w:rPr>
      </w:pPr>
    </w:p>
    <w:p pt14:Unid="0514c1d500674dcf9169d28065707732">
      <w:pPr pt14:Unid="f91db7f7ef544d61987b31437bc0b6f3">
        <w:spacing w:after="0" w:line="200" w:lineRule="exact" pt14:Unid="de1c85e372d24b86b57e08690bbdf430"/>
        <w:rPr pt14:Unid="8249a23720954f458238af53f1737c25">
          <w:color w:val="auto" pt14:Unid="6c5aa217e1fd4ba9b2268575b63597cd"/>
          <w:sz w:val="20" pt14:Unid="4bd3f07af5894dda841a12087a11045f"/>
          <w:szCs w:val="20" pt14:Unid="4259598b55224a419f99e52dc2ac86bf"/>
        </w:rPr>
      </w:pPr>
    </w:p>
    <w:p pt14:Unid="8f88219e55864bf0ae2b9906042f6fe1">
      <w:pPr pt14:Unid="a911c06dc29b42108249e29707a2bc85">
        <w:spacing w:after="0" w:line="200" w:lineRule="exact" pt14:Unid="c3af468182474464bd42fefe49fc3b6d"/>
        <w:rPr pt14:Unid="dce6660915b14166b678e133ebfdad58">
          <w:color w:val="auto" pt14:Unid="4bc071243ce3493eb77598e5538bbaf7"/>
          <w:sz w:val="20" pt14:Unid="48a9e370f1f34bd1b09ccf3dc87404b5"/>
          <w:szCs w:val="20" pt14:Unid="6fef7d7141274e81a2b7b130c3c8c415"/>
        </w:rPr>
      </w:pPr>
    </w:p>
    <w:p pt14:Unid="e5e2cc3b2e9c4e0e9d9e67f908d49ebb">
      <w:pPr pt14:Unid="da26c746a78a4b4eac07baa7ee24a7c0">
        <w:spacing w:after="0" w:line="200" w:lineRule="exact" pt14:Unid="7b6954802cac4367ae4f76d360edc731"/>
        <w:rPr pt14:Unid="88c7547c27c448248987e7539a7a93dd">
          <w:color w:val="auto" pt14:Unid="7991dc5ac34b4dfcbfff200e7ea15132"/>
          <w:sz w:val="20" pt14:Unid="fac52bdd11e14bc4873d9ad83b988ef5"/>
          <w:szCs w:val="20" pt14:Unid="d5e067275e2449fe88d50494d1ca9b2e"/>
        </w:rPr>
      </w:pPr>
    </w:p>
    <w:p pt14:Unid="944858c4abda45588d642164a9f8550e">
      <w:pPr pt14:Unid="60bca60e85ff44539c0b1dd345e75589">
        <w:spacing w:after="0" w:line="305" w:lineRule="exact" pt14:Unid="a71a5d608f8441e281b01808c2b4a759"/>
        <w:rPr pt14:Unid="1dd9acd77741403ab6e7e3a008239dee">
          <w:color w:val="auto" pt14:Unid="e7691dd2610246fe829cc3b404571651"/>
          <w:sz w:val="20" pt14:Unid="032479a690f44c0480c45d765920acda"/>
          <w:szCs w:val="20" pt14:Unid="987726cb93f94d07a2df4aca31658d5c"/>
        </w:rPr>
      </w:pPr>
    </w:p>
    <w:p pt14:Unid="9ecf4ac6b7114040a6861002a1b39305">
      <w:pPr pt14:Unid="45a4fe6779af40408a67897e5154e58f">
        <w:spacing w:after="0" pt14:Unid="173ff99540644a48ac0d2e6c97202773"/>
        <w:ind w:right="6" pt14:Unid="ac57bcef6afe4970b41a23cf71e19ed4"/>
        <w:jc w:val="center" pt14:Unid="ff86c04b3e9e4d6fbcc4efdb28ce2447"/>
        <w:rPr pt14:Unid="c21550910e6f470b95062523b13ae084">
          <w:color w:val="auto" pt14:Unid="aed6d6546f4d488497fff16ec6fe3008"/>
          <w:sz w:val="20" pt14:Unid="20a485ee653b410ab7aff276013a1582"/>
          <w:szCs w:val="20" pt14:Unid="68c4a44e20904984ab847bf900bd740d"/>
        </w:rPr>
      </w:pPr>
      <w:r>
        <w:rPr pt14:Unid="1739ed11abad423e86292de00049d056">
          <w:rFonts w:ascii="Arial" w:hAnsi="Arial" w:eastAsia="Arial" w:cs="Arial" pt14:Unid="fe75f9498d814722b2cd02242fac2619"/>
          <w:b w:val="1" pt14:Unid="132d7bede47947e0a879b6284eccfa9d"/>
          <w:bCs w:val="1" pt14:Unid="ee4975b2afbf4937955f4a124b855174"/>
          <w:color w:val="auto" pt14:Unid="637c4b32635645aabb647fd8ca2640bf"/>
          <w:sz w:val="20" pt14:Unid="ed0dae8c16734c48ba5a3a38f43ac318"/>
          <w:szCs w:val="20" pt14:Unid="389c0fee2dbf43109a74f75c3e8345b9"/>
        </w:rPr>
        <w:t xml:space="preserve">Figura 6.6: </w:t>
      </w:r>
      <w:r>
        <w:rPr pt14:Unid="b1939519a8bd4596bc0dc893df407957">
          <w:rFonts w:ascii="Arial" w:hAnsi="Arial" w:eastAsia="Arial" w:cs="Arial" pt14:Unid="248227ecd9da4d97be4f1359ac32060c"/>
          <w:color w:val="auto" pt14:Unid="6f863a583d3144bdb3da2ded6153aed3"/>
          <w:sz w:val="20" pt14:Unid="8e0e9970562d49c7b9e86d13eeb4973b"/>
          <w:szCs w:val="20" pt14:Unid="b8b8a99b64754eab8e8e9445d1627e20"/>
        </w:rPr>
        <w:t>La clase User.</w:t>
      </w:r>
    </w:p>
    <w:p pt14:Unid="eaefc542aec44efdba827ca5336bac15">
      <w:pPr pt14:Unid="cb125e780c61473bab4bab0a0af98de6">
        <w:spacing w:after="0" w:line="371" w:lineRule="exact" pt14:Unid="5ba9bb789ca24caf990ed7e0c2a92a43"/>
        <w:rPr pt14:Unid="6486195019654a2aa7cf2c672bb7e695">
          <w:color w:val="auto" pt14:Unid="0e025c90e1eb4b1ab0777e64ed603f0c"/>
          <w:sz w:val="20" pt14:Unid="0513d295b65f4641b8563762eba74cf1"/>
          <w:szCs w:val="20" pt14:Unid="dfc364ccaa8f4e3e91df9babc6fc1008"/>
        </w:rPr>
      </w:pPr>
    </w:p>
    <w:p pt14:Unid="d0c475a49fe34a518713f66ed500ba9a">
      <w:pPr pt14:Unid="5dd38db8bc2048cd9c43b69019b98922">
        <w:spacing w:after="0" w:line="291" w:lineRule="auto" pt14:Unid="60dbf43940e74ad9b6ac058650b9fbc6"/>
        <w:ind w:left="800" w:right="266" pt14:Unid="ebf02c1c167a41b7862567bd2e72c903"/>
        <w:jc w:val="both" pt14:Unid="3fb37289f5934f6c895b4aae6960291f"/>
        <w:rPr pt14:Unid="7b5445eec11847afbbb2980f0572c76d">
          <w:color w:val="auto" pt14:Unid="cb461e50433540cdaa18c9f3231ca94e"/>
          <w:sz w:val="20" pt14:Unid="83c4d30a1f2c4ee4af65f613c650ae34"/>
          <w:szCs w:val="20" pt14:Unid="e2319bc4fdc74a66a28f23692625a0bb"/>
        </w:rPr>
      </w:pPr>
      <w:r>
        <w:rPr pt14:Unid="c415103239944e9dbe4c5c1e55f7f023">
          <w:rFonts w:ascii="Arial" w:hAnsi="Arial" w:eastAsia="Arial" w:cs="Arial" pt14:Unid="a9700fb1183b45038d89f55175955578"/>
          <w:color w:val="auto" pt14:Unid="3361d17a4a0e45eabe673341e3dc3ab2"/>
          <w:sz w:val="21" pt14:Unid="d64785630298408f8d213ff9e76afff8"/>
          <w:szCs w:val="21" pt14:Unid="805915db193e4c3aa479c21bd8207644"/>
        </w:rPr>
        <w:t>En la capa de persistencia, para asegurar la creación de las tablas asociadas a Iden-tity, el contexto de la aplicación que representa a la base de datos debe extender</w:t>
      </w:r>
    </w:p>
    <w:p pt14:Unid="a8831d99875d420ea0ceff2451fd19ec">
      <w:pPr pt14:Unid="9aa27abf424e4898ba383d45bc6ff623">
        <w:spacing w:after="0" w:line="20" w:lineRule="exact" pt14:Unid="56f4a50ccc8e4debb24825858f7f7f9e"/>
        <w:rPr pt14:Unid="0653ba4b8deb43af8093101d4b465c61">
          <w:color w:val="auto" pt14:Unid="b6778953d078494f9bbdbf8d23524d21"/>
          <w:sz w:val="20" pt14:Unid="6102c48dd88b4af685e5519f8569b138"/>
          <w:szCs w:val="20" pt14:Unid="35c5b6c440d2430b8a057130e1fa6bca"/>
        </w:rPr>
      </w:pPr>
    </w:p>
    <w:p pt14:Unid="94ebd4c9fe1242cfade6fac3e9b902d1">
      <w:pPr pt14:Unid="f7776c93df184099890765b4ffd0ba75">
        <w:spacing w:after="0" w:line="105" w:lineRule="exact" pt14:Unid="e2c369c276c446c49ae30882f54c472b"/>
        <w:rPr pt14:Unid="268fb0ee1786456d9f1bb01f93fd3b39">
          <w:color w:val="auto" pt14:Unid="a752009a853741439dab8c859b07b4b5"/>
          <w:sz w:val="20" pt14:Unid="0ab6030f882f4c4bb8d06af9330646c6"/>
          <w:szCs w:val="20" pt14:Unid="ca4945af72ed4dd9a98ab47ba08e8719"/>
        </w:rPr>
      </w:pPr>
    </w:p>
    <w:p pt14:Unid="f11306fc900c40f6bfa340d325f2f895">
      <w:pPr pt14:Unid="790789f306e34e4a939a5b6cf2439fa1">
        <w:spacing w:after="0" w:line="215" w:lineRule="auto" pt14:Unid="57dde180d4ad4af68936db356848fbca"/>
        <w:ind w:left="260" w:right="266" w:firstLine="243" pt14:Unid="2eee75431c0d4401ad1994696992d3b7"/>
        <w:rPr pt14:Unid="fe28d79de32748438f27f0248a85de41">
          <w:color w:val="auto" pt14:Unid="03350af8938147c0a177cb389a8674ca"/>
          <w:sz w:val="20" pt14:Unid="aa7a39599fc44eea8405229d84658c1b"/>
          <w:szCs w:val="20" pt14:Unid="d54a7cb1bf2845c2914c1fa637fb9a4b"/>
        </w:rPr>
      </w:pPr>
      <w:r>
        <w:rPr pt14:Unid="dd135f2b613b4d40965bd9f59cdc00f7">
          <w:rFonts w:ascii="Arial" w:hAnsi="Arial" w:eastAsia="Arial" w:cs="Arial" pt14:Unid="c39152f1c89f40adbad01cf27f2ab384"/>
          <w:color w:val="auto" pt14:Unid="d3b36d6679b4461e930e46f737ea8698"/>
          <w:sz w:val="27" pt14:Unid="d9e27d07311041628524f0c246ab0676"/>
          <w:szCs w:val="27" pt14:Unid="fd2bc2853761482bac30df51b8380b80"/>
          <w:vertAlign w:val="superscript" pt14:Unid="f69f806bef66454c90632dfa8699725a"/>
        </w:rPr>
        <w:t>4</w:t>
      </w:r>
      <w:r>
        <w:rPr pt14:Unid="1ad945b9b1164934a9f0b46b0e3d3024">
          <w:rFonts w:ascii="Arial" w:hAnsi="Arial" w:eastAsia="Arial" w:cs="Arial" pt14:Unid="a33c8bf461904b5a81fd263918369e0f"/>
          <w:color w:val="auto" pt14:Unid="1822116e77f949c4a5c873493cdb50d8"/>
          <w:sz w:val="18" pt14:Unid="dc671766f3bf4cbbaa5076e41b222f7d"/>
          <w:szCs w:val="18" pt14:Unid="f41c35c173e34649a190e31bab0232c9"/>
        </w:rPr>
        <w:t xml:space="preserve"> Introducción a la identidad en ASP.NET Core: https://docs.microsoft.com/es-es/aspnet/core/security/authentication/identity</w:t>
      </w:r>
    </w:p>
    <w:p pt14:Unid="36be09969e2340289ea90b1e94f84279">
      <w:pPr pt14:Unid="11c2e9a3cb3143d8b07df0653c1b383d"/>
    </w:p>
    <w:p pt14:Unid="24a42bc397df478bb079c9b4f5b9ec24">
      <w:pPr pt14:Unid="0a6fe5639241400ea5ceaafd854653ad">
        <w:tabs pt14:Unid="79dcf06069ba4e599c19211363719fbc">
          <w:tab w:val="left" w:leader="none" w:pos="4180" pt14:Unid="1c486c082f1c446bae5fec92f466a0e2"/>
        </w:tabs>
        <w:spacing w:after="0" pt14:Unid="a64a7ec5817142b4b5bf22a228cb1d58"/>
        <w:ind w:left="260" pt14:Unid="a144510c1eb64c78b44d48237eec115f"/>
        <w:rPr pt14:Unid="e704e94ba9bd431b8d8bd38df220c355">
          <w:color w:val="auto" pt14:Unid="61ce3d9d67834529a1bf4a2d6206de31"/>
          <w:sz w:val="20" pt14:Unid="59a2abdfe2f841d98f5bc130a87a1ff3"/>
          <w:szCs w:val="20" pt14:Unid="7c245f4e2c41442bb22448b7f91cad56"/>
        </w:rPr>
      </w:pPr>
      <w:r>
        <w:rPr pt14:Unid="35b5a94af34c45be882947a2f1341060">
          <w:rFonts w:ascii="Arial" w:hAnsi="Arial" w:eastAsia="Arial" w:cs="Arial" pt14:Unid="fd2ac9d3b0a6451d800465ed144f63ea"/>
          <w:b w:val="1" pt14:Unid="723434b19ee0430e8cbbca3ecb9a67ca"/>
          <w:bCs w:val="1" pt14:Unid="96d128600c0446eda2e9b14b7f408dd2"/>
          <w:color w:val="auto" pt14:Unid="6d6d3f13e3e047499c3700f6bfe6c870"/>
          <w:sz w:val="18" pt14:Unid="51c945c0c2e84831a8e800ccda39cb6f"/>
          <w:szCs w:val="18" pt14:Unid="d22edc5cd4bd45d5965379e266d8766d"/>
        </w:rPr>
        <w:t>36</w:t>
      </w:r>
      <w:r>
        <w:rPr pt14:Unid="a6474dcb763b4e1e9183e1a3441ec80c">
          <w:color w:val="auto" pt14:Unid="867c12b4c20b4760ad23e06c05870b11"/>
          <w:sz w:val="20" pt14:Unid="a65b2297a74740329016a2b73d076d56"/>
          <w:szCs w:val="20" pt14:Unid="24a9c1d95da146dfab693d5ce791c422"/>
        </w:rPr>
        <w:tab pt14:Unid="c4e2787fbc954186b2f83dc6eb56ff5d"/>
      </w:r>
      <w:r>
        <w:rPr pt14:Unid="f8a6158ba6874fac8f13a414612c7717">
          <w:rFonts w:ascii="Arial" w:hAnsi="Arial" w:eastAsia="Arial" w:cs="Arial" pt14:Unid="50a13be12a52430e91c212daca6c9167"/>
          <w:color w:val="auto" pt14:Unid="6f2fac0d4a1d44718c4a5fa286ff7804"/>
          <w:sz w:val="19" pt14:Unid="d3caea33ad3e4f86b971dc9e64c7620f"/>
          <w:szCs w:val="19" pt14:Unid="63402fbddfd740469851edb2aa19531a"/>
        </w:rPr>
        <w:t>Diseño e implementación de la solución monolítica</w:t>
      </w:r>
    </w:p>
    <w:p pt14:Unid="430c8a68d1264f36ad5e1eb8a8757215">
      <w:pPr pt14:Unid="95e92ae0f5b34ae187b5a615f8f0a97a">
        <w:spacing w:after="0" w:line="20" w:lineRule="exact" pt14:Unid="249323c629374e61bfe8c57dd9278595"/>
        <w:rPr pt14:Unid="33cf68e718704b2b985625931b3cd65f">
          <w:color w:val="auto" pt14:Unid="c04db2d38fa94740a2f933ea2f7cca03"/>
          <w:sz w:val="20" pt14:Unid="33273a0246c348a68535358b1f253d57"/>
          <w:szCs w:val="20" pt14:Unid="fe433875aed6488081dc8e4f29c57102"/>
        </w:rPr>
      </w:pPr>
    </w:p>
    <w:p pt14:Unid="b47764a2b552491189f8ad316ac78abc">
      <w:pPr pt14:Unid="1809ca2d0d574e51a3c65b3df1043d3b">
        <w:spacing w:after="0" w:line="200" w:lineRule="exact" pt14:Unid="0cfb0b2569bc477a832e3fbc5bcdf247"/>
        <w:rPr pt14:Unid="626c1e1e5ced485cabe9f762bb2afc67">
          <w:color w:val="auto" pt14:Unid="749759c2387d4562893728d8d9c328a2"/>
          <w:sz w:val="20" pt14:Unid="a2410ea52c894485b3d38b308694cbd7"/>
          <w:szCs w:val="20" pt14:Unid="67901ef9c6674219a6b222a79ae6fd06"/>
        </w:rPr>
      </w:pPr>
    </w:p>
    <w:p pt14:Unid="7a6b70b30b2a44ffb0593cbe3a8b72fa">
      <w:pPr pt14:Unid="8b98b0fe893647979334c806b7eff9a7">
        <w:spacing w:after="0" w:line="320" w:lineRule="exact" pt14:Unid="707aea17313446b8bb570e80642ec1dc"/>
        <w:rPr pt14:Unid="6a7d079561ee43de9b4ff474b1d69eae">
          <w:color w:val="auto" pt14:Unid="aecf24197e2346268b71e89a67a6d35e"/>
          <w:sz w:val="20" pt14:Unid="6d3e4bee425a439c83e1e18680d0ac6f"/>
          <w:szCs w:val="20" pt14:Unid="13555cd594df48d986a8e0a6f3e28275"/>
        </w:rPr>
      </w:pPr>
    </w:p>
    <w:p pt14:Unid="e4376091aa324d7fbf051be1a847feb9">
      <w:pPr pt14:Unid="886902687aa74ec1af2bf06cf1aaaf6a">
        <w:spacing w:after="0" w:line="267" w:lineRule="auto" pt14:Unid="2417dd4af407447eb3fc0023b57737e2"/>
        <w:ind w:left="800" w:right="266" pt14:Unid="07f4f31d2bb04369af126941423e3b0a"/>
        <w:jc w:val="both" pt14:Unid="7f22b94a95774a919478e1b573f8597e"/>
        <w:rPr pt14:Unid="645743bd1fb94cd6bce9c8dfb4f75add">
          <w:color w:val="auto" pt14:Unid="ccede260e0924409b31e20e888790f16"/>
          <w:sz w:val="20" pt14:Unid="1101f1c5325d4bdea727c89e7b573706"/>
          <w:szCs w:val="20" pt14:Unid="50ec2bd5f3464f21aff42d694a809e9b"/>
        </w:rPr>
      </w:pPr>
      <w:r>
        <w:rPr pt14:Unid="031369c2fe444c50a90dc0008713678f">
          <w:rFonts w:ascii="Arial" w:hAnsi="Arial" w:eastAsia="Arial" w:cs="Arial" pt14:Unid="16381f146ba04ad38e0fcebb63e46528"/>
          <w:color w:val="auto" pt14:Unid="259e5e57a0e64840bbf8e5ab5335d722"/>
          <w:sz w:val="22" pt14:Unid="81f53e3dc2824ff4b6f5b56fb2c9dee0"/>
          <w:szCs w:val="22" pt14:Unid="931da0aa5d534f008fc224a56f39f3d2"/>
        </w:rPr>
        <w:t>la clase IdentityDbContext&lt;User&gt;. En la base de datos, las tablas de datos creadas automáticamente por Identity se identifican por el prefijo AspNet.</w:t>
      </w:r>
    </w:p>
    <w:p pt14:Unid="5cc9cebcbc764e5db2c8166b562f939a">
      <w:pPr pt14:Unid="f1770134e7d74c84955dcd85eed40039">
        <w:spacing w:after="0" w:line="20" w:lineRule="exact" pt14:Unid="e0839a2b02e14ac997059e7af5321161"/>
        <w:rPr pt14:Unid="9277f8959fa04bbf8742d064785bde0b">
          <w:color w:val="auto" pt14:Unid="aa46948fd3fb4d339f77e715b9cfeee5"/>
          <w:sz w:val="20" pt14:Unid="04b13d392b3d4b5ab8476022700a38a5"/>
          <w:szCs w:val="20" pt14:Unid="7666ca5a75bd4fc3bfd44aa355bfb56e"/>
        </w:rPr>
      </w:pPr>
      <w:r>
        <w:rPr pt14:Unid="4f811d782c394c5e80e3184579093d8d">
          <w:color w:val="auto" pt14:Unid="aa87d123c93147228bdafce0ade76417"/>
          <w:sz w:val="20" pt14:Unid="83911b2d023a4784a4f50136f13162a2"/>
          <w:szCs w:val="20" pt14:Unid="d4abb4b011d34dc3bbcda3285c5b32b8"/>
        </w:rPr>
        <w:drawing pt14:Unid="fb01b0b094744eb4a994d8a8934814b8" pt14:SHA1Hash="f9ff0b6667748f2ccff643358869b4592f79fca3">
          <wp:anchor simplePos="0" relativeHeight="251657728" behindDoc="1" locked="0" layoutInCell="0" allowOverlap="1" pt14:Unid="0264078082dc4a16bf4ecd725b2118d4">
            <wp:simplePos x="0" y="0" pt14:Unid="1c95a6ca96f845e39213ef1aad1b3f8c"/>
            <wp:positionH relativeFrom="column" pt14:Unid="f2205ea686f94680a77e81fbd2cb844e">
              <wp:posOffset pt14:Unid="a2b4adbf58fe4fe88f111b155ff9abf3">1088390</wp:posOffset>
            </wp:positionH>
            <wp:positionV relativeFrom="paragraph" pt14:Unid="f6400b849764459495cc0b6e14dd4057">
              <wp:posOffset pt14:Unid="ef07d7b58e4740aa81df2b15bbeab5b6">133350</wp:posOffset>
            </wp:positionV>
            <wp:extent cx="3554095" cy="3048000" pt14:Unid="92cedc07d2244f9393ada4708d49aecf"/>
            <wp:wrapNone pt14:Unid="2c004018d9f643f286dddeee41aee2c2"/>
            <wp:docPr id="30" name="Picture 195" pt14:Unid="4dd462ebad304a549f752c6942b6c535"/>
            <wp:cNvGraphicFramePr pt14:Unid="95e33a6e48124f8ab00a936f416aa3bb">
              <a:graphicFrameLocks xmlns:a="http://schemas.openxmlformats.org/drawingml/2006/main" noChangeAspect="1" pt14:Unid="c0778be5541c4e5287c13f1407acc3bc"/>
            </wp:cNvGraphicFramePr>
            <a:graphic xmlns:a="http://schemas.openxmlformats.org/drawingml/2006/main" pt14:Unid="b988fcf06696452db679ef5dc01d4326">
              <a:graphicData uri="http://schemas.openxmlformats.org/drawingml/2006/picture" pt14:Unid="01acd6caaeb14002b27e2bd9873e949c">
                <pic:pic xmlns:pic="http://schemas.openxmlformats.org/drawingml/2006/picture" pt14:Unid="a9acfa5e0e1e4319908dc1c758c86ddb">
                  <pic:nvPicPr pt14:Unid="cc11226c5b044479b3bb0dca4eddc5eb">
                    <pic:cNvPr id="0" name="Picture 195" pt14:Unid="bfa71334af5b46b0b0965ed2388578eb"/>
                    <pic:cNvPicPr pt14:Unid="2ebc3d19577540d38122c48854488b96">
                      <a:picLocks noChangeAspect="1" noChangeArrowheads="1" pt14:Unid="6b49b8c6527f46068e51f50c314e24cf"/>
                    </pic:cNvPicPr>
                  </pic:nvPicPr>
                  <pic:blipFill pt14:Unid="0292ca9eb04c4bec94f4b277e0fafe21">
                    <a:blip r:embed="rId36" pt14:Unid="86da428001014c5280bba783fca8c64e">
                      <a:extLst pt14:Unid="b6b4052ba1ae4a579bd2989ee1045358">
                        <a:ext uri="{28A0092B-C50C-407E-A947-70E740481C1C}" pt14:Unid="2ebb9bb3fc83400bad2dbc53fc3ab896"/>
                      </a:extLst>
                    </a:blip>
                    <a:srcRect pt14:Unid="86758ecd567c4df19cb40f9dc99e7486"/>
                    <a:stretch pt14:Unid="e8ec95c5b6684e21a3a59743913d1a71">
                      <a:fillRect pt14:Unid="49895d9f89ff4a77926c3a865b726796"/>
                    </a:stretch>
                  </pic:blipFill>
                  <pic:spPr bwMode="auto" pt14:Unid="0786f95a7f434f4f98e3cc2329afb88e">
                    <a:xfrm pt14:Unid="c58ae6f731d84cca917808420f150fc5">
                      <a:off x="0" y="0" pt14:Unid="9c5d7ce5882c40d697419ee9625bd3ee"/>
                      <a:ext cx="3554095" cy="3048000" pt14:Unid="663ae19196fb4e2f8e1e644d70f57868"/>
                    </a:xfrm>
                    <a:prstGeom prst="rect" pt14:Unid="d9a7be3fd5124bfdad458fec418cf3ce">
                      <a:avLst pt14:Unid="c4b8c1ebefba4b2fb59d5b6af6dd27fb"/>
                    </a:prstGeom>
                    <a:noFill pt14:Unid="9a4d3a88148d4f688fec8c941df1461f"/>
                  </pic:spPr>
                </pic:pic>
              </a:graphicData>
            </a:graphic>
          </wp:anchor>
        </w:drawing>
      </w:r>
    </w:p>
    <w:p pt14:Unid="7519056c58744e4fa04bc6c2b458e175">
      <w:pPr pt14:Unid="f1514cd8441745f2b2d9f6b59a4d39f6">
        <w:spacing w:after="0" w:line="200" w:lineRule="exact" pt14:Unid="b4b9782c684c4697962dfa4e0c968949"/>
        <w:rPr pt14:Unid="0fdc9ab2f0df4ef28df3a42bce5d0502">
          <w:color w:val="auto" pt14:Unid="2348f04484ee45df8ebd6814bfdc42f6"/>
          <w:sz w:val="20" pt14:Unid="889c9b7f2b474423b247a325c6fee478"/>
          <w:szCs w:val="20" pt14:Unid="234c54002b254487919c5838da6c8bd3"/>
        </w:rPr>
      </w:pPr>
    </w:p>
    <w:p pt14:Unid="5a982203e8e64634a186f365de3649da">
      <w:pPr pt14:Unid="144dd1f3fcba473294b757286be78868">
        <w:spacing w:after="0" w:line="200" w:lineRule="exact" pt14:Unid="5b051ebdb7964e53a274d672f07f375c"/>
        <w:rPr pt14:Unid="81927c2719e1456e83c1d81847dd6288">
          <w:color w:val="auto" pt14:Unid="d9b5ee7ef9444254bfb3191009518f9e"/>
          <w:sz w:val="20" pt14:Unid="7d8100e24ddd4b318892992191806f6f"/>
          <w:szCs w:val="20" pt14:Unid="6fb8c1c0ca46499595276162ea28d26d"/>
        </w:rPr>
      </w:pPr>
    </w:p>
    <w:p pt14:Unid="8cf969e85756455d86549c86f9ad52e5">
      <w:pPr pt14:Unid="55ca706922d84879a23ecf90607a05f9">
        <w:spacing w:after="0" w:line="200" w:lineRule="exact" pt14:Unid="40292ab178a341d3b9f56ffcdab415f9"/>
        <w:rPr pt14:Unid="cfccc4d1a648495fb46b99ede50f9b2a">
          <w:color w:val="auto" pt14:Unid="b5c32e2632704df6bf350bb4f5a2ccec"/>
          <w:sz w:val="20" pt14:Unid="cdf5686e5794455786478b6a7dcacea0"/>
          <w:szCs w:val="20" pt14:Unid="b41f3906c5194007a9e429281807285f"/>
        </w:rPr>
      </w:pPr>
    </w:p>
    <w:p pt14:Unid="61460bab58524f4490e4d7f3786cd31d">
      <w:pPr pt14:Unid="7fdd844707b3403183a28d6a56ed08d8">
        <w:spacing w:after="0" w:line="200" w:lineRule="exact" pt14:Unid="ef4000b0ce82449daea1c6d72818fdde"/>
        <w:rPr pt14:Unid="0828f8d46c344019a9c5eff5778bd964">
          <w:color w:val="auto" pt14:Unid="1812d71c95214074ba84f14adeb233a9"/>
          <w:sz w:val="20" pt14:Unid="2b68831180d642659bc587122650bbe3"/>
          <w:szCs w:val="20" pt14:Unid="5280c02ba2974c81847c4ffd6cd202d8"/>
        </w:rPr>
      </w:pPr>
    </w:p>
    <w:p pt14:Unid="b1b0ac9a651b441ca879431429106d6d">
      <w:pPr pt14:Unid="c9a3e7c8b20f4fd0abf12a3687c089ef">
        <w:spacing w:after="0" w:line="200" w:lineRule="exact" pt14:Unid="ab22477ceaa6413a8ec230a4a48cb39a"/>
        <w:rPr pt14:Unid="d8162f786304441dacbcfb3be0d5f3b8">
          <w:color w:val="auto" pt14:Unid="124a4f6a1cb74405ae476f1be8caf624"/>
          <w:sz w:val="20" pt14:Unid="4292d3dfa2734e10b6a82daada6b2e84"/>
          <w:szCs w:val="20" pt14:Unid="e4605f552bf146c3b16c4696a797ecd2"/>
        </w:rPr>
      </w:pPr>
    </w:p>
    <w:p pt14:Unid="002b57ca0c7e4429b676e44167a0c909">
      <w:pPr pt14:Unid="7ec30399b5954cabb14c9e8eb1c270b0">
        <w:spacing w:after="0" w:line="200" w:lineRule="exact" pt14:Unid="e28a5ebe206c412f8a4906e1530d1637"/>
        <w:rPr pt14:Unid="090dcf1dbc184f7dae391f6a9e91414e">
          <w:color w:val="auto" pt14:Unid="07b215d4861046d7953e4ecc66fc2965"/>
          <w:sz w:val="20" pt14:Unid="0ba9c21542e2492fb1392fab60ae4b5c"/>
          <w:szCs w:val="20" pt14:Unid="bb02d78cb932481b90423125dd9c33b5"/>
        </w:rPr>
      </w:pPr>
    </w:p>
    <w:p pt14:Unid="9d7ccf01628b4a61a8e3c2b42c307525">
      <w:pPr pt14:Unid="7cdec01b043c4e78bfc6264249784b0f">
        <w:spacing w:after="0" w:line="200" w:lineRule="exact" pt14:Unid="486d4cd484914c5d98a087a75f97f814"/>
        <w:rPr pt14:Unid="ec40367aec4847a789e90425118015d3">
          <w:color w:val="auto" pt14:Unid="eb470bc9b7b0427ba7072802d14f4354"/>
          <w:sz w:val="20" pt14:Unid="0a56e47c223c4243ac3c8ddb25dba405"/>
          <w:szCs w:val="20" pt14:Unid="bc11f17480a24dc09ca0ffcbc8c70e9f"/>
        </w:rPr>
      </w:pPr>
    </w:p>
    <w:p pt14:Unid="a5a2cb49d5fa459f9e86b3834562ba51">
      <w:pPr pt14:Unid="fe13cdb991274254b98b2887d8e92290">
        <w:spacing w:after="0" w:line="200" w:lineRule="exact" pt14:Unid="1f1eb8e7851f4ee6a371ffe81682ebf5"/>
        <w:rPr pt14:Unid="740aec2ba6824e4c985e9167cb4a9efd">
          <w:color w:val="auto" pt14:Unid="89a8ddae66344ae092db572b9086d92a"/>
          <w:sz w:val="20" pt14:Unid="d4595b8dad454e0a8616004e1ef8be8d"/>
          <w:szCs w:val="20" pt14:Unid="6c59ff031f514c5da35af825aa8f79b7"/>
        </w:rPr>
      </w:pPr>
    </w:p>
    <w:p pt14:Unid="5741b4ae20e7429888494f7c71f2626c">
      <w:pPr pt14:Unid="69c9af8326c34e2db102702c77becc41">
        <w:spacing w:after="0" w:line="200" w:lineRule="exact" pt14:Unid="c22911032ae847da8b43d26d04b755bc"/>
        <w:rPr pt14:Unid="efbcc02958dd4c93a02109076e9bac69">
          <w:color w:val="auto" pt14:Unid="93f787b9025e4d35ab52c42180e22eaf"/>
          <w:sz w:val="20" pt14:Unid="bac474d6884e41a1b678dbec8228fe47"/>
          <w:szCs w:val="20" pt14:Unid="fb81bfdcd35247d0b99812a921ca41b8"/>
        </w:rPr>
      </w:pPr>
    </w:p>
    <w:p pt14:Unid="0fd725d3a690463eb3ec4b32265691fa">
      <w:pPr pt14:Unid="e42cdb4c2e344947b42134d8d3951d87">
        <w:spacing w:after="0" w:line="200" w:lineRule="exact" pt14:Unid="e4d2ec45a5804f3a97283ebc1050b876"/>
        <w:rPr pt14:Unid="f9ece5c30aaf4383b31d595392d77905">
          <w:color w:val="auto" pt14:Unid="f987343f21e44496bcc64f54469b06b2"/>
          <w:sz w:val="20" pt14:Unid="8e454e1364a142578ac4d74e293dc5ea"/>
          <w:szCs w:val="20" pt14:Unid="8832a80d992c4fe7a56ca836aade33f4"/>
        </w:rPr>
      </w:pPr>
    </w:p>
    <w:p pt14:Unid="463011657ba34fbc8786430be8dd7cd3">
      <w:pPr pt14:Unid="c19f84b4145448b48c164ba6a870f89b">
        <w:spacing w:after="0" w:line="200" w:lineRule="exact" pt14:Unid="b7c4467df0bf446a8d2d5cd72f656267"/>
        <w:rPr pt14:Unid="af306d8ac82748c8a5c3f77229ba479a">
          <w:color w:val="auto" pt14:Unid="73f7a2687e894cb290f629b89907dc9e"/>
          <w:sz w:val="20" pt14:Unid="6f70488e90ea42e0a5b0befec9b44c24"/>
          <w:szCs w:val="20" pt14:Unid="8a87f87f1a6f46528eca93be14902fc3"/>
        </w:rPr>
      </w:pPr>
    </w:p>
    <w:p pt14:Unid="61ba99d324aa45bfa39e4f3f4cf05918">
      <w:pPr pt14:Unid="285d7640446c47bbb5e9cc56069a028a">
        <w:spacing w:after="0" w:line="200" w:lineRule="exact" pt14:Unid="d478dee513024c3eaf821e23bdb6874e"/>
        <w:rPr pt14:Unid="f46f87499f2447a6b949e4e65a1d23ad">
          <w:color w:val="auto" pt14:Unid="21365e9bcad643bc8c0279b99e23db32"/>
          <w:sz w:val="20" pt14:Unid="09bfc979211446359b0d1847b16f8abc"/>
          <w:szCs w:val="20" pt14:Unid="13fd8b197a2641a29a0c8ffc51f425a8"/>
        </w:rPr>
      </w:pPr>
    </w:p>
    <w:p pt14:Unid="e922d051da08429999a6b920e51cf064">
      <w:pPr pt14:Unid="7c0e12c452f341fb9c2f1822e858b0e1">
        <w:spacing w:after="0" w:line="200" w:lineRule="exact" pt14:Unid="8f7fd56688bd489bb0a77e35bbf0c134"/>
        <w:rPr pt14:Unid="255b73dba0c149f9903a34bbd501af77">
          <w:color w:val="auto" pt14:Unid="236377c7a2c346759155db2163941b95"/>
          <w:sz w:val="20" pt14:Unid="16afbb7206e540519993de2e5b59063a"/>
          <w:szCs w:val="20" pt14:Unid="435744b4bc954a848185514f2ba1dc57"/>
        </w:rPr>
      </w:pPr>
    </w:p>
    <w:p pt14:Unid="4e42b7b14f87446882b119dc8d044fcc">
      <w:pPr pt14:Unid="8b074693be7b4edcada00be391325864">
        <w:spacing w:after="0" w:line="200" w:lineRule="exact" pt14:Unid="4df44ffa0baa4688956209e9a3944f19"/>
        <w:rPr pt14:Unid="af8653f5329443639e070ede03f2c769">
          <w:color w:val="auto" pt14:Unid="26e595e3147c441597999966802c5c9f"/>
          <w:sz w:val="20" pt14:Unid="12469c90ec674bb48cfa9f719a40be3a"/>
          <w:szCs w:val="20" pt14:Unid="4dc7acd2ba244f9f93b4275722c142e1"/>
        </w:rPr>
      </w:pPr>
    </w:p>
    <w:p pt14:Unid="fe49559d078d4ff4b0e087172bbfd2cc">
      <w:pPr pt14:Unid="a93cdb36139d4c0482aff1364f61b628">
        <w:spacing w:after="0" w:line="200" w:lineRule="exact" pt14:Unid="eda7afb5684d4482ae7ae5ea90be487d"/>
        <w:rPr pt14:Unid="7fabf6ad1c77417c90c37a65eaa715e8">
          <w:color w:val="auto" pt14:Unid="81dee28a213f4fdb8687bba83f5189dc"/>
          <w:sz w:val="20" pt14:Unid="3a122ab338ca485f9b40d0802e30623f"/>
          <w:szCs w:val="20" pt14:Unid="548e6c7d9c3e413788c55d39a948de32"/>
        </w:rPr>
      </w:pPr>
    </w:p>
    <w:p pt14:Unid="73be240ff3b84f16b8155dc67b2e5dbf">
      <w:pPr pt14:Unid="db72ff0527f34ada8fc4bcd19df1c5e3">
        <w:spacing w:after="0" w:line="200" w:lineRule="exact" pt14:Unid="50f3b5a23f62485aa62a7424ccc0e977"/>
        <w:rPr pt14:Unid="3f8d356ece234243a49b5124e6144d25">
          <w:color w:val="auto" pt14:Unid="437883767483432db5fd70b2ba9047b3"/>
          <w:sz w:val="20" pt14:Unid="9338393c79f547e4b2b39f90eaa29d3d"/>
          <w:szCs w:val="20" pt14:Unid="313d9792aea44c6fba83bcfa04d01475"/>
        </w:rPr>
      </w:pPr>
    </w:p>
    <w:p pt14:Unid="56e5c35215464329bf1391af6b3d653e">
      <w:pPr pt14:Unid="160b7bd18b7843f5a63003f0509535ea">
        <w:spacing w:after="0" w:line="200" w:lineRule="exact" pt14:Unid="4f90207c32ac460e97ca472e9b986ef9"/>
        <w:rPr pt14:Unid="c3c44240abe04d03a216e6bf1d8f4d36">
          <w:color w:val="auto" pt14:Unid="802a52e670284b0d96e71811ae7eb760"/>
          <w:sz w:val="20" pt14:Unid="1f73fe3f76e94d1990bcb31dd2c0654b"/>
          <w:szCs w:val="20" pt14:Unid="473452cf91c343f38408a4c7c7543303"/>
        </w:rPr>
      </w:pPr>
    </w:p>
    <w:p pt14:Unid="ee0af128e88b429c8a23023a0b509447">
      <w:pPr pt14:Unid="dfa6b96780c04bf185e8b20ecf1e3653">
        <w:spacing w:after="0" w:line="200" w:lineRule="exact" pt14:Unid="84f211b1b7224220982039b2a3a7a8d5"/>
        <w:rPr pt14:Unid="aade52da7ee44c24a9f3b7d75346f14e">
          <w:color w:val="auto" pt14:Unid="e365efd5b94747ee862c07eccf08cc2f"/>
          <w:sz w:val="20" pt14:Unid="aa766dd859b645c1a95cb404cfb7efc3"/>
          <w:szCs w:val="20" pt14:Unid="0fd5e2c7c1e24fe48a37df5136b6e57f"/>
        </w:rPr>
      </w:pPr>
    </w:p>
    <w:p pt14:Unid="fd0a4173acec486ead1da6630868cbba">
      <w:pPr pt14:Unid="fe203ba95fd04fe481aff2e24e64be9f">
        <w:spacing w:after="0" w:line="200" w:lineRule="exact" pt14:Unid="6524ae420dcd480eabce1c24eb2137ef"/>
        <w:rPr pt14:Unid="a5993249a7ca4470b60bcdb8f2a6dd4c">
          <w:color w:val="auto" pt14:Unid="5a693b6b50904406920e63d73d5938c8"/>
          <w:sz w:val="20" pt14:Unid="9c600508a55e4a879ce2ed32e8be3346"/>
          <w:szCs w:val="20" pt14:Unid="5b3f6fcdad9a4141ae94a9c16b24ca45"/>
        </w:rPr>
      </w:pPr>
    </w:p>
    <w:p pt14:Unid="99acc301849644c7b729f5bb1a36a6ea">
      <w:pPr pt14:Unid="2e1e602513844c978dbf8d4b4faf0345">
        <w:spacing w:after="0" w:line="200" w:lineRule="exact" pt14:Unid="8212ef811c2c4fccbff7bd72a300fc25"/>
        <w:rPr pt14:Unid="785bb4c7a31042caa4e8706e839fad22">
          <w:color w:val="auto" pt14:Unid="da3c7ea1450e46a392d2457e362a4ea0"/>
          <w:sz w:val="20" pt14:Unid="d737650188b8496e8c25bbe81b46ba30"/>
          <w:szCs w:val="20" pt14:Unid="7ba48e655947432794c6868c6681f1c5"/>
        </w:rPr>
      </w:pPr>
    </w:p>
    <w:p pt14:Unid="7b7a10c6ca364e9fb0a6397d17d999d0">
      <w:pPr pt14:Unid="2da25cd3e46b4dcaaaeeb95b88d33e55">
        <w:spacing w:after="0" w:line="200" w:lineRule="exact" pt14:Unid="802ec0b83f684cd194afef12cf571f61"/>
        <w:rPr pt14:Unid="8d3acf14ef4c46938e0ef23a1a3099e9">
          <w:color w:val="auto" pt14:Unid="75250cb62c3f4ffaae09996f1bce18f9"/>
          <w:sz w:val="20" pt14:Unid="3c745f1e82aa49ffb90f6468a325f469"/>
          <w:szCs w:val="20" pt14:Unid="2cdd7bd347554babb4f6afb1b8fc539c"/>
        </w:rPr>
      </w:pPr>
    </w:p>
    <w:p pt14:Unid="61add4f4295f4d47850dfe04af9302c7">
      <w:pPr pt14:Unid="f29c73b171e44d5580c5654ec6863153">
        <w:spacing w:after="0" w:line="200" w:lineRule="exact" pt14:Unid="1f3eff56675249a19ce088643cc330af"/>
        <w:rPr pt14:Unid="3777dbd44d7945df845c411ef26ccc21">
          <w:color w:val="auto" pt14:Unid="dc9dcc0e60154374aeb5bacc712f3250"/>
          <w:sz w:val="20" pt14:Unid="625f1d57505c42af8be66250b13244d9"/>
          <w:szCs w:val="20" pt14:Unid="828bd4411a40430997280af00f1e2cd5"/>
        </w:rPr>
      </w:pPr>
    </w:p>
    <w:p pt14:Unid="d65781540ae24552bc37ef1bd30dae80">
      <w:pPr pt14:Unid="baa715c736b24b31a056a61ac85c5442">
        <w:spacing w:after="0" w:line="200" w:lineRule="exact" pt14:Unid="100f4808cfc64834b7258305461b031f"/>
        <w:rPr pt14:Unid="e2b393aec16a4f7c84cb9e52b9e99147">
          <w:color w:val="auto" pt14:Unid="91941aab9c6349b5a080821220886696"/>
          <w:sz w:val="20" pt14:Unid="773822a839c74d639e9904df356f5cc8"/>
          <w:szCs w:val="20" pt14:Unid="0fbafcf3671945ccaaa71cdc3f25e104"/>
        </w:rPr>
      </w:pPr>
    </w:p>
    <w:p pt14:Unid="d4723130a1b4479b964c052523630b8c">
      <w:pPr pt14:Unid="6c416665fb334d1aa279a212250475f3">
        <w:spacing w:after="0" w:line="200" w:lineRule="exact" pt14:Unid="819fd2f0471b45348074548551bf40ff"/>
        <w:rPr pt14:Unid="411917f2ae0948b0a7229d27682843b6">
          <w:color w:val="auto" pt14:Unid="0e8e80859ca44f1894faf1106273705a"/>
          <w:sz w:val="20" pt14:Unid="2d58c7db186c464c8c92aab654ff4efa"/>
          <w:szCs w:val="20" pt14:Unid="0ade138803cd43d9b6acfcc783a133b4"/>
        </w:rPr>
      </w:pPr>
    </w:p>
    <w:p pt14:Unid="8d0f1830c8b3429687025f926507f270">
      <w:pPr pt14:Unid="5d2e31b924254c6ea9a703d7224f4b5d">
        <w:spacing w:after="0" w:line="370" w:lineRule="exact" pt14:Unid="a225d262206945a0952ae381b6fea768"/>
        <w:rPr pt14:Unid="b8fc7a4484ad4a6f9febc5d240efb1fd">
          <w:color w:val="auto" pt14:Unid="ae8b44c70330432e8fdfe36c2ede28f4"/>
          <w:sz w:val="20" pt14:Unid="fdfed116102141a580eda7aa3a59ce22"/>
          <w:szCs w:val="20" pt14:Unid="8181d5cb7f52465cbcfdecec58817b8a"/>
        </w:rPr>
      </w:pPr>
    </w:p>
    <w:p pt14:Unid="d8682f015f484c26806154565cfc6beb">
      <w:pPr pt14:Unid="64523101ca934bc29a9dc018727ac540">
        <w:spacing w:after="0" pt14:Unid="5943886ac75e48aba646f914d580537c"/>
        <w:ind w:right="6" pt14:Unid="cc6a197b05ec4cc4838c682076501b3c"/>
        <w:jc w:val="center" pt14:Unid="be5fabda9f8e406386865c3de299dde7"/>
        <w:rPr pt14:Unid="cc0348ceeb7a425b9b28982731155fba">
          <w:color w:val="auto" pt14:Unid="f46b0d2f3ea740d9be69e43e5b5bb05d"/>
          <w:sz w:val="20" pt14:Unid="6abd90338132489098a2377a41fc4e39"/>
          <w:szCs w:val="20" pt14:Unid="ecfddeefe50849d897f3dd70eec375ab"/>
        </w:rPr>
      </w:pPr>
      <w:r>
        <w:rPr pt14:Unid="51fc6d4573c64f73b615f18104b5c49f">
          <w:rFonts w:ascii="Arial" w:hAnsi="Arial" w:eastAsia="Arial" w:cs="Arial" pt14:Unid="a18fcbfb9774402d997be33104e9d99c"/>
          <w:b w:val="1" pt14:Unid="5647cfe2314a4b138c718ee9880bb189"/>
          <w:bCs w:val="1" pt14:Unid="f60feb30656f4c49b33b17754dc517c3"/>
          <w:color w:val="auto" pt14:Unid="e1ec9036036648ccac72a0fff4148252"/>
          <w:sz w:val="20" pt14:Unid="edccf6a0ce4c4a3e89b1879e98cd128c"/>
          <w:szCs w:val="20" pt14:Unid="ef21514bb2884f58967a7cb45af81f0d"/>
        </w:rPr>
        <w:t xml:space="preserve">Figura 6.7: </w:t>
      </w:r>
      <w:r>
        <w:rPr pt14:Unid="e83fcfe215794470824b4aa5ab0cafaf">
          <w:rFonts w:ascii="Arial" w:hAnsi="Arial" w:eastAsia="Arial" w:cs="Arial" pt14:Unid="5820bff4240f4acb8670125684c32d2d"/>
          <w:color w:val="auto" pt14:Unid="7e8b8b84e9624e51a1b9926d2d7b8d0e"/>
          <w:sz w:val="20" pt14:Unid="e7a1ecca1af6434093de02143dcbbb02"/>
          <w:szCs w:val="20" pt14:Unid="305403089579470da1690ccbeee414b9"/>
        </w:rPr>
        <w:t>Tablas creadas por ASP.NET Core Identity.</w:t>
      </w:r>
    </w:p>
    <w:p pt14:Unid="a830fdfddf2040ba8b10ab2f3e8c7899">
      <w:pPr pt14:Unid="0c6054aec0d549e281658c15a8c2e8e7">
        <w:spacing w:after="0" w:line="359" w:lineRule="exact" pt14:Unid="833f40060e1442c1b8f7d13db22bdf3f"/>
        <w:rPr pt14:Unid="aa43909b9fcd4a6f9198e1c23fa842b0">
          <w:color w:val="auto" pt14:Unid="17da5edfa0804bb9a0e7f7dd80239006"/>
          <w:sz w:val="20" pt14:Unid="07f7f9747ed4406cb2867ea23f28d3c6"/>
          <w:szCs w:val="20" pt14:Unid="ef24196c2d0e4ae281aed9cdbc0c414c"/>
        </w:rPr>
      </w:pPr>
    </w:p>
    <w:p pt14:Unid="32c3f25eaebe4de1906acce72dae8dfc">
      <w:pPr pt14:Unid="0f202c57b4344e2fb700c3c67793f7ba">
        <w:spacing w:after="0" w:line="242" w:lineRule="auto" pt14:Unid="8f50d79f994943bbb44a5dc4412a583a"/>
        <w:ind w:left="800" w:right="266" pt14:Unid="6122f9692c844ce0a4544d4b40b46486"/>
        <w:jc w:val="both" pt14:Unid="d12bb1c89abf43ffb4251de3898af76b"/>
        <w:rPr pt14:Unid="e15425d5d1e84348a980e600d554d1ca">
          <w:rFonts w:ascii="Arial" w:hAnsi="Arial" w:eastAsia="Arial" w:cs="Arial" pt14:Unid="12b2d903970548c8b270fc39373ce6cf"/>
          <w:color w:val="auto" pt14:Unid="e71a2a7b443f4a119bbfc59eacf4e543"/>
          <w:sz w:val="22" pt14:Unid="87c2226f7f4e40e48dda3fde1d055fcf"/>
          <w:szCs w:val="22" pt14:Unid="6c22c0c16b2f4d42bcd40ca2487c04b2"/>
        </w:rPr>
      </w:pPr>
      <w:r>
        <w:rPr pt14:Unid="b9ad0cbf0a5f4271a3538f62dd12cf89">
          <w:rFonts w:ascii="Arial" w:hAnsi="Arial" w:eastAsia="Arial" w:cs="Arial" pt14:Unid="fe1cc47fda6748ffaa4480aeeffffe78"/>
          <w:color w:val="auto" pt14:Unid="9edd952f6ce24668a94ade0658714f6f"/>
          <w:sz w:val="22" pt14:Unid="05f9d3aeab6140a98d466a5e3f72eb52"/>
          <w:szCs w:val="22" pt14:Unid="46655d6d778d4d6ca71d108aca38d0d2"/>
        </w:rPr>
        <w:t xml:space="preserve">En la capa de servicios, a los métodos de la API que requieran de autorización se les ha de añadir el atributo Authorize. Con esto, cuando se realice una petición sin proveer un token de autorización se devolverá automáticamente un error 401: Unauthorized. En el atributo Authorize se puede especificar si el método puede ser ejecutado solo por los usuarios que tengan cierto rol. </w:t>
      </w:r>
      <w:r>
        <w:rPr pt14:Unid="828d2cb2ea6243b28d6a1fba83838753">
          <w:rFonts w:ascii="Arial" w:hAnsi="Arial" w:eastAsia="Arial" w:cs="Arial" pt14:Unid="78eadddf128241f88e6a51bdb463165d"/>
          <w:color w:val="auto" pt14:Unid="1e0cf977fa804d3483907f6f26a47a7c"/>
          <w:sz w:val="31" pt14:Unid="d76479b409224ed39396ace354b27b6a"/>
          <w:szCs w:val="31" pt14:Unid="9fadba060a49426cb60e00d30a038214"/>
          <w:vertAlign w:val="superscript" pt14:Unid="a6c3beddcdd141cf96f952e2c389f00c"/>
        </w:rPr>
        <w:t>5</w:t>
      </w:r>
      <w:r>
        <w:rPr pt14:Unid="0c877073e884482d8d7a051212d4ac94">
          <w:rFonts w:ascii="Arial" w:hAnsi="Arial" w:eastAsia="Arial" w:cs="Arial" pt14:Unid="fa8f17f5a77b4b17be67566255eec334"/>
          <w:color w:val="auto" pt14:Unid="1ea04e25a4684128ae5f64271c284c63"/>
          <w:sz w:val="22" pt14:Unid="202e284ef5f547cb975e8569cb1b85b3"/>
          <w:szCs w:val="22" pt14:Unid="206cc1f524ce4cd0a03fecc393b92806"/>
        </w:rPr>
        <w:t xml:space="preserve"> Por ejemplo, podemos establecer que las operaciones agregadas de tipo CRUD solo puedan ser invocadas por los usuarios con el rol Administrador.</w:t>
      </w:r>
    </w:p>
    <w:p pt14:Unid="25d9a46af33148b68a040ca0bd3a4b6f">
      <w:pPr pt14:Unid="48babaf4593e404986f55a6064526673">
        <w:spacing w:after="0" w:line="20" w:lineRule="exact" pt14:Unid="f9a052bdb7104d2f853c8b03bbe451ee"/>
        <w:rPr pt14:Unid="443d820f0deb4a72b4ab622a20d823f8">
          <w:color w:val="auto" pt14:Unid="78d2965f87e4475197831ed45b462a5d"/>
          <w:sz w:val="20" pt14:Unid="61b41558ab84485aaebc42d0eaf30ea3"/>
          <w:szCs w:val="20" pt14:Unid="d720303c89a14d8b843743b4819152b9"/>
        </w:rPr>
      </w:pPr>
      <w:r>
        <w:rPr pt14:Unid="94a0e36795614451ac060529f0958b40">
          <w:color w:val="auto" pt14:Unid="d5943359276d401d84514ca068f4c6b9"/>
          <w:sz w:val="20" pt14:Unid="982a86a42a9e43039128e088f14f280f"/>
          <w:szCs w:val="20" pt14:Unid="4e2e786d544845a18523bd4a7f63d12e"/>
        </w:rPr>
        <w:drawing pt14:Unid="43d4fbee4df74dada81075e918adafcc" pt14:SHA1Hash="c3373e3a418ce08fda1568533e9bb004dd7ae7d1">
          <wp:anchor simplePos="0" relativeHeight="251657728" behindDoc="1" locked="0" layoutInCell="0" allowOverlap="1" pt14:Unid="7241e75359c543e284c375ed05b383c7">
            <wp:simplePos x="0" y="0" pt14:Unid="d0751748e0fc493698dc3e02b74e4d5e"/>
            <wp:positionH relativeFrom="column" pt14:Unid="7da9923dd05f43a193a961f912b7a000">
              <wp:posOffset pt14:Unid="9c26056783bf4aaebdcdf9d001d40038">585470</wp:posOffset>
            </wp:positionH>
            <wp:positionV relativeFrom="paragraph" pt14:Unid="5eef97cc528a43d9922c9f099cf241be">
              <wp:posOffset pt14:Unid="d4e4be9e76d04e12aaeaa291107df325">151130</wp:posOffset>
            </wp:positionV>
            <wp:extent cx="4560570" cy="1616075" pt14:Unid="1b7246505e714922b281cfe5c8550654"/>
            <wp:wrapNone pt14:Unid="1230acf1c9144a9b9c8d79a14e723ded"/>
            <wp:docPr id="31" name="Picture 197" pt14:Unid="409873a7866041a68eaa729cf1965c0d"/>
            <wp:cNvGraphicFramePr pt14:Unid="c338d61b78f2450486430246a2586d56">
              <a:graphicFrameLocks xmlns:a="http://schemas.openxmlformats.org/drawingml/2006/main" noChangeAspect="1" pt14:Unid="79204964a0764ff2a0e38d504f92ada4"/>
            </wp:cNvGraphicFramePr>
            <a:graphic xmlns:a="http://schemas.openxmlformats.org/drawingml/2006/main" pt14:Unid="5a83568b69774ca881623cf042b92cf5">
              <a:graphicData uri="http://schemas.openxmlformats.org/drawingml/2006/picture" pt14:Unid="e3b245e57fc84728b681a544751b0863">
                <pic:pic xmlns:pic="http://schemas.openxmlformats.org/drawingml/2006/picture" pt14:Unid="52e9438b163d4acd93b2bb8d16c49f10">
                  <pic:nvPicPr pt14:Unid="61ca126c1af04c4f8c87e4e91553b70c">
                    <pic:cNvPr id="0" name="Picture 197" pt14:Unid="4e229eb9b47447fb90933db808e1dbee"/>
                    <pic:cNvPicPr pt14:Unid="c1a88a8a65d9431b9bad8b2f8489798f">
                      <a:picLocks noChangeAspect="1" noChangeArrowheads="1" pt14:Unid="348000b0d97a4bf5975a9f827bb547aa"/>
                    </pic:cNvPicPr>
                  </pic:nvPicPr>
                  <pic:blipFill pt14:Unid="fcf9b53e2eab4e828cda3d6cde6ff009">
                    <a:blip r:embed="rId37" pt14:Unid="4ef09bcbe72046ff9134c7bf4fc411ee">
                      <a:extLst pt14:Unid="1c4db5df1d484bfd8e93ec842fd027be">
                        <a:ext uri="{28A0092B-C50C-407E-A947-70E740481C1C}" pt14:Unid="714f95670da8439c84c6dc295d841f1e"/>
                      </a:extLst>
                    </a:blip>
                    <a:srcRect pt14:Unid="301d08de385f433dacbf8aa41236299a"/>
                    <a:stretch pt14:Unid="1b65e9043a734f07bda47bdc47167782">
                      <a:fillRect pt14:Unid="b7fd0881c62e47109c82cb8b2088fa3c"/>
                    </a:stretch>
                  </pic:blipFill>
                  <pic:spPr bwMode="auto" pt14:Unid="e489332a9d124c2b99658b7538c26a07">
                    <a:xfrm pt14:Unid="0873428806eb408988bb614db0eb8c8e">
                      <a:off x="0" y="0" pt14:Unid="ac326c29d2c4409fb0e49772afc0d3ed"/>
                      <a:ext cx="4560570" cy="1616075" pt14:Unid="abd7efaf1bd64efc962e4dc5e65d4875"/>
                    </a:xfrm>
                    <a:prstGeom prst="rect" pt14:Unid="930d08eebd0a4ddeaa95481e123b1e46">
                      <a:avLst pt14:Unid="16dae6760ff94a7c85611bdc4c10fc76"/>
                    </a:prstGeom>
                    <a:noFill pt14:Unid="99b6ac7a4cb24d55872efdb847003952"/>
                  </pic:spPr>
                </pic:pic>
              </a:graphicData>
            </a:graphic>
          </wp:anchor>
        </w:drawing>
      </w:r>
    </w:p>
    <w:p pt14:Unid="ccd8f52840de48c4a7816b8db6c0b3e7">
      <w:pPr pt14:Unid="82a98be07d564162b413694209c9b3d9">
        <w:spacing w:after="0" w:line="200" w:lineRule="exact" pt14:Unid="e0a73f2a83e543f2a0467c07b0763702"/>
        <w:rPr pt14:Unid="2ac1b22225ca491a9fd7f6fe59fb2995">
          <w:color w:val="auto" pt14:Unid="8343addbdba541bfa60eab38911df76b"/>
          <w:sz w:val="20" pt14:Unid="47cd1573e16a4f919e2c82d33b09e725"/>
          <w:szCs w:val="20" pt14:Unid="1eb7848fa57940b49a346307b1593eb3"/>
        </w:rPr>
      </w:pPr>
    </w:p>
    <w:p pt14:Unid="70c283f6167e408ca414be8e35d2b1a1">
      <w:pPr pt14:Unid="4fad6445863e4b0284b6a0184200844d">
        <w:spacing w:after="0" w:line="200" w:lineRule="exact" pt14:Unid="7a262891e71848d5bf8ab0aea86d1aef"/>
        <w:rPr pt14:Unid="198daf2e3cdb4c67b9c94ac3ebfd3a5d">
          <w:color w:val="auto" pt14:Unid="9a1f8e953ddb4250a15d18fd54ca4fff"/>
          <w:sz w:val="20" pt14:Unid="09d03a07bcae43679463b713b0b5e51c"/>
          <w:szCs w:val="20" pt14:Unid="5b66376efdf94d579e675b0b839f6c62"/>
        </w:rPr>
      </w:pPr>
    </w:p>
    <w:p pt14:Unid="96fba25e5bec4e48b34b77a6cfa4e222">
      <w:pPr pt14:Unid="3d254cb5a38d4065956a11003bc7af67">
        <w:spacing w:after="0" w:line="200" w:lineRule="exact" pt14:Unid="d6a932e4afdd42d7aa95c95a4b10a76a"/>
        <w:rPr pt14:Unid="3c1002b6ebd24242bd6da69e8a87772d">
          <w:color w:val="auto" pt14:Unid="a891a1ef89774a5796362cc397128b13"/>
          <w:sz w:val="20" pt14:Unid="fbf537566ffd442fa943320037dbbb23"/>
          <w:szCs w:val="20" pt14:Unid="ac2cf89ef1ea4a49a76a8074f95644b4"/>
        </w:rPr>
      </w:pPr>
    </w:p>
    <w:p pt14:Unid="9eceb16fe8454c6e9226c496c8b42692">
      <w:pPr pt14:Unid="e0711332d6634d1991d9ae290770d357">
        <w:spacing w:after="0" w:line="200" w:lineRule="exact" pt14:Unid="fae991caba1b4b7abd4137f6190c521a"/>
        <w:rPr pt14:Unid="346e37f66d2b4bda841c5ecf68c39d99">
          <w:color w:val="auto" pt14:Unid="b1d3f4b7e4b84908abe6765ffbb55b4b"/>
          <w:sz w:val="20" pt14:Unid="4b2fcd292d974ed1a4b5c8aea4d727ed"/>
          <w:szCs w:val="20" pt14:Unid="ee36d0c6fde149a3866f0248a8d7b48f"/>
        </w:rPr>
      </w:pPr>
    </w:p>
    <w:p pt14:Unid="ed107371719b45c49b883485bbf21f1c">
      <w:pPr pt14:Unid="4f84ca251fc64605bfd8338cfdc9fe8f">
        <w:spacing w:after="0" w:line="200" w:lineRule="exact" pt14:Unid="be7c9ef0f2674c8db79580ac1d70f789"/>
        <w:rPr pt14:Unid="eb755200440f473dbadf8ea65bcbb9e8">
          <w:color w:val="auto" pt14:Unid="38bf53521bec4921a442124ffed4a903"/>
          <w:sz w:val="20" pt14:Unid="36192dcdcf0f4748b789e55293ceb42e"/>
          <w:szCs w:val="20" pt14:Unid="5d1250e34d6e4c1f82b93351cf21a3db"/>
        </w:rPr>
      </w:pPr>
    </w:p>
    <w:p pt14:Unid="691755f21d52400b9cae7e6bc15f5724">
      <w:pPr pt14:Unid="61ced3f177c04365af65bb4b7bb661be">
        <w:spacing w:after="0" w:line="200" w:lineRule="exact" pt14:Unid="081b460ffee94a84bd5a590992fb097a"/>
        <w:rPr pt14:Unid="931c2cfa4287492997f9b73ea9a475d4">
          <w:color w:val="auto" pt14:Unid="db7ed72ba0ec46e6bb6bc4da599e4129"/>
          <w:sz w:val="20" pt14:Unid="0e1e14dc392a4ced9c1025a94ee7e7a8"/>
          <w:szCs w:val="20" pt14:Unid="a2768ad9ae184c3d91e6fecf4cb8771e"/>
        </w:rPr>
      </w:pPr>
    </w:p>
    <w:p pt14:Unid="f0cb7faa46d24c5ab4df01b972023f84">
      <w:pPr pt14:Unid="715c30b538cd468caab30606383311ca">
        <w:spacing w:after="0" w:line="200" w:lineRule="exact" pt14:Unid="3a86f6c2ec4340a9be5020155a8b634f"/>
        <w:rPr pt14:Unid="962b220311da42718fb56672a30f15d6">
          <w:color w:val="auto" pt14:Unid="bf11027b3652490c870b32e9e5a2a485"/>
          <w:sz w:val="20" pt14:Unid="c219c66f6a324028a37915fededa832b"/>
          <w:szCs w:val="20" pt14:Unid="aacc44b74a4747b6b6ad843640064892"/>
        </w:rPr>
      </w:pPr>
    </w:p>
    <w:p pt14:Unid="87a8d08bdf43463f9de34cb655860d64">
      <w:pPr pt14:Unid="d01a31c7623748c79bb1a9524c1179f3">
        <w:spacing w:after="0" w:line="200" w:lineRule="exact" pt14:Unid="a695efd165d944849747ae9de0ea0d99"/>
        <w:rPr pt14:Unid="acf46fddbc904440b83fea7a8403a127">
          <w:color w:val="auto" pt14:Unid="5ff1ed85129147168a1790139e1c0157"/>
          <w:sz w:val="20" pt14:Unid="8c002fb5a91541f889caf715aac454c1"/>
          <w:szCs w:val="20" pt14:Unid="8eaf4125eca74fdb94ad8d8f24e1b1e4"/>
        </w:rPr>
      </w:pPr>
    </w:p>
    <w:p pt14:Unid="3405400b466c46b7ad4e609396a76f98">
      <w:pPr pt14:Unid="781d7a1562714087b5f84da4c7ddb118">
        <w:spacing w:after="0" w:line="200" w:lineRule="exact" pt14:Unid="e95901087dd448f9bec0f284be38d883"/>
        <w:rPr pt14:Unid="79d284d36f37487db57cdb18657e3ab0">
          <w:color w:val="auto" pt14:Unid="976e2c9294864f5b9b459d4f85a65317"/>
          <w:sz w:val="20" pt14:Unid="1aa0b024c95940e685c0b0e404060861"/>
          <w:szCs w:val="20" pt14:Unid="617f5c54f64d46398bc0393a9268d7d0"/>
        </w:rPr>
      </w:pPr>
    </w:p>
    <w:p pt14:Unid="84b4c30b7758449faf007ea753c59741">
      <w:pPr pt14:Unid="4a390fcaefca434a96bbdcf3dce69659">
        <w:spacing w:after="0" w:line="200" w:lineRule="exact" pt14:Unid="b84b75b9c6f043f88ae067fa78f12ec2"/>
        <w:rPr pt14:Unid="dfa23a9cfdf945928f7a2ca76a2ae6fb">
          <w:color w:val="auto" pt14:Unid="b790792f0c1049b592e61901d0b63499"/>
          <w:sz w:val="20" pt14:Unid="947a8f2b46454e458de9d3d295d6e3d9"/>
          <w:szCs w:val="20" pt14:Unid="75d7a373a0a747e794dd875f044d69eb"/>
        </w:rPr>
      </w:pPr>
    </w:p>
    <w:p pt14:Unid="919dc525522e401a8f7ab720144749fb">
      <w:pPr pt14:Unid="601e19c516bf4f12bb1fe6d4907ceec0">
        <w:spacing w:after="0" w:line="200" w:lineRule="exact" pt14:Unid="f0c7274511914c229c6b483e216a1263"/>
        <w:rPr pt14:Unid="2da2dd6dc75b4ae2adaac8f7f7c50ffc">
          <w:color w:val="auto" pt14:Unid="8a4446dadd6a4fd3a9f0e8af9b73e7c7"/>
          <w:sz w:val="20" pt14:Unid="c4a89095d4cb48e8979c06a579dbc98c"/>
          <w:szCs w:val="20" pt14:Unid="4063975103ed4731a83a4b3a7fd9d56e"/>
        </w:rPr>
      </w:pPr>
    </w:p>
    <w:p pt14:Unid="20c92813243f4d058d5f3a323d03b0c7">
      <w:pPr pt14:Unid="cddce331914245cc8162f83747a3a9fd">
        <w:spacing w:after="0" w:line="200" w:lineRule="exact" pt14:Unid="616abacebcde47c6918a5494b8840e8c"/>
        <w:rPr pt14:Unid="33cf290c49f64bc59e36d02e624586c4">
          <w:color w:val="auto" pt14:Unid="0acc09f94c464ae19b1c01dd36a6fd7d"/>
          <w:sz w:val="20" pt14:Unid="252b1fbf1b6c417aa5ab78324133a4bd"/>
          <w:szCs w:val="20" pt14:Unid="5692abd00a814619af795ddaa9c4cf36"/>
        </w:rPr>
      </w:pPr>
    </w:p>
    <w:p pt14:Unid="df93c934125d4613b039fcbf3df4663e">
      <w:pPr pt14:Unid="fcc8a4e68a6e41ea8eb8dfe3a1e34320">
        <w:spacing w:after="0" w:line="200" w:lineRule="exact" pt14:Unid="42c7f4cbfde146af8d6c98eeb7d6ea86"/>
        <w:rPr pt14:Unid="bf43471f851c46b7b4dde0c272b2127f">
          <w:color w:val="auto" pt14:Unid="efc085f9e9f34b3bb44c26b1134faf78"/>
          <w:sz w:val="20" pt14:Unid="dd3afe51d6ef4c3690358b2ae4c61a26"/>
          <w:szCs w:val="20" pt14:Unid="29093f886e494dc687285068a8203f7d"/>
        </w:rPr>
      </w:pPr>
    </w:p>
    <w:p pt14:Unid="bcd0cc483ead4aa6be94c6a9c634b702">
      <w:pPr pt14:Unid="0fa96a0cde624e96a042d17a0b2e52fc">
        <w:spacing w:after="0" w:line="344" w:lineRule="exact" pt14:Unid="06e2cf45fec4499bab3144cbfaa27cbc"/>
        <w:rPr pt14:Unid="86f037be300b4e7aa83504db9265e739">
          <w:color w:val="auto" pt14:Unid="f9ee8e62499f49858d89f8ec64b4c5de"/>
          <w:sz w:val="20" pt14:Unid="7b1ba098f3174c3aae0bd1dc1ef1170b"/>
          <w:szCs w:val="20" pt14:Unid="4ba85c5f00144843bf9b5210fbdc1e95"/>
        </w:rPr>
      </w:pPr>
    </w:p>
    <w:p pt14:Unid="9ff9a4baa16a4603be82f4987f6932c7">
      <w:pPr pt14:Unid="d7a6c7b041294a3687b554f9cb19f6fe">
        <w:spacing w:after="0" pt14:Unid="a15f67cf29e3488cb283a56a90254108"/>
        <w:ind w:right="6" pt14:Unid="157d470e393f455faf398b84efc8e396"/>
        <w:jc w:val="center" pt14:Unid="dac0aa45c44b479fa948d6d11145928b"/>
        <w:rPr pt14:Unid="bde863194ce54018922f7322e08eb920">
          <w:color w:val="auto" pt14:Unid="31060c43c6c745ec8649d19577dbd9ad"/>
          <w:sz w:val="20" pt14:Unid="fe380bda1c1a4eabbab63b7fdc3d58c1"/>
          <w:szCs w:val="20" pt14:Unid="91a7ab8c2d07465981a3c39134aed59b"/>
        </w:rPr>
      </w:pPr>
      <w:r>
        <w:rPr pt14:Unid="c9016b6bb6b048f5bb13e921a71a617f">
          <w:rFonts w:ascii="Arial" w:hAnsi="Arial" w:eastAsia="Arial" w:cs="Arial" pt14:Unid="c66e5f2be86b451fbbc506894b8728a6"/>
          <w:b w:val="1" pt14:Unid="555191c060f24d1daa631a032f95e3f0"/>
          <w:bCs w:val="1" pt14:Unid="0051f45e49f04a6083da46740f3745fd"/>
          <w:color w:val="auto" pt14:Unid="d182bb613b6d45c49115ae2a2c28d495"/>
          <w:sz w:val="20" pt14:Unid="4d2ffcfcf4ec40b382d0b57be012469e"/>
          <w:szCs w:val="20" pt14:Unid="a45aaef001674a1ea3407b4927520ce5"/>
        </w:rPr>
        <w:t xml:space="preserve">Figura 6.8: </w:t>
      </w:r>
      <w:r>
        <w:rPr pt14:Unid="3c6ebae19de749d08da5a7bb9a178e50">
          <w:rFonts w:ascii="Arial" w:hAnsi="Arial" w:eastAsia="Arial" w:cs="Arial" pt14:Unid="f72480cb0dd64ecfa6fbd16377e312f7"/>
          <w:color w:val="auto" pt14:Unid="31093b7385bb4567a49ed62dd016dc44"/>
          <w:sz w:val="20" pt14:Unid="12a29f52f33e4fa9af15d9c05bfd69db"/>
          <w:szCs w:val="20" pt14:Unid="a5d15b59a0e6489b8ac3690ce629a218"/>
        </w:rPr>
        <w:t>Ejemplo de métodos de la clase de servicios.</w:t>
      </w:r>
    </w:p>
    <w:p pt14:Unid="f04e4ac762d14fa39a5e5e1737905845">
      <w:pPr pt14:Unid="f6e037c68b94412ebfdbd1debc8e28dc">
        <w:spacing w:after="0" w:line="359" w:lineRule="exact" pt14:Unid="84edd0d7942647cf94a1acb246e5b369"/>
        <w:rPr pt14:Unid="419f388fa624471893a95e461e934ffd">
          <w:color w:val="auto" pt14:Unid="1a722d031cd84a6192852c18fa718da4"/>
          <w:sz w:val="20" pt14:Unid="b066d4ea331943c1ad1baa08260bdd56"/>
          <w:szCs w:val="20" pt14:Unid="93c7b05f5c26426db8fb81462be372ee"/>
        </w:rPr>
      </w:pPr>
    </w:p>
    <w:p pt14:Unid="84ad68f70d1a45e1b5a0a0449bdfe878">
      <w:pPr pt14:Unid="db4adf1cf97a4cdb9ffde9b023f14f6e">
        <w:spacing w:after="0" w:line="251" w:lineRule="auto" pt14:Unid="939013bc4cdb41d58482d2483e7dc8f5"/>
        <w:ind w:left="800" w:right="266" pt14:Unid="cfb731bd01f646c69cf0d3b9be0dcba0"/>
        <w:jc w:val="both" pt14:Unid="5c9be63aedca4076b9ce4bc7cb3e3b5a"/>
        <w:rPr pt14:Unid="b2f4dd709d2d4560b78c3b4e2b0426b3">
          <w:rFonts w:ascii="Arial" w:hAnsi="Arial" w:eastAsia="Arial" w:cs="Arial" pt14:Unid="00b230f5c4d3488f8f7f8b48e2741ba8"/>
          <w:color w:val="auto" pt14:Unid="bf29db57b8dd4e87a4231cc6f7b80301"/>
          <w:sz w:val="22" pt14:Unid="2de610c0316e4bae98856a047c8853b4"/>
          <w:szCs w:val="22" pt14:Unid="5603211467814bfab4c03f492745cc43"/>
        </w:rPr>
      </w:pPr>
      <w:r>
        <w:rPr pt14:Unid="7338c7c68e0d490cb33f26269317d4e1">
          <w:rFonts w:ascii="Arial" w:hAnsi="Arial" w:eastAsia="Arial" w:cs="Arial" pt14:Unid="cabdeafbb7ba4211a36ceec085454703"/>
          <w:color w:val="auto" pt14:Unid="11432682cb374a99bc3e54f948f97f29"/>
          <w:sz w:val="22" pt14:Unid="3c0910a15ca94544a816985dcafda8b3"/>
          <w:szCs w:val="22" pt14:Unid="dcd54e87d3374643ae83aa3bec3252f4"/>
        </w:rPr>
        <w:t xml:space="preserve">Por último, en la capa de servicios se debe especificar que el mecanismo por el cual el usuario proveerá su identidad será a través de tokens JWT. Para ello, en la clase Startup se debe añadir a la colección de servicios el servicio de autenticación con este tipo de tokens, indicando que los únicos tokens válidos son los firmados con la clave provista en el archivo de configuración. </w:t>
      </w:r>
      <w:r>
        <w:rPr pt14:Unid="d047d2d8ea6749ffb34b7d4b7b8db4e9">
          <w:rFonts w:ascii="Arial" w:hAnsi="Arial" w:eastAsia="Arial" w:cs="Arial" pt14:Unid="414b4876024c453188ae33deb85ffdca"/>
          <w:color w:val="auto" pt14:Unid="ea7b680d7aa34ddbbfb7eb2b0d02290c"/>
          <w:sz w:val="31" pt14:Unid="038558aaa90b4be597912290ef4d8041"/>
          <w:szCs w:val="31" pt14:Unid="da5c01bf971246c9afa0a31d76b7ee42"/>
          <w:vertAlign w:val="superscript" pt14:Unid="ad6ea792e87d435e80c0c85164f66664"/>
        </w:rPr>
        <w:t>6</w:t>
      </w:r>
    </w:p>
    <w:p pt14:Unid="ac4d0d86cbcf45a483c2e766cc0fa1ab">
      <w:pPr pt14:Unid="10b191cd7ebf44c083ca80b18f7e6682">
        <w:spacing w:after="0" w:line="20" w:lineRule="exact" pt14:Unid="09d31ca66c8449c2932823def1ab2be4"/>
        <w:rPr pt14:Unid="826835c2d7d94ebca5aa2838fee892c2">
          <w:color w:val="auto" pt14:Unid="4497c135cf604cabae548cf01c097c92"/>
          <w:sz w:val="20" pt14:Unid="ebe0bb84fa8f4731b9eb0c9a5abdefda"/>
          <w:szCs w:val="20" pt14:Unid="a3b380ee40904073b94087311c5b9842"/>
        </w:rPr>
      </w:pPr>
    </w:p>
    <w:p pt14:Unid="306a4d33661049e28db64ab8ea8e1073">
      <w:pPr pt14:Unid="b34bfb4913e44d2c9800a5a6bf01ed3d">
        <w:spacing w:after="0" w:line="62" w:lineRule="exact" pt14:Unid="490418c9fc3f4130903f592634ef60e0"/>
        <w:rPr pt14:Unid="4a185c168f8e42e28338b2def3033f3f">
          <w:color w:val="auto" pt14:Unid="7174881553474626aec57e4f0da032ff"/>
          <w:sz w:val="20" pt14:Unid="fbfb1af251a04991ba91bf54b633fd27"/>
          <w:szCs w:val="20" pt14:Unid="fb6008d789ea420db42cadea6ff578c9"/>
        </w:rPr>
      </w:pPr>
    </w:p>
    <w:p pt14:Unid="62382a718be049a9a8ae55f66647ef95">
      <w:pPr pt14:Unid="83d579860d0f4b5eb38cdb37c618769c">
        <w:spacing w:after="0" w:line="215" w:lineRule="auto" pt14:Unid="82f4175ccd114e649213ef9d0d0575bd"/>
        <w:ind w:left="260" w:right="266" w:firstLine="243" pt14:Unid="e487fe39c93e4a669aa9661895b81a8b"/>
        <w:rPr pt14:Unid="4bb4d0844b80448fb8869b4c36302976">
          <w:color w:val="auto" pt14:Unid="7bdfbafa5a574d7d8172fda9c9c5169a"/>
          <w:sz w:val="20" pt14:Unid="b4bee8f1d51e42b1ad31d9ff0ec79e28"/>
          <w:szCs w:val="20" pt14:Unid="70a59abdcbcd4fc6b4f244d217a39252"/>
        </w:rPr>
      </w:pPr>
      <w:r>
        <w:rPr pt14:Unid="e344cf0bf0084ab5afed5a384f674585">
          <w:rFonts w:ascii="Arial" w:hAnsi="Arial" w:eastAsia="Arial" w:cs="Arial" pt14:Unid="a8d4efc49436453683b7e8765d352a9b"/>
          <w:color w:val="auto" pt14:Unid="187c8ba052f0490680b9e07923eaae29"/>
          <w:sz w:val="27" pt14:Unid="133c3b265f3a489cb4d4f8aa8c0494c2"/>
          <w:szCs w:val="27" pt14:Unid="0056dd18dc274b6fa1a8ae52a881a1f6"/>
          <w:vertAlign w:val="superscript" pt14:Unid="b520d133a5094688aa65e28abab5e2b7"/>
        </w:rPr>
        <w:t>5</w:t>
      </w:r>
      <w:r>
        <w:rPr pt14:Unid="bb8506b599d44082af9466c5f54bc8c9">
          <w:rFonts w:ascii="Arial" w:hAnsi="Arial" w:eastAsia="Arial" w:cs="Arial" pt14:Unid="565cf09f3b0f4b2280c380a44359c3b3"/>
          <w:color w:val="auto" pt14:Unid="e12cecda6ff8480c851d62d071dfbe2e"/>
          <w:sz w:val="18" pt14:Unid="fd7e6ab45cff4dde9d166b4247856d23"/>
          <w:szCs w:val="18" pt14:Unid="504e33196fe24ec99d641b664ec76e6b"/>
        </w:rPr>
        <w:t xml:space="preserve"> Autorización basada en roles en ASP.NET Core: https://docs.microsoft.com/es-es/aspnet/core/security/authorization/roles?view=aspnetcore-2.1</w:t>
      </w:r>
    </w:p>
    <w:p pt14:Unid="3ba23d72eaf949098c64a3168a4ba0ba">
      <w:pPr pt14:Unid="4ac2c69a43bd45388cba7b7c561fd432">
        <w:spacing w:after="0" w:line="10" w:lineRule="exact" pt14:Unid="ef255eda27d54539851184f62c3449d3"/>
        <w:rPr pt14:Unid="e488a930517f4c46b3752d23b66f184f">
          <w:color w:val="auto" pt14:Unid="6b353206405a48c9bd61533e0d72d38a"/>
          <w:sz w:val="20" pt14:Unid="df99dca421b84e0f995b0e9368364c7c"/>
          <w:szCs w:val="20" pt14:Unid="e0bed00e33e844f1b86874531a8bed52"/>
        </w:rPr>
      </w:pPr>
    </w:p>
    <w:p pt14:Unid="ae4e97d909984bbbbe73d8ece304f496">
      <w:pPr pt14:Unid="6cfb28b7ef8b403ea5c29f475207c525">
        <w:numPr pt14:Unid="e9d22aae03544e6c95411f5a847cd9a1">
          <w:ilvl w:val="0" pt14:Unid="739cb49d66594171b2eb36c7d0457da2"/>
          <w:numId w:val="4" pt14:Unid="9e29b5b0993c452bbdf284d2458b5c5e"/>
        </w:numPr>
        <w:tabs pt14:Unid="bf47d4e1ff6d426db6f43c92793a2772">
          <w:tab w:val="left" w:leader="none" w:pos="651" pt14:Unid="5ca6b3e04deb4230a611cb214de45cc6"/>
        </w:tabs>
        <w:spacing w:after="0" w:line="198" w:lineRule="auto" pt14:Unid="d02258a7a858430cb34ab8f45206f33f"/>
        <w:ind w:left="260" w:right="266" w:firstLine="244" pt14:Unid="7c967598dd62406dad984ed784d5320a"/>
        <w:rPr pt14:Unid="6cb8e626848243839d93d2cd817196b3">
          <w:rFonts w:ascii="Arial" w:hAnsi="Arial" w:eastAsia="Arial" w:cs="Arial" pt14:Unid="4aa40e966d4049fba00a558748059146"/>
          <w:color w:val="auto" pt14:Unid="10cb4ef46c4e4b6fa4b2e0c928d51c2b"/>
          <w:sz w:val="28" pt14:Unid="3712a6eb7955499ca8feec42db0b5819"/>
          <w:szCs w:val="28" pt14:Unid="548b0f0ec5c5492cb4e20d0077e40270"/>
          <w:vertAlign w:val="superscript" pt14:Unid="6c9cd7a008104f81ac298793f49f10f5"/>
        </w:rPr>
      </w:pPr>
      <w:r>
        <w:rPr pt14:Unid="1b0096c96f3b4658b9f99b7cc7767c36">
          <w:rFonts w:ascii="Arial" w:hAnsi="Arial" w:eastAsia="Arial" w:cs="Arial" pt14:Unid="013cf7ebd1ab478584fdc404c5699785"/>
          <w:color w:val="auto" pt14:Unid="7ea04deb19bd4c0e9c56087e732ddf9c"/>
          <w:sz w:val="18" pt14:Unid="ab1baf7ed4cb46eaa2a057c694da88a4"/>
          <w:szCs w:val="18" pt14:Unid="127a782ec1e94defa6c0d7b05c333f78"/>
        </w:rPr>
        <w:t>Securing ASP.NET Core 2.0 Applications with JWTs: https://auth0.com/blog/securing-asp-dot-net-core-2-applications-with-jwts/</w:t>
      </w:r>
    </w:p>
    <w:p pt14:Unid="05206782f2f74dd6a43ee4c1d1e785c7">
      <w:pPr pt14:Unid="1545308c1c2446809cedd5cdf57080ce"/>
    </w:p>
    <w:tbl pt14:Unid="0e44027d35d045b0a28e78bd6b7db062" pt14:CorrelatedSHA1Hash="59a014274fa32a67d8cccb0ba86ddecb7876a600" pt14:SHA1Hash="59a014274fa32a67d8cccb0ba86ddecb7876a600" pt14:StructureSHA1Hash="083c39f071e2f67adc0ffdb8cc687ed0eb21b73c">
      <w:tblPr pt14:Unid="74de19585ecd4b01b54242fdf2449085">
        <w:tblInd w:w="260" w:type="dxa" pt14:Unid="5da870c4541945d0b97deef8f7777602"/>
        <w:tblLayout w:type="fixed" pt14:Unid="d51f69cb3f5d45b1b5bff3c757f08356"/>
        <w:tblCellMar pt14:Unid="98629c60717b4e5690159c65598ba60f">
          <w:top w:w="0" w:type="dxa" pt14:Unid="f2bab9b821374fb98126b534e7fddb5b"/>
          <w:left w:w="0" w:type="dxa" pt14:Unid="c02ff5af75544ea9add1ac47d7272ae0"/>
          <w:bottom w:w="0" w:type="dxa" pt14:Unid="fbd0d0b9ae3d47b8a358438962ca2005"/>
          <w:right w:w="0" w:type="dxa" pt14:Unid="5a661771e9944369bfcf2f90a4b2535b"/>
        </w:tblCellMar>
      </w:tblPr>
      <w:tr pt14:Unid="d845166bd75d42dc9b089cc07031fbfc" pt14:CorrelatedSHA1Hash="7563cfe6d7216dc9f5dd633070efdd22113f3cb6" pt14:SHA1Hash="7563cfe6d7216dc9f5dd633070efdd22113f3cb6" pt14:StructureSHA1Hash="79a0eea29f620d22c292795db0fa42012a6019db">
        <w:trPr pt14:Unid="4038bf7a97ad4bcf8b1ca437c3ca5be8">
          <w:trHeight w:val="361" pt14:Unid="45a33debcad346c089e05495cf9c5916"/>
        </w:trPr>
        <w:tc pt14:Unid="ce681e56882f4046aad537228ee08fc5" pt14:SHA1Hash="9af161a560498e22bb117bf7c38c951cbb24639c">
          <w:tcPr pt14:Unid="bfe7df8f232248d3aafd63c515f924e7">
            <w:tcW w:w="6160" w:type="dxa" pt14:Unid="181fd3762e64476cb75c4631a2abb75b"/>
            <w:tcBorders pt14:Unid="76e1b3b56d474177906bbdca667fb318">
              <w:bottom w:val="single" w:color="auto" w:sz="8" pt14:Unid="6cdfcc3034a94f28a2d897584a8f96a6"/>
            </w:tcBorders>
            <w:vAlign w:val="bottom" pt14:Unid="83ea9394f9074133a530048c4845194d"/>
          </w:tcPr>
          <w:p pt14:Unid="b5cbd740223d496da88c120b923cbae8">
            <w:pPr pt14:Unid="d05d7cf83bf2413188ad3b6ac8a82a0b">
              <w:spacing w:after="0" pt14:Unid="0df26862066a4bc9bbb1ca83f72237d1"/>
              <w:rPr pt14:Unid="574c9db719f54591acb004f8f9d1171b">
                <w:color w:val="auto" pt14:Unid="9fc0c7e6048d4ac2a9a92f6f83dd5309"/>
                <w:sz w:val="20" pt14:Unid="2b16b9320a504cad9936bda13b4d02e8"/>
                <w:szCs w:val="20" pt14:Unid="fb9e9e5ab50a478ab7b04db97be70bf5"/>
              </w:rPr>
            </w:pPr>
            <w:r>
              <w:rPr pt14:Unid="66552b6fdca944b2978e621358204b02">
                <w:rFonts w:ascii="Arial" w:hAnsi="Arial" w:eastAsia="Arial" w:cs="Arial" pt14:Unid="7fa1997d0842468d8121e64e723c6d62"/>
                <w:color w:val="auto" pt14:Unid="8d64153e3f8544bfb0290e1fb1e91bb4"/>
                <w:sz w:val="24" pt14:Unid="d95ae8d6130947c68d17a9a64930b886"/>
                <w:szCs w:val="24" pt14:Unid="f2ecf7653a2b49a882955f3c38329fb3"/>
              </w:rPr>
              <w:t>6.2  Detalles de la implementación back-end</w:t>
            </w:r>
          </w:p>
        </w:tc>
        <w:tc pt14:Unid="30943aba339544b8a5944b21d06df57b" pt14:SHA1Hash="f8e15cf2bb5d74d77a59558f63e1a2ef88bfd45a">
          <w:tcPr pt14:Unid="fdc945a09b1e45b3b193c54e99598e85">
            <w:tcW w:w="2340" w:type="dxa" pt14:Unid="13d1f19d917b4ef7bd34349477a8dad4"/>
            <w:tcBorders pt14:Unid="9ae27d689a76494ea8702eeb0b09fcfe">
              <w:bottom w:val="single" w:color="auto" w:sz="8" pt14:Unid="d814202b9f9b4335874d3f7ca7f28a37"/>
            </w:tcBorders>
            <w:vAlign w:val="bottom" pt14:Unid="b1a98ff83fd64cb3a9d6cc0935d19a67"/>
          </w:tcPr>
          <w:p pt14:Unid="9abf2f39b613423e9128ace033bf02af">
            <w:pPr pt14:Unid="fb45d69c77714e3ab3f40c30fdbc6114">
              <w:spacing w:after="0" pt14:Unid="58c9c4404895479683850ed5d916abc6"/>
              <w:jc w:val="right" pt14:Unid="d7f00fbffe6a45fc9458ca5b6438fab9"/>
              <w:rPr pt14:Unid="4638fae3e1da44fc871d901843190b4a">
                <w:color w:val="auto" pt14:Unid="9ede3caab3a94c7aa42a8aac5eaa4a58"/>
                <w:sz w:val="20" pt14:Unid="632cdf332b7b43a0a06991f4bf2d0d5a"/>
                <w:szCs w:val="20" pt14:Unid="1095488666094aefb9ebf57a28eb5fa8"/>
              </w:rPr>
            </w:pPr>
            <w:r>
              <w:rPr pt14:Unid="2def6c16f47d4cafb2218352cce1b756">
                <w:rFonts w:ascii="Arial" w:hAnsi="Arial" w:eastAsia="Arial" w:cs="Arial" pt14:Unid="c4bd7a80c4ff426fb97003d6a2b646da"/>
                <w:b w:val="1" pt14:Unid="f894986232a64c10bb15be69b39190df"/>
                <w:bCs w:val="1" pt14:Unid="2a09c5f20a3c47229d0a6184adfdc7f1"/>
                <w:color w:val="auto" pt14:Unid="06ddefebd52e442d8c7b1a86c2714034"/>
                <w:sz w:val="22" pt14:Unid="dfc12b7a802c415db860ec4463ab5fdf"/>
                <w:szCs w:val="22" pt14:Unid="c3fd76dc31684546a35707a2373bec78"/>
              </w:rPr>
              <w:t>37</w:t>
            </w:r>
          </w:p>
        </w:tc>
      </w:tr>
    </w:tbl>
    <w:p pt14:Unid="9228f49217c1499aad93e0c9fd876c07">
      <w:pPr pt14:Unid="1250ab3379c649bb8b2dfb125ba362cc">
        <w:spacing w:after="0" w:line="20" w:lineRule="exact" pt14:Unid="25078ae25e4b4706978a47150d010efa"/>
        <w:rPr pt14:Unid="8ff207ca06a74e03bd6a0b905653e8ec">
          <w:color w:val="auto" pt14:Unid="0280a44d8fb944ee85f692f96fcc8aac"/>
          <w:sz w:val="20" pt14:Unid="05f973f9d82d43689a6956ddfba953e7"/>
          <w:szCs w:val="20" pt14:Unid="cf1503fe789b46878740969d6dfdf6e4"/>
        </w:rPr>
      </w:pPr>
      <w:r>
        <w:rPr pt14:Unid="66791320efb047878517c0f3e579ef6a">
          <w:color w:val="auto" pt14:Unid="51e2bf2d0ca44a53ab976dea45e1e2b4"/>
          <w:sz w:val="20" pt14:Unid="89dfe0fa1905496493c98f2cef76a7e1"/>
          <w:szCs w:val="20" pt14:Unid="f5f8b6a260ee48fd8629caa7f7798910"/>
        </w:rPr>
        <w:drawing pt14:Unid="864a29f2f5af48d5bb7ae04dd6bd6483" pt14:SHA1Hash="b4bb07c16fbe08c7c8388de0376c79b58827052f">
          <wp:anchor simplePos="0" relativeHeight="251657728" behindDoc="1" locked="0" layoutInCell="0" allowOverlap="1" pt14:Unid="4d1f1b2573fa4199b211dab8c2ecd447">
            <wp:simplePos x="0" y="0" pt14:Unid="52f0e46592e74f238617e44e4db1ba8a"/>
            <wp:positionH relativeFrom="column" pt14:Unid="16676251f5c14a25b967f4afe4838b67">
              <wp:posOffset pt14:Unid="d5690bd576254d1cb2b7e2e76b52c284">165735</wp:posOffset>
            </wp:positionH>
            <wp:positionV relativeFrom="paragraph" pt14:Unid="4d455f3163304c9b8b7e33f111de8da3">
              <wp:posOffset pt14:Unid="6b681205db9e48089638359cbfacfe04">236220</wp:posOffset>
            </wp:positionV>
            <wp:extent cx="5718175" cy="3253740" pt14:Unid="a7d4c0a123b2419bb29def72917ee25f"/>
            <wp:wrapNone pt14:Unid="9abb81e0a9f34f1491000b5ce283c583"/>
            <wp:docPr id="32" name="Picture 200" pt14:Unid="47ed5b15ed4c40aea3bc6a4a945f1a3c"/>
            <wp:cNvGraphicFramePr pt14:Unid="bfdb0f499e7541c8a27829ae759c3580">
              <a:graphicFrameLocks xmlns:a="http://schemas.openxmlformats.org/drawingml/2006/main" noChangeAspect="1" pt14:Unid="21aab5a5bb86483ca6cc89b24d67e947"/>
            </wp:cNvGraphicFramePr>
            <a:graphic xmlns:a="http://schemas.openxmlformats.org/drawingml/2006/main" pt14:Unid="18ba839b477c4c18b8f0c4afb243973e">
              <a:graphicData uri="http://schemas.openxmlformats.org/drawingml/2006/picture" pt14:Unid="1d2a317323614afe897bed15137c2dec">
                <pic:pic xmlns:pic="http://schemas.openxmlformats.org/drawingml/2006/picture" pt14:Unid="4f5611f0d8fd43fbaac04c7307c1ea46">
                  <pic:nvPicPr pt14:Unid="01d16a3c106c4284a5f463206e3b1f6b">
                    <pic:cNvPr id="0" name="Picture 200" pt14:Unid="5ad68cc8d5c14847aead8ff75c655813"/>
                    <pic:cNvPicPr pt14:Unid="7ffa79381a7a4bfa9f8287fd92105468">
                      <a:picLocks noChangeAspect="1" noChangeArrowheads="1" pt14:Unid="2c733421bd034369a4f7e8345104c717"/>
                    </pic:cNvPicPr>
                  </pic:nvPicPr>
                  <pic:blipFill pt14:Unid="d254a332105f402ea712b469473146bc">
                    <a:blip r:embed="rId38" pt14:Unid="a34a33cab7e149ddafe06f8b5d8e38a0">
                      <a:extLst pt14:Unid="a19b7c9afcbf4828bb37646ee4ae916f">
                        <a:ext uri="{28A0092B-C50C-407E-A947-70E740481C1C}" pt14:Unid="31a68f79707649bcba40c78d8b1abe46"/>
                      </a:extLst>
                    </a:blip>
                    <a:srcRect pt14:Unid="3b98fc74c8f94a818ab04032e0051acc"/>
                    <a:stretch pt14:Unid="1bd906bedf6d4b2080a1c3b12598359c">
                      <a:fillRect pt14:Unid="ea946240707b43478e00621c4ff1a667"/>
                    </a:stretch>
                  </pic:blipFill>
                  <pic:spPr bwMode="auto" pt14:Unid="164126947f1a461997166382895b90e6">
                    <a:xfrm pt14:Unid="96e0701f17a84821aa335a03ee25e978">
                      <a:off x="0" y="0" pt14:Unid="c67e8393139442d088510523c63ea623"/>
                      <a:ext cx="5718175" cy="3253740" pt14:Unid="51ba0db85c06436e8f02a7e9264fd498"/>
                    </a:xfrm>
                    <a:prstGeom prst="rect" pt14:Unid="0745232389364367ac4a3d656c30bb57">
                      <a:avLst pt14:Unid="73deb5d0bdb94512a8014639e35f96b7"/>
                    </a:prstGeom>
                    <a:noFill pt14:Unid="8eb343a1bc2e466187652c0968479384"/>
                  </pic:spPr>
                </pic:pic>
              </a:graphicData>
            </a:graphic>
          </wp:anchor>
        </w:drawing>
      </w:r>
    </w:p>
    <w:p pt14:Unid="ceb4b5fbb27c4772b7d5cde54e69910b">
      <w:pPr pt14:Unid="24b84fe2da704d46ab5d1e3999d80bb1">
        <w:spacing w:after="0" w:line="200" w:lineRule="exact" pt14:Unid="2fcd7d793d3f4dc4a75956f0f6c9f5d7"/>
        <w:rPr pt14:Unid="489b5c73b5ed49b686fc1f5ba9713291">
          <w:color w:val="auto" pt14:Unid="0fd9abf950e0483fbf5b99c833de92b8"/>
          <w:sz w:val="20" pt14:Unid="1f830d9348e54598a7996753e1847ee3"/>
          <w:szCs w:val="20" pt14:Unid="412676d538964641bf6c283eda527b82"/>
        </w:rPr>
      </w:pPr>
    </w:p>
    <w:p pt14:Unid="68181da8d9474329b4bfdfd705e07e6d">
      <w:pPr pt14:Unid="0b478f51de6a4f2fa72867062c4fc4a6">
        <w:spacing w:after="0" w:line="200" w:lineRule="exact" pt14:Unid="a4f76632b4dd4ee98553d42015bfb5bf"/>
        <w:rPr pt14:Unid="3052d027439848ce9b4922d40c509654">
          <w:color w:val="auto" pt14:Unid="6524148e00bc4f788445f9b20692ba70"/>
          <w:sz w:val="20" pt14:Unid="793ba9ce3d2149ce8eea89285d0a448e"/>
          <w:szCs w:val="20" pt14:Unid="7558af689aa347eb96c021a09403f56e"/>
        </w:rPr>
      </w:pPr>
    </w:p>
    <w:p pt14:Unid="12e2431717fb4938a1ed71f5dd1e18cd">
      <w:pPr pt14:Unid="393dbead1d2d403f834f3b039b86e524">
        <w:spacing w:after="0" w:line="200" w:lineRule="exact" pt14:Unid="c55e45da02654e0ba6b068595fee4353"/>
        <w:rPr pt14:Unid="0c99b59c49f947fcb88aa8b55b7cf312">
          <w:color w:val="auto" pt14:Unid="aca170729ef54d68a3abee18413baa1e"/>
          <w:sz w:val="20" pt14:Unid="b572f5188d564825b486b469e4bdcb66"/>
          <w:szCs w:val="20" pt14:Unid="e220b425dc6e4dec9198f9a5cef5293a"/>
        </w:rPr>
      </w:pPr>
    </w:p>
    <w:p pt14:Unid="a07b13d510e04a37bfda08e1f21f8ef5">
      <w:pPr pt14:Unid="70bddcc186b04825a0993a9f2dc8a6d5">
        <w:spacing w:after="0" w:line="200" w:lineRule="exact" pt14:Unid="2bfd4f6152a94bb59283ae89581b7166"/>
        <w:rPr pt14:Unid="61f4cccd37fe44169eda638e0bab992f">
          <w:color w:val="auto" pt14:Unid="d34e623f98ac4c7ea6a9d0326342dbc0"/>
          <w:sz w:val="20" pt14:Unid="66481b71c716419c9e6ffd9f9b6ca7d3"/>
          <w:szCs w:val="20" pt14:Unid="747fe00bbb56496bb10f14f3cff70801"/>
        </w:rPr>
      </w:pPr>
    </w:p>
    <w:p pt14:Unid="c383c755ba95438280136fd2d2c118e5">
      <w:pPr pt14:Unid="ce747f094558400f98398400f14c56b8">
        <w:spacing w:after="0" w:line="200" w:lineRule="exact" pt14:Unid="4eab00b6f2d44345974db86ee00fdb11"/>
        <w:rPr pt14:Unid="2450dd14fcf7441d9b29a5cb7129259a">
          <w:color w:val="auto" pt14:Unid="e60977e463e54f1897654cac2daac418"/>
          <w:sz w:val="20" pt14:Unid="c738e11918564f3f82c0b878c5ed68a6"/>
          <w:szCs w:val="20" pt14:Unid="597fc9e4d5274319bad0cfe84ee2438e"/>
        </w:rPr>
      </w:pPr>
    </w:p>
    <w:p pt14:Unid="5b4c39ced5db4dfc8a4fd5e720733685">
      <w:pPr pt14:Unid="14d8da6b1e564faa8b8cd0833dd4e126">
        <w:spacing w:after="0" w:line="200" w:lineRule="exact" pt14:Unid="4b6bc0f0511a4a288ccd6c8069585636"/>
        <w:rPr pt14:Unid="dd73f1773d804e088a135f6fe8be5b6d">
          <w:color w:val="auto" pt14:Unid="93c036129c724fe2bdf0f66f1c03863b"/>
          <w:sz w:val="20" pt14:Unid="381b4954d0094d6c8d1a1a8af8bf0cb8"/>
          <w:szCs w:val="20" pt14:Unid="519b301093944343a6e0a1ddbd18b1e2"/>
        </w:rPr>
      </w:pPr>
    </w:p>
    <w:p pt14:Unid="a77435f9c8e5448da5cc9ad47f9c4065">
      <w:pPr pt14:Unid="3ba6e77a804046d7a73e10e78250af7a">
        <w:spacing w:after="0" w:line="200" w:lineRule="exact" pt14:Unid="89cd795238484b20b34526af32f317e7"/>
        <w:rPr pt14:Unid="c7f7ee147c154c0f86d251ae56454fd9">
          <w:color w:val="auto" pt14:Unid="8de96b41987d4f30840712b63677c249"/>
          <w:sz w:val="20" pt14:Unid="fa31c1db97f0472687cfdc84c920e0b6"/>
          <w:szCs w:val="20" pt14:Unid="959a263875a84493b556abd357a61e4e"/>
        </w:rPr>
      </w:pPr>
    </w:p>
    <w:p pt14:Unid="83d57c1daf484b118716e8c8693bd672">
      <w:pPr pt14:Unid="b166d032a4af4e8e9d572dc7eed5a7f8">
        <w:spacing w:after="0" w:line="200" w:lineRule="exact" pt14:Unid="55879b3efb4f4971a7100ce5c1bf67cf"/>
        <w:rPr pt14:Unid="7a457858d7da4ceb875a46d98b77e520">
          <w:color w:val="auto" pt14:Unid="03f5aa2fe23b4ff4a56fc4f61623cd77"/>
          <w:sz w:val="20" pt14:Unid="441fda7eb23c4c9faac00cf9d7b2bc73"/>
          <w:szCs w:val="20" pt14:Unid="24514803958c42558fe65e65c4cd235d"/>
        </w:rPr>
      </w:pPr>
    </w:p>
    <w:p pt14:Unid="7b183db7b5084edea9bff608b1faf7b9">
      <w:pPr pt14:Unid="9ecb32b80872470db3a780bc0b3e62f4">
        <w:spacing w:after="0" w:line="200" w:lineRule="exact" pt14:Unid="d85dbcbf57884a238f78f6ae59e506c9"/>
        <w:rPr pt14:Unid="8912ec3d46274d3c850d71424795f8f0">
          <w:color w:val="auto" pt14:Unid="21ac946c5db74c87a2117766ca1e97ba"/>
          <w:sz w:val="20" pt14:Unid="bf19451f6bc24dc0a028727ed0e98bef"/>
          <w:szCs w:val="20" pt14:Unid="8c898c76c42743fdbee630912d71acee"/>
        </w:rPr>
      </w:pPr>
    </w:p>
    <w:p pt14:Unid="b0cfe5048d95410d9af917306763c7a1">
      <w:pPr pt14:Unid="e2e982340a0743e38d37a12321df4a81">
        <w:spacing w:after="0" w:line="200" w:lineRule="exact" pt14:Unid="efb5a794b09d4fb9a8cdad5782ec8224"/>
        <w:rPr pt14:Unid="45d99a6824604a7fa66a611e7a7a8a04">
          <w:color w:val="auto" pt14:Unid="76c299e7fc214aa28d70e37d19300e53"/>
          <w:sz w:val="20" pt14:Unid="66d283b12c4145b39b177038975ee602"/>
          <w:szCs w:val="20" pt14:Unid="e7a4e591e4bb4faea170e67819a4efdc"/>
        </w:rPr>
      </w:pPr>
    </w:p>
    <w:p pt14:Unid="815c1debf409495b82509d7503fc4a2a">
      <w:pPr pt14:Unid="1118a6473072461bb38d5aa836dbb437">
        <w:spacing w:after="0" w:line="200" w:lineRule="exact" pt14:Unid="c744d361592b4544a4ce621195238f9a"/>
        <w:rPr pt14:Unid="992a24ccc33e4bff88eb0aad1bc18459">
          <w:color w:val="auto" pt14:Unid="76ff9c68b49241d68ac6bb9b3d027591"/>
          <w:sz w:val="20" pt14:Unid="e6caa50e118d44c8b82964de3c1b29bf"/>
          <w:szCs w:val="20" pt14:Unid="084771e68df04cb58e6f6f2f7636538b"/>
        </w:rPr>
      </w:pPr>
    </w:p>
    <w:p pt14:Unid="4f01ecf07150458285b6b197b19d4481">
      <w:pPr pt14:Unid="41caca9b4fa0460aa3b6b8b30527ae8b">
        <w:spacing w:after="0" w:line="200" w:lineRule="exact" pt14:Unid="8b71ab7afcaf444794750b1daa564fc0"/>
        <w:rPr pt14:Unid="469f64e22e1541e4b36a6682416bbd72">
          <w:color w:val="auto" pt14:Unid="93e450fe93144553a08856135281daa7"/>
          <w:sz w:val="20" pt14:Unid="590229e4154944109b321fed0740e2e7"/>
          <w:szCs w:val="20" pt14:Unid="422f11b605184efaae9f563cd4b95d0c"/>
        </w:rPr>
      </w:pPr>
    </w:p>
    <w:p pt14:Unid="e22e77e14af445efa15fd409a1688142">
      <w:pPr pt14:Unid="a8dd19e506c941c0b16c19385a15e60e">
        <w:spacing w:after="0" w:line="200" w:lineRule="exact" pt14:Unid="3fd678dc60894203917272e419411b84"/>
        <w:rPr pt14:Unid="b08a641a54774278b8726efb4bdec560">
          <w:color w:val="auto" pt14:Unid="fcb4f5e54e974786b5fb0c70a8816f07"/>
          <w:sz w:val="20" pt14:Unid="efbb08a2757c4d4e9396710a61f11452"/>
          <w:szCs w:val="20" pt14:Unid="30a6a13e880a4592927880926922f009"/>
        </w:rPr>
      </w:pPr>
    </w:p>
    <w:p pt14:Unid="3565dee28b584e89a506e083209af191">
      <w:pPr pt14:Unid="288bbbedf32d48e3abb3509c33336263">
        <w:spacing w:after="0" w:line="200" w:lineRule="exact" pt14:Unid="4763e2c0e4594dfb90a21603ffc976db"/>
        <w:rPr pt14:Unid="fdaef245be294115b5fe84fb1040b4af">
          <w:color w:val="auto" pt14:Unid="6251a78518274456aefceca2aee446f0"/>
          <w:sz w:val="20" pt14:Unid="483ad9cf8de9455da255a270ba7a4817"/>
          <w:szCs w:val="20" pt14:Unid="04294ba10eaf41efa99f8a34a9f4c896"/>
        </w:rPr>
      </w:pPr>
    </w:p>
    <w:p pt14:Unid="6c9a38be67d54f8580f6bc886d13638e">
      <w:pPr pt14:Unid="7765efaa12174f36b583e474722e50fd">
        <w:spacing w:after="0" w:line="200" w:lineRule="exact" pt14:Unid="9096534e9c174b5d867875f912c449d3"/>
        <w:rPr pt14:Unid="4f9552efb18144009bf5da514ad54adf">
          <w:color w:val="auto" pt14:Unid="744f3e5ef1bd4a5abc0eafbfd10826e9"/>
          <w:sz w:val="20" pt14:Unid="8191902bd3164610827e76a77648b49f"/>
          <w:szCs w:val="20" pt14:Unid="dc700456a9aa46a5b781bd629542ac97"/>
        </w:rPr>
      </w:pPr>
    </w:p>
    <w:p pt14:Unid="ea98f67fa5384b5ab6009029ac68aff8">
      <w:pPr pt14:Unid="dc217e2f49a8447b958300a9d3419781">
        <w:spacing w:after="0" w:line="200" w:lineRule="exact" pt14:Unid="6370b38aec0e45af9adc671153ba92b5"/>
        <w:rPr pt14:Unid="ce279dd6dfb84e399e96893344cf5b60">
          <w:color w:val="auto" pt14:Unid="ceca05efe75d4d25b08fe8a68ad9ac62"/>
          <w:sz w:val="20" pt14:Unid="41a2aaae70534207a4ca349427ad94bb"/>
          <w:szCs w:val="20" pt14:Unid="0c185e2c964d44b9839574158ff34434"/>
        </w:rPr>
      </w:pPr>
    </w:p>
    <w:p pt14:Unid="d5a1832645a044819d47b16682357098">
      <w:pPr pt14:Unid="9cc2e2ab0a384f19a221788ea6b6a473">
        <w:spacing w:after="0" w:line="200" w:lineRule="exact" pt14:Unid="7d1e8740081242dc997d544e5976239a"/>
        <w:rPr pt14:Unid="cafccb4563e546ccb8589dd0e9518209">
          <w:color w:val="auto" pt14:Unid="2436475058f140269da156190293df21"/>
          <w:sz w:val="20" pt14:Unid="0e6eb41504334a7887ad9e7bc70d9c29"/>
          <w:szCs w:val="20" pt14:Unid="20eb3741ebb74d6392d74b10fcfb0dd8"/>
        </w:rPr>
      </w:pPr>
    </w:p>
    <w:p pt14:Unid="075236828b6d4289a1fb76153586904a">
      <w:pPr pt14:Unid="dfc250f40cb54406a4220e39d1488118">
        <w:spacing w:after="0" w:line="200" w:lineRule="exact" pt14:Unid="aa4e527522bb4930843c769aa548a0f9"/>
        <w:rPr pt14:Unid="5cbe638f401b4ef9b6ff9d2b10d84611">
          <w:color w:val="auto" pt14:Unid="bb126f9e4a56453cb58e4e89db46c716"/>
          <w:sz w:val="20" pt14:Unid="e5bc6691335d4f0f912fc57462a56152"/>
          <w:szCs w:val="20" pt14:Unid="5fd754ddbab0401286415c16b2489bcf"/>
        </w:rPr>
      </w:pPr>
    </w:p>
    <w:p pt14:Unid="ac9925e3cebc4e2a8cc86ed6a5d77cce">
      <w:pPr pt14:Unid="8c7d6094c7744d1b853b85175cec36c7">
        <w:spacing w:after="0" w:line="200" w:lineRule="exact" pt14:Unid="c27c423118984b80ab91d6b07c5cdd70"/>
        <w:rPr pt14:Unid="38295147491f4e8b81f67d3771e2791e">
          <w:color w:val="auto" pt14:Unid="2d97d49457d14a749bb9c2e2db1f52a4"/>
          <w:sz w:val="20" pt14:Unid="9f79746b564548d2bdee08366419ee65"/>
          <w:szCs w:val="20" pt14:Unid="193d47de413e4989af4fafd87df44dd2"/>
        </w:rPr>
      </w:pPr>
    </w:p>
    <w:p pt14:Unid="8e18638ef72540888dfee0aae355991e">
      <w:pPr pt14:Unid="05070208e4174d75a34e2c9f0e18ebd9">
        <w:spacing w:after="0" w:line="200" w:lineRule="exact" pt14:Unid="6ad92cc8adc9466e98b1f1fe5a8a0b6c"/>
        <w:rPr pt14:Unid="782c79af250c48f98e3a376af12ba4e0">
          <w:color w:val="auto" pt14:Unid="3a725e2b350946f1a3e1fa8a362cb14a"/>
          <w:sz w:val="20" pt14:Unid="2a4edf2fc2bc4d1baa119c8d6fb5f1d9"/>
          <w:szCs w:val="20" pt14:Unid="a2a81e5117b242e4befd3963709f02da"/>
        </w:rPr>
      </w:pPr>
    </w:p>
    <w:p pt14:Unid="d29b628286624f46a7c9a5d653e7310d">
      <w:pPr pt14:Unid="b3ec203a951246b2b748be789f3f173a">
        <w:spacing w:after="0" w:line="200" w:lineRule="exact" pt14:Unid="989f01740cee497f8d104a7e2cff3bf7"/>
        <w:rPr pt14:Unid="6b9bb4294c9b4f6186efb5a0be585319">
          <w:color w:val="auto" pt14:Unid="28f42a9a8ecb482f82efd4fcd382094d"/>
          <w:sz w:val="20" pt14:Unid="ed7e10f1f1f04717ac949eff372a4d13"/>
          <w:szCs w:val="20" pt14:Unid="627f084f02f24291acf61e90d73c9905"/>
        </w:rPr>
      </w:pPr>
    </w:p>
    <w:p pt14:Unid="70f2b09ec8704fecaa64cbe84f6b3d7f">
      <w:pPr pt14:Unid="c7884c0859f8479980aa1e73077241ed">
        <w:spacing w:after="0" w:line="200" w:lineRule="exact" pt14:Unid="02b5ce57124a4f1783bfea1b095153a0"/>
        <w:rPr pt14:Unid="7d9f08bbd7524e408d5b9848c5217c57">
          <w:color w:val="auto" pt14:Unid="cdd378095da1454cb4e039fc0c728ea4"/>
          <w:sz w:val="20" pt14:Unid="cbf51605dfb242a29fd3a44321de72df"/>
          <w:szCs w:val="20" pt14:Unid="f5221599f3ab4054ad1d795883056ba1"/>
        </w:rPr>
      </w:pPr>
    </w:p>
    <w:p pt14:Unid="f99d56e0845b4373bf6923a7af4c4aec">
      <w:pPr pt14:Unid="29107aa2702840f7b67d49dabf839c0f">
        <w:spacing w:after="0" w:line="200" w:lineRule="exact" pt14:Unid="3684478bd2724034abf283514f8c8014"/>
        <w:rPr pt14:Unid="f75f2e6709f24237aa95492e5c9afd37">
          <w:color w:val="auto" pt14:Unid="06b6b336770249248bc7aaf63761c26d"/>
          <w:sz w:val="20" pt14:Unid="f6b765840cff4d49bd4c9da05ccc220e"/>
          <w:szCs w:val="20" pt14:Unid="62f51ba92b1e4483b313f6b26fc252a8"/>
        </w:rPr>
      </w:pPr>
    </w:p>
    <w:p pt14:Unid="bbd6238f3d8241338aec3e5d67e489fb">
      <w:pPr pt14:Unid="7d0f3cc0ee5841459d7d435af6b02e64">
        <w:spacing w:after="0" w:line="200" w:lineRule="exact" pt14:Unid="38491d615b58495d9910f383d2c85416"/>
        <w:rPr pt14:Unid="6f2949d3e4a34c59b4eba71228950d92">
          <w:color w:val="auto" pt14:Unid="d85fdaddc34a486d814c954b2ee22140"/>
          <w:sz w:val="20" pt14:Unid="64a4b07adb2444cda9800e937187fdfa"/>
          <w:szCs w:val="20" pt14:Unid="c6b48e794101441c98a01be48a1d4eb8"/>
        </w:rPr>
      </w:pPr>
    </w:p>
    <w:p pt14:Unid="13a618c0756a445cbdaf41e8f4bd0765">
      <w:pPr pt14:Unid="2c2f8637c15c43d5b42035075bbcc9fc">
        <w:spacing w:after="0" w:line="200" w:lineRule="exact" pt14:Unid="7dcb73e70fd84520a1f86ac55496b38e"/>
        <w:rPr pt14:Unid="ffa5649510f2433bba12c272c982979f">
          <w:color w:val="auto" pt14:Unid="5d6367fb019242c48262a4f36ef7704e"/>
          <w:sz w:val="20" pt14:Unid="b6784d36d9234cdc98559ca5fe57aaa1"/>
          <w:szCs w:val="20" pt14:Unid="dc9b0debf53943369a3ca1e704c5b2ab"/>
        </w:rPr>
      </w:pPr>
    </w:p>
    <w:p pt14:Unid="9445842395aa4229bcc6c4406cdad2ca">
      <w:pPr pt14:Unid="a6e363d0ec5349b2b0c496fcbabcc62f">
        <w:spacing w:after="0" w:line="200" w:lineRule="exact" pt14:Unid="20f268bc5fa1454fa4fcba14225d28d0"/>
        <w:rPr pt14:Unid="5c97b2c26f004dbbafd1aab2d0a543d7">
          <w:color w:val="auto" pt14:Unid="4b2d49f9e1c2478f880b313250fcb215"/>
          <w:sz w:val="20" pt14:Unid="199f8e0293c24877af7ae677a8462c20"/>
          <w:szCs w:val="20" pt14:Unid="86b30b32b4f147ff88bd2ce86428801e"/>
        </w:rPr>
      </w:pPr>
    </w:p>
    <w:p pt14:Unid="a5a124fb19b046f6a033055e4c04c6fd">
      <w:pPr pt14:Unid="d63a0c27b2364ccc891f133b627eefa7">
        <w:spacing w:after="0" w:line="200" w:lineRule="exact" pt14:Unid="263a6c040a6245caaccaf208e392f882"/>
        <w:rPr pt14:Unid="7a72ec4819154a0e913c5e1ebbe22256">
          <w:color w:val="auto" pt14:Unid="3630feb38f6742bc89ca979ec0e9b4e4"/>
          <w:sz w:val="20" pt14:Unid="0f4179b92bc9413c83b9eadbe025647c"/>
          <w:szCs w:val="20" pt14:Unid="77c329434d5743aa9030318d8f42d012"/>
        </w:rPr>
      </w:pPr>
    </w:p>
    <w:p pt14:Unid="088fd473b5364c529db0cfc61252d973">
      <w:pPr pt14:Unid="ba92c22afc334513a7729f4f8e7a0714">
        <w:spacing w:after="0" w:line="256" w:lineRule="exact" pt14:Unid="2f9480dc88f14ac298264c5f0ff35e47"/>
        <w:rPr pt14:Unid="158f710145014ab68ab4b5d14c41d05c">
          <w:color w:val="auto" pt14:Unid="454c04a9bbc44497a3b66f3f3ce2a652"/>
          <w:sz w:val="20" pt14:Unid="270cba208c7045eaa3e20275dd3c002a"/>
          <w:szCs w:val="20" pt14:Unid="b86f1a169cee48d89a9f3665577be795"/>
        </w:rPr>
      </w:pPr>
    </w:p>
    <w:p pt14:Unid="1fb5e46af43f4f24aedb70beaad1cefb">
      <w:pPr pt14:Unid="d244c023577c49a7a784b2d34176c54a">
        <w:spacing w:after="0" pt14:Unid="ae4df11ce36e45d8be3ddffbced7ad1c"/>
        <w:ind w:right="6" pt14:Unid="bae6f29b2a054db898a9e51c5d937580"/>
        <w:jc w:val="center" pt14:Unid="06e1b0f943ae4c1490f12fb06f30f61f"/>
        <w:rPr pt14:Unid="336504b297e54c17920bdf0ade5fdfb7">
          <w:color w:val="auto" pt14:Unid="ef72427e21f94910b9efedce4e7d5897"/>
          <w:sz w:val="20" pt14:Unid="d2a1dd391f9a449c86bbb78438d0e59a"/>
          <w:szCs w:val="20" pt14:Unid="77a0109991e7417fbc40323254688059"/>
        </w:rPr>
      </w:pPr>
      <w:r>
        <w:rPr pt14:Unid="ac77ca98cc2c48abaa0d99be37b16e63">
          <w:rFonts w:ascii="Arial" w:hAnsi="Arial" w:eastAsia="Arial" w:cs="Arial" pt14:Unid="76b19630d604412a8e28ea6828c05140"/>
          <w:b w:val="1" pt14:Unid="daa4fb02143b491795b0e7520e13b364"/>
          <w:bCs w:val="1" pt14:Unid="b11ce55d1f774b82ad3be0ea5ae2a025"/>
          <w:color w:val="auto" pt14:Unid="7bc467bf0896441383b54df02db6776a"/>
          <w:sz w:val="20" pt14:Unid="353cff2ab6894509a04123a3f67ca511"/>
          <w:szCs w:val="20" pt14:Unid="eda7fc67e847441596d445c42334cc48"/>
        </w:rPr>
        <w:t xml:space="preserve">Figura 6.9: </w:t>
      </w:r>
      <w:r>
        <w:rPr pt14:Unid="6893d04ec03b44d0b4b231f0b416e3e5">
          <w:rFonts w:ascii="Arial" w:hAnsi="Arial" w:eastAsia="Arial" w:cs="Arial" pt14:Unid="8e2e8d7195ba42138700dbbd6b241f68"/>
          <w:color w:val="auto" pt14:Unid="625b35b91ce44fd4a4b810000a32f327"/>
          <w:sz w:val="20" pt14:Unid="7a4b2c77859a4dc1b7d68eb5204efe4a"/>
          <w:szCs w:val="20" pt14:Unid="172488818806459dabeb9dad4afcf9b9"/>
        </w:rPr>
        <w:t>Pieza de código para añadir la autenticación usando tokens JWT.</w:t>
      </w:r>
    </w:p>
    <w:p pt14:Unid="eca315e5948f40749681217c2af0041f">
      <w:pPr pt14:Unid="f4b908b070ff4ae8b05308c2a99b2867">
        <w:spacing w:after="0" w:line="200" w:lineRule="exact" pt14:Unid="1f450c7a95f0404588da8b427b2c61d7"/>
        <w:rPr pt14:Unid="8118eb5a4ebf40798e89b3954f779900">
          <w:color w:val="auto" pt14:Unid="cf2c31d26080496797f501b3cb671852"/>
          <w:sz w:val="20" pt14:Unid="79b4f2297906413c87c1ab169fd32a51"/>
          <w:szCs w:val="20" pt14:Unid="046c5a98b1ef4e38899d9898a1c6eae1"/>
        </w:rPr>
      </w:pPr>
    </w:p>
    <w:p pt14:Unid="a1ee60027dc1498399b32d22b0c08ec2">
      <w:pPr pt14:Unid="33506f6f63eb426681e4491eda951463">
        <w:spacing w:after="0" w:line="242" w:lineRule="exact" pt14:Unid="efd47a180213410b9dc1a135143abc67"/>
        <w:rPr pt14:Unid="ad10750e17744d8da03b274ec548e8e3">
          <w:color w:val="auto" pt14:Unid="ebfc5f8be9034ecb9157bf5311d52abe"/>
          <w:sz w:val="20" pt14:Unid="cd45e79d41bb4a3082267b97bb6f70bd"/>
          <w:szCs w:val="20" pt14:Unid="3fbe4d3bfe164243bba24e6427b3d257"/>
        </w:rPr>
      </w:pPr>
    </w:p>
    <w:p pt14:Unid="07e243f5b56e4acba8d2c476a87dbb41">
      <w:pPr pt14:Unid="b42240e5b93e4304b9c34ad42c7a21c3">
        <w:spacing w:after="0" w:line="258" w:lineRule="auto" pt14:Unid="d79221663aba4329a02ac2dce3955c8c"/>
        <w:ind w:left="260" w:right="266" w:firstLine="339" pt14:Unid="dcc3bf5dce8e4266b4080bb3bac45473"/>
        <w:jc w:val="both" pt14:Unid="fd2f727f03d14aaa88a5752fd9152270"/>
        <w:rPr pt14:Unid="c8c0ee09e7e349eaaf51908b72405d3a">
          <w:color w:val="auto" pt14:Unid="5b4b2b1285724fa0b8cbd61981bdfc7d"/>
          <w:sz w:val="20" pt14:Unid="35b7f1657ac64b19a2d5fbb0b2ad6dd1"/>
          <w:szCs w:val="20" pt14:Unid="44ee2d18bbf442969d318d24a75c8ac7"/>
        </w:rPr>
      </w:pPr>
      <w:r>
        <w:rPr pt14:Unid="a5511b7def434c20a674c250e092e278">
          <w:rFonts w:ascii="Arial" w:hAnsi="Arial" w:eastAsia="Arial" w:cs="Arial" pt14:Unid="6d33aa167dee47c68b9fef590f90481a"/>
          <w:color w:val="auto" pt14:Unid="859fe92369d841c88a8583bd31677e7e"/>
          <w:sz w:val="22" pt14:Unid="0177036545dd41ecbca880867dd55803"/>
          <w:szCs w:val="22" pt14:Unid="0001d8607f914510a57834dabcc84c90"/>
        </w:rPr>
        <w:t>El usuario podrá obtener el token que le identifica a través del método Login del ma-nager de Seguridad. Para hacerlo, deberá proveer su correo electrónico y contraseña. En la implementación de este método en la capa de aplicación se comprueba que el correo electrónico y contraseña coinciden con los almacenados en las tablas de Identity. Si coin-ciden, el método devuelve un token JWT donde se incluirán los datos del usuario y la fecha en la que el token expira. En cada petición HTTP que haga el usuario a la parte servidora deberá proveer este en la cabecera.</w:t>
      </w:r>
    </w:p>
    <w:p pt14:Unid="4a9f6ff022f8424d909f427aafaeee7d">
      <w:pPr pt14:Unid="2c825075976b4d2081912b042ed10703">
        <w:spacing w:after="0" w:line="20" w:lineRule="exact" pt14:Unid="201287676fd3453eb1c629ecba3fea65"/>
        <w:rPr pt14:Unid="68d35392d78344d2ad2bbb345b3840a9">
          <w:color w:val="auto" pt14:Unid="1f48f4721f1144aead57e3cfb3e1e68f"/>
          <w:sz w:val="20" pt14:Unid="9f6a3a137d22427b8f334b8f29ec4927"/>
          <w:szCs w:val="20" pt14:Unid="521efbdbb93e4e2a9ef1facd3ccfd3b8"/>
        </w:rPr>
      </w:pPr>
      <w:r>
        <w:rPr pt14:Unid="4181c68f8b284718bfcbef83a0446d72">
          <w:color w:val="auto" pt14:Unid="291dc152703541959089cee3a8852ecc"/>
          <w:sz w:val="20" pt14:Unid="1ad5a95e493d45d697e88dff04d57319"/>
          <w:szCs w:val="20" pt14:Unid="02bdff9607d94caa9a4fab8bd053180b"/>
        </w:rPr>
        <w:drawing pt14:Unid="4e56b5d263a54884a73666ebb0c22db3" pt14:SHA1Hash="fab95b9abd6cc7954596030c1e28bff0e85351a8">
          <wp:anchor simplePos="0" relativeHeight="251657728" behindDoc="1" locked="0" layoutInCell="0" allowOverlap="1" pt14:Unid="33fda6e752d44b7199415fa089b29045">
            <wp:simplePos x="0" y="0" pt14:Unid="996dce05b3b747adb40e58ee29b696a9"/>
            <wp:positionH relativeFrom="column" pt14:Unid="4ff572d920d04df68939b4ee8de591ac">
              <wp:posOffset pt14:Unid="774d23a158944796adc643608a2c9006">461010</wp:posOffset>
            </wp:positionH>
            <wp:positionV relativeFrom="paragraph" pt14:Unid="c1013b8c2b7c461aa650061341754a87">
              <wp:posOffset pt14:Unid="23494116ff134696b5fc3e413fe73e43">144145</wp:posOffset>
            </wp:positionV>
            <wp:extent cx="4809490" cy="1432560" pt14:Unid="9c97eb2b772c462383b56b5c43e00403"/>
            <wp:wrapNone pt14:Unid="6bfde0c4471d4b7081a6ae9815453d5c"/>
            <wp:docPr id="33" name="Picture 201" pt14:Unid="5039f43fd6ff42919e438e6eb415a334"/>
            <wp:cNvGraphicFramePr pt14:Unid="34eb675732ef466e8336809f2c011242">
              <a:graphicFrameLocks xmlns:a="http://schemas.openxmlformats.org/drawingml/2006/main" noChangeAspect="1" pt14:Unid="6e03be2e649f4a409aa8eeec83242d64"/>
            </wp:cNvGraphicFramePr>
            <a:graphic xmlns:a="http://schemas.openxmlformats.org/drawingml/2006/main" pt14:Unid="dc4a7bd2506b4d39ba5262a32216c5ce">
              <a:graphicData uri="http://schemas.openxmlformats.org/drawingml/2006/picture" pt14:Unid="4b434ae30c314f8eb355a395069d4a95">
                <pic:pic xmlns:pic="http://schemas.openxmlformats.org/drawingml/2006/picture" pt14:Unid="d49a52b507f24bec9554967331437d00">
                  <pic:nvPicPr pt14:Unid="5e5af49e912b435fa2230a8723989946">
                    <pic:cNvPr id="0" name="Picture 201" pt14:Unid="0b9069e4a111489eb027abcbb375581d"/>
                    <pic:cNvPicPr pt14:Unid="7902cf25bbd34fcc9b0c800237b203de">
                      <a:picLocks noChangeAspect="1" noChangeArrowheads="1" pt14:Unid="a5202f626bd8484d86e051d94636f8e7"/>
                    </pic:cNvPicPr>
                  </pic:nvPicPr>
                  <pic:blipFill pt14:Unid="748d6fee80314454b78683e20cef43d4">
                    <a:blip r:embed="rId39" pt14:Unid="a1bac9f10f5242068095bd02ddd5cfa7">
                      <a:extLst pt14:Unid="6e47fc8bc74e4dada31c2a0b6e222f7f">
                        <a:ext uri="{28A0092B-C50C-407E-A947-70E740481C1C}" pt14:Unid="c613e8f5fc9141c3b092d9f6270276dd"/>
                      </a:extLst>
                    </a:blip>
                    <a:srcRect pt14:Unid="dd871f06be1143dca2b99242d974b336"/>
                    <a:stretch pt14:Unid="206848dcf4b746e2bf1e6075ff6252cc">
                      <a:fillRect pt14:Unid="a5792f7292084d65b31eefb5bc6d170e"/>
                    </a:stretch>
                  </pic:blipFill>
                  <pic:spPr bwMode="auto" pt14:Unid="0bb06e5dda5643f18ec5f9cf0233dd99">
                    <a:xfrm pt14:Unid="a6b0c8e550014589832c008ddc133578">
                      <a:off x="0" y="0" pt14:Unid="c810ab94ac064785af4fef98e9147fcb"/>
                      <a:ext cx="4809490" cy="1432560" pt14:Unid="934758e7a0414943a3d6cdc2895ab3d7"/>
                    </a:xfrm>
                    <a:prstGeom prst="rect" pt14:Unid="cb9cf21193d54aa3b79f64dae2aac0f1">
                      <a:avLst pt14:Unid="4a7b3d78167a4950bf23bd51ad285799"/>
                    </a:prstGeom>
                    <a:noFill pt14:Unid="d208f86b1f3e43e790345872448a3d7d"/>
                  </pic:spPr>
                </pic:pic>
              </a:graphicData>
            </a:graphic>
          </wp:anchor>
        </w:drawing>
      </w:r>
    </w:p>
    <w:p pt14:Unid="289aaea0d7664e12a1d64ad49e4b8f31">
      <w:pPr pt14:Unid="a5460e13cbf640ecbbe33cd0f9dad604">
        <w:spacing w:after="0" w:line="200" w:lineRule="exact" pt14:Unid="be96bb0e803442fba7a7d5e332be9d70"/>
        <w:rPr pt14:Unid="946307b8d99a410294b5bae9d28af619">
          <w:color w:val="auto" pt14:Unid="9906d79978624935ab62f536731d29d8"/>
          <w:sz w:val="20" pt14:Unid="3ae7aedd8568464eb7b99e8a4044f92c"/>
          <w:szCs w:val="20" pt14:Unid="37dd21918a064a3484a574afd2319fd5"/>
        </w:rPr>
      </w:pPr>
    </w:p>
    <w:p pt14:Unid="2640772730ff47f6b8b89a608e5bc4ed">
      <w:pPr pt14:Unid="bfa160b658db42d3bdac54ca38d09581">
        <w:spacing w:after="0" w:line="200" w:lineRule="exact" pt14:Unid="46548b1896f840039ebf8c531d617d3f"/>
        <w:rPr pt14:Unid="cd1779144fd647e2ab7983c918d5938d">
          <w:color w:val="auto" pt14:Unid="8c908ce657e345a994981ca9032659e5"/>
          <w:sz w:val="20" pt14:Unid="d8bc1641f7fe44ca8a01cc7800a1f4a1"/>
          <w:szCs w:val="20" pt14:Unid="651f7b6f360d4cb7a60d65acc38c5c18"/>
        </w:rPr>
      </w:pPr>
    </w:p>
    <w:p pt14:Unid="9db439ff162a4bd1a4c68568866ef4d2">
      <w:pPr pt14:Unid="10e9c314eced4872a2c041f903fa07a3">
        <w:spacing w:after="0" w:line="200" w:lineRule="exact" pt14:Unid="54f9be920d4140ce8ff4b54a67452360"/>
        <w:rPr pt14:Unid="76273e75936c4dcf8178dd6261ed37db">
          <w:color w:val="auto" pt14:Unid="a9c3c7a0a3a7404e8689cd062c642146"/>
          <w:sz w:val="20" pt14:Unid="ee5f75b36d8946ea84feca598bb185a9"/>
          <w:szCs w:val="20" pt14:Unid="8a4793ff83de498e8bfb62b0ba946fb0"/>
        </w:rPr>
      </w:pPr>
    </w:p>
    <w:p pt14:Unid="f16542794f654f64984de81313ce1295">
      <w:pPr pt14:Unid="e374b6bcdc0643d2a2be7e4bd80d9448">
        <w:spacing w:after="0" w:line="200" w:lineRule="exact" pt14:Unid="58193a3bc0054b8ca1ac9316b38712a1"/>
        <w:rPr pt14:Unid="63be9c3886834d469b5195eef3f26ed0">
          <w:color w:val="auto" pt14:Unid="71e5b733f2284aafa3e7ab54f2af33be"/>
          <w:sz w:val="20" pt14:Unid="17034bf90b884a7790ba63579ef8cc46"/>
          <w:szCs w:val="20" pt14:Unid="88fa09556b38428abb7e6c3a4aa8ab99"/>
        </w:rPr>
      </w:pPr>
    </w:p>
    <w:p pt14:Unid="a6acd288092c4d9a8073766c3bf9426c">
      <w:pPr pt14:Unid="1f1c5a1ce55646bbb117332773b988a1">
        <w:spacing w:after="0" w:line="200" w:lineRule="exact" pt14:Unid="946e0fdad1184ad795e1d027f8efba07"/>
        <w:rPr pt14:Unid="49f5b30bc9ca4b46999f3ca5f80f3ecc">
          <w:color w:val="auto" pt14:Unid="1a1903e515f446b29093934b62bf05d4"/>
          <w:sz w:val="20" pt14:Unid="19643e2b9a504d4193096a7a8b59c7f4"/>
          <w:szCs w:val="20" pt14:Unid="9c759d0cd6704fbf81d3f836f3b4e674"/>
        </w:rPr>
      </w:pPr>
    </w:p>
    <w:p pt14:Unid="818f9b23bc994e1a94e5656c9d6cceb0">
      <w:pPr pt14:Unid="cbad01a20d3b424b97e4aa68f4c6c379">
        <w:spacing w:after="0" w:line="200" w:lineRule="exact" pt14:Unid="8079f044e7124ad8942c9fc21d473b41"/>
        <w:rPr pt14:Unid="7a7482b8d78e41119dcd4088c69f5965">
          <w:color w:val="auto" pt14:Unid="6e5c084100e149519e17909a3566ad35"/>
          <w:sz w:val="20" pt14:Unid="5b3ab4bbfd49456598ffa0b1ca3f7348"/>
          <w:szCs w:val="20" pt14:Unid="414c56e762544978a70406f578c74225"/>
        </w:rPr>
      </w:pPr>
    </w:p>
    <w:p pt14:Unid="a718fa67a0d24446b1710ce283f6479e">
      <w:pPr pt14:Unid="4a832127f8a94c2fb33d22cee83dbb68">
        <w:spacing w:after="0" w:line="200" w:lineRule="exact" pt14:Unid="78e1f16440904b188419f885461f4e2f"/>
        <w:rPr pt14:Unid="9e6b2023aa5a4d8181617c460c6dfa5f">
          <w:color w:val="auto" pt14:Unid="78da3009d4874d8fb08f4ec4632b15ce"/>
          <w:sz w:val="20" pt14:Unid="4228f785cf5347728add087f13a2d812"/>
          <w:szCs w:val="20" pt14:Unid="93c6f9d75f6e4dfaa817d95c95217bb3"/>
        </w:rPr>
      </w:pPr>
    </w:p>
    <w:p pt14:Unid="daa41501fbdd4f38bd5c4a59969248fd">
      <w:pPr pt14:Unid="19f5b86a8c484b269560924def3cea6b">
        <w:spacing w:after="0" w:line="200" w:lineRule="exact" pt14:Unid="bf6cb211c5214fa18ae6436ffbe059ec"/>
        <w:rPr pt14:Unid="d81fab6ca43c4941b9913560f22dc66c">
          <w:color w:val="auto" pt14:Unid="104b61f9597049198f5e776b06fe23a5"/>
          <w:sz w:val="20" pt14:Unid="8dd37b65e6c448bdb148d276704a18a7"/>
          <w:szCs w:val="20" pt14:Unid="4d49fafd06754b57991b410bf4cba5c4"/>
        </w:rPr>
      </w:pPr>
    </w:p>
    <w:p pt14:Unid="0f8a6bc9a85942ecb764ea3d0e9e5fa7">
      <w:pPr pt14:Unid="4002569b915c4ef4b98891f7378ce1b7">
        <w:spacing w:after="0" w:line="200" w:lineRule="exact" pt14:Unid="1763533cb57647d8a2714b91a5d08659"/>
        <w:rPr pt14:Unid="b621a2f39ec54ad1be6356d1cb62230d">
          <w:color w:val="auto" pt14:Unid="8885503ca65f46bea7b1fb0a4a50c25d"/>
          <w:sz w:val="20" pt14:Unid="050a5d46288348f6a32e0cf66a421586"/>
          <w:szCs w:val="20" pt14:Unid="0e1f4b8b03054b4a9a7b821fefabb7b8"/>
        </w:rPr>
      </w:pPr>
    </w:p>
    <w:p pt14:Unid="05ca2b0159da4ad695767f9b092c440b">
      <w:pPr pt14:Unid="a54937199d79454eb6ae5e0994f13a5b">
        <w:spacing w:after="0" w:line="200" w:lineRule="exact" pt14:Unid="45b4e2433d2f446faec7562a5caa80cc"/>
        <w:rPr pt14:Unid="568e12452223498998f7660d65601c76">
          <w:color w:val="auto" pt14:Unid="1302a7471c144dd4b5bb135c3d4c07ff"/>
          <w:sz w:val="20" pt14:Unid="b61cbe20e23e43119bb562f6e0172932"/>
          <w:szCs w:val="20" pt14:Unid="ccd8f5fdad6e4b78b55240bca53525e6"/>
        </w:rPr>
      </w:pPr>
    </w:p>
    <w:p pt14:Unid="f6278ef11a7545abb5fd65211e1058ff">
      <w:pPr pt14:Unid="d12fdf5c04b74978b347264a2bcf8806">
        <w:spacing w:after="0" w:line="200" w:lineRule="exact" pt14:Unid="77b0be12643947af9fb622c2a0a1b405"/>
        <w:rPr pt14:Unid="f802aee975f34dfbaaa3e8bdbd7b73c9">
          <w:color w:val="auto" pt14:Unid="3a096ac9425f4d2d99600ae6684e13de"/>
          <w:sz w:val="20" pt14:Unid="03f1cb3573564fb385e5805e5c9671a5"/>
          <w:szCs w:val="20" pt14:Unid="66cdf9b4b8774c08b5e65e9e101f0f23"/>
        </w:rPr>
      </w:pPr>
    </w:p>
    <w:p pt14:Unid="fcba425382bd4a6cafa7cbe74aa84cd4">
      <w:pPr pt14:Unid="627c60fd137848eba641e83e84446ea7">
        <w:spacing w:after="0" w:line="200" w:lineRule="exact" pt14:Unid="99c04efa8d784bd4a7babb9f3170c2c3"/>
        <w:rPr pt14:Unid="80e81f030dfa4858833ad51e252fce55">
          <w:color w:val="auto" pt14:Unid="5ac86ef5d05246d496cf8dabf74f5815"/>
          <w:sz w:val="20" pt14:Unid="c769acd8e786495ba2c2093b407f8ee7"/>
          <w:szCs w:val="20" pt14:Unid="4a1cbdd024864474afbd7e7a42745f80"/>
        </w:rPr>
      </w:pPr>
    </w:p>
    <w:p pt14:Unid="bacb2d72a9cd4b61973663237955917c">
      <w:pPr pt14:Unid="cff8655c762a45b4a9bcd164a1f49178">
        <w:spacing w:after="0" w:line="243" w:lineRule="exact" pt14:Unid="cd2f7912baf7444f91c4370ba6838896"/>
        <w:rPr pt14:Unid="ae1e03b151334eb1953fb624d8fb1afd">
          <w:color w:val="auto" pt14:Unid="ed94a378ccd848839c3c888008747ef2"/>
          <w:sz w:val="20" pt14:Unid="c117ad8a5324472c984ca91fa14329b3"/>
          <w:szCs w:val="20" pt14:Unid="4b17fc421da94584b2488dee4b2699d5"/>
        </w:rPr>
      </w:pPr>
    </w:p>
    <w:p pt14:Unid="7c554f8fa455498796b889f059482571">
      <w:pPr pt14:Unid="366c734b01c341e79338c87cfd56f714">
        <w:spacing w:after="0" pt14:Unid="1fe563d98a76403b9d605531ec218bba"/>
        <w:ind w:right="6" pt14:Unid="69dbd44e2c4b4df1972decbdbec5da9e"/>
        <w:jc w:val="center" pt14:Unid="67b8ae7cfa3f4882977456d692ece36e"/>
        <w:rPr pt14:Unid="2f92d61ffc234b88976e12f3c4e340e6">
          <w:color w:val="auto" pt14:Unid="e739bd42d1a146cdb980d357b332b726"/>
          <w:sz w:val="20" pt14:Unid="89087e364d6a4d13bdddae0140a2dd1f"/>
          <w:szCs w:val="20" pt14:Unid="507a334621fd411585943341f4d6974b"/>
        </w:rPr>
      </w:pPr>
      <w:r>
        <w:rPr pt14:Unid="903c18d41644451d833c747f1f1a95bf">
          <w:rFonts w:ascii="Arial" w:hAnsi="Arial" w:eastAsia="Arial" w:cs="Arial" pt14:Unid="218c12a7b9a14ea4baa21e36bbadbc06"/>
          <w:b w:val="1" pt14:Unid="d3d86a2fec044000859f54c16af25bc6"/>
          <w:bCs w:val="1" pt14:Unid="24b64c969c3c4dd89a909f6b06f6113a"/>
          <w:color w:val="auto" pt14:Unid="5d119a4f9f07478fb4c3fe790d5c1a05"/>
          <w:sz w:val="20" pt14:Unid="3eec6a25407e4a8f976c57af9171132c"/>
          <w:szCs w:val="20" pt14:Unid="0e7f59bcd2ee4e2fba4abacd5342ad49"/>
        </w:rPr>
        <w:t xml:space="preserve">Figura 6.10: </w:t>
      </w:r>
      <w:r>
        <w:rPr pt14:Unid="44270bff25d3491ab0448daff2428cfa">
          <w:rFonts w:ascii="Arial" w:hAnsi="Arial" w:eastAsia="Arial" w:cs="Arial" pt14:Unid="fe98829398cb41c8bc593e79616123ba"/>
          <w:color w:val="auto" pt14:Unid="253f9d01e235466e9252fc6dae6e2fe8"/>
          <w:sz w:val="20" pt14:Unid="db2a23a89de844fd9be3ff848fa6e0ca"/>
          <w:szCs w:val="20" pt14:Unid="5dc2d786a6494f31a040ce04b2e33d25"/>
        </w:rPr>
        <w:t>Ejemplo de petición HTTP donde se incluye un token de seguridad.</w:t>
      </w:r>
    </w:p>
    <w:p pt14:Unid="cabc5a02bbd14f72b5392aa6b91cd601">
      <w:pPr pt14:Unid="c9642e13791e42e28d90c3d8542bc24e"/>
    </w:p>
    <w:p pt14:Unid="af036748d4404f7080c97fa4a1396481">
      <w:pPr pt14:Unid="55a39e9729904ccead597ad3094a9fde">
        <w:tabs pt14:Unid="e8cf90c0d3cf486aaca0297b92bd0d15">
          <w:tab w:val="left" w:leader="none" w:pos="4180" pt14:Unid="0a7077b8cd714ccf8ef20512a1ac8d6d"/>
        </w:tabs>
        <w:spacing w:after="0" pt14:Unid="b1ad865f389c469f867cc2996d8434e5"/>
        <w:ind w:left="260" pt14:Unid="65d727c90cd64e888eea95aba5a897d0"/>
        <w:rPr pt14:Unid="9f1522f74833417183340764ab05e2a1">
          <w:color w:val="auto" pt14:Unid="adb36bb821cc449d967cb4b1d7e36436"/>
          <w:sz w:val="20" pt14:Unid="26bd3948dcfd4def9cbc9d158f6a47b5"/>
          <w:szCs w:val="20" pt14:Unid="17434aa91d8c48b28a928b490a6c2b2f"/>
        </w:rPr>
      </w:pPr>
      <w:r>
        <w:rPr pt14:Unid="d88f6a0b58044315854a0d990dde609f">
          <w:rFonts w:ascii="Arial" w:hAnsi="Arial" w:eastAsia="Arial" w:cs="Arial" pt14:Unid="06ba92ceba9d4bd290db248606f9ea92"/>
          <w:b w:val="1" pt14:Unid="fde97923a7464bd8acebed9c3c4dfee9"/>
          <w:bCs w:val="1" pt14:Unid="44a673eca6cb4a5eada2f3930eef616d"/>
          <w:color w:val="auto" pt14:Unid="3d66f6a65bf7455880babc59c7a11b82"/>
          <w:sz w:val="18" pt14:Unid="74ec9b8c41a649619cd3e364c1c72d28"/>
          <w:szCs w:val="18" pt14:Unid="73f02cfe1e564304a974467ee0539650"/>
        </w:rPr>
        <w:t>38</w:t>
      </w:r>
      <w:r>
        <w:rPr pt14:Unid="4d1ca207eb034b7ea4538d6380e8923b">
          <w:color w:val="auto" pt14:Unid="6bb7c2d5e3974667a522c45a968f9c6a"/>
          <w:sz w:val="20" pt14:Unid="96321b581c0f4b70b4874be02663faf8"/>
          <w:szCs w:val="20" pt14:Unid="cab2c6e0e32046419a1bea2b2c88ce10"/>
        </w:rPr>
        <w:tab pt14:Unid="aefb56bdb7164c67b49982052edee24a"/>
      </w:r>
      <w:r>
        <w:rPr pt14:Unid="0893e09142014714833d8033d0824433">
          <w:rFonts w:ascii="Arial" w:hAnsi="Arial" w:eastAsia="Arial" w:cs="Arial" pt14:Unid="3bd16d7b5079418e91b4ca2e79c0869d"/>
          <w:color w:val="auto" pt14:Unid="977db7f27c6242708f523cb3fb102114"/>
          <w:sz w:val="19" pt14:Unid="5c26a69173e94e7787b3d963f119be98"/>
          <w:szCs w:val="19" pt14:Unid="fa6cbdae43924ec2bf6f8d13752d63e6"/>
        </w:rPr>
        <w:t>Diseño e implementación de la solución monolítica</w:t>
      </w:r>
    </w:p>
    <w:p pt14:Unid="d7b2b9eb056b444d9d1bd4b49526f856">
      <w:pPr pt14:Unid="fdef41f6974941999686f558d5c223f0">
        <w:spacing w:after="0" w:line="20" w:lineRule="exact" pt14:Unid="77f9da7a285d43808af0b669afa40f33"/>
        <w:rPr pt14:Unid="a6e4bf65d7b34872b360b69fa1d82635">
          <w:color w:val="auto" pt14:Unid="6ceb8730913143bb9453f3b3707abbc7"/>
          <w:sz w:val="20" pt14:Unid="98ecd2bf168f4ac68ee812f09fd9b889"/>
          <w:szCs w:val="20" pt14:Unid="f2decb413d044f7ea2f1a7678919bb07"/>
        </w:rPr>
      </w:pPr>
    </w:p>
    <w:p pt14:Unid="751298f8c50e465591d82b38ec857224">
      <w:pPr pt14:Unid="31c0949f4c9f4fe2b892d49bfa2946cc">
        <w:spacing w:after="0" w:line="200" w:lineRule="exact" pt14:Unid="27366caa2c264f67980c6036e1fa13ab"/>
        <w:rPr pt14:Unid="b4dd77289e9446cbb85de7f72e7c3b8a">
          <w:color w:val="auto" pt14:Unid="ee433767f5f04770b9b110c5a020c5c8"/>
          <w:sz w:val="20" pt14:Unid="aa98b254562b4a729ce629475c1ba382"/>
          <w:szCs w:val="20" pt14:Unid="9eb51d1f406d4f77a1f83ae36da0d0d5"/>
        </w:rPr>
      </w:pPr>
    </w:p>
    <w:p pt14:Unid="f1b53bcbb4a745f68b34228719b4817b">
      <w:pPr pt14:Unid="479c7ed68131477daa0c21d59645bbdd">
        <w:spacing w:after="0" w:line="301" w:lineRule="exact" pt14:Unid="43221acb1d904de5883264faac944325"/>
        <w:rPr pt14:Unid="2e7e5890fea8438bb707119d4a8682b8">
          <w:color w:val="auto" pt14:Unid="46562fd36a0849e4a9588b1fd1c84517"/>
          <w:sz w:val="20" pt14:Unid="52600c42347942488d311c24074e4afb"/>
          <w:szCs w:val="20" pt14:Unid="67826cbbae0d484f8040cf5f29ae9c38"/>
        </w:rPr>
      </w:pPr>
    </w:p>
    <w:p pt14:Unid="1cb930cb899b4b8eb67369c0eff9ffba">
      <w:pPr pt14:Unid="2d1c338be86d4494a10973aa78891f7c">
        <w:tabs pt14:Unid="f23cd167eb924497b773ddfadf7f3310">
          <w:tab w:val="left" w:leader="none" w:pos="1020" pt14:Unid="884f244e40b24f629e653a9cd41f4745"/>
        </w:tabs>
        <w:spacing w:after="0" pt14:Unid="5e5723d8525043a690359c541b383808"/>
        <w:ind w:left="260" pt14:Unid="40be8e257fa640388767956a39c16a9f"/>
        <w:rPr pt14:Unid="d4720f80e6a0435f9dd043880a1b5731">
          <w:color w:val="auto" pt14:Unid="bed1bf3b780745f4b22d8a76ad853b55"/>
          <w:sz w:val="20" pt14:Unid="911690fa444543eab0eab032d6014e11"/>
          <w:szCs w:val="20" pt14:Unid="f93e4aa3e4c449b48bfb5da343c95051"/>
        </w:rPr>
      </w:pPr>
      <w:r>
        <w:rPr pt14:Unid="1ac2118be476487792fb605ff23ac17b">
          <w:rFonts w:ascii="Arial" w:hAnsi="Arial" w:eastAsia="Arial" w:cs="Arial" pt14:Unid="138ec0e6e65a4f69b86c9fd19eadb56b"/>
          <w:b w:val="1" pt14:Unid="45419bf47317453cb5ad77ebe9a1594b"/>
          <w:bCs w:val="1" pt14:Unid="2024e426c4374bf391d6412ab6ba8bc8"/>
          <w:color w:val="auto" pt14:Unid="c00b76d3d6de477f99216e1750d2c23b"/>
          <w:sz w:val="24" pt14:Unid="988e34a6e3c14629a10c41d9bdb4c705"/>
          <w:szCs w:val="24" pt14:Unid="26a606a038c044538219179fd5291d28"/>
        </w:rPr>
        <w:t>6.2.3.</w:t>
      </w:r>
      <w:r>
        <w:rPr pt14:Unid="f7e14f13687e4ccfa9a2d5cafedda502">
          <w:color w:val="auto" pt14:Unid="44b8059277f14073ba0c890faaba3cef"/>
          <w:sz w:val="20" pt14:Unid="6a6fa78b1fbc48288e247af00d94c0fd"/>
          <w:szCs w:val="20" pt14:Unid="fda381f48ce942acbe4912b38e2c1317"/>
        </w:rPr>
        <w:tab pt14:Unid="b110135e47c64b50b104bcafb6b22830"/>
      </w:r>
      <w:r>
        <w:rPr pt14:Unid="eb1e024998f9432bb2c7f5e0f1893f0f">
          <w:rFonts w:ascii="Arial" w:hAnsi="Arial" w:eastAsia="Arial" w:cs="Arial" pt14:Unid="b280a62a966749e295cce78e5caca8dd"/>
          <w:b w:val="1" pt14:Unid="a41bdb516976471486a7c989af039355"/>
          <w:bCs w:val="1" pt14:Unid="e1157b4b6198469f8a429f348f51ddf6"/>
          <w:color w:val="auto" pt14:Unid="a09358512d314ebe91ae27af267336fd"/>
          <w:sz w:val="22" pt14:Unid="95239b8d8971428a806cef135ff04927"/>
          <w:szCs w:val="22" pt14:Unid="f4e7b22f0abe4d349d67f40715d9f07e"/>
        </w:rPr>
        <w:t>Persistencia</w:t>
      </w:r>
    </w:p>
    <w:p pt14:Unid="4d65de7ae769429a9319b5b1a1791cc5">
      <w:pPr pt14:Unid="bc88d500ab3f4c9d9a36f8fc0c79b391">
        <w:spacing w:after="0" w:line="257" w:lineRule="exact" pt14:Unid="ab5d49c7da104bb1b5bae547ad5abce4"/>
        <w:rPr pt14:Unid="f62faad316ab4902bc0b7c20c1908f38">
          <w:color w:val="auto" pt14:Unid="adcdbcd648ee4927b988d875bba693e7"/>
          <w:sz w:val="20" pt14:Unid="7cd93c7008724f4b8d2f21908c17092e"/>
          <w:szCs w:val="20" pt14:Unid="5653c5452a08479c9bde69b1f3621e6a"/>
        </w:rPr>
      </w:pPr>
    </w:p>
    <w:p pt14:Unid="289d9281144e4ee8bdba9bfdf2ae8b40">
      <w:pPr pt14:Unid="9adbe1c8e0a7410c94c5dc3fcecdcb93">
        <w:spacing w:after="0" w:line="250" w:lineRule="auto" pt14:Unid="ce1119a492f14e278b6e67b0638c520f"/>
        <w:ind w:left="260" w:right="266" w:firstLine="339" pt14:Unid="50b565182aa346629635caebe57a8ed4"/>
        <w:jc w:val="both" pt14:Unid="6fa4bb121ff6426282c56e6c152d7e6e"/>
        <w:rPr pt14:Unid="eb645b080e964458bf12fc5ca58e0b0e">
          <w:rFonts w:ascii="Arial" w:hAnsi="Arial" w:eastAsia="Arial" w:cs="Arial" pt14:Unid="c1733240f66f403d9be93f7f03a0e045"/>
          <w:color w:val="auto" pt14:Unid="616a1bb46cb14580ad9e79c4f520bf98"/>
          <w:sz w:val="22" pt14:Unid="53f5bd6615964f7dacfedcd1ca76eb76"/>
          <w:szCs w:val="22" pt14:Unid="289cbbd51c474e038dd8623abbcdbcdc"/>
        </w:rPr>
      </w:pPr>
      <w:r>
        <w:rPr pt14:Unid="1a340b01e9e44a65bf6fb2f95b6941c1">
          <w:rFonts w:ascii="Arial" w:hAnsi="Arial" w:eastAsia="Arial" w:cs="Arial" pt14:Unid="b1863c54c9b7410b94b0c146f9d5d600"/>
          <w:color w:val="auto" pt14:Unid="b57171962f1d4273bd92d02c9d6f9a15"/>
          <w:sz w:val="22" pt14:Unid="62b25d3663af4cabb1f3f334429fa0ed"/>
          <w:szCs w:val="22" pt14:Unid="cf11de2ba14e4cf0b7065fa0a638be23"/>
        </w:rPr>
        <w:t xml:space="preserve">Para la persistencia se va a emplear </w:t>
      </w:r>
      <w:r>
        <w:rPr pt14:Unid="a70ad1796cb142b48ab1267b0fac5f84">
          <w:rFonts w:ascii="Arial" w:hAnsi="Arial" w:eastAsia="Arial" w:cs="Arial" pt14:Unid="c128dbf373e643759c559ba985cd944d"/>
          <w:b w:val="1" pt14:Unid="74ff0c342bb24d16b243dc0ead32a594"/>
          <w:bCs w:val="1" pt14:Unid="84dad0dfe06742e7a8cf5183b87ae2e4"/>
          <w:color w:val="auto" pt14:Unid="181b16675eed4232bba21d0be407d6fe"/>
          <w:sz w:val="22" pt14:Unid="3d2b84194eab42e4a4ea4bc86c26a856"/>
          <w:szCs w:val="22" pt14:Unid="eee564ad5f66488894182a108de11c8c"/>
        </w:rPr>
        <w:t>Entity Framework Core</w:t>
      </w:r>
      <w:r>
        <w:rPr pt14:Unid="66ec697a54a240c6bdde2fde79db8417">
          <w:rFonts w:ascii="Arial" w:hAnsi="Arial" w:eastAsia="Arial" w:cs="Arial" pt14:Unid="47264aee6ce64a82b0183cdb82bb8ada"/>
          <w:color w:val="auto" pt14:Unid="80b4abd8944140f5a20d81c295115547"/>
          <w:sz w:val="22" pt14:Unid="0de41d13461240bca6d3dcbfdaf667dd"/>
          <w:szCs w:val="22" pt14:Unid="bad4ce16391e4bb7b5654ad771c0f362"/>
        </w:rPr>
        <w:t xml:space="preserve"> para el mapeo objeto-relacional y una base de datos SQL en la nube de </w:t>
      </w:r>
      <w:r>
        <w:rPr pt14:Unid="71e0597826cb4d059a5db558b3199387">
          <w:rFonts w:ascii="Arial" w:hAnsi="Arial" w:eastAsia="Arial" w:cs="Arial" pt14:Unid="281834ddd09642da80172495c6fe3e04"/>
          <w:b w:val="1" pt14:Unid="98410d0b64004fcb858515fc5fddfa71"/>
          <w:bCs w:val="1" pt14:Unid="8cb7c42229de47a1a9aac0d94ff62497"/>
          <w:color w:val="auto" pt14:Unid="5aedb909159f43b38e10e7b1eb23e050"/>
          <w:sz w:val="22" pt14:Unid="b66809615a1542b695516e80e4592ef9"/>
          <w:szCs w:val="22" pt14:Unid="d0460ecae44d4e929801d44bb501609a"/>
        </w:rPr>
        <w:t>Microsoft Azure</w:t>
      </w:r>
      <w:r>
        <w:rPr pt14:Unid="9b67a5163e904b45a3ba493b826fcbdc">
          <w:rFonts w:ascii="Arial" w:hAnsi="Arial" w:eastAsia="Arial" w:cs="Arial" pt14:Unid="f8fa7f5d9efe4eff93d38918de78081d"/>
          <w:color w:val="auto" pt14:Unid="2645ef1e18d84e24b26f9f58a88bd094"/>
          <w:sz w:val="22" pt14:Unid="1c17278326134dfa802e04dae7e581a6"/>
          <w:szCs w:val="22" pt14:Unid="cfe6d99a004d47b2a3963c4d9b64ed94"/>
        </w:rPr>
        <w:t xml:space="preserve">. Entity Framework Core es una versión multiplataforma del ORM Entity Framework (EF) para trabajar con una base de datos mediante objetos .NET. </w:t>
      </w:r>
      <w:r>
        <w:rPr pt14:Unid="d82affb4a53f4432b822b561bd29ae4f">
          <w:rFonts w:ascii="Arial" w:hAnsi="Arial" w:eastAsia="Arial" w:cs="Arial" pt14:Unid="b70d21e0b15d4dfb816efa362418274a"/>
          <w:color w:val="auto" pt14:Unid="461ada8895bd44d1ae7f57e30f4ab701"/>
          <w:sz w:val="31" pt14:Unid="72022d90f5e04ab0858719c072347010"/>
          <w:szCs w:val="31" pt14:Unid="cb172c1a90e244fa9a562e284f3e40bf"/>
          <w:vertAlign w:val="superscript" pt14:Unid="455cdb673f974debafb3afacbb9336d0"/>
        </w:rPr>
        <w:t>7</w:t>
      </w:r>
    </w:p>
    <w:p pt14:Unid="ef82b97566254b47839cb1d2a90e06b8">
      <w:pPr pt14:Unid="b1295cfa0301468aae7d2d4c00b3224a">
        <w:spacing w:after="0" w:line="16" w:lineRule="exact" pt14:Unid="cd5b6ca0d7ab4c39901061b05d754d36"/>
        <w:rPr pt14:Unid="2c86a6ee09064ae0b720500d8daef59d">
          <w:color w:val="auto" pt14:Unid="a97d2f59bcf24ea8aa0e109b968f0271"/>
          <w:sz w:val="20" pt14:Unid="53312e45466444f38a246a6abe7757ea"/>
          <w:szCs w:val="20" pt14:Unid="446fe8b7600f492ca1d68cf605c83b1e"/>
        </w:rPr>
      </w:pPr>
    </w:p>
    <w:p pt14:Unid="d9b0e896b6a64db4bd491d473f878278">
      <w:pPr pt14:Unid="e4bcd33a3646468fa11e8434e2013949">
        <w:spacing w:after="0" w:line="248" w:lineRule="auto" pt14:Unid="f26cfa14d4ee4005bf8a49c495aa9d0a"/>
        <w:ind w:left="260" w:right="266" w:firstLine="339" pt14:Unid="0c4f0444e04f4be388909024d1ef08bc"/>
        <w:jc w:val="both" pt14:Unid="efb96d77ee064bf4af47a5efd304849b"/>
        <w:rPr pt14:Unid="2cca4c7515da44a39cbe89ab660f780d">
          <w:rFonts w:ascii="Arial" w:hAnsi="Arial" w:eastAsia="Arial" w:cs="Arial" pt14:Unid="332301db298944e185d1f4f320d63a87"/>
          <w:color w:val="auto" pt14:Unid="864e78d0ac5e411aba30ee7d27561b11"/>
          <w:sz w:val="22" pt14:Unid="2f524326ddc4449b8a7bf5f23b3e9d8a"/>
          <w:szCs w:val="22" pt14:Unid="d5fb1f324c73479abbe287b40541f6df"/>
        </w:rPr>
      </w:pPr>
      <w:r>
        <w:rPr pt14:Unid="806617ac8fd84ec883b7cd212f676e25">
          <w:rFonts w:ascii="Arial" w:hAnsi="Arial" w:eastAsia="Arial" w:cs="Arial" pt14:Unid="2a2f4f1d04f04962b40a86677b489485"/>
          <w:color w:val="auto" pt14:Unid="40e554041ae7462bab0c34ad712ab6ea"/>
          <w:sz w:val="22" pt14:Unid="716ce240de4941e0932c8fb4d78537d1"/>
          <w:szCs w:val="22" pt14:Unid="39836274aa8a4f4b9c37255a56aabacc"/>
        </w:rPr>
        <w:t xml:space="preserve">Vamos a emplear una aproximación Code-First para el diseño de la base de datos. Esta aproximación nos permite diseñar primero las entidades de nuestro dominio a través de las clases en la capa de dominio y luego trasladar sus atributos y relaciones a un esquema de base de datos gracias a EF. </w:t>
      </w:r>
      <w:r>
        <w:rPr pt14:Unid="dafc55467e334e8895288b155e28c27b">
          <w:rFonts w:ascii="Arial" w:hAnsi="Arial" w:eastAsia="Arial" w:cs="Arial" pt14:Unid="8a6470e5f93f4fa582e60048a178257a"/>
          <w:color w:val="auto" pt14:Unid="e58ebe149a1a47b6a846b0e8f5973c68"/>
          <w:sz w:val="31" pt14:Unid="2475600a56584d7a850d5787a96e2a5d"/>
          <w:szCs w:val="31" pt14:Unid="e860c1293b464ea5892a971418936ce1"/>
          <w:vertAlign w:val="superscript" pt14:Unid="b737bc637e8944b9a60994c722ca07c4"/>
        </w:rPr>
        <w:t>8</w:t>
      </w:r>
    </w:p>
    <w:p pt14:Unid="f9dab6961ec44a5cb3c9936a6e3868cb">
      <w:pPr pt14:Unid="035e977b6cd247348709f87115f8c11c">
        <w:spacing w:after="0" w:line="237" w:lineRule="auto" pt14:Unid="631db0b176c64e44a45b728c5c06e6f3"/>
        <w:ind w:left="260" w:right="266" w:firstLine="339" pt14:Unid="2497354c417d42d78ca2c4ca1e8163ec"/>
        <w:jc w:val="both" pt14:Unid="327b2998af454e83946b2d6aeabb557c"/>
        <w:rPr pt14:Unid="f6c20dfe5c9049a99b4daede309bc036">
          <w:rFonts w:ascii="Arial" w:hAnsi="Arial" w:eastAsia="Arial" w:cs="Arial" pt14:Unid="da0163b08fb14ec9a08d6ee7ef3aff86"/>
          <w:color w:val="auto" pt14:Unid="58903919b5a14c9fad46403a6ea54303"/>
          <w:sz w:val="22" pt14:Unid="9b282c9578c24631b86df9887a9a10fe"/>
          <w:szCs w:val="22" pt14:Unid="7d1b7e447c974726b11535d4a49d7fdf"/>
        </w:rPr>
      </w:pPr>
      <w:r>
        <w:rPr pt14:Unid="61d7236b6b714d36bf6c72ae8b6c3738">
          <w:rFonts w:ascii="Arial" w:hAnsi="Arial" w:eastAsia="Arial" w:cs="Arial" pt14:Unid="69b585f38866437dac8fc830fa4e28ec"/>
          <w:color w:val="auto" pt14:Unid="9d1493992b2342feaaa7ec4a50a1643b"/>
          <w:sz w:val="22" pt14:Unid="9250ed02769e46cdb02ba0bf1e396c69"/>
          <w:szCs w:val="22" pt14:Unid="03f6b5cf843547bd8a80db90b0f7d27e"/>
        </w:rPr>
        <w:t xml:space="preserve">Para la creación de la base de datos se debe ir al portal de Azure </w:t>
      </w:r>
      <w:r>
        <w:rPr pt14:Unid="a9b4ba68409c45cbba397b0a68610348">
          <w:rFonts w:ascii="Arial" w:hAnsi="Arial" w:eastAsia="Arial" w:cs="Arial" pt14:Unid="a9406eec1e1d4611810e4171b95aabf8"/>
          <w:color w:val="auto" pt14:Unid="a78bb8cbccd74d948bf1e47b14f1469f"/>
          <w:sz w:val="31" pt14:Unid="419a26261abb498c88843f39021fc9ed"/>
          <w:szCs w:val="31" pt14:Unid="bfd6eafd6bb1475e9621076affb62cbd"/>
          <w:vertAlign w:val="superscript" pt14:Unid="696b6cee14b4494fb75667a3b9fb19b0"/>
        </w:rPr>
        <w:t>9</w:t>
      </w:r>
      <w:r>
        <w:rPr pt14:Unid="f38dc0a1fbb647019e76ac0854d920f5">
          <w:rFonts w:ascii="Arial" w:hAnsi="Arial" w:eastAsia="Arial" w:cs="Arial" pt14:Unid="7979cff6d9d44facb45172105146df96"/>
          <w:color w:val="auto" pt14:Unid="f132225524c4457cb936e8096b10af4f"/>
          <w:sz w:val="22" pt14:Unid="cb5645f7436c4af390f68501b567021d"/>
          <w:szCs w:val="22" pt14:Unid="ca06cc2546404108981898ad8b3fb436"/>
        </w:rPr>
        <w:t xml:space="preserve"> y navegar hasta la página SQL Databases. Para la creación de la base de datos hay que proveer principal-mente su nombre, la suscripción a la que se redirigirán los costes asociados, el grupo de recursos en el que se incluirá y el servidor donde se emplazará.</w:t>
      </w:r>
    </w:p>
    <w:p pt14:Unid="c7e9d9603bc24023a6b8113b1232cf29">
      <w:pPr pt14:Unid="e698b16881584605bfaaf970c0540bb6">
        <w:spacing w:after="0" w:line="20" w:lineRule="exact" pt14:Unid="4451efaad0ac4d89ac792fbd834599d4"/>
        <w:rPr pt14:Unid="7ef86c6c1c3842e088e4593def84fa43">
          <w:color w:val="auto" pt14:Unid="3cedb78a40834b3e9f716b5a7bc2cf01"/>
          <w:sz w:val="20" pt14:Unid="d85a3d28b69745e7b545068f78ab3f68"/>
          <w:szCs w:val="20" pt14:Unid="9699ac01f0804f69b6e23d05797cd683"/>
        </w:rPr>
      </w:pPr>
      <w:r>
        <w:rPr pt14:Unid="e8fac0f0fff84fefb8f92910b72f5fc6">
          <w:color w:val="auto" pt14:Unid="73e40cf42fe54a6c9d79dffead1fcd26"/>
          <w:sz w:val="20" pt14:Unid="7b174ddc36c14f7ba232cbdbe63698ea"/>
          <w:szCs w:val="20" pt14:Unid="8adf69c599464aaca461b98f146a70b6"/>
        </w:rPr>
        <w:drawing pt14:Unid="569513bff20d422293edb3473cb5e10d" pt14:SHA1Hash="daa09da905c31269df51efa9215cd64ce7a25074">
          <wp:anchor simplePos="0" relativeHeight="251657728" behindDoc="1" locked="0" layoutInCell="0" allowOverlap="1" pt14:Unid="b773cd6cdecb4ba987573b727432a589">
            <wp:simplePos x="0" y="0" pt14:Unid="e1422c3c16bb40d2a7a581542b5b329d"/>
            <wp:positionH relativeFrom="column" pt14:Unid="42b6980c95844e4682ad4174c64b5eb6">
              <wp:posOffset pt14:Unid="c08bdf52c3ef4d3eb5b494920521c4f8">1658620</wp:posOffset>
            </wp:positionH>
            <wp:positionV relativeFrom="paragraph" pt14:Unid="395dfbf373b244088999034a3a82d680">
              <wp:posOffset pt14:Unid="12988227820148339520bc416a2ccec3">163195</wp:posOffset>
            </wp:positionV>
            <wp:extent cx="2414270" cy="2746375" pt14:Unid="f9ebaf598fdf4876b1fe14d25061e61d"/>
            <wp:wrapNone pt14:Unid="f8f78155ec6d49b6ba49a4bc508f9d29"/>
            <wp:docPr id="34" name="Picture 203" pt14:Unid="5c7792950d7c4f99bf3bbbafe4a20c3b"/>
            <wp:cNvGraphicFramePr pt14:Unid="ceb0bc148c0c4836b49cc1b6960de97f">
              <a:graphicFrameLocks xmlns:a="http://schemas.openxmlformats.org/drawingml/2006/main" noChangeAspect="1" pt14:Unid="890f672a0af049a08af623b85c7264ec"/>
            </wp:cNvGraphicFramePr>
            <a:graphic xmlns:a="http://schemas.openxmlformats.org/drawingml/2006/main" pt14:Unid="0cf81a84386148189c46cb22aa16a7b7">
              <a:graphicData uri="http://schemas.openxmlformats.org/drawingml/2006/picture" pt14:Unid="c88714959c154942aa29e4a4d994f864">
                <pic:pic xmlns:pic="http://schemas.openxmlformats.org/drawingml/2006/picture" pt14:Unid="76c5a0d0b58f4ff795b630d4657859d1">
                  <pic:nvPicPr pt14:Unid="4a8d26c2acf345a884b6961f982436bb">
                    <pic:cNvPr id="0" name="Picture 203" pt14:Unid="7eeab0be3f0e4cf894f66b968dc84a06"/>
                    <pic:cNvPicPr pt14:Unid="04530d513bd740a1a70c682ec644d992">
                      <a:picLocks noChangeAspect="1" noChangeArrowheads="1" pt14:Unid="e6f8a96e19594610a886f6ff23413149"/>
                    </pic:cNvPicPr>
                  </pic:nvPicPr>
                  <pic:blipFill pt14:Unid="d737922feed74f7e83e396b363fad2b0">
                    <a:blip r:embed="rId40" pt14:Unid="1c0b49d0af094a32ae0442e0ee680d0e">
                      <a:extLst pt14:Unid="bf22f0510b6e4ad9ab56cc59691665d1">
                        <a:ext uri="{28A0092B-C50C-407E-A947-70E740481C1C}" pt14:Unid="b0dd9eebf7244834b7d0132ce3b6f1f2"/>
                      </a:extLst>
                    </a:blip>
                    <a:srcRect pt14:Unid="cb9d040c40dd428584c90b4fa303abd4"/>
                    <a:stretch pt14:Unid="70ed8b84259e43778d7b3a0e9893cd97">
                      <a:fillRect pt14:Unid="aef391bfcbe34b93bfc84ceaef6dcae4"/>
                    </a:stretch>
                  </pic:blipFill>
                  <pic:spPr bwMode="auto" pt14:Unid="d4c885ee89094df3aa375b1709ace4c4">
                    <a:xfrm pt14:Unid="6d03f2bd869345acaa078c8dba1d9ecd">
                      <a:off x="0" y="0" pt14:Unid="44711d9b5f5b4e0cb2b198d80a616ac4"/>
                      <a:ext cx="2414270" cy="2746375" pt14:Unid="89d40c6bd5024902b2aa50cbd0f81b67"/>
                    </a:xfrm>
                    <a:prstGeom prst="rect" pt14:Unid="0624b785227841b5a5dc5f16482040c7">
                      <a:avLst pt14:Unid="307a586a3de747bead6d58eb0189cf16"/>
                    </a:prstGeom>
                    <a:noFill pt14:Unid="c953a98922c14c41aa300e8d6920c885"/>
                  </pic:spPr>
                </pic:pic>
              </a:graphicData>
            </a:graphic>
          </wp:anchor>
        </w:drawing>
      </w:r>
    </w:p>
    <w:p pt14:Unid="5411b8b43e8e4434bbc90cb5eeb408e5">
      <w:pPr pt14:Unid="778184908f024938a4b06ce44f3bc2b2">
        <w:spacing w:after="0" w:line="200" w:lineRule="exact" pt14:Unid="6fa9f3027a6c4b6683f90b76019039ef"/>
        <w:rPr pt14:Unid="18c666c02f194d79922e33ce400986a1">
          <w:color w:val="auto" pt14:Unid="4c5d91d10ab446919d8b0fcf88822f62"/>
          <w:sz w:val="20" pt14:Unid="d6dc873ec0fd4819a0bc24ea76f83c11"/>
          <w:szCs w:val="20" pt14:Unid="57fbbab1c2e147369ac8a99d65a52d4b"/>
        </w:rPr>
      </w:pPr>
    </w:p>
    <w:p pt14:Unid="daa9c6520536460ca4c3d35c5487da8c">
      <w:pPr pt14:Unid="b25af1a4453747f99ada4b0f8ca58577">
        <w:spacing w:after="0" w:line="200" w:lineRule="exact" pt14:Unid="41b036ec70594ccda0dcb936ed054746"/>
        <w:rPr pt14:Unid="035764508fd24199900d7838effaffa3">
          <w:color w:val="auto" pt14:Unid="820b7e8987664ac1aaccb6b21a292135"/>
          <w:sz w:val="20" pt14:Unid="491f9342ce1c4c41bc37684e3af46e7b"/>
          <w:szCs w:val="20" pt14:Unid="a3237eeed74440c5b2e6cd5107d13527"/>
        </w:rPr>
      </w:pPr>
    </w:p>
    <w:p pt14:Unid="2378d4f4d0d74738b0500f9765061995">
      <w:pPr pt14:Unid="b7389a0638584459be336a08c8ef56d0">
        <w:spacing w:after="0" w:line="200" w:lineRule="exact" pt14:Unid="882990cf2869459d8d3a2853ff2b1677"/>
        <w:rPr pt14:Unid="c7f5779b4291487f9619511f33e7bea9">
          <w:color w:val="auto" pt14:Unid="95723996595d4705a0aa0f9aef90b08d"/>
          <w:sz w:val="20" pt14:Unid="3795a82e843a4a75b157c30d6839edfd"/>
          <w:szCs w:val="20" pt14:Unid="e113560581ad41bbb56da73f9371e63d"/>
        </w:rPr>
      </w:pPr>
    </w:p>
    <w:p pt14:Unid="3770716115d845cc91a92bf88c61a844">
      <w:pPr pt14:Unid="15f0e0de3d884cd6bc2f3df87b17c6da">
        <w:spacing w:after="0" w:line="200" w:lineRule="exact" pt14:Unid="0acc7cb5d75d4ccb9a27eb091efa574f"/>
        <w:rPr pt14:Unid="74ad699348c84b26885ee250adc7ff07">
          <w:color w:val="auto" pt14:Unid="e0a6bb2db0ff437491e6bdbe6cb344ed"/>
          <w:sz w:val="20" pt14:Unid="55d2bc1e58f440439174e372244a1a16"/>
          <w:szCs w:val="20" pt14:Unid="a6edaec11e3e463c826dffaf870c90c8"/>
        </w:rPr>
      </w:pPr>
    </w:p>
    <w:p pt14:Unid="0e5121bbfc1048cb8a2e536b6e681a6c">
      <w:pPr pt14:Unid="b2e9dcb0887846d4a990da05a1eee558">
        <w:spacing w:after="0" w:line="200" w:lineRule="exact" pt14:Unid="80a11ce195f64959b15ba275d965e06a"/>
        <w:rPr pt14:Unid="4d730f188e484416970a0576f32cc242">
          <w:color w:val="auto" pt14:Unid="925613135c9b41a58fed2c23f749886a"/>
          <w:sz w:val="20" pt14:Unid="da3b2657c48d4664938854c549dbd17c"/>
          <w:szCs w:val="20" pt14:Unid="0621661426eb4feab2126bd1f672cdb0"/>
        </w:rPr>
      </w:pPr>
    </w:p>
    <w:p pt14:Unid="5c1d0bdadcda465a98c800960537f510">
      <w:pPr pt14:Unid="5116bb5797d64cf292a921b5bfee1c81">
        <w:spacing w:after="0" w:line="200" w:lineRule="exact" pt14:Unid="1bbe6e2eccec4851be68f1b58ba46107"/>
        <w:rPr pt14:Unid="6b0445364f204d6087e12924dac8883e">
          <w:color w:val="auto" pt14:Unid="bd3e2df8230e49d791a64525e125129a"/>
          <w:sz w:val="20" pt14:Unid="a554a59ba6f949ffac9e2a07de3f7d44"/>
          <w:szCs w:val="20" pt14:Unid="6cc3f59b4a9b478fa1d07852f9a666d5"/>
        </w:rPr>
      </w:pPr>
    </w:p>
    <w:p pt14:Unid="baafe6d54ae843a4b1d8437b04e49d2a">
      <w:pPr pt14:Unid="b02597d81eab4deebebe891e5e6c3041">
        <w:spacing w:after="0" w:line="200" w:lineRule="exact" pt14:Unid="cbba372b885e4714a3dc7f7a2d639cb1"/>
        <w:rPr pt14:Unid="99d19b806d884cb281f9446cfc549134">
          <w:color w:val="auto" pt14:Unid="19f9ac640ba34ebfa8420accdca7ef85"/>
          <w:sz w:val="20" pt14:Unid="88f4e04678504967a103e1147c0a7191"/>
          <w:szCs w:val="20" pt14:Unid="a7ca3623b73b4428b086928507d4af1a"/>
        </w:rPr>
      </w:pPr>
    </w:p>
    <w:p pt14:Unid="5b41c6596e2c40babbad03bf6e0647ee">
      <w:pPr pt14:Unid="28ff430a309b4fc3a6059ee19d6feb34">
        <w:spacing w:after="0" w:line="200" w:lineRule="exact" pt14:Unid="4df8106b77274a7489d45d859b525675"/>
        <w:rPr pt14:Unid="b1372ccc2d8747459dd2eba9435a43d7">
          <w:color w:val="auto" pt14:Unid="eb731d9af5394ac1ba9a49c8e6635e99"/>
          <w:sz w:val="20" pt14:Unid="53e81808a3e344b1a51c182e9e552740"/>
          <w:szCs w:val="20" pt14:Unid="0ee0d012346f4d1195d3456670dbb9da"/>
        </w:rPr>
      </w:pPr>
    </w:p>
    <w:p pt14:Unid="40315163f42149e78e86c194c076db06">
      <w:pPr pt14:Unid="c65de6e4ea1b4132aff84ee8030ddb5d">
        <w:spacing w:after="0" w:line="200" w:lineRule="exact" pt14:Unid="023701c70fc2479f9925539c189edec2"/>
        <w:rPr pt14:Unid="0823ace578794f258d33a2c10ee9b866">
          <w:color w:val="auto" pt14:Unid="54bffc5dbe624c0496fb3dd681be8b8c"/>
          <w:sz w:val="20" pt14:Unid="52bd27e76a174dbc9798561c38fae715"/>
          <w:szCs w:val="20" pt14:Unid="55004e53b258441699aabe7286ef4023"/>
        </w:rPr>
      </w:pPr>
    </w:p>
    <w:p pt14:Unid="aafa138f7f0c4ef6af66c66220884e9a">
      <w:pPr pt14:Unid="1637f2f269234461b01417980a184261">
        <w:spacing w:after="0" w:line="200" w:lineRule="exact" pt14:Unid="621c8752f07e45b5b194a764ae1de6fa"/>
        <w:rPr pt14:Unid="166cacd327e54aca99bfddf50c256231">
          <w:color w:val="auto" pt14:Unid="0a16aa9a76b24aea899282db12556300"/>
          <w:sz w:val="20" pt14:Unid="266862ecc2d442e19a815fbbcfe98af1"/>
          <w:szCs w:val="20" pt14:Unid="e2382feb124643108b308c009f00ddac"/>
        </w:rPr>
      </w:pPr>
    </w:p>
    <w:p pt14:Unid="d3dc37ad7ee14f1aa3da88c1804ccd21">
      <w:pPr pt14:Unid="5a93e28742f546ddacce052fdba7e2e2">
        <w:spacing w:after="0" w:line="200" w:lineRule="exact" pt14:Unid="79dafeb7bace46109fe1c9170e6c6391"/>
        <w:rPr pt14:Unid="028d1d59a84a4a1d8d43ce863ad6a941">
          <w:color w:val="auto" pt14:Unid="da07e971f25f4696b5bef8412bfbd1f4"/>
          <w:sz w:val="20" pt14:Unid="5a9ac58ea3e2461da8685d012b991101"/>
          <w:szCs w:val="20" pt14:Unid="de18d9d154134b21b298e0f76cb973dc"/>
        </w:rPr>
      </w:pPr>
    </w:p>
    <w:p pt14:Unid="76e17b120f1549d890adb0c1416ffa22">
      <w:pPr pt14:Unid="09bee0cd4bfe4fb2b081b87caec3a3e3">
        <w:spacing w:after="0" w:line="200" w:lineRule="exact" pt14:Unid="2da850efdad14c41b189bbc741de9af8"/>
        <w:rPr pt14:Unid="304d3f34ea054be88335dd79c6a45856">
          <w:color w:val="auto" pt14:Unid="33da0ac9ef244d54b254a41cb43e8dc9"/>
          <w:sz w:val="20" pt14:Unid="9cebdff418d24ee29d6bea69ff44cf12"/>
          <w:szCs w:val="20" pt14:Unid="131a9815b54f4af891fba76997233b82"/>
        </w:rPr>
      </w:pPr>
    </w:p>
    <w:p pt14:Unid="b48fb0819834455c9a3b43332d048732">
      <w:pPr pt14:Unid="a9d6c36ff5ae47ffaea2d6c6111af010">
        <w:spacing w:after="0" w:line="200" w:lineRule="exact" pt14:Unid="9451834082804c90952570eff07d4842"/>
        <w:rPr pt14:Unid="4b443c8f18264df39088e1542dd6bfb1">
          <w:color w:val="auto" pt14:Unid="f040342a37a547a9b3b124a0d924a340"/>
          <w:sz w:val="20" pt14:Unid="776545dc53b443d09219e762e6aff27e"/>
          <w:szCs w:val="20" pt14:Unid="50add2b9ac1c475295f3db8c5d5faec4"/>
        </w:rPr>
      </w:pPr>
    </w:p>
    <w:p pt14:Unid="f9a348f098c14d73a385b92a694f81d8">
      <w:pPr pt14:Unid="f594263b3a3d417db661edc3adee1ccc">
        <w:spacing w:after="0" w:line="200" w:lineRule="exact" pt14:Unid="f75663c8eca14451b9b0abe41196d2ef"/>
        <w:rPr pt14:Unid="68352362c3f341e3b30980585f89e446">
          <w:color w:val="auto" pt14:Unid="3b048e9b9c4c46a9b14008ae32e6fccd"/>
          <w:sz w:val="20" pt14:Unid="17c161b5d84c4c3099ea0c0268a398e3"/>
          <w:szCs w:val="20" pt14:Unid="8a57341ef3494cedb5242e8122259ba7"/>
        </w:rPr>
      </w:pPr>
    </w:p>
    <w:p pt14:Unid="83383ae8fad641e9aeb7c3d01d6fd950">
      <w:pPr pt14:Unid="cde8e4a84e48425682a8e4898e7689f0">
        <w:spacing w:after="0" w:line="200" w:lineRule="exact" pt14:Unid="55d3b0b2d2dd4b85864988bd866aa777"/>
        <w:rPr pt14:Unid="4ab861f764144ac09d10cd5da32c0624">
          <w:color w:val="auto" pt14:Unid="5c8dc93d9c6e43908dd5973fdd2c57d9"/>
          <w:sz w:val="20" pt14:Unid="eedafc91fe6e4a16a97aebc35e13b2f6"/>
          <w:szCs w:val="20" pt14:Unid="9de03f0b98654b7e89e348436fb28430"/>
        </w:rPr>
      </w:pPr>
    </w:p>
    <w:p pt14:Unid="799a57afd27449fd8a0bf8b761623853">
      <w:pPr pt14:Unid="55c41c83f1dd44ac82ec263a2c71ff63">
        <w:spacing w:after="0" w:line="200" w:lineRule="exact" pt14:Unid="fe28f81635d94544a83f0df3a4a93f60"/>
        <w:rPr pt14:Unid="783368aeb48047ed86da931f56812773">
          <w:color w:val="auto" pt14:Unid="73b03afaf6e44e66b79f404f25537ac2"/>
          <w:sz w:val="20" pt14:Unid="00fdf76dfbb24d2f88648a82b285be7a"/>
          <w:szCs w:val="20" pt14:Unid="288d39e6ce0d4abb9ba581f0c04273c0"/>
        </w:rPr>
      </w:pPr>
    </w:p>
    <w:p pt14:Unid="d1e45233fa64484eb3a942f7e5ae0283">
      <w:pPr pt14:Unid="5045797bdbb04b16a5e7f6cea4cd9cda">
        <w:spacing w:after="0" w:line="200" w:lineRule="exact" pt14:Unid="8fc11585d92c4024b21218d774aecd50"/>
        <w:rPr pt14:Unid="f3bd45cd1506404fbb15270edbfeede1">
          <w:color w:val="auto" pt14:Unid="11579e4eea674dd798fa31418d96a4aa"/>
          <w:sz w:val="20" pt14:Unid="352f52369951444ba20ca6719665b70e"/>
          <w:szCs w:val="20" pt14:Unid="0f1abaa69fc04984bb4953bd8ce2d952"/>
        </w:rPr>
      </w:pPr>
    </w:p>
    <w:p pt14:Unid="33c725afa1954a938a523a135643bda6">
      <w:pPr pt14:Unid="585325d226174c30a7139b8eeab7a013">
        <w:spacing w:after="0" w:line="200" w:lineRule="exact" pt14:Unid="5ca3991460ab4a9eb1006e4a359f5a34"/>
        <w:rPr pt14:Unid="2daa5d0f9a7648158e8ce6c6b37cac61">
          <w:color w:val="auto" pt14:Unid="fea1d19086ac4ef2b8226551c920514d"/>
          <w:sz w:val="20" pt14:Unid="876b7a581e274f0a82ca58efcb47027e"/>
          <w:szCs w:val="20" pt14:Unid="fe5d32d08e9e491bbed79bc3c9657fb7"/>
        </w:rPr>
      </w:pPr>
    </w:p>
    <w:p pt14:Unid="e1e130a46c764689b5ed1e99b0376891">
      <w:pPr pt14:Unid="d79624a017574526b8a313a0eba7918a">
        <w:spacing w:after="0" w:line="200" w:lineRule="exact" pt14:Unid="477c6c8f891d48b58aa90e8053ac605a"/>
        <w:rPr pt14:Unid="16e6cd96520c4f0c90896de115f0148e">
          <w:color w:val="auto" pt14:Unid="fccc42c3e50e4f109f75402b7de0f8eb"/>
          <w:sz w:val="20" pt14:Unid="a8341b33d0904942b21686615844915d"/>
          <w:szCs w:val="20" pt14:Unid="0fc2b779dfc24a529bf770b3f32ab954"/>
        </w:rPr>
      </w:pPr>
    </w:p>
    <w:p pt14:Unid="4aa79aabc81c4247be3fceb4a9d849bb">
      <w:pPr pt14:Unid="8497719c4c80426c8ec749d7d1079542">
        <w:spacing w:after="0" w:line="200" w:lineRule="exact" pt14:Unid="06bf3c74efe04278997d456492df20e6"/>
        <w:rPr pt14:Unid="0eb0253c747e430492cb1e76a9bc2be0">
          <w:color w:val="auto" pt14:Unid="7d38fdf2290c4b0eb07469435e9d9669"/>
          <w:sz w:val="20" pt14:Unid="4592b1e58d604237a3d692ede4b83b71"/>
          <w:szCs w:val="20" pt14:Unid="2d836a20c7d94cdeaa9a5a7b37182810"/>
        </w:rPr>
      </w:pPr>
    </w:p>
    <w:p pt14:Unid="2976b817ec9742dc9138f9f3a0979b7e">
      <w:pPr pt14:Unid="f885670845034fba8b0ce4e8c338acfb">
        <w:spacing w:after="0" w:line="200" w:lineRule="exact" pt14:Unid="3e6804f9576748f0a48210651a6f16df"/>
        <w:rPr pt14:Unid="31c4bccbdebd4051823b7eeb25ab79ee">
          <w:color w:val="auto" pt14:Unid="fa6ef3b24b8a455a86df06c88196d874"/>
          <w:sz w:val="20" pt14:Unid="d2a36692ef14459e97e1f9e86839105a"/>
          <w:szCs w:val="20" pt14:Unid="15a0da3cfb894224aa67695db908ae7a"/>
        </w:rPr>
      </w:pPr>
    </w:p>
    <w:p pt14:Unid="5a2dc58b032e41a2aec9b6db83b939d5">
      <w:pPr pt14:Unid="f70463e01bd14081a23cfe34eb9ecdc2">
        <w:spacing w:after="0" w:line="200" w:lineRule="exact" pt14:Unid="255f4cb3d04346febc8edc7791f7fdee"/>
        <w:rPr pt14:Unid="8862b947369f4a97ab775a9a48a50996">
          <w:color w:val="auto" pt14:Unid="6b7da300d7eb4afc8503c3f56c9ca5f7"/>
          <w:sz w:val="20" pt14:Unid="d95d2ae119cf4f038688d486fcf7a50d"/>
          <w:szCs w:val="20" pt14:Unid="6cbc2d2d9fe14ef8b49e6dfd6aeeb4f9"/>
        </w:rPr>
      </w:pPr>
    </w:p>
    <w:p pt14:Unid="c735235b0d484918ba4580910ba3e2d6">
      <w:pPr pt14:Unid="76f9e0645b464a22aebff9a639d4afbc">
        <w:spacing w:after="0" w:line="342" w:lineRule="exact" pt14:Unid="78c50c9c2c614953ae115a95932ca02f"/>
        <w:rPr pt14:Unid="1b6cdae052274a6f8e975876fd85c92c">
          <w:color w:val="auto" pt14:Unid="7f9d5794db6841f9b37028cd4a473e3f"/>
          <w:sz w:val="20" pt14:Unid="d4937f6709114fb59507212800c0d78a"/>
          <w:szCs w:val="20" pt14:Unid="c9cfc0a441c64b3780c5722c722aa7be"/>
        </w:rPr>
      </w:pPr>
    </w:p>
    <w:p pt14:Unid="47c4f0a2803b46c092d3f9e5b01d9f97">
      <w:pPr pt14:Unid="f9883571032e42ebad7d07e9cc7c961c">
        <w:spacing w:after="0" pt14:Unid="af8d0ecd953f4f669c4d057d7b907ba0"/>
        <w:ind w:right="6" pt14:Unid="03b604bf418347f4a49fd2b80d07de29"/>
        <w:jc w:val="center" pt14:Unid="4eaf9ad5d16c4963ad17bfba12bb798a"/>
        <w:rPr pt14:Unid="fea75a75e6fb4e109bfd6577282c5621">
          <w:color w:val="auto" pt14:Unid="e16f26905ccc45c4ba040e4bcb2d79a6"/>
          <w:sz w:val="20" pt14:Unid="1396c64dcd784295a8e93cfe1ef82dbc"/>
          <w:szCs w:val="20" pt14:Unid="5525938413d44e3fa7012dd38c1c71f6"/>
        </w:rPr>
      </w:pPr>
      <w:r>
        <w:rPr pt14:Unid="c018fd4b36be4c71a2bedc23837e945f">
          <w:rFonts w:ascii="Arial" w:hAnsi="Arial" w:eastAsia="Arial" w:cs="Arial" pt14:Unid="3c05ce78166849a9811cabdf23b249bb"/>
          <w:b w:val="1" pt14:Unid="9800b0927eaa4d68b15b6e6072eb4310"/>
          <w:bCs w:val="1" pt14:Unid="7bd762f067164cbeadc01c4f6bf06078"/>
          <w:color w:val="auto" pt14:Unid="371a37f7e93f443a8a5c7ca5627aa5e1"/>
          <w:sz w:val="20" pt14:Unid="6727cb4fef064ea48d246378e5c4b63c"/>
          <w:szCs w:val="20" pt14:Unid="2f0d5b49713543abaa7013cfba81bdd6"/>
        </w:rPr>
        <w:t xml:space="preserve">Figura 6.11: </w:t>
      </w:r>
      <w:r>
        <w:rPr pt14:Unid="0552415b65db46078fc8c91049ea6f52">
          <w:rFonts w:ascii="Arial" w:hAnsi="Arial" w:eastAsia="Arial" w:cs="Arial" pt14:Unid="c0e8c9498d7d40dcbbed686cbba441ee"/>
          <w:color w:val="auto" pt14:Unid="f3a41b60479248f18d7ca17888322be9"/>
          <w:sz w:val="20" pt14:Unid="29a88043674c4deb92415f4485cce3ae"/>
          <w:szCs w:val="20" pt14:Unid="c7386e2f443044bdb941c51cc4fafe5a"/>
        </w:rPr>
        <w:t>Creación de una base de datos SQL en Azure.</w:t>
      </w:r>
    </w:p>
    <w:p pt14:Unid="c2c0ebd9b472421c978d4f5938fde6fd">
      <w:pPr pt14:Unid="1987ee12b4504e1e89257e8a4141db1d">
        <w:spacing w:after="0" w:line="289" w:lineRule="exact" pt14:Unid="0a1f00799a5948feb0dbe3cb9fe51bf2"/>
        <w:rPr pt14:Unid="5d834a7748b84fbb9f9b6e87661b6469">
          <w:color w:val="auto" pt14:Unid="b791eb3961f546d994162d7ee170259d"/>
          <w:sz w:val="20" pt14:Unid="8edbaf52dc5d4f019833f364a5f483c7"/>
          <w:szCs w:val="20" pt14:Unid="bea9d9bdc63e4b7b90c4e0d4b358b8f4"/>
        </w:rPr>
      </w:pPr>
    </w:p>
    <w:p pt14:Unid="232889d09a1b4b00ad8da6ca1179ed03">
      <w:pPr pt14:Unid="922c41e082894fcebd2e02ad48c20678">
        <w:spacing w:after="0" w:line="260" w:lineRule="auto" pt14:Unid="97e0ab77efff4fb49eb7c0923921511e"/>
        <w:ind w:left="260" w:right="266" w:firstLine="339" pt14:Unid="c799049a259b4608975f768ed2a15db5"/>
        <w:jc w:val="both" pt14:Unid="75215f82aeaf4971a1d581e64c1c513d"/>
        <w:rPr pt14:Unid="050ec9e74d744c709f3099286aa9a8e4">
          <w:color w:val="auto" pt14:Unid="54050ebc673f46158d17f0a472bfc073"/>
          <w:sz w:val="20" pt14:Unid="c3758a472d19409d878869b4e007ffec"/>
          <w:szCs w:val="20" pt14:Unid="75530b7057954b3da39a1cce4b1c3c78"/>
        </w:rPr>
      </w:pPr>
      <w:r>
        <w:rPr pt14:Unid="dbf2f243defa425e859f1ef32aba4fc1">
          <w:rFonts w:ascii="Arial" w:hAnsi="Arial" w:eastAsia="Arial" w:cs="Arial" pt14:Unid="18119b2421f74b66983087a69f3446bd"/>
          <w:color w:val="auto" pt14:Unid="6f327eb0965a4eb2bfef9de89e9bad51"/>
          <w:sz w:val="22" pt14:Unid="669680df5ee44f649fbc9fc13d6423b8"/>
          <w:szCs w:val="22" pt14:Unid="4d5c4a2c500848f5b04607087847e322"/>
        </w:rPr>
        <w:t>Una vez creada, debemos ir al recurso y en la pestaña de cadenas de conexión copiar la asociada a .NET. La cadena de conexión la pegaremos en el archivo de configuración de la capa de servicios. En la clase Startup del mismo proyecto leeremos la cadena de conexión para configurar la clase ShopContext.</w:t>
      </w:r>
    </w:p>
    <w:p pt14:Unid="7717b8aa6e0f4d5291edbb5877853846">
      <w:pPr pt14:Unid="387ac2888e0948bb8b2b8d3e7c0bc773">
        <w:spacing w:after="0" w:line="20" w:lineRule="exact" pt14:Unid="ee5a514d73384266ac8b6bd05eeab672"/>
        <w:rPr pt14:Unid="1547ec051aac45759f871b39b4fc2591">
          <w:color w:val="auto" pt14:Unid="8b7e3e20ac584bb6820cff4aa7321ee0"/>
          <w:sz w:val="20" pt14:Unid="76e74caf1cac40e2a6ab4eea5eda3f2d"/>
          <w:szCs w:val="20" pt14:Unid="9880734bb6434570bc11547f035047de"/>
        </w:rPr>
      </w:pPr>
      <w:r>
        <w:rPr pt14:Unid="69963962135c4ba3ba3e8fd5cd43a0ec">
          <w:color w:val="auto" pt14:Unid="24bcc3119359490d8e1760849dda11ae"/>
          <w:sz w:val="20" pt14:Unid="ada9b8f243d64b88ae800b2bf5f47cd1"/>
          <w:szCs w:val="20" pt14:Unid="ff848724dddd44ac975d33f620da3184"/>
        </w:rPr>
        <w:drawing pt14:Unid="ad378e38bbb54f54847801420232fd7f" pt14:SHA1Hash="9586c1f147ceb03c5df3f734ed9124364044489f">
          <wp:anchor simplePos="0" relativeHeight="251657728" behindDoc="1" locked="0" layoutInCell="0" allowOverlap="1" pt14:Unid="11202847a2364100853648fe94a38ea3">
            <wp:simplePos x="0" y="0" pt14:Unid="174ba4ba063741588a5aff3c4d869351"/>
            <wp:positionH relativeFrom="column" pt14:Unid="ebfe200758b64240b0d68d38c6ae7b12">
              <wp:posOffset pt14:Unid="bc57d16ae13c4c768e53a03bd776b2de">1003935</wp:posOffset>
            </wp:positionH>
            <wp:positionV relativeFrom="paragraph" pt14:Unid="c49d2c1e435747f2a5a175625914f84a">
              <wp:posOffset pt14:Unid="b2f8e03352eb497099a7042f3112d054">151130</wp:posOffset>
            </wp:positionV>
            <wp:extent cx="3723005" cy="997585" pt14:Unid="12416de2269c41438ac04d11887c77da"/>
            <wp:wrapNone pt14:Unid="776fe8ff1e444a28bd3d273602341f75"/>
            <wp:docPr id="35" name="Picture 204" pt14:Unid="68a951ad4f3d4cbe9c533b13285ace39"/>
            <wp:cNvGraphicFramePr pt14:Unid="439daf566f2a4f60868ef08f61edf551">
              <a:graphicFrameLocks xmlns:a="http://schemas.openxmlformats.org/drawingml/2006/main" noChangeAspect="1" pt14:Unid="2f3e6011225642fcb46fe7dcf843e931"/>
            </wp:cNvGraphicFramePr>
            <a:graphic xmlns:a="http://schemas.openxmlformats.org/drawingml/2006/main" pt14:Unid="7acde591e88449da86fa5f4ec82671b2">
              <a:graphicData uri="http://schemas.openxmlformats.org/drawingml/2006/picture" pt14:Unid="81c28a2855d14de899aab59a4a0d44fd">
                <pic:pic xmlns:pic="http://schemas.openxmlformats.org/drawingml/2006/picture" pt14:Unid="8d865ad2e2324e62a04c219b8e5392bc">
                  <pic:nvPicPr pt14:Unid="ade04c5191b04eb48fb894c22f7abfec">
                    <pic:cNvPr id="0" name="Picture 204" pt14:Unid="37aeee7453bc44fdaf14b9133b649568"/>
                    <pic:cNvPicPr pt14:Unid="b28f8e87248f446fb0c1d6968b1ea034">
                      <a:picLocks noChangeAspect="1" noChangeArrowheads="1" pt14:Unid="8d17a49db1d0405893609dbfb43c82d1"/>
                    </pic:cNvPicPr>
                  </pic:nvPicPr>
                  <pic:blipFill pt14:Unid="3ba41c3ed0f84f389dd739158835fd4c">
                    <a:blip r:embed="rId41" pt14:Unid="3e9e49e80f874dbbaa8d587d937a374a">
                      <a:extLst pt14:Unid="fa9e42b42d894fa08287d8c6295107ef">
                        <a:ext uri="{28A0092B-C50C-407E-A947-70E740481C1C}" pt14:Unid="1565dcabfcca418885cd266cb596eca9"/>
                      </a:extLst>
                    </a:blip>
                    <a:srcRect pt14:Unid="c8b8557fdc5144c9a7bd16721a760d81"/>
                    <a:stretch pt14:Unid="0ca4b3c73ec1453d9586a46680b3bbd5">
                      <a:fillRect pt14:Unid="8dced62a4cdb4e81bd8dd35ca7afee59"/>
                    </a:stretch>
                  </pic:blipFill>
                  <pic:spPr bwMode="auto" pt14:Unid="14b530ca3a7a43aa93c4caf0911997b2">
                    <a:xfrm pt14:Unid="86fee48ac80944af9ada60efd88b803f">
                      <a:off x="0" y="0" pt14:Unid="43e8b6e5dc71454db8936a2b0bb84b6e"/>
                      <a:ext cx="3723005" cy="997585" pt14:Unid="f06d0070fca7471f9b44f0129be3c600"/>
                    </a:xfrm>
                    <a:prstGeom prst="rect" pt14:Unid="21c4b004851345e2845c61f25959ecec">
                      <a:avLst pt14:Unid="0c14a1f6c33d4ed0a69cc96a355b8b36"/>
                    </a:prstGeom>
                    <a:noFill pt14:Unid="b6a6d772a35f467686134f76a70d88dc"/>
                  </pic:spPr>
                </pic:pic>
              </a:graphicData>
            </a:graphic>
          </wp:anchor>
        </w:drawing>
      </w:r>
    </w:p>
    <w:p pt14:Unid="4e8c59bc643e46abaa00b1a113072bcc">
      <w:pPr pt14:Unid="bafbcaa91dea4ca58f6a2cd7f2381f9d">
        <w:spacing w:after="0" w:line="200" w:lineRule="exact" pt14:Unid="67861dd95ade40e685ef39f54f0d3b31"/>
        <w:rPr pt14:Unid="1be90e088fda4dc083e5d89fdd90eaf9">
          <w:color w:val="auto" pt14:Unid="354becc535fa4e41877c915a518db7d5"/>
          <w:sz w:val="20" pt14:Unid="a83cb0cfa3ad4964bcae80df032572d3"/>
          <w:szCs w:val="20" pt14:Unid="89fabcf6531046e6b58c2e6c764d2d20"/>
        </w:rPr>
      </w:pPr>
    </w:p>
    <w:p pt14:Unid="98a2e308c1da4961992a7a2db02c5d74">
      <w:pPr pt14:Unid="e8c1fbdc118c43ef913b786701cd61d7">
        <w:spacing w:after="0" w:line="200" w:lineRule="exact" pt14:Unid="3eb2e7c7b81c4112aefc6af3f8538ef5"/>
        <w:rPr pt14:Unid="44c177b00dcc4076a4c4ded502aab085">
          <w:color w:val="auto" pt14:Unid="57d8b5e74afa4052914c5ceaba884cd3"/>
          <w:sz w:val="20" pt14:Unid="f9ee73d93ef047d696017ab82d3c4fa1"/>
          <w:szCs w:val="20" pt14:Unid="fcdbcaa858f34c2aad7f1bddd7320fff"/>
        </w:rPr>
      </w:pPr>
    </w:p>
    <w:p pt14:Unid="25dff05ad10c455db12421b26ac17869">
      <w:pPr pt14:Unid="7223dacf313748c2bc90ec4b418a70b8">
        <w:spacing w:after="0" w:line="200" w:lineRule="exact" pt14:Unid="f3e497c0e2d34e5283cdf425d11d4cf0"/>
        <w:rPr pt14:Unid="8d4105d745154dd9b29cb1c84346ae71">
          <w:color w:val="auto" pt14:Unid="47f8ca57891a461da0b25181659e6151"/>
          <w:sz w:val="20" pt14:Unid="24b2855e2bbf472e83c32ff92b7d49d6"/>
          <w:szCs w:val="20" pt14:Unid="76dfbb03de1e406cb15221251f58ac32"/>
        </w:rPr>
      </w:pPr>
    </w:p>
    <w:p pt14:Unid="56113c27d3af456fab84c461899b7dd9">
      <w:pPr pt14:Unid="e143d3891c9d472cb9444b377e85577b">
        <w:spacing w:after="0" w:line="200" w:lineRule="exact" pt14:Unid="12f3f1ce81ca4d81b8219f1193f85c1a"/>
        <w:rPr pt14:Unid="7f70f325b0e947f2ae871dc9440581cb">
          <w:color w:val="auto" pt14:Unid="d8fae265fa1b49fba1e29ed719fb69ee"/>
          <w:sz w:val="20" pt14:Unid="7eeebe784d4d4754ab7582d4eca07b5a"/>
          <w:szCs w:val="20" pt14:Unid="fbf27a72cec7414ebe4e6b2e558ebf46"/>
        </w:rPr>
      </w:pPr>
    </w:p>
    <w:p pt14:Unid="37691615401e4c2aa341028eeda86c87">
      <w:pPr pt14:Unid="ff4144c923ad45ca95c6a3e2ba496709">
        <w:spacing w:after="0" w:line="200" w:lineRule="exact" pt14:Unid="9f37dc4f11aa441f9f3614367f361aac"/>
        <w:rPr pt14:Unid="11a7c6b0d9c94c74a72104e5d8d45e59">
          <w:color w:val="auto" pt14:Unid="b7ce9403d91a4b4e82b691f122da7803"/>
          <w:sz w:val="20" pt14:Unid="bb1cb573bdd94a3892a1ab4ffed26ea5"/>
          <w:szCs w:val="20" pt14:Unid="0957dc6d0eac448f95f43cd904af1b03"/>
        </w:rPr>
      </w:pPr>
    </w:p>
    <w:p pt14:Unid="3e8efc86c64b441a83d3d6c371b6a3db">
      <w:pPr pt14:Unid="dfa1b05d0fc741429a9f84ca18627b32">
        <w:spacing w:after="0" w:line="200" w:lineRule="exact" pt14:Unid="5cc10c439185441f9f8effcc6e24c2db"/>
        <w:rPr pt14:Unid="b7d688e66eb54fe6a40971f963b9517f">
          <w:color w:val="auto" pt14:Unid="7738b52a694c4a1d8f705ccc860cbf89"/>
          <w:sz w:val="20" pt14:Unid="bd7fc5719e084e5cb6d7a1609512fedb"/>
          <w:szCs w:val="20" pt14:Unid="99db1d07a038489594bf79c06df35ff7"/>
        </w:rPr>
      </w:pPr>
    </w:p>
    <w:p pt14:Unid="c4752bfbb09b4be0b2aa9171ad39d2f3">
      <w:pPr pt14:Unid="bc285ca89d81458db45eeb4232e57f3a">
        <w:spacing w:after="0" w:line="200" w:lineRule="exact" pt14:Unid="56c67d9fd763430caaee4b2e812ed76c"/>
        <w:rPr pt14:Unid="fd9bfcbd4f894ef4aba444e6a5917d37">
          <w:color w:val="auto" pt14:Unid="6b9a1e2f74c148288a4f514da5bd758b"/>
          <w:sz w:val="20" pt14:Unid="25cff6f235d14a5aba1d6a312e1549a0"/>
          <w:szCs w:val="20" pt14:Unid="8cdc6b2eedcb4c038771de12cf3e05f5"/>
        </w:rPr>
      </w:pPr>
    </w:p>
    <w:p pt14:Unid="c3183f8a3277471f8f98ec92085b0a67">
      <w:pPr pt14:Unid="0f4198202431494c9f8551dff8a8167c">
        <w:spacing w:after="0" w:line="200" w:lineRule="exact" pt14:Unid="c0e0c48932994ce6b0b5eb5b3133bd2b"/>
        <w:rPr pt14:Unid="1dd1f1a528884f2ea4b5927df39a14cc">
          <w:color w:val="auto" pt14:Unid="aa0c1aedb1984027b4aaa0231fcd1cb5"/>
          <w:sz w:val="20" pt14:Unid="675394ad8f644389b89842be4012f0f1"/>
          <w:szCs w:val="20" pt14:Unid="1eda684f0cb8422da9da678cc591f30d"/>
        </w:rPr>
      </w:pPr>
    </w:p>
    <w:p pt14:Unid="f6074d9670d346f7b5e043791974e577">
      <w:pPr pt14:Unid="16ae5ab00cfb4d3c83d7f5536cd1e61e">
        <w:spacing w:after="0" w:line="368" w:lineRule="exact" pt14:Unid="6a5caf4448b645d0a13793553d5fe8eb"/>
        <w:rPr pt14:Unid="7a605f92cc6f48c6b8e296e73974a1a5">
          <w:color w:val="auto" pt14:Unid="47d909b88ca3486eb336614c6138dcd7"/>
          <w:sz w:val="20" pt14:Unid="6c57033eea434e378dbb3b01d841a38c"/>
          <w:szCs w:val="20" pt14:Unid="d21c56c86fb34aa7b4943e98f58722de"/>
        </w:rPr>
      </w:pPr>
    </w:p>
    <w:p pt14:Unid="46bdb8c140124336a5ff5f4aa4b80ae2">
      <w:pPr pt14:Unid="c3cf1312024b497a8aeb54ac9a2fca27">
        <w:spacing w:after="0" pt14:Unid="d7d3449203454d60b3d204300ced9153"/>
        <w:ind w:right="6" pt14:Unid="8d0423e5a967406d94179dd59db7d922"/>
        <w:jc w:val="center" pt14:Unid="2036d66b72774606a79ac3bd597b009d"/>
        <w:rPr pt14:Unid="78ca1a87004242b59870d2c9f547b504">
          <w:color w:val="auto" pt14:Unid="7ff9e8635bbf4143bb7f7def2f578691"/>
          <w:sz w:val="20" pt14:Unid="69ffa5259f3643b0b3af983c4f99b547"/>
          <w:szCs w:val="20" pt14:Unid="005e2fb1a460437784cc3b007d4d91e3"/>
        </w:rPr>
      </w:pPr>
      <w:r>
        <w:rPr pt14:Unid="11a599ee90d94a4c9b149df53aefed21">
          <w:rFonts w:ascii="Arial" w:hAnsi="Arial" w:eastAsia="Arial" w:cs="Arial" pt14:Unid="29c8229b5139436da3d92261aa870a92"/>
          <w:b w:val="1" pt14:Unid="2d295d922f5243f3ae5d95f66f6f1906"/>
          <w:bCs w:val="1" pt14:Unid="6eb1f341c2b44e1b84f3252c39e09129"/>
          <w:color w:val="auto" pt14:Unid="e4f6b1a73eb846b3965d3c58cc6801d2"/>
          <w:sz w:val="19" pt14:Unid="265d96df8c3943f8ba7f550fa3fed361"/>
          <w:szCs w:val="19" pt14:Unid="7dc69b73a5fe4478b924bf32f906df6f"/>
        </w:rPr>
        <w:t xml:space="preserve">Figura 6.12: </w:t>
      </w:r>
      <w:r>
        <w:rPr pt14:Unid="82ef6487150549af9a9cda29a3dd556e">
          <w:rFonts w:ascii="Arial" w:hAnsi="Arial" w:eastAsia="Arial" w:cs="Arial" pt14:Unid="fa2d92c050bc423fa71fae0a29713401"/>
          <w:color w:val="auto" pt14:Unid="63e249fccf364e56931519c4ca1a1da0"/>
          <w:sz w:val="19" pt14:Unid="f2fe6dfa902a4d75b875cc22bf1b08aa"/>
          <w:szCs w:val="19" pt14:Unid="258b8a0fc15f4a81a035adae2e6eb8d2"/>
        </w:rPr>
        <w:t>Configuración del contexto de la capa de persistencia para apuntar a la BD en Azure.</w:t>
      </w:r>
    </w:p>
    <w:p pt14:Unid="c98688e3b5874915ad474d10b32659e9">
      <w:pPr pt14:Unid="f5feae1f04874b4eb476f8efed92af97">
        <w:spacing w:after="0" w:line="300" w:lineRule="exact" pt14:Unid="4d4fa44c70ea4becbb7714a56108fb8e"/>
        <w:rPr pt14:Unid="4f78539bb99c4c438fa16db9613cb2e0">
          <w:color w:val="auto" pt14:Unid="eb15bd4a4d8c48e8999c28128ae4a704"/>
          <w:sz w:val="20" pt14:Unid="36657d3dfaf9429aac356ce8b4976420"/>
          <w:szCs w:val="20" pt14:Unid="39d5fda68a5849fd988f3ff53c643054"/>
        </w:rPr>
      </w:pPr>
    </w:p>
    <w:p pt14:Unid="e749e604a0054b5ea397043d0fff87ba">
      <w:pPr pt14:Unid="ac679160a2e14430ba63421832c0f3e2">
        <w:spacing w:after="0" w:line="291" w:lineRule="auto" pt14:Unid="5e9a148b762f48279a8c537d5d446b12"/>
        <w:ind w:left="260" w:right="266" w:firstLine="339" pt14:Unid="5b0a1d4d360845228a9bde8f16a04ebb"/>
        <w:jc w:val="both" pt14:Unid="aec47ff80c784c079f3db7efae649c25"/>
        <w:rPr pt14:Unid="e31794f0264d4dbba8ff47cb8c2350f0">
          <w:color w:val="auto" pt14:Unid="7d9790d3c352445595127485ad0e59d9"/>
          <w:sz w:val="20" pt14:Unid="dc86a36015b74651be33a5c2457f22af"/>
          <w:szCs w:val="20" pt14:Unid="2e276ed32ca94f3dac7ff543e7a4e775"/>
        </w:rPr>
      </w:pPr>
      <w:r>
        <w:rPr pt14:Unid="22bbc3c27b304a8c87b870cc33d7ca41">
          <w:rFonts w:ascii="Arial" w:hAnsi="Arial" w:eastAsia="Arial" w:cs="Arial" pt14:Unid="1063ecb2d240405299cfb0cde59fe89a"/>
          <w:color w:val="auto" pt14:Unid="de1e35c0de934850996402832ca36d5c"/>
          <w:sz w:val="21" pt14:Unid="20f39ab1e098472e88fbde0c2e25367d"/>
          <w:szCs w:val="21" pt14:Unid="41af4051feda4a598381493df031aa42"/>
        </w:rPr>
        <w:t>En la clase ShopContext debemos indicar cuáles son las entidades del dominio que se añadirán como tablas a la BD. Para cada entidad del dominio se creará un DbSet distinto.</w:t>
      </w:r>
    </w:p>
    <w:p pt14:Unid="6195d6c7f15c458c8b4361a505f80a15">
      <w:pPr pt14:Unid="2fd616a1c25b41ae8d71e22b49033608">
        <w:spacing w:after="0" w:line="20" w:lineRule="exact" pt14:Unid="6278c32a34494deb815c78918f23609d"/>
        <w:rPr pt14:Unid="46530a3738134d4e878fdabaabaa1560">
          <w:color w:val="auto" pt14:Unid="0bab955f9bf34017ae3080a0dbb5c9fd"/>
          <w:sz w:val="20" pt14:Unid="bde1fe08de7c4b0ab5ae635faebf2a5d"/>
          <w:szCs w:val="20" pt14:Unid="e6d33faab729444ea90fca8e74263916"/>
        </w:rPr>
      </w:pPr>
    </w:p>
    <w:p pt14:Unid="a390737f1d42487f94c0dae4ce2b7b8c">
      <w:pPr pt14:Unid="c948dbb81f604fbbb55f5fb4c393c259">
        <w:spacing w:after="0" w:line="87" w:lineRule="exact" pt14:Unid="4308f58fb44249aab7892a82203dfbcd"/>
        <w:rPr pt14:Unid="46ada2a731e94da48390ffca7f8e7548">
          <w:color w:val="auto" pt14:Unid="e7e2eb8d13a7405da8e2c004d5c693cb"/>
          <w:sz w:val="20" pt14:Unid="f39e9a0556494f02aab957d98eb13411"/>
          <w:szCs w:val="20" pt14:Unid="26995bb19fa04ced98a559aba39e3d79"/>
        </w:rPr>
      </w:pPr>
    </w:p>
    <w:p pt14:Unid="74a677a91c084748a025720af275e782">
      <w:pPr pt14:Unid="30926a606cff4cd3b2d49ed270b11c2f">
        <w:numPr pt14:Unid="9d071cf092334e6dbe179304b25c2f0e">
          <w:ilvl w:val="0" pt14:Unid="3d6531ca70ce47d688dc8b69fe4871bc"/>
          <w:numId w:val="5" pt14:Unid="d85f64627ca14c0cad981303b1bc72eb"/>
        </w:numPr>
        <w:tabs pt14:Unid="d8166e5b57b2494a9184c83440d514c4">
          <w:tab w:val="left" w:leader="none" w:pos="580" pt14:Unid="6d160f168b344d59a80bb1e8011de454"/>
        </w:tabs>
        <w:spacing w:after="0" pt14:Unid="f91d76f8ed6d4fd5a593887a2555fede"/>
        <w:ind w:left="580" w:hanging="76" pt14:Unid="04765309928a41c19bd36cc709fb2e6b"/>
        <w:rPr pt14:Unid="3a01b5a03f2b481c8a9716cfe2d514a3">
          <w:rFonts w:ascii="Arial" w:hAnsi="Arial" w:eastAsia="Arial" w:cs="Arial" pt14:Unid="3c48a0d7b67147bcac429535daeb1c4a"/>
          <w:color w:val="auto" pt14:Unid="3afea506251043519928f5ef9b232fb8"/>
          <w:sz w:val="20" pt14:Unid="a2f58f3140184ff19651371f40383f3c"/>
          <w:szCs w:val="20" pt14:Unid="a57c7c50469444b181e260b640eefc16"/>
          <w:vertAlign w:val="superscript" pt14:Unid="65a4fbd1427f490bb50a879650af3783"/>
        </w:rPr>
      </w:pPr>
      <w:r>
        <w:rPr pt14:Unid="e6c704fc16b24e63989c0652949a07fb">
          <w:rFonts w:ascii="Arial" w:hAnsi="Arial" w:eastAsia="Arial" w:cs="Arial" pt14:Unid="653877fd908641ec820f62ddd70334d0"/>
          <w:color w:val="auto" pt14:Unid="5e4c1d4329a24493b0cb5d490eedb312"/>
          <w:sz w:val="14" pt14:Unid="cfcb6e8792004e17962d278ea0ec0229"/>
          <w:szCs w:val="14" pt14:Unid="2cc86947d1cd4666a4072d1dcf7ecdbd"/>
        </w:rPr>
        <w:t>Descripción general de Entity Framework Core: https://docs.microsoft.com/es-es/ef/core/</w:t>
      </w:r>
    </w:p>
    <w:p pt14:Unid="d19596c4e395441083b3aae55b82fc46">
      <w:pPr pt14:Unid="86b18f11ce504ad791b4d06e5f222c14">
        <w:spacing w:after="0" w:line="185" w:lineRule="auto" pt14:Unid="df0f6e98365040b3881a5c3ece412192"/>
        <w:ind w:left="500" pt14:Unid="c96e2f8b4685449195377e68011a87fd"/>
        <w:rPr pt14:Unid="e089f2d9ef754c9689b9c460ee004a49">
          <w:color w:val="auto" pt14:Unid="2840144fdf2e4048b71afcac70f52fc8"/>
          <w:sz w:val="20" pt14:Unid="40a49459c6c14789839b119107fc793f"/>
          <w:szCs w:val="20" pt14:Unid="7691a2ac96204cfcae28e979039eaef2"/>
        </w:rPr>
      </w:pPr>
      <w:r>
        <w:rPr pt14:Unid="7065dbd8c9504699a79435019ea7df53">
          <w:rFonts w:ascii="Arial" w:hAnsi="Arial" w:eastAsia="Arial" w:cs="Arial" pt14:Unid="df1cdd1dcde1417db8288851f005d04e"/>
          <w:color w:val="auto" pt14:Unid="80416b8f057b4f92bc29c6a4ba894c1d"/>
          <w:sz w:val="27" pt14:Unid="696ff262282848ba9b0f90a5ab0d36eb"/>
          <w:szCs w:val="27" pt14:Unid="c5e007847e3e491fa22db4944c0f61c8"/>
          <w:vertAlign w:val="superscript" pt14:Unid="0ed714e6a7044ddbb8d18f75782a9eda"/>
        </w:rPr>
        <w:t>8</w:t>
      </w:r>
      <w:r>
        <w:rPr pt14:Unid="e10cbd55c62c45ce99bab78dc7c8958e">
          <w:rFonts w:ascii="Arial" w:hAnsi="Arial" w:eastAsia="Arial" w:cs="Arial" pt14:Unid="ec01617d0f28485f861a20ff64c3d41f"/>
          <w:color w:val="auto" pt14:Unid="599b8479884044bdb3fcefe3dd772e28"/>
          <w:sz w:val="18" pt14:Unid="bf9c266491d544059e0e60fccb250afe"/>
          <w:szCs w:val="18" pt14:Unid="700f6abe378e432f94d65e2f77fd33d7"/>
        </w:rPr>
        <w:t>What is Code-First?: http://www.entityframeworktutorial.net/code-first/what-is-code-first.aspx</w:t>
      </w:r>
    </w:p>
    <w:p pt14:Unid="6baa4049ded649cfbd37c85ffb128c5d">
      <w:pPr pt14:Unid="272cefcfe5d441198041b0eadfc730fd">
        <w:numPr pt14:Unid="d77077969da248cda69cd9e2d78b4e58">
          <w:ilvl w:val="0" pt14:Unid="f0d8664c5a7a42f19824c2431297ea9e"/>
          <w:numId w:val="6" pt14:Unid="c34f70aeb87e4fa18f88effd120e9e6a"/>
        </w:numPr>
        <w:tabs pt14:Unid="e14d187519344636b1e9d77c1d2b6587">
          <w:tab w:val="left" w:leader="none" w:pos="620" pt14:Unid="6b90025d0d1c42099a09879256f85ae2"/>
        </w:tabs>
        <w:spacing w:after="0" w:line="180" w:lineRule="auto" pt14:Unid="898dc2f6b5924240b99fa049e0ec368b"/>
        <w:ind w:left="620" w:hanging="116" pt14:Unid="8dd3e39a75054414a142f0633b214c16"/>
        <w:rPr pt14:Unid="71ddff4234c04ca7b7bdb99999fe88b0">
          <w:rFonts w:ascii="Arial" w:hAnsi="Arial" w:eastAsia="Arial" w:cs="Arial" pt14:Unid="8f7dbf76047a4867b30e32b0371414b9"/>
          <w:color w:val="auto" pt14:Unid="79f6ef604c2d47b1950987c2b37b9987"/>
          <w:sz w:val="25" pt14:Unid="ec68ffc1a84646739d58398422ea97f1"/>
          <w:szCs w:val="25" pt14:Unid="9f1bcf94b3c14372857aafcdb4a7baa0"/>
          <w:vertAlign w:val="superscript" pt14:Unid="4f8c1ba28c8d41009cfc9fa1b9f075c8"/>
        </w:rPr>
      </w:pPr>
      <w:r>
        <w:rPr pt14:Unid="0373edaebbfc4980ac00623efca7b4fd">
          <w:rFonts w:ascii="Arial" w:hAnsi="Arial" w:eastAsia="Arial" w:cs="Arial" pt14:Unid="c82a6eff9e014a7688f84dcb136a8120"/>
          <w:color w:val="auto" pt14:Unid="252146b7030f4e17a85846d11d1cd59c"/>
          <w:sz w:val="16" pt14:Unid="42675c26272b48ae8b28cf6b5ead1f9c"/>
          <w:szCs w:val="16" pt14:Unid="d4bda3f18a434cdfa396c7472ea94bae"/>
        </w:rPr>
        <w:t>Portal de Azure: https://portal.azure.com/</w:t>
      </w:r>
    </w:p>
    <w:p pt14:Unid="6bea9fe3a844410994925998388ba78d">
      <w:pPr pt14:Unid="8725415b5af7410d8271a6e560a11886"/>
    </w:p>
    <w:tbl pt14:Unid="eafd620bfb604ac3ab8cf5a8c92f52d1" pt14:CorrelatedSHA1Hash="9694bfcc11471b24d8c2cfd78fd000efddf8aade" pt14:SHA1Hash="9694bfcc11471b24d8c2cfd78fd000efddf8aade" pt14:StructureSHA1Hash="083c39f071e2f67adc0ffdb8cc687ed0eb21b73c">
      <w:tblPr pt14:Unid="06f8c0b7ca764639b123a8386fd10078">
        <w:tblInd w:w="260" w:type="dxa" pt14:Unid="fca62ab2ef0843e1912a7460204e5281"/>
        <w:tblLayout w:type="fixed" pt14:Unid="1bed1979b1ce45e0bb263fa332f7c4d7"/>
        <w:tblCellMar pt14:Unid="8dbc17b24dcd4a489ae5f10559128f2f">
          <w:top w:w="0" w:type="dxa" pt14:Unid="c6e2b5f6bb5b4173a1371397aed639c1"/>
          <w:left w:w="0" w:type="dxa" pt14:Unid="dc59e5ad67e64811b0e62d8396ecd733"/>
          <w:bottom w:w="0" w:type="dxa" pt14:Unid="76e2e61b67d342688885b579a71744b0"/>
          <w:right w:w="0" w:type="dxa" pt14:Unid="22134b64b73f45b0bfef8b13f9f48612"/>
        </w:tblCellMar>
      </w:tblPr>
      <w:tr pt14:Unid="096571473cf54ddc96416c571cbc24f6" pt14:CorrelatedSHA1Hash="48ca2b6d9e27696a9ab11e89eaf507f12a2bd42c" pt14:SHA1Hash="48ca2b6d9e27696a9ab11e89eaf507f12a2bd42c" pt14:StructureSHA1Hash="79a0eea29f620d22c292795db0fa42012a6019db">
        <w:trPr pt14:Unid="93afd3ae2bf94a97a632bea1a7e478ce">
          <w:trHeight w:val="361" pt14:Unid="4727299a80e947fa8194c9195c14efe3"/>
        </w:trPr>
        <w:tc pt14:Unid="307f5ed4a8ef49839031518ba1408476" pt14:SHA1Hash="9af161a560498e22bb117bf7c38c951cbb24639c">
          <w:tcPr pt14:Unid="9b2a4c6a9f674e9296a459c2b1e5d753">
            <w:tcW w:w="6160" w:type="dxa" pt14:Unid="2cda549969e5412bbe96c4ca7c359569"/>
            <w:tcBorders pt14:Unid="8be3d4402cbd4c698fc364f53a474e62">
              <w:bottom w:val="single" w:color="auto" w:sz="8" pt14:Unid="ce4121aa642d4c7183f3e09f655cc43e"/>
            </w:tcBorders>
            <w:vAlign w:val="bottom" pt14:Unid="29e5c83b68aa413390c32233558bec17"/>
          </w:tcPr>
          <w:p pt14:Unid="2b299bfdb6dc4a1bbf8926ea7d14cdec">
            <w:pPr pt14:Unid="84a6d5f13e94423b92a4a5a2f91ff40f">
              <w:spacing w:after="0" pt14:Unid="ff1388a312e54aa1ab6688d64928e1bd"/>
              <w:rPr pt14:Unid="88f0fff229934f8ab146a7d1db697d05">
                <w:color w:val="auto" pt14:Unid="dfb5bb9bb8aa457084992682f5d2466b"/>
                <w:sz w:val="20" pt14:Unid="dccea68bb51a43e192f97a444a75da9e"/>
                <w:szCs w:val="20" pt14:Unid="9b34d88b38e24a9286aa909642c5e103"/>
              </w:rPr>
            </w:pPr>
            <w:r>
              <w:rPr pt14:Unid="1b813a9c89db4b87b21b72cd451f783d">
                <w:rFonts w:ascii="Arial" w:hAnsi="Arial" w:eastAsia="Arial" w:cs="Arial" pt14:Unid="d9d403dab10e486a9dcf8f97147cf817"/>
                <w:color w:val="auto" pt14:Unid="f37e499424184eb5bebdb59ff97251a9"/>
                <w:sz w:val="24" pt14:Unid="7df85dacc0444d3aac6d7e8a8c9034e4"/>
                <w:szCs w:val="24" pt14:Unid="d099d78dffd54f82af85b5898474b45e"/>
              </w:rPr>
              <w:t>6.2  Detalles de la implementación back-end</w:t>
            </w:r>
          </w:p>
        </w:tc>
        <w:tc pt14:Unid="c443f602e2b64eef9b47f23aab7efc01" pt14:SHA1Hash="64c00b8aef15f0befe871a259796ace5c54f38d1">
          <w:tcPr pt14:Unid="61a7069ac43d43019986e5f24a34b1de">
            <w:tcW w:w="2340" w:type="dxa" pt14:Unid="a0a2096788a741688f829fb41a8c8bf2"/>
            <w:tcBorders pt14:Unid="7966ebbb0aa147f8bd650a62a31bfd80">
              <w:bottom w:val="single" w:color="auto" w:sz="8" pt14:Unid="74ea27c2e5a0462e9d1706280a4f62c8"/>
            </w:tcBorders>
            <w:vAlign w:val="bottom" pt14:Unid="f859f0a31d824e5e96015cc694218578"/>
          </w:tcPr>
          <w:p pt14:Unid="9c5d388c9d3547ab9028ba5e5d489af6">
            <w:pPr pt14:Unid="e69d917b05e44834989920f8af94f36c">
              <w:spacing w:after="0" pt14:Unid="98ad873e89b643878008ff7b94d5f7b0"/>
              <w:jc w:val="right" pt14:Unid="8fc533f9fc39412d90faad3349ea5a00"/>
              <w:rPr pt14:Unid="a4090fe7898d485c9f31ab19a42ed36c">
                <w:color w:val="auto" pt14:Unid="6467ddc4677849a3a69008a559a1da4b"/>
                <w:sz w:val="20" pt14:Unid="627732fdc3224e2796d16ddccf4140aa"/>
                <w:szCs w:val="20" pt14:Unid="72a3a81ff6624812b42d758b775fa863"/>
              </w:rPr>
            </w:pPr>
            <w:r>
              <w:rPr pt14:Unid="535bebc62bdc4df7a0a266cd0ccced57">
                <w:rFonts w:ascii="Arial" w:hAnsi="Arial" w:eastAsia="Arial" w:cs="Arial" pt14:Unid="5766c22d03894487935b6fc64b7252b3"/>
                <w:b w:val="1" pt14:Unid="37a0f5013712442784d320e581226c0e"/>
                <w:bCs w:val="1" pt14:Unid="1882e8e32d214a5b861d294cb98663dc"/>
                <w:color w:val="auto" pt14:Unid="31252cd1b2f5416aaef25ed888f32a1c"/>
                <w:sz w:val="22" pt14:Unid="eb3eb1939fc744d9a69ce41b34e7094d"/>
                <w:szCs w:val="22" pt14:Unid="9bd06d1653bd4896aecf9b3a25c5c4f8"/>
              </w:rPr>
              <w:t>39</w:t>
            </w:r>
          </w:p>
        </w:tc>
      </w:tr>
    </w:tbl>
    <w:p pt14:Unid="e8e9874ce09842eabe68ca761fe023d7">
      <w:pPr pt14:Unid="64f4ba0301c54fab978d663b97d10994">
        <w:spacing w:after="0" w:line="20" w:lineRule="exact" pt14:Unid="7e82627a3c94481eb99246cdca4f054e"/>
        <w:rPr pt14:Unid="3d8719926714480199184b282dead8c6">
          <w:color w:val="auto" pt14:Unid="9302b796ac7b432c97f6a2a8b13de622"/>
          <w:sz w:val="20" pt14:Unid="364d4926475b477a84f4fcce58a6ec2f"/>
          <w:szCs w:val="20" pt14:Unid="ba6d2a9ab5ab434baa796c7e45b5691b"/>
        </w:rPr>
      </w:pPr>
      <w:r>
        <w:rPr pt14:Unid="9c968aba55aa4e959d7230c593fa2f89">
          <w:color w:val="auto" pt14:Unid="75c29b63476044c8876df0dd4f8bb67d"/>
          <w:sz w:val="20" pt14:Unid="4e5a252c04cb43bc920f25b0ea61f5a1"/>
          <w:szCs w:val="20" pt14:Unid="33019626dc914feabef8de3e70df8aed"/>
        </w:rPr>
        <w:drawing pt14:Unid="68afd610da50493f97408637f7b1fdea" pt14:SHA1Hash="861f1261f7ca280726844a5cc1e3b1e6dbfd97f7">
          <wp:anchor simplePos="0" relativeHeight="251657728" behindDoc="1" locked="0" layoutInCell="0" allowOverlap="1" pt14:Unid="1612f8559fe345ce8551360bde4ba861">
            <wp:simplePos x="0" y="0" pt14:Unid="81a1a9b33cef4898a0686623660a74f2"/>
            <wp:positionH relativeFrom="column" pt14:Unid="2f52d8d298b24c1fac878c0a2beb60b1">
              <wp:posOffset pt14:Unid="08e49c08510f4765a41aac9e4ad57a30">1177290</wp:posOffset>
            </wp:positionH>
            <wp:positionV relativeFrom="paragraph" pt14:Unid="41c75629e0b24353a16d5daf80178c9c">
              <wp:posOffset pt14:Unid="7dece6097fdf4556b01fb4b351d7601a">236220</wp:posOffset>
            </wp:positionV>
            <wp:extent cx="3376930" cy="2005330" pt14:Unid="3dd8fc7547374830b518f6c1779be37a"/>
            <wp:wrapNone pt14:Unid="08ad4a4d24db476fb2198eb1a8b8fb26"/>
            <wp:docPr id="36" name="Picture 206" pt14:Unid="67aa130e19644f06911e528ac63239dc"/>
            <wp:cNvGraphicFramePr pt14:Unid="d725d18e12ec4076a602ccd71bc93d25">
              <a:graphicFrameLocks xmlns:a="http://schemas.openxmlformats.org/drawingml/2006/main" noChangeAspect="1" pt14:Unid="035cacfcbfd744a4a61392b7cc873c35"/>
            </wp:cNvGraphicFramePr>
            <a:graphic xmlns:a="http://schemas.openxmlformats.org/drawingml/2006/main" pt14:Unid="6fb06d3e4d784372a3f84179458779aa">
              <a:graphicData uri="http://schemas.openxmlformats.org/drawingml/2006/picture" pt14:Unid="3c55d2f0445447b1a4ce3a4e598d7585">
                <pic:pic xmlns:pic="http://schemas.openxmlformats.org/drawingml/2006/picture" pt14:Unid="9ed68b256b22487c8090e7c4a60329bf">
                  <pic:nvPicPr pt14:Unid="46306c3fdad9487f9ade46626835dde7">
                    <pic:cNvPr id="0" name="Picture 206" pt14:Unid="c9507d8c6f5c4e6dbda5721344269888"/>
                    <pic:cNvPicPr pt14:Unid="34488c9c446e4910974ccd983e7e44f9">
                      <a:picLocks noChangeAspect="1" noChangeArrowheads="1" pt14:Unid="9e271ad9481a402aa40aa8d9e67a1ed3"/>
                    </pic:cNvPicPr>
                  </pic:nvPicPr>
                  <pic:blipFill pt14:Unid="0d688e9d5a98413baaaa8f5a085da247">
                    <a:blip r:embed="rId42" pt14:Unid="01eed4212b004863b0e237db3f03adec">
                      <a:extLst pt14:Unid="933064cadb224baca810fa9a81524286">
                        <a:ext uri="{28A0092B-C50C-407E-A947-70E740481C1C}" pt14:Unid="374471b892ea45e6be28a09c16af228a"/>
                      </a:extLst>
                    </a:blip>
                    <a:srcRect pt14:Unid="529db2da2aa741fe832e2c2890797875"/>
                    <a:stretch pt14:Unid="37b574eb11e240538a2e2c459a9336b3">
                      <a:fillRect pt14:Unid="0af4d203d177436faa59e3b562e4671c"/>
                    </a:stretch>
                  </pic:blipFill>
                  <pic:spPr bwMode="auto" pt14:Unid="f77fc7e97bd44e088b74d506b015d08c">
                    <a:xfrm pt14:Unid="42ca7b9b37d346cca7a4260a18fd887d">
                      <a:off x="0" y="0" pt14:Unid="f8f177f1ead4466fa029d8559fb4c44d"/>
                      <a:ext cx="3376930" cy="2005330" pt14:Unid="6cd9aa603d774aa3885d4f304185f7f5"/>
                    </a:xfrm>
                    <a:prstGeom prst="rect" pt14:Unid="e1fd033e549d47dd9491021ef47c2884">
                      <a:avLst pt14:Unid="773e0be9855842088e0ce9755fcaa647"/>
                    </a:prstGeom>
                    <a:noFill pt14:Unid="d2a13bb62ae44c76badda1e457549f1c"/>
                  </pic:spPr>
                </pic:pic>
              </a:graphicData>
            </a:graphic>
          </wp:anchor>
        </w:drawing>
      </w:r>
    </w:p>
    <w:p pt14:Unid="740d20f3951b423bb3f857ae94790dfc">
      <w:pPr pt14:Unid="915ff4c5e2eb40309a1cfe19ad115e7f">
        <w:spacing w:after="0" w:line="200" w:lineRule="exact" pt14:Unid="c9df866a88234b3489df7b13d9aa66d1"/>
        <w:rPr pt14:Unid="7976dc201d1147b6b5602043acf62ae9">
          <w:color w:val="auto" pt14:Unid="fc9e8bfd4b44419d9888f88d93446791"/>
          <w:sz w:val="20" pt14:Unid="b469c8d058ef451696b645d583e19808"/>
          <w:szCs w:val="20" pt14:Unid="3cbad266494a4c20aa5fe68ab6ea1c5b"/>
        </w:rPr>
      </w:pPr>
    </w:p>
    <w:p pt14:Unid="aeb8f2d74e084975bd9c656dd115f766">
      <w:pPr pt14:Unid="43f1eb741be64983bf926693adfe81bd">
        <w:spacing w:after="0" w:line="200" w:lineRule="exact" pt14:Unid="60fc6865836f413e94e5cb85df909f71"/>
        <w:rPr pt14:Unid="bcf74cf88aeb4861be0b2fc683fac647">
          <w:color w:val="auto" pt14:Unid="70de5513a0b34f4dbeef3b19dd6cc83f"/>
          <w:sz w:val="20" pt14:Unid="80f289b7bb2144a3bf038ac8cb8beaaf"/>
          <w:szCs w:val="20" pt14:Unid="75d211a7c2334154bca0dc3297fa1f44"/>
        </w:rPr>
      </w:pPr>
    </w:p>
    <w:p pt14:Unid="f5bc055209ea442993b6ce97fd5189b9">
      <w:pPr pt14:Unid="15e0ac3937614a2ba8ce3adb3b92246e">
        <w:spacing w:after="0" w:line="200" w:lineRule="exact" pt14:Unid="d648563f03bf490492ed67dd7e352245"/>
        <w:rPr pt14:Unid="9be0217bdffd45caab8bceeaa0cb2dca">
          <w:color w:val="auto" pt14:Unid="0547ced6a3344d29ad639977209f5857"/>
          <w:sz w:val="20" pt14:Unid="f970cc76d2b343a184dba7add4aef973"/>
          <w:szCs w:val="20" pt14:Unid="ebd4004d85414fb390930dc3db4804e2"/>
        </w:rPr>
      </w:pPr>
    </w:p>
    <w:p pt14:Unid="12bdfad8bc024189aad2df7e2685579b">
      <w:pPr pt14:Unid="a11c527d6fd94ffa9c2262e19b4ef6c8">
        <w:spacing w:after="0" w:line="200" w:lineRule="exact" pt14:Unid="5127cc311dd54d2bbea1872e272cd94e"/>
        <w:rPr pt14:Unid="08e246f2350e49de8d831d6a3f5d6d2f">
          <w:color w:val="auto" pt14:Unid="e7b89acac7a84d2a99a76f6075bf963e"/>
          <w:sz w:val="20" pt14:Unid="3b75206f3d5c4a5785e70cef31d41e16"/>
          <w:szCs w:val="20" pt14:Unid="b6dc88e3e5724e3d824d517b2149f2e4"/>
        </w:rPr>
      </w:pPr>
    </w:p>
    <w:p pt14:Unid="3fba53014d9f448cbe11f98a006f1598">
      <w:pPr pt14:Unid="c0d5b78013014fd3bf7f591cc5d59c3b">
        <w:spacing w:after="0" w:line="200" w:lineRule="exact" pt14:Unid="2a9fa280aa504b298d50f663542906dc"/>
        <w:rPr pt14:Unid="4282b22423014f988339f9877f3cefdc">
          <w:color w:val="auto" pt14:Unid="b59c02f64350482e966cb4c40d19f12a"/>
          <w:sz w:val="20" pt14:Unid="f8389a776e904d1699af58c0338011ab"/>
          <w:szCs w:val="20" pt14:Unid="e112788eae774be2ad8551ebee0d1e02"/>
        </w:rPr>
      </w:pPr>
    </w:p>
    <w:p pt14:Unid="36c5e7dbd1584688bb1efd695e97e1fb">
      <w:pPr pt14:Unid="57eded75ce0441daa82c6448941b691c">
        <w:spacing w:after="0" w:line="200" w:lineRule="exact" pt14:Unid="d038e5848a244f018401c0f18b3c08f7"/>
        <w:rPr pt14:Unid="aea00e89c0304d2ea6f1220a63555efb">
          <w:color w:val="auto" pt14:Unid="b720b98375794c2ba314f4f69585d87e"/>
          <w:sz w:val="20" pt14:Unid="ed4210970643437093ea39ef26acfc6a"/>
          <w:szCs w:val="20" pt14:Unid="f5d820d5a016478cb013d85f7f067a29"/>
        </w:rPr>
      </w:pPr>
    </w:p>
    <w:p pt14:Unid="c8b69510224248b2bf2a922dce063f6a">
      <w:pPr pt14:Unid="18fd3fa1559148808c98d3f308e0eaba">
        <w:spacing w:after="0" w:line="200" w:lineRule="exact" pt14:Unid="a41eb0bc6ad24cbf8500da6806d9df35"/>
        <w:rPr pt14:Unid="6980ad55272e483181f84046482ff2f5">
          <w:color w:val="auto" pt14:Unid="e65bfc870ea047adba27c1fd8b7a9e58"/>
          <w:sz w:val="20" pt14:Unid="c1eef1ff072a481a99dcfcabeea1fa82"/>
          <w:szCs w:val="20" pt14:Unid="d54cdfd3234b45218dadcf2d278084e7"/>
        </w:rPr>
      </w:pPr>
    </w:p>
    <w:p pt14:Unid="519e2c7f21ea44c78547f3f04ee36c2e">
      <w:pPr pt14:Unid="c33f6bd93d8d4484a63a8eabf968a51e">
        <w:spacing w:after="0" w:line="200" w:lineRule="exact" pt14:Unid="7e425061b0064646b9f4678b33560f25"/>
        <w:rPr pt14:Unid="3861efc034734ee9a598d03e38037df3">
          <w:color w:val="auto" pt14:Unid="5c3654e1597e4601be2dedc79bfb2c82"/>
          <w:sz w:val="20" pt14:Unid="6145ab97201e4b8ab8d70fe2c01a10b5"/>
          <w:szCs w:val="20" pt14:Unid="bba80bc254ff4e149fb1317e5e5b93a9"/>
        </w:rPr>
      </w:pPr>
    </w:p>
    <w:p pt14:Unid="038f5e582ccd43b293d4a5d783cf42ac">
      <w:pPr pt14:Unid="262c97af674f4f2bb774cdf2974fae68">
        <w:spacing w:after="0" w:line="200" w:lineRule="exact" pt14:Unid="24b4ccac3434485d9043291fa934ba45"/>
        <w:rPr pt14:Unid="fd164ff2182449bca5ab9a150301b1e7">
          <w:color w:val="auto" pt14:Unid="3f3d6edd2887487ba71e7110a20a0118"/>
          <w:sz w:val="20" pt14:Unid="81f0676f2f314cdaa290ba35d6c21462"/>
          <w:szCs w:val="20" pt14:Unid="6b7e590f578f4dc6b1e2414a84e2e9ac"/>
        </w:rPr>
      </w:pPr>
    </w:p>
    <w:p pt14:Unid="f9c7b491b1d24c20b665533fcddf9848">
      <w:pPr pt14:Unid="b132ad0b3bf04bcfb781a90b961c19ef">
        <w:spacing w:after="0" w:line="200" w:lineRule="exact" pt14:Unid="6981671500114c8f824eba3d0811ae27"/>
        <w:rPr pt14:Unid="2e547a74c34042dbb9d48a3274fd56e1">
          <w:color w:val="auto" pt14:Unid="e2b558d9751a498e98d47be6f83a2c5c"/>
          <w:sz w:val="20" pt14:Unid="4765e9ed201a47adaa2ca918a9856df9"/>
          <w:szCs w:val="20" pt14:Unid="fcfa245fd3104ad4b82d3dff470e9647"/>
        </w:rPr>
      </w:pPr>
    </w:p>
    <w:p pt14:Unid="8065273809404d8ea9ec656bd87df951">
      <w:pPr pt14:Unid="1259e6af98814225a6a341173776c682">
        <w:spacing w:after="0" w:line="200" w:lineRule="exact" pt14:Unid="cdd428e9be45465b9e516bcd9da5756b"/>
        <w:rPr pt14:Unid="d251e9996e614d5b94c332ef93059614">
          <w:color w:val="auto" pt14:Unid="22ab4688b5aa4aeb802914c59c7494cc"/>
          <w:sz w:val="20" pt14:Unid="d7b60d2e37604235931ee5a7b06f7dc0"/>
          <w:szCs w:val="20" pt14:Unid="b29bd51f395b4245a8423ae6981abfbe"/>
        </w:rPr>
      </w:pPr>
    </w:p>
    <w:p pt14:Unid="e3511e9a827b48278b21a9df5ea3d7c0">
      <w:pPr pt14:Unid="d4108e969b6245d89742dfacddc338d5">
        <w:spacing w:after="0" w:line="200" w:lineRule="exact" pt14:Unid="bcc65a45f737455cb5bfa285e9eff3ea"/>
        <w:rPr pt14:Unid="6be9c62cfe4a45e18c803c9b1d372ada">
          <w:color w:val="auto" pt14:Unid="d5808f31d6e843e4be76c506e0b92b64"/>
          <w:sz w:val="20" pt14:Unid="52e87f5c7e2348d8982ff6a420a59d13"/>
          <w:szCs w:val="20" pt14:Unid="ad07b3ca1f1444e79851245b4fe11186"/>
        </w:rPr>
      </w:pPr>
    </w:p>
    <w:p pt14:Unid="5a49b1ca1c1d46f68cd2373527af780c">
      <w:pPr pt14:Unid="ee544316062840df8788e6aaa685de40">
        <w:spacing w:after="0" w:line="200" w:lineRule="exact" pt14:Unid="3143250f65ed4889ad3c790d2b6b3bb7"/>
        <w:rPr pt14:Unid="b5e9c122e2a64421b5a5150b4ab3707e">
          <w:color w:val="auto" pt14:Unid="8fb570f1a32d4f7589cfda7bce1e8fea"/>
          <w:sz w:val="20" pt14:Unid="233460d9618b455d9ae7998f621ccbc3"/>
          <w:szCs w:val="20" pt14:Unid="a107f8bf54054302a23443d93df9c997"/>
        </w:rPr>
      </w:pPr>
    </w:p>
    <w:p pt14:Unid="3754542f004644e885dcd5639df14c3f">
      <w:pPr pt14:Unid="3e2088b628434f07bf3f4a32f7a0f02e">
        <w:spacing w:after="0" w:line="200" w:lineRule="exact" pt14:Unid="aeb7baf816e644f3b00bc28a690cd510"/>
        <w:rPr pt14:Unid="c2c9e8974727419ab038f72a37258470">
          <w:color w:val="auto" pt14:Unid="bc3c93784f0f4c41940b98a31d209e8e"/>
          <w:sz w:val="20" pt14:Unid="51cc678c4bca47c4b1a123ecd4ceea2e"/>
          <w:szCs w:val="20" pt14:Unid="8b9a11c46077460f9cf4a632993f2017"/>
        </w:rPr>
      </w:pPr>
    </w:p>
    <w:p pt14:Unid="e1ed7b4b749f4cab99fcf6ff036dff5b">
      <w:pPr pt14:Unid="1bfc376d29af4ffa8aa9f591e4595680">
        <w:spacing w:after="0" w:line="200" w:lineRule="exact" pt14:Unid="3b1dd30fff474e8f85a9061279e3e49b"/>
        <w:rPr pt14:Unid="dbfb0ca941ad489e9a6ff890e01c2f8c">
          <w:color w:val="auto" pt14:Unid="5c561a5adc62417b95da667982ad35d6"/>
          <w:sz w:val="20" pt14:Unid="cf0f6d50ccaa492ebda0369b4284e2dd"/>
          <w:szCs w:val="20" pt14:Unid="d99b11040daa4323b78334c233ed63fb"/>
        </w:rPr>
      </w:pPr>
    </w:p>
    <w:p pt14:Unid="d2c50c60d2c04d7c863f7ce0d9cc1067">
      <w:pPr pt14:Unid="6574130d78f44d8e8e384ec01f578735">
        <w:spacing w:after="0" w:line="200" w:lineRule="exact" pt14:Unid="9a3724d4f67d46c19fd4f875ea27f470"/>
        <w:rPr pt14:Unid="5470bf55170e43a6975e1547c1697c97">
          <w:color w:val="auto" pt14:Unid="30cb108dd8e04550ae0c8a34f87449a1"/>
          <w:sz w:val="20" pt14:Unid="2faaca19496f406cb5a31434183835cc"/>
          <w:szCs w:val="20" pt14:Unid="27607c92a23e4f34b418f9735ed71be7"/>
        </w:rPr>
      </w:pPr>
    </w:p>
    <w:p pt14:Unid="9c90c51c3b814f9fbc1b558d333bf571">
      <w:pPr pt14:Unid="1f7624a92bfb40838d617e029ec441f4">
        <w:spacing w:after="0" w:line="200" w:lineRule="exact" pt14:Unid="b935f0aba43a46afa24cc8fcf056d524"/>
        <w:rPr pt14:Unid="0483c64ef7c34110ae56fe120d01eda5">
          <w:color w:val="auto" pt14:Unid="40341aab184f408090e1fd04dd4f6284"/>
          <w:sz w:val="20" pt14:Unid="bfe7e71ab39c440ab7d42f221bdf17c2"/>
          <w:szCs w:val="20" pt14:Unid="aa8a418ae6484c97bc01d017c38938c0"/>
        </w:rPr>
      </w:pPr>
    </w:p>
    <w:p pt14:Unid="833762e7c329490c8ac34fb767337c82">
      <w:pPr pt14:Unid="6aa6677a3df34586b0d4e37a8b6a36cc">
        <w:spacing w:after="0" w:line="291" w:lineRule="exact" pt14:Unid="1924dec5d3b44c3e90e524241fb1d9bc"/>
        <w:rPr pt14:Unid="1204fa2862ed445fb87c3b56b47ca44f">
          <w:color w:val="auto" pt14:Unid="585a3ce6b7fb4f22bf48fab52c35bf0b"/>
          <w:sz w:val="20" pt14:Unid="2911781f801641dab350127d4cf8d6a4"/>
          <w:szCs w:val="20" pt14:Unid="75f98aa4b24940cdabeaba12ffc10958"/>
        </w:rPr>
      </w:pPr>
    </w:p>
    <w:p pt14:Unid="e7f66293e63b42618bd67a8b9be3221c">
      <w:pPr pt14:Unid="f2ab41ee2cff462ab55e47117e1f75be">
        <w:spacing w:after="0" pt14:Unid="dfb3598ea8bd416d9aafdeb151990f72"/>
        <w:ind w:right="6" pt14:Unid="dc80ab9cc9a94535a5df1610253739a0"/>
        <w:jc w:val="center" pt14:Unid="ce5e7fc0c7594783af1592d0d49d574b"/>
        <w:rPr pt14:Unid="62e14fdb4ed947dfa4cd947922a64154">
          <w:color w:val="auto" pt14:Unid="7383aee1199043d7b531f74bb68a299b"/>
          <w:sz w:val="20" pt14:Unid="1dabe1b5d05f40fca52876d87990cc74"/>
          <w:szCs w:val="20" pt14:Unid="2856a70f39a64e6b9d46a98278222e0d"/>
        </w:rPr>
      </w:pPr>
      <w:r>
        <w:rPr pt14:Unid="8cbe61d4afa5435f8b909cad46ebdda5">
          <w:rFonts w:ascii="Arial" w:hAnsi="Arial" w:eastAsia="Arial" w:cs="Arial" pt14:Unid="c7186195b152409f95361b3bb6a5c379"/>
          <w:b w:val="1" pt14:Unid="977902de9302458389c5d0a3ff42ff4f"/>
          <w:bCs w:val="1" pt14:Unid="0f2273b8996c4a8b802a381eea321cee"/>
          <w:color w:val="auto" pt14:Unid="df1da1084dfe49578542d9318644af34"/>
          <w:sz w:val="20" pt14:Unid="fc80c36cb8e24a07a291288177678f16"/>
          <w:szCs w:val="20" pt14:Unid="3ec544eace5142538fe5fd80a68b74b4"/>
        </w:rPr>
        <w:t xml:space="preserve">Figura 6.13: </w:t>
      </w:r>
      <w:r>
        <w:rPr pt14:Unid="04c35ac05eda41f29eb0ecf6338d336c">
          <w:rFonts w:ascii="Arial" w:hAnsi="Arial" w:eastAsia="Arial" w:cs="Arial" pt14:Unid="c05238f264ab4bbc8dba0664d7367b8d"/>
          <w:color w:val="auto" pt14:Unid="8756c00de3544e5bb73413385fd34df6"/>
          <w:sz w:val="20" pt14:Unid="02636790a55045adb92d874996235d44"/>
          <w:szCs w:val="20" pt14:Unid="b51c6e27f11b47029b96fd965105e80a"/>
        </w:rPr>
        <w:t>Clase ShopContext.</w:t>
      </w:r>
    </w:p>
    <w:p pt14:Unid="c90a43962d7c41639b65b06397dfc73f">
      <w:pPr pt14:Unid="5f9abb30e3ea4a509e4f6dcec3746389">
        <w:spacing w:after="0" w:line="200" w:lineRule="exact" pt14:Unid="a5b693d9040c4630bf5ebd45893dcb1f"/>
        <w:rPr pt14:Unid="84c84e019c00450eb26869c9bca0eb85">
          <w:color w:val="auto" pt14:Unid="a96adb706e17420c86ff68e2a322f6e9"/>
          <w:sz w:val="20" pt14:Unid="1b8367cb2196461bba13cfaddfd5bb02"/>
          <w:szCs w:val="20" pt14:Unid="08297aeea77d4bd09ca3e20941231a62"/>
        </w:rPr>
      </w:pPr>
    </w:p>
    <w:p pt14:Unid="7c766af419934aa28fb111f0d027106b">
      <w:pPr pt14:Unid="8cfbd5fddd2c42bebde08584c8f0b7cd">
        <w:spacing w:after="0" w:line="249" w:lineRule="exact" pt14:Unid="5c935b48418f4ec28969cde18418ac97"/>
        <w:rPr pt14:Unid="7ea69f1f365141d4b25fcc2b0a15a0f2">
          <w:color w:val="auto" pt14:Unid="1048190fc2de4afcb4cf008abb561bf2"/>
          <w:sz w:val="20" pt14:Unid="ca2d7e2a856f4d9db92d122d338183da"/>
          <w:szCs w:val="20" pt14:Unid="99d36491c83b43a0bf771f6b47500bc5"/>
        </w:rPr>
      </w:pPr>
    </w:p>
    <w:p pt14:Unid="12cb414b20174fb49902cae76aaed890">
      <w:pPr pt14:Unid="0c74860e07ff435fadcfeb213146e982">
        <w:spacing w:after="0" w:line="258" w:lineRule="auto" pt14:Unid="e217672f04c2483f98ad22db07a84360"/>
        <w:ind w:left="260" w:right="266" w:firstLine="339" pt14:Unid="5f126079b787406cb98e67636bbcacbc"/>
        <w:jc w:val="both" pt14:Unid="5ff5a1b267e2464bacdbbc0ba7c39f7a"/>
        <w:rPr pt14:Unid="cdac9a1cc7aa44f8a305e3da8439452e">
          <w:color w:val="auto" pt14:Unid="41503b1b2bcf404982469af366b630da"/>
          <w:sz w:val="20" pt14:Unid="85f1a9c45ed94475a2fb3fd369984587"/>
          <w:szCs w:val="20" pt14:Unid="3b0f9fab988245c8a2cf029d8def23c8"/>
        </w:rPr>
      </w:pPr>
      <w:r>
        <w:rPr pt14:Unid="a891942cc1fb43e1af619b7a5fdf1b91">
          <w:rFonts w:ascii="Arial" w:hAnsi="Arial" w:eastAsia="Arial" w:cs="Arial" pt14:Unid="313cc349fc794b76b47d1a9ef68c9527"/>
          <w:color w:val="auto" pt14:Unid="a6ec3c7c618d4e47ac2c8434390b1f84"/>
          <w:sz w:val="22" pt14:Unid="c35ff0c82a904c408960c28cc6c14e0c"/>
          <w:szCs w:val="22" pt14:Unid="e49d05d315284a44965264b6070fb0c5"/>
        </w:rPr>
        <w:t xml:space="preserve">Por último, para que desde otras capas accedan a los datos emplearemos el </w:t>
      </w:r>
      <w:r>
        <w:rPr pt14:Unid="635232955e5c424e9f64033f4e9be0d7">
          <w:rFonts w:ascii="Arial" w:hAnsi="Arial" w:eastAsia="Arial" w:cs="Arial" pt14:Unid="ce3da781d23e43f0bb65ea975eac7302"/>
          <w:b w:val="1" pt14:Unid="898346aa276a40c0aced99a4b8464c28"/>
          <w:bCs w:val="1" pt14:Unid="c4d8a9f0fbef44b6878a43bf725b7167"/>
          <w:color w:val="auto" pt14:Unid="e4aed7d463934e65b771981f94e36116"/>
          <w:sz w:val="22" pt14:Unid="9d82382e1c564e7b8804e0a54d8b8ca4"/>
          <w:szCs w:val="22" pt14:Unid="fc79753695a94d3abf6298bc9994d603"/>
        </w:rPr>
        <w:t>patrón</w:t>
      </w:r>
      <w:r>
        <w:rPr pt14:Unid="6a644f2d3a344772a6a255314a109a10">
          <w:rFonts w:ascii="Arial" w:hAnsi="Arial" w:eastAsia="Arial" w:cs="Arial" pt14:Unid="617446d7d94347d395845dbfd7654089"/>
          <w:color w:val="auto" pt14:Unid="98c9c48823334e8f81fa56f261d3697d"/>
          <w:sz w:val="22" pt14:Unid="9aeb1359ee9f423b8e834be44aed1c38"/>
          <w:szCs w:val="22" pt14:Unid="b78dc518ba0d4215b4d1d20c57c41445"/>
        </w:rPr>
        <w:t xml:space="preserve"> </w:t>
      </w:r>
      <w:r>
        <w:rPr pt14:Unid="fe722ec5135b499ab3bfb393f54cbe70">
          <w:rFonts w:ascii="Arial" w:hAnsi="Arial" w:eastAsia="Arial" w:cs="Arial" pt14:Unid="e5dda293f8c14ce095cd8c23d663bfde"/>
          <w:b w:val="1" pt14:Unid="1258f528683e487596e842a94f22c6b0"/>
          <w:bCs w:val="1" pt14:Unid="3045c0bbc9384b9b84d2981b660b4103"/>
          <w:color w:val="auto" pt14:Unid="525c02a7e8aa40b5be6310a9aabe6387"/>
          <w:sz w:val="22" pt14:Unid="81e24505177645848067c24b06c43e89"/>
          <w:szCs w:val="22" pt14:Unid="44abad49c5754191994ac02834dcf866"/>
        </w:rPr>
        <w:t>DAO</w:t>
      </w:r>
      <w:r>
        <w:rPr pt14:Unid="4bcd30b807c946369d6bc43f57fee8fe">
          <w:rFonts w:ascii="Arial" w:hAnsi="Arial" w:eastAsia="Arial" w:cs="Arial" pt14:Unid="d46e6f4d3e494802a915b537779f9552"/>
          <w:color w:val="auto" pt14:Unid="5b8cfae9a99f44f990292dbd84d8ee3f"/>
          <w:sz w:val="22" pt14:Unid="282380768f574f389aaf1ccabd843d7f"/>
          <w:szCs w:val="22" pt14:Unid="48d6d7e7db9c4d7c8a369c93f3d9d1be"/>
        </w:rPr>
        <w:t>. Exponer el contexto entero fuera de la capa de persistencia puede ser peligroso</w:t>
      </w:r>
      <w:r>
        <w:rPr pt14:Unid="fa483f402f374b68b94c4245bf78ddfb">
          <w:rFonts w:ascii="Arial" w:hAnsi="Arial" w:eastAsia="Arial" w:cs="Arial" pt14:Unid="944bb9d092e24eab9df7b0cee15c4d1c"/>
          <w:b w:val="1" pt14:Unid="56967181821c4da6acf5a7739a7d38b0"/>
          <w:bCs w:val="1" pt14:Unid="942774274d39403093cf43012a55fb3d"/>
          <w:color w:val="auto" pt14:Unid="7aead1987593462c9e57dd35d690aa4c"/>
          <w:sz w:val="22" pt14:Unid="b2829611459f4a13966b69f24541032c"/>
          <w:szCs w:val="22" pt14:Unid="2b95ba959f224e01b9281a6a236232a9"/>
        </w:rPr>
        <w:t xml:space="preserve"> </w:t>
      </w:r>
      <w:r>
        <w:rPr pt14:Unid="be6da658adf34c13acdee9948a40b55d">
          <w:rFonts w:ascii="Arial" w:hAnsi="Arial" w:eastAsia="Arial" w:cs="Arial" pt14:Unid="9b1e34e7db9a436daa959b179fa9422a"/>
          <w:color w:val="auto" pt14:Unid="bf0026c8f8884708aeebbd24606eb7fa"/>
          <w:sz w:val="22" pt14:Unid="2317e10b843947e78a3b555775160c2e"/>
          <w:szCs w:val="22" pt14:Unid="1e57bf5bda5d4a428aa198796f158565"/>
        </w:rPr>
        <w:t>porque permitiría modificar desde otras capas aspectos que solo deben conocerse en esta capa. Por ello, se definirá para cada entidad del dominio una interfaz para acceder a sus datos donde las operaciones permitidas están acotadas. De nuevo, tanto estas interfaces como su implementación se pueden definir de forma genérica y si se desea se puede extender o sobreescribir su comportamiento.</w:t>
      </w:r>
    </w:p>
    <w:p pt14:Unid="c46a28f057dd4a699ea74f8ecb4481e1">
      <w:pPr pt14:Unid="3d707cf75b8143e786f549dd0ba48b4e">
        <w:spacing w:after="0" w:line="20" w:lineRule="exact" pt14:Unid="fd4c861fd5294d7585d3c45658aeceda"/>
        <w:rPr pt14:Unid="46a4fc47d7ca499384dbd57bb399f6d8">
          <w:color w:val="auto" pt14:Unid="d534952139584693b0a870cc7b655c2c"/>
          <w:sz w:val="20" pt14:Unid="80af9d84b0af4d0a85e813081e952c4e"/>
          <w:szCs w:val="20" pt14:Unid="6224968bd3424957a5ab767ebb190b54"/>
        </w:rPr>
      </w:pPr>
      <w:r>
        <w:rPr pt14:Unid="b7b55e6e722e4a3dad6892fd2dcd61e0">
          <w:color w:val="auto" pt14:Unid="67bee985c8e94cac87369dea9143322a"/>
          <w:sz w:val="20" pt14:Unid="a176cdfe88f54720a7701a35013a92f3"/>
          <w:szCs w:val="20" pt14:Unid="ee7bed4bd27047e485c78520028f2cd1"/>
        </w:rPr>
        <w:drawing pt14:Unid="6473f6daa9c24d3a945d9f4aaab0b19b" pt14:SHA1Hash="9ae1b42de8ac308d2b81f1ea9c7b09475b27fd67">
          <wp:anchor simplePos="0" relativeHeight="251657728" behindDoc="1" locked="0" layoutInCell="0" allowOverlap="1" pt14:Unid="f87430cbea4143e8ae566edb297e07c2">
            <wp:simplePos x="0" y="0" pt14:Unid="004f59564fde463f8f16a2e52f2316ea"/>
            <wp:positionH relativeFrom="column" pt14:Unid="bf6ee8bacb704a9a9a5c9ce451d8c59e">
              <wp:posOffset pt14:Unid="64d1d0e985d84a30a66aa918f95a85ab">311150</wp:posOffset>
            </wp:positionH>
            <wp:positionV relativeFrom="paragraph" pt14:Unid="0be63e74e54a4aa2a736a4d3847c577f">
              <wp:posOffset pt14:Unid="3ed28ebf89a34bd0acad05b783486447">149225</wp:posOffset>
            </wp:positionV>
            <wp:extent cx="5108575" cy="2103120" pt14:Unid="ae1543da6fe44f398433f813bb85ffca"/>
            <wp:wrapNone pt14:Unid="022f2a4b1a4549d68fb6be2c8a31e69f"/>
            <wp:docPr id="37" name="Picture 207" pt14:Unid="4b5c06001cb04f4f90bb59c45586f45c"/>
            <wp:cNvGraphicFramePr pt14:Unid="dd0e99d28f8d4350873aa812a97d2f5c">
              <a:graphicFrameLocks xmlns:a="http://schemas.openxmlformats.org/drawingml/2006/main" noChangeAspect="1" pt14:Unid="00477ed712e344a6816f932196d48c2f"/>
            </wp:cNvGraphicFramePr>
            <a:graphic xmlns:a="http://schemas.openxmlformats.org/drawingml/2006/main" pt14:Unid="36b1d3683302467ea87a101f68c14812">
              <a:graphicData uri="http://schemas.openxmlformats.org/drawingml/2006/picture" pt14:Unid="29f2dfa58cb6409da927e93f4b33461a">
                <pic:pic xmlns:pic="http://schemas.openxmlformats.org/drawingml/2006/picture" pt14:Unid="5ccad10235544c89ae1d4832853a2bed">
                  <pic:nvPicPr pt14:Unid="c62445ef840f41ffa5a37d66a96e0bc6">
                    <pic:cNvPr id="0" name="Picture 207" pt14:Unid="2fb654446ece495680dfe38a6db753fb"/>
                    <pic:cNvPicPr pt14:Unid="c74d0405e80e4845b48df2498bbdd447">
                      <a:picLocks noChangeAspect="1" noChangeArrowheads="1" pt14:Unid="c7de9d411dd8440597734fe74b928cac"/>
                    </pic:cNvPicPr>
                  </pic:nvPicPr>
                  <pic:blipFill pt14:Unid="6310bcb38acc4704a98714db32fad8f3">
                    <a:blip r:embed="rId43" pt14:Unid="4ca65347b9604feb823a6b498f98f7d4">
                      <a:extLst pt14:Unid="ab1edb86491e4ee98efdb2d64335fb0e">
                        <a:ext uri="{28A0092B-C50C-407E-A947-70E740481C1C}" pt14:Unid="8b98965d5e884f4b80747ea5bf19a50e"/>
                      </a:extLst>
                    </a:blip>
                    <a:srcRect pt14:Unid="4c5154fb6a8d422da769bda9b0c2c27e"/>
                    <a:stretch pt14:Unid="defe4d7018aa4b80b4c114ae55442bf5">
                      <a:fillRect pt14:Unid="e50cadccdd0e4cf0ad2267cfacd239e9"/>
                    </a:stretch>
                  </pic:blipFill>
                  <pic:spPr bwMode="auto" pt14:Unid="5b022f81fab14736a74dc8ae38d4b925">
                    <a:xfrm pt14:Unid="f255b8ff45bb49f0abd71a4fd2d01a2b">
                      <a:off x="0" y="0" pt14:Unid="f090a8f508e341ef956ad078f97ddd97"/>
                      <a:ext cx="5108575" cy="2103120" pt14:Unid="86abc801d0f24826b87bbc762b06f433"/>
                    </a:xfrm>
                    <a:prstGeom prst="rect" pt14:Unid="98a3ab12aa3c43139999ba27db9ee469">
                      <a:avLst pt14:Unid="732477997c644f72a29432f567d00a59"/>
                    </a:prstGeom>
                    <a:noFill pt14:Unid="f486e3b8733740e3b672e006a6f896b1"/>
                  </pic:spPr>
                </pic:pic>
              </a:graphicData>
            </a:graphic>
          </wp:anchor>
        </w:drawing>
      </w:r>
    </w:p>
    <w:p pt14:Unid="48bb0574c8c1406e85bcee0878624751">
      <w:pPr pt14:Unid="884cd6bfefd7420895061bc2e8917425">
        <w:spacing w:after="0" w:line="200" w:lineRule="exact" pt14:Unid="3210961ba11d41e5aaea654472ed5d91"/>
        <w:rPr pt14:Unid="52469475952a4b8f8cc06ce530bbcfa5">
          <w:color w:val="auto" pt14:Unid="736903f08f0841249c9ee2a174434e69"/>
          <w:sz w:val="20" pt14:Unid="0cc9304d3910436c80348b51f15782d6"/>
          <w:szCs w:val="20" pt14:Unid="4325e2d78a774729ab938fb46d841769"/>
        </w:rPr>
      </w:pPr>
    </w:p>
    <w:p pt14:Unid="7c1607ec305e47c7be2b4431e4f6368d">
      <w:pPr pt14:Unid="012fab8b72a24e3a9db5a5145c64efd0">
        <w:spacing w:after="0" w:line="200" w:lineRule="exact" pt14:Unid="3beca8cdb6e34e33b6744008ce51cc09"/>
        <w:rPr pt14:Unid="9ba6c152a6914975bbca57f4a64010b9">
          <w:color w:val="auto" pt14:Unid="47cb5a9f69704eafae39fb9a85e65478"/>
          <w:sz w:val="20" pt14:Unid="445c0681cd4b4c48a349aff6308c80a0"/>
          <w:szCs w:val="20" pt14:Unid="bbc302bd2ee042cfb70fafdb63887941"/>
        </w:rPr>
      </w:pPr>
    </w:p>
    <w:p pt14:Unid="5b06c8292f2d4840b6416b2070a2e946">
      <w:pPr pt14:Unid="d164251f0f2841e196375f59b90d9479">
        <w:spacing w:after="0" w:line="200" w:lineRule="exact" pt14:Unid="2feac6a13eef41b4bf5975ce52e877d2"/>
        <w:rPr pt14:Unid="6b1f0d1453cd4386b77663bec8bbb7b9">
          <w:color w:val="auto" pt14:Unid="b4969aa905974cb9b6f5595ad0a59809"/>
          <w:sz w:val="20" pt14:Unid="d19f9978f185486c94b00d085dd10a84"/>
          <w:szCs w:val="20" pt14:Unid="64c41b3fa54e4a70911c32df077ab03f"/>
        </w:rPr>
      </w:pPr>
    </w:p>
    <w:p pt14:Unid="84d147ee4a664bbb95ceb258b0310c84">
      <w:pPr pt14:Unid="9bbf06831ecf41ec9cf206e8af8070ae">
        <w:spacing w:after="0" w:line="200" w:lineRule="exact" pt14:Unid="a9d1c38f62eb4f43ba93a598e93f6694"/>
        <w:rPr pt14:Unid="180c66ce75c447c1ac3e7b72728fb022">
          <w:color w:val="auto" pt14:Unid="1b003127b7ae469fbbf8359ddd65e4b0"/>
          <w:sz w:val="20" pt14:Unid="036f7a35ed5f4066b32f77ba7c57fd0d"/>
          <w:szCs w:val="20" pt14:Unid="1f2ed8ba01bd4cb89d6ca06349a3ab2e"/>
        </w:rPr>
      </w:pPr>
    </w:p>
    <w:p pt14:Unid="4f104f8175e54ff7b3d79fb3ea936008">
      <w:pPr pt14:Unid="102acc3c23f046a886f04712a86a1ec1">
        <w:spacing w:after="0" w:line="200" w:lineRule="exact" pt14:Unid="da25673ede794109b234f7bf85d54a4f"/>
        <w:rPr pt14:Unid="4035e7481ae445fda2d7f78c917bc96d">
          <w:color w:val="auto" pt14:Unid="53139f1d616b4ca08fc560e514d293af"/>
          <w:sz w:val="20" pt14:Unid="1579e5ecb3644544adbf15b5d4d405c1"/>
          <w:szCs w:val="20" pt14:Unid="ba25d00e70314ab9b7a07e056b736582"/>
        </w:rPr>
      </w:pPr>
    </w:p>
    <w:p pt14:Unid="115ff5cae0aa448698a73ccf434fb27f">
      <w:pPr pt14:Unid="c74d8c0baaaf4e859c00913197e75d6d">
        <w:spacing w:after="0" w:line="200" w:lineRule="exact" pt14:Unid="23254777cb754b339c9a10d46cba8abe"/>
        <w:rPr pt14:Unid="a78e2679bf4942a387fdb3ddc8737601">
          <w:color w:val="auto" pt14:Unid="316de4c7764348f5b4ca97c69e9cfb11"/>
          <w:sz w:val="20" pt14:Unid="cab5c661612245b68969e336deb7317d"/>
          <w:szCs w:val="20" pt14:Unid="e5bf27b2ea854ebc89d4074f69042bdc"/>
        </w:rPr>
      </w:pPr>
    </w:p>
    <w:p pt14:Unid="c76d64fd7cf24d3e9518be1ac2456d4a">
      <w:pPr pt14:Unid="5c9772935d8b4b64930fb21266c0f2e0">
        <w:spacing w:after="0" w:line="200" w:lineRule="exact" pt14:Unid="7e678b3be72d4e74aa30e05abb0763e7"/>
        <w:rPr pt14:Unid="559ff25ce8df4c05b559cc89ef780aa4">
          <w:color w:val="auto" pt14:Unid="55102606a7d04c2cbd68985ec314ca9b"/>
          <w:sz w:val="20" pt14:Unid="0b055671902b4ab08e4048c276ce170b"/>
          <w:szCs w:val="20" pt14:Unid="fece32d06b574dcc907e0a91b3d7b4be"/>
        </w:rPr>
      </w:pPr>
    </w:p>
    <w:p pt14:Unid="d5c5651d7b2340708b0b2de317216e7d">
      <w:pPr pt14:Unid="df1a61fd2e2f4af1b86dad2e20ba2cd9">
        <w:spacing w:after="0" w:line="200" w:lineRule="exact" pt14:Unid="d244c4dd99c940fbb71cf5be3527cfc0"/>
        <w:rPr pt14:Unid="50afc2d4da60411a9cb97adf61dd0a20">
          <w:color w:val="auto" pt14:Unid="33a70e16b5de4fdeaa1defd6013cbedc"/>
          <w:sz w:val="20" pt14:Unid="4ebd75917015404691a798b2cc42f733"/>
          <w:szCs w:val="20" pt14:Unid="e9b41c24f8a540d38472afab46f5d350"/>
        </w:rPr>
      </w:pPr>
    </w:p>
    <w:p pt14:Unid="b6ce0635845e43658f8c1a30e560e1e6">
      <w:pPr pt14:Unid="5d1dc9214bf842b3b5e61ac29d02cdc9">
        <w:spacing w:after="0" w:line="200" w:lineRule="exact" pt14:Unid="e63aec87f78949d2b86b79065a0ef044"/>
        <w:rPr pt14:Unid="896d9564315c482bac69094081dbf4ae">
          <w:color w:val="auto" pt14:Unid="4e430a057c9b47a18d472722b1de3f20"/>
          <w:sz w:val="20" pt14:Unid="86a040ac4c4349cdb860f561de879c06"/>
          <w:szCs w:val="20" pt14:Unid="62b0686038994202a95f1587ff1573c9"/>
        </w:rPr>
      </w:pPr>
    </w:p>
    <w:p pt14:Unid="fd8963114e6943728c7af3575da5bca1">
      <w:pPr pt14:Unid="23c04cff1b7b448da9aa6f44bb4b1b84">
        <w:spacing w:after="0" w:line="200" w:lineRule="exact" pt14:Unid="37ccbdb6124e47e28f94f6e3bb03acc9"/>
        <w:rPr pt14:Unid="e64b587df2f344a1a204743da1cf200f">
          <w:color w:val="auto" pt14:Unid="79fd6cfa69d647f79f1539a53beb8781"/>
          <w:sz w:val="20" pt14:Unid="95028546025e4f5aa7ebffe4747a6633"/>
          <w:szCs w:val="20" pt14:Unid="eec3c6eff6374ab8885c0c004ff82762"/>
        </w:rPr>
      </w:pPr>
    </w:p>
    <w:p pt14:Unid="af5e18fd3242476bbb0c33b5c5e0308c">
      <w:pPr pt14:Unid="7eb8cb45eff5428f816eb40cb27c3ae8">
        <w:spacing w:after="0" w:line="200" w:lineRule="exact" pt14:Unid="a2a6a6bbbe984708bb4009daeebd14ac"/>
        <w:rPr pt14:Unid="166f70b4615240ae8d08b1b9d677ee10">
          <w:color w:val="auto" pt14:Unid="8e2cd99319434fbe9c9488fc1c4b2e4c"/>
          <w:sz w:val="20" pt14:Unid="b4cc29bbf4494938854e62f3320be35f"/>
          <w:szCs w:val="20" pt14:Unid="c21e2363976f4cb1b7dba21b6561d0d9"/>
        </w:rPr>
      </w:pPr>
    </w:p>
    <w:p pt14:Unid="25e0a6efc9f2441d9d89346777a7fd7d">
      <w:pPr pt14:Unid="dede43e4643648b2ab7d35e3c255f9c0">
        <w:spacing w:after="0" w:line="200" w:lineRule="exact" pt14:Unid="1460b19763674cf582fead0b9ec5e1bc"/>
        <w:rPr pt14:Unid="25c635acd89b47f283cceb2396b81110">
          <w:color w:val="auto" pt14:Unid="28f060ce977b43168093a62030750cef"/>
          <w:sz w:val="20" pt14:Unid="adb45dc6820b432c8c8e355b1e99af86"/>
          <w:szCs w:val="20" pt14:Unid="7f391c6e758c40cbae2580b47f91d2cf"/>
        </w:rPr>
      </w:pPr>
    </w:p>
    <w:p pt14:Unid="682983420be34b74a67ea0d6dd887c45">
      <w:pPr pt14:Unid="79668f75e47144ce8be6643d52621478">
        <w:spacing w:after="0" w:line="200" w:lineRule="exact" pt14:Unid="256620d5a9384ca496e25810f3e071b9"/>
        <w:rPr pt14:Unid="220dc308b8454a4fb6d66a0d8ce73da2">
          <w:color w:val="auto" pt14:Unid="b101be38a6fc4bb08f3e027cb306c237"/>
          <w:sz w:val="20" pt14:Unid="d31e6b75b7834063abaf2a4a83ba3638"/>
          <w:szCs w:val="20" pt14:Unid="4a876908ee0c46d3ad08654ab1ce95c9"/>
        </w:rPr>
      </w:pPr>
    </w:p>
    <w:p pt14:Unid="817046fc77a842c9a33e25ceb03b798f">
      <w:pPr pt14:Unid="172180aacf994daf8055a54510451275">
        <w:spacing w:after="0" w:line="200" w:lineRule="exact" pt14:Unid="2a0518609ac245a2880bca51f488cef6"/>
        <w:rPr pt14:Unid="9e09ebb3d6124bcab92a9d99c001b10c">
          <w:color w:val="auto" pt14:Unid="d3f8f0b4af604446979389eb97dfe1e7"/>
          <w:sz w:val="20" pt14:Unid="a65c465874c8486cbdc250b85cec6425"/>
          <w:szCs w:val="20" pt14:Unid="881b906589e345ed977096d5c75f4d79"/>
        </w:rPr>
      </w:pPr>
    </w:p>
    <w:p pt14:Unid="46ad5412e3f24716ab357c50798a5ff5">
      <w:pPr pt14:Unid="fa24543b6bc94008823b610795ebec27">
        <w:spacing w:after="0" w:line="200" w:lineRule="exact" pt14:Unid="a4d4f7402f4e4f4bad09fb2d8a4889cd"/>
        <w:rPr pt14:Unid="ff09a212ca5d4f6786a7c1f005a42fc9">
          <w:color w:val="auto" pt14:Unid="3dd0d3cbceed490b8f8f7ae888187bd2"/>
          <w:sz w:val="20" pt14:Unid="9a293bebe3b741569622388c5b99d643"/>
          <w:szCs w:val="20" pt14:Unid="0123e33b7fb14e1b94677e1677e5d34e"/>
        </w:rPr>
      </w:pPr>
    </w:p>
    <w:p pt14:Unid="250aef8f35c24e2ab208028ffec5e274">
      <w:pPr pt14:Unid="e545e7c5d1c241fd91b508eeae5f802b">
        <w:spacing w:after="0" w:line="200" w:lineRule="exact" pt14:Unid="2730d114371e4043bebebf8d9b90e535"/>
        <w:rPr pt14:Unid="0f1dc27bb2984e8da41474a851694e71">
          <w:color w:val="auto" pt14:Unid="db79b02188a846738554e68a809e7b55"/>
          <w:sz w:val="20" pt14:Unid="e57dae3b6fb24f87894dfe5db583e3b3"/>
          <w:szCs w:val="20" pt14:Unid="b66209e236194425b905fb63d72f10a8"/>
        </w:rPr>
      </w:pPr>
    </w:p>
    <w:p pt14:Unid="e10b0c14f9964583a474d391c47632d2">
      <w:pPr pt14:Unid="326b794fee224792aeb730cab84e1c66">
        <w:spacing w:after="0" w:line="200" w:lineRule="exact" pt14:Unid="1bc6fd3176ff4404a85fb2e262737112"/>
        <w:rPr pt14:Unid="9fd31dea84fb4a208de31237443967a1">
          <w:color w:val="auto" pt14:Unid="253a49dec54a43babf360ff30dfb9390"/>
          <w:sz w:val="20" pt14:Unid="7ce2f21c483c4f76bdb583cee88b6e0f"/>
          <w:szCs w:val="20" pt14:Unid="26bc80f1e4124c30a8525c2274d94968"/>
        </w:rPr>
      </w:pPr>
    </w:p>
    <w:p pt14:Unid="01e14a660d02476b999dbe0744286af2">
      <w:pPr pt14:Unid="091b274819744d50b39720630b11bb64">
        <w:spacing w:after="0" w:line="307" w:lineRule="exact" pt14:Unid="bec4faf9031f402f8366cf34e8950bdd"/>
        <w:rPr pt14:Unid="54fc13276a8f425f949e7ad4c2d55369">
          <w:color w:val="auto" pt14:Unid="fc747c6e206c4c41827137a72bb3d273"/>
          <w:sz w:val="20" pt14:Unid="8c8c92f2afd1483ca3478ebe7d2066cc"/>
          <w:szCs w:val="20" pt14:Unid="88bd3913c4934ab9b3d7dd9820f2b408"/>
        </w:rPr>
      </w:pPr>
    </w:p>
    <w:p pt14:Unid="676f71e62fa44f35aa86296fc5ed2a07">
      <w:pPr pt14:Unid="985e946dbcee40708c6fbf43f194aee3">
        <w:spacing w:after="0" pt14:Unid="5abeda9c98f649b2a014529f29fff98d"/>
        <w:ind w:right="6" pt14:Unid="da77822c225b4bf2938e50fc2ce36275"/>
        <w:jc w:val="center" pt14:Unid="5a3db159cf904e0aadb6ec605e07ef63"/>
        <w:rPr pt14:Unid="6540c08b7939483c8ce114d39297bbe0">
          <w:color w:val="auto" pt14:Unid="88aa8185d4ea4335928c644368079f56"/>
          <w:sz w:val="20" pt14:Unid="afa6633447ff4520b626bde0b6bf3460"/>
          <w:szCs w:val="20" pt14:Unid="fd1618e748ac43d6b8c6e43eaa34d249"/>
        </w:rPr>
      </w:pPr>
      <w:r>
        <w:rPr pt14:Unid="35fc5867d54a45c599acbaf3e5f07bce">
          <w:rFonts w:ascii="Arial" w:hAnsi="Arial" w:eastAsia="Arial" w:cs="Arial" pt14:Unid="4c674886c0d347848ca6a15374d6bd58"/>
          <w:b w:val="1" pt14:Unid="543b6f2ef45244ffa27d55b4272138f3"/>
          <w:bCs w:val="1" pt14:Unid="7f55ab11f9004df2b2d014c65a1069b6"/>
          <w:color w:val="auto" pt14:Unid="42e4530ffed844be82303ba49b49d087"/>
          <w:sz w:val="20" pt14:Unid="f6079eb719814c9b88be431645a0037a"/>
          <w:szCs w:val="20" pt14:Unid="b465f132601e4bf89d532bbd1fd3a6c3"/>
        </w:rPr>
        <w:t xml:space="preserve">Figura 6.14: </w:t>
      </w:r>
      <w:r>
        <w:rPr pt14:Unid="94b58d881f8d4c75903d7a51c19264e1">
          <w:rFonts w:ascii="Arial" w:hAnsi="Arial" w:eastAsia="Arial" w:cs="Arial" pt14:Unid="52e52f92e38d48bd93c1b733c21b38ad"/>
          <w:color w:val="auto" pt14:Unid="66a7bc42367f472c8299ab37fc6130bd"/>
          <w:sz w:val="20" pt14:Unid="ccc5edc1a09048a3b1d6d6134b925f7d"/>
          <w:szCs w:val="20" pt14:Unid="d55aa563e3604dd5960ddafe144c3ba0"/>
        </w:rPr>
        <w:t>Interfaz genérica para los DAOs que exponen operaciones CRUD.</w:t>
      </w:r>
    </w:p>
    <w:p pt14:Unid="96c19d5b77aa4e7a8f7bac65a4f4c117">
      <w:pPr pt14:Unid="01f430d723804c9b9eaa8922f54f3746">
        <w:spacing w:after="0" w:line="200" w:lineRule="exact" pt14:Unid="6671afbb4de84ac3b47a1c250c2ad2ec"/>
        <w:rPr pt14:Unid="08f361c053bf41508ba2020646302687">
          <w:color w:val="auto" pt14:Unid="936192efb0324d7cbf8c0920650c00e8"/>
          <w:sz w:val="20" pt14:Unid="cc5b68a2d3824d448e9e067a601ed436"/>
          <w:szCs w:val="20" pt14:Unid="cbbbc9a1371043db9cb556a68784de35"/>
        </w:rPr>
      </w:pPr>
    </w:p>
    <w:p pt14:Unid="3a7396b49007441aa7fa3941813ff643">
      <w:pPr pt14:Unid="69ade7efac9649b3b27c7728b8b89d06">
        <w:spacing w:after="0" w:line="392" w:lineRule="exact" pt14:Unid="98fe43f307c34fb6a67cd2985087db08"/>
        <w:rPr pt14:Unid="a078fd5c822d448ba2a9262deaaa4059">
          <w:color w:val="auto" pt14:Unid="2880b962985940b3b177dfd9e0691d90"/>
          <w:sz w:val="20" pt14:Unid="d15ef9da67864154a0a1454f017a5e95"/>
          <w:szCs w:val="20" pt14:Unid="b15ed902419e4de4911055054467fad6"/>
        </w:rPr>
      </w:pPr>
    </w:p>
    <w:p pt14:Unid="fc6f8e9294ad42539b6d18f41623aff3">
      <w:pPr pt14:Unid="c2f6105005b74c5fa56f6d57d93c7b8f">
        <w:tabs pt14:Unid="8c6066ee8a794f99a63f25033ff79915">
          <w:tab w:val="left" w:leader="none" w:pos="1020" pt14:Unid="bb72ac09c34b4f50b797a84fe4fd581f"/>
        </w:tabs>
        <w:spacing w:after="0" pt14:Unid="413f6216e2a145f7a8d25d31b5aa874d"/>
        <w:ind w:left="260" pt14:Unid="5e5c4e12c3d3415fb4b0934669c6389f"/>
        <w:rPr pt14:Unid="4ad6d3a55ed0435e93d6f86647432caa">
          <w:color w:val="auto" pt14:Unid="024155a905394325ac6f1d14041e5777"/>
          <w:sz w:val="20" pt14:Unid="4eb3513df6a546998da02f98983dca51"/>
          <w:szCs w:val="20" pt14:Unid="52b843ecc67544068a3a74e6bcf0fefa"/>
        </w:rPr>
      </w:pPr>
      <w:r>
        <w:rPr pt14:Unid="552e5b8577e848cab27c2ea1abfb4fb8">
          <w:rFonts w:ascii="Arial" w:hAnsi="Arial" w:eastAsia="Arial" w:cs="Arial" pt14:Unid="c4d2b321570a416a9a0115f3383a9af7"/>
          <w:b w:val="1" pt14:Unid="18199fb992d149698a54561e89d8f3f7"/>
          <w:bCs w:val="1" pt14:Unid="3f6c6b2abdfa4ba89ec47140c4214353"/>
          <w:color w:val="auto" pt14:Unid="faf28c10ff3143ddb44c566bed14f877"/>
          <w:sz w:val="24" pt14:Unid="d5b7270b7fa648ea86803a9e1a84a6fe"/>
          <w:szCs w:val="24" pt14:Unid="0471537f74ec472da0673dbaef7dc213"/>
        </w:rPr>
        <w:t>6.2.4.</w:t>
      </w:r>
      <w:r>
        <w:rPr pt14:Unid="4e2335684eb240e6a4483f7e41f360d6">
          <w:color w:val="auto" pt14:Unid="80eb8faeb27c401696676ab476b07e9e"/>
          <w:sz w:val="20" pt14:Unid="e0cafb9c466c4a4c927ce977c6f80b07"/>
          <w:szCs w:val="20" pt14:Unid="05fa36fe31424599ad0444d08889337f"/>
        </w:rPr>
        <w:tab pt14:Unid="24c12aa8ddc74a1bbc660a8ec4127ccd"/>
      </w:r>
      <w:r>
        <w:rPr pt14:Unid="9ef815b5f6ec468088977acdb8fca298">
          <w:rFonts w:ascii="Arial" w:hAnsi="Arial" w:eastAsia="Arial" w:cs="Arial" pt14:Unid="9971b7fd62d04c379b81bf1c05790284"/>
          <w:b w:val="1" pt14:Unid="ec9cc332853c4064a99aae3acdb075af"/>
          <w:bCs w:val="1" pt14:Unid="819f396a217d498eb304cfb469fbe49a"/>
          <w:color w:val="auto" pt14:Unid="6c49852f4f4f4fb0a8b26f8925a17016"/>
          <w:sz w:val="23" pt14:Unid="1ce081f93e24492796fd589fcf8ef782"/>
          <w:szCs w:val="23" pt14:Unid="29451a1b75234be6b95e028facb7cf1f"/>
        </w:rPr>
        <w:t>Informes empleando la librería Open XML PowerTools</w:t>
      </w:r>
    </w:p>
    <w:p pt14:Unid="39470fb5cff24759b87c59314d45e036">
      <w:pPr pt14:Unid="d8271dca56a54ec1a94af90a113b2b0a">
        <w:spacing w:after="0" w:line="253" w:lineRule="exact" pt14:Unid="7ab1988761c84772944dc58af7c6a2dd"/>
        <w:rPr pt14:Unid="e50d2e222df14b7e8123b7c36fff1d2c">
          <w:color w:val="auto" pt14:Unid="c9db7062b16f4a0494e7c3f67c6c5260"/>
          <w:sz w:val="20" pt14:Unid="0e6bf1b41f2643c88709f1e03ebd14c3"/>
          <w:szCs w:val="20" pt14:Unid="a02f0220d3cb48019af7202c07663e2d"/>
        </w:rPr>
      </w:pPr>
    </w:p>
    <w:p pt14:Unid="1d5a87c630c94f52b93bd54cecd0b025">
      <w:pPr pt14:Unid="cebf1519e4e1461c8a54b39a720ac948">
        <w:spacing w:after="0" w:line="259" w:lineRule="auto" pt14:Unid="75e6001f9d2142baa66a1aeff3ea3875"/>
        <w:ind w:left="260" w:right="266" w:firstLine="339" pt14:Unid="6c266d1948684d2aa8875814f8b0ae0a"/>
        <w:jc w:val="both" pt14:Unid="c7d7cca3da174ce2a3e220b99c7ecc81"/>
        <w:rPr pt14:Unid="e3eba0c816f44a3bbcfd99b60fbfa909">
          <w:color w:val="auto" pt14:Unid="e4cccd61c0f745cf9d7ae78eafddd36d"/>
          <w:sz w:val="20" pt14:Unid="dc6e5236f1344594ad91ba303e32e023"/>
          <w:szCs w:val="20" pt14:Unid="a6c3bec7c29441df813edc7aa255d5c2"/>
        </w:rPr>
      </w:pPr>
      <w:r>
        <w:rPr pt14:Unid="444e470bba614a7bb162d793c8c70739">
          <w:rFonts w:ascii="Arial" w:hAnsi="Arial" w:eastAsia="Arial" w:cs="Arial" pt14:Unid="984b4bb8b87140ccac0372bc8a7f8919"/>
          <w:color w:val="auto" pt14:Unid="ee6d91969d764b65b53a929b073e25fc"/>
          <w:sz w:val="22" pt14:Unid="e52edb40fd074e3e8676e85a113f6d50"/>
          <w:szCs w:val="22" pt14:Unid="7540c827585d4d9785b037336c6348a0"/>
        </w:rPr>
        <w:t xml:space="preserve">La generación de informes es una de las funcionalidades más empleadas en los soft-ware de gestión. En los requisitos de nuestro sistema solo se ha establecido un informe: la factura de un pedido. Esto no implica que debamos dejar de seguir el principio de responsabilidad única. La lógica para generar un informe debe ser genérica para que no dependa del tipo de informe que se va a generar y así pueda ser invocada desde dife-rentes sitios. Vamos a hacer uso de una librería para la generación de informes con estas librerías: </w:t>
      </w:r>
      <w:r>
        <w:rPr pt14:Unid="197272aae42e4e8392dc16ed30f57310">
          <w:rFonts w:ascii="Arial" w:hAnsi="Arial" w:eastAsia="Arial" w:cs="Arial" pt14:Unid="6ad991e87a394c17aa103f146abeb46f"/>
          <w:b w:val="1" pt14:Unid="c31d2d27cf504cd98369f610b80df741"/>
          <w:bCs w:val="1" pt14:Unid="946548401f1e44b1b873e9fadc7fcb23"/>
          <w:color w:val="auto" pt14:Unid="f059d7e10aaf4709abdd038b96545f00"/>
          <w:sz w:val="22" pt14:Unid="130a9b10c68e4b92a83cc36841592523"/>
          <w:szCs w:val="22" pt14:Unid="536e28844353416f98e52b6e3021357e"/>
        </w:rPr>
        <w:t>Open XML PowerTools</w:t>
      </w:r>
      <w:r>
        <w:rPr pt14:Unid="a71da177597c42bca6125cb4004425b1">
          <w:rFonts w:ascii="Arial" w:hAnsi="Arial" w:eastAsia="Arial" w:cs="Arial" pt14:Unid="31433a3a2c8f4d8d8cbd089d7b7fa837"/>
          <w:color w:val="auto" pt14:Unid="6d9390beb8ce4a5fa03427e745de5a24"/>
          <w:sz w:val="22" pt14:Unid="293cd8c0a3a741ddad010dd31eba2397"/>
          <w:szCs w:val="22" pt14:Unid="6efa83936d054bae8991710c983702cd"/>
        </w:rPr>
        <w:t>.</w:t>
      </w:r>
    </w:p>
    <w:p pt14:Unid="8a581c498d1040378d1971fa8e9949b2">
      <w:pPr pt14:Unid="fd420bd124694535bf26984351807183">
        <w:spacing w:after="0" w:line="80" w:lineRule="exact" pt14:Unid="275846df1f1d485ab88c031bcb3059cb"/>
        <w:rPr pt14:Unid="5d2e7e3c48e44a69a6036c9fcf441dc7">
          <w:color w:val="auto" pt14:Unid="6e648b1bd0e1464584df58e374699ba2"/>
          <w:sz w:val="20" pt14:Unid="af4c32a7ed0c408e96604f7012c92af7"/>
          <w:szCs w:val="20" pt14:Unid="ad503a4a79284ac09f64b38b042e3dc6"/>
        </w:rPr>
      </w:pPr>
    </w:p>
    <w:p pt14:Unid="fdcfdf5c8f624bd192144d5ee1a35cc1">
      <w:pPr pt14:Unid="289cf885d29344e39156ad5b04c8a34f">
        <w:spacing w:after="0" w:line="262" w:lineRule="auto" pt14:Unid="d5ddc838cc724367af4c0e30c0e9c45e"/>
        <w:ind w:left="260" w:right="266" w:firstLine="339" pt14:Unid="ca942beb651f4166923b9e17032fcab4"/>
        <w:jc w:val="both" pt14:Unid="fcdd9c8454eb47488fed8e99ca64e921"/>
        <w:rPr pt14:Unid="f94a4973a5984f88aef398312f7cfd53">
          <w:rFonts w:ascii="Arial" w:hAnsi="Arial" w:eastAsia="Arial" w:cs="Arial" pt14:Unid="4064c8dbe4e84cd9978061e50ac13aef"/>
          <w:color w:val="auto" pt14:Unid="3c7fa9e3ac4c40c38683e41afdf8ce81"/>
          <w:sz w:val="21" pt14:Unid="0df1978ec329449c9b295660e193f6ed"/>
          <w:szCs w:val="21" pt14:Unid="79c556d37825469e80f38b807c603490"/>
        </w:rPr>
      </w:pPr>
      <w:r>
        <w:rPr pt14:Unid="fc4e38fe5907430e9fbf5f90f8329c2f">
          <w:rFonts w:ascii="Arial" w:hAnsi="Arial" w:eastAsia="Arial" w:cs="Arial" pt14:Unid="72047dcbd45a4239b681c1f8f57b3ab2"/>
          <w:color w:val="auto" pt14:Unid="2ea97e94bb7c4823950375ce2ebe19a8"/>
          <w:sz w:val="21" pt14:Unid="30769636a53a48379a9d7d2719e56ace"/>
          <w:szCs w:val="21" pt14:Unid="5693f285e33f4434869851c3693a2f4a"/>
        </w:rPr>
        <w:t xml:space="preserve">Open XML PowerTools provee funcionalidades para la combinación de documentos, la conversión de estos a diferentes formatos y la creación de informes a partir de plan-tillas. </w:t>
      </w:r>
      <w:r>
        <w:rPr pt14:Unid="d4146fee97d14c6687753bcc6999b326">
          <w:rFonts w:ascii="Arial" w:hAnsi="Arial" w:eastAsia="Arial" w:cs="Arial" pt14:Unid="2762fd9073e84e9b88424cc173179206"/>
          <w:color w:val="auto" pt14:Unid="d1d4bde0e4f945c9951a53116202d703"/>
          <w:sz w:val="30" pt14:Unid="23dc9b10da0a41be9fea73d28c9bb4a6"/>
          <w:szCs w:val="30" pt14:Unid="18ed8b49587147b5acec0d2297ff810e"/>
          <w:vertAlign w:val="superscript" pt14:Unid="68cfcaf76d47492a8705359bb0751f40"/>
        </w:rPr>
        <w:t>10</w:t>
      </w:r>
      <w:r>
        <w:rPr pt14:Unid="2816e49df1134c8eb787206ad40fc499">
          <w:rFonts w:ascii="Arial" w:hAnsi="Arial" w:eastAsia="Arial" w:cs="Arial" pt14:Unid="62ad8480a45e4016ad5669a277bf3a72"/>
          <w:color w:val="auto" pt14:Unid="5731a1b1bd0347b1997c4301e66ea9cb"/>
          <w:sz w:val="21" pt14:Unid="0c302a874114456a92d6699ff7599d85"/>
          <w:szCs w:val="21" pt14:Unid="d1e5f9e6d83440dd97e8aadd93f2fe37"/>
        </w:rPr>
        <w:t>. Para generar un informe se separan explícitamente los datos que lo originan y</w:t>
      </w:r>
    </w:p>
    <w:p pt14:Unid="ab4c866ce239462e869b1f31e1fe99f6">
      <w:pPr pt14:Unid="18a2285555164ffbbe125deb7708ccd0">
        <w:spacing w:after="0" w:line="20" w:lineRule="exact" pt14:Unid="0d434b9d76304b9c8bfdd14fe3bd4a0d"/>
        <w:rPr pt14:Unid="46704fcd795341a08d6ad191008ea3c0">
          <w:color w:val="auto" pt14:Unid="f998b30ac2a94c1d8657ab466984c9bc"/>
          <w:sz w:val="20" pt14:Unid="720aa46de54847fba3f01023f7197f31"/>
          <w:szCs w:val="20" pt14:Unid="0448178cce314cc5a1806ab88374a477"/>
        </w:rPr>
      </w:pPr>
    </w:p>
    <w:p pt14:Unid="e2ca048be7004b7892f5f58af1ec1764">
      <w:pPr pt14:Unid="eac0124313584ca2bd1a18823c388af8"/>
    </w:p>
    <w:p pt14:Unid="b67037a4c2ff4ca680672fa8bd048556">
      <w:pPr pt14:Unid="7bc9a11c5e5d4c0db0109dacc2f7d0c8">
        <w:spacing w:after="0" w:line="42" w:lineRule="exact" pt14:Unid="0c5904979801436296298b01b010368a"/>
        <w:rPr pt14:Unid="87dd9edb76f1435395b2daf122538bb8">
          <w:color w:val="auto" pt14:Unid="1c58a7af90854848902c83c49a3eb453"/>
          <w:sz w:val="20" pt14:Unid="a880f67c4a984f64a52123df4d09d484"/>
          <w:szCs w:val="20" pt14:Unid="45f18ab81ccf46ba9492575e867ac4f1"/>
        </w:rPr>
      </w:pPr>
    </w:p>
    <w:p pt14:Unid="d44dd1e238b144d78b92a8b4c178c4d7">
      <w:pPr pt14:Unid="8c6a804df17d43928f01be8332ba8c5b">
        <w:numPr pt14:Unid="d6b548ad86024953a321780b9b111377">
          <w:ilvl w:val="0" pt14:Unid="b7e88c7797c44f3c82cc1f47c3567d2d"/>
          <w:numId w:val="7" pt14:Unid="9d4890e591c1447ab077a3a0747d552e"/>
        </w:numPr>
        <w:tabs pt14:Unid="34e9b98048c746fd8db10285e607698e">
          <w:tab w:val="left" w:leader="none" w:pos="620" pt14:Unid="2d173c67dc894eea8ed258882a765bb0"/>
        </w:tabs>
        <w:spacing w:after="0" pt14:Unid="d1fc77be5e834bee91c8f30bce2082db"/>
        <w:ind w:left="620" w:hanging="186" pt14:Unid="c39300ad6e474a89bea18919b67a3b14"/>
        <w:rPr pt14:Unid="6aaa015e236240aab09433a374cd572c">
          <w:rFonts w:ascii="Arial" w:hAnsi="Arial" w:eastAsia="Arial" w:cs="Arial" pt14:Unid="a92ed05378f0477e960deb522be05dd2"/>
          <w:color w:val="auto" pt14:Unid="dc5db4152adc49fca3d820116380e1cf"/>
          <w:sz w:val="25" pt14:Unid="c6bd72581e354b89839d42cd4fea0688"/>
          <w:szCs w:val="25" pt14:Unid="ee15a76970784e1fbf81bbb310d5c7d1"/>
          <w:vertAlign w:val="superscript" pt14:Unid="8ebfd1dd8a6d47e7a71f9bf121ae757b"/>
        </w:rPr>
      </w:pPr>
      <w:r>
        <w:rPr pt14:Unid="72e494e4993b416892a59473b0025fef">
          <w:rFonts w:ascii="Arial" w:hAnsi="Arial" w:eastAsia="Arial" w:cs="Arial" pt14:Unid="a1ddee41c35443d891356dbeaba9c0cb"/>
          <w:color w:val="auto" pt14:Unid="f81bcbd535ba418281cef5ef068fdbc8"/>
          <w:sz w:val="16" pt14:Unid="ed6243b57d1b40f5a77a7dfc60d6e58f"/>
          <w:szCs w:val="16" pt14:Unid="a00a7c7065164203af847bad41f08fc5"/>
        </w:rPr>
        <w:t>Página de GitHub de Open XML PowerTools: https://github.com/OfficeDev/Open-Xml-PowerTools</w:t>
      </w:r>
    </w:p>
    <w:p pt14:Unid="3229ce6d972944acbf4c03f954396827">
      <w:pPr pt14:Unid="ea1a0e6d9afe405698ea0c81169e12b5"/>
    </w:p>
    <w:p pt14:Unid="60c39ee04bf246f496b5136503f906a6">
      <w:pPr pt14:Unid="db56dd388aaf497ea08e1032e6386162">
        <w:tabs pt14:Unid="07c475a90fe84663afd2056802943c0b">
          <w:tab w:val="left" w:leader="none" w:pos="4180" pt14:Unid="d11b7d79b49d43569afe33da19075a70"/>
        </w:tabs>
        <w:spacing w:after="0" pt14:Unid="433cbf56fed34254a7402f3898372669"/>
        <w:ind w:left="260" pt14:Unid="5ae81e433fa44908b566ba3e69049966"/>
        <w:rPr pt14:Unid="e7eb8605a61943cdb6482a76b45028be">
          <w:color w:val="auto" pt14:Unid="d7e4d60f5ba0446ab8c66dd06e1de1ae"/>
          <w:sz w:val="20" pt14:Unid="92c5b70b8aa946b7a7cf33be845bb06d"/>
          <w:szCs w:val="20" pt14:Unid="7aeba8817f39416e8dad017d316298c4"/>
        </w:rPr>
      </w:pPr>
      <w:r>
        <w:rPr pt14:Unid="d054a35df3a14adc99beb3bc9a075fd9">
          <w:rFonts w:ascii="Arial" w:hAnsi="Arial" w:eastAsia="Arial" w:cs="Arial" pt14:Unid="d780df7583ce467e929de37d29d85e3f"/>
          <w:b w:val="1" pt14:Unid="eb38f79248734a188e38f6d80d9ecf9b"/>
          <w:bCs w:val="1" pt14:Unid="b3e92dccb3a74496aa1341858647a317"/>
          <w:color w:val="auto" pt14:Unid="9710fba360d940b18cce137ec270768d"/>
          <w:sz w:val="18" pt14:Unid="afadae9cf9c64c7897529571ae8a0b68"/>
          <w:szCs w:val="18" pt14:Unid="fb0aa36135eb4d1982b6054e66fa682a"/>
        </w:rPr>
        <w:t>40</w:t>
      </w:r>
      <w:r>
        <w:rPr pt14:Unid="41656943b12b419da3e4b56a9f7e55e4">
          <w:color w:val="auto" pt14:Unid="8150250a151d4fa8a058e55689157ab8"/>
          <w:sz w:val="20" pt14:Unid="5d511b47d34441df8ae5f640cc019f83"/>
          <w:szCs w:val="20" pt14:Unid="36daafc2d0b449ebb2fe28b47821a25a"/>
        </w:rPr>
        <w:tab pt14:Unid="a99b94f1ebfc4290bbc4e277516df3d5"/>
      </w:r>
      <w:r>
        <w:rPr pt14:Unid="fe097602dc35417e8585282797afafa6">
          <w:rFonts w:ascii="Arial" w:hAnsi="Arial" w:eastAsia="Arial" w:cs="Arial" pt14:Unid="e86d7ef91dd34eb586ab99aa79a1adcd"/>
          <w:color w:val="auto" pt14:Unid="09724be2a757449293b56a822a92aef5"/>
          <w:sz w:val="19" pt14:Unid="de97646dde8f4bdb992d4108ccbdf075"/>
          <w:szCs w:val="19" pt14:Unid="6d820f6f71ca498587f6dd1a2978504e"/>
        </w:rPr>
        <w:t>Diseño e implementación de la solución monolítica</w:t>
      </w:r>
    </w:p>
    <w:p pt14:Unid="4643b7ae4ffc4ac1b4a18455fbd798b1">
      <w:pPr pt14:Unid="6d47fd1b928f4b9a85193ba10a5ee06c">
        <w:spacing w:after="0" w:line="20" w:lineRule="exact" pt14:Unid="0eb9299e29a7432c88c69363355522c1"/>
        <w:rPr pt14:Unid="022dceb97772445d9da61c5b9e2f2d07">
          <w:color w:val="auto" pt14:Unid="342ecd9fac2643c989de943beb9c0e99"/>
          <w:sz w:val="20" pt14:Unid="af5ea980451f45e3b90fae9a4334de6d"/>
          <w:szCs w:val="20" pt14:Unid="1ae122733ba142b4aae3575ba99daab6"/>
        </w:rPr>
      </w:pPr>
    </w:p>
    <w:p pt14:Unid="0ba15365d14748b8a0d2d7113aa4c537">
      <w:pPr pt14:Unid="269fc829541348009dd619e0f340fcf6">
        <w:spacing w:after="0" w:line="200" w:lineRule="exact" pt14:Unid="a0d3ada75d40474b8a45f9cbf2f07658"/>
        <w:rPr pt14:Unid="a34d26a3cad1443591e24873fdfbb28a">
          <w:color w:val="auto" pt14:Unid="ba96cf38769d4b08a755e757bd577043"/>
          <w:sz w:val="20" pt14:Unid="464cd163b55740d3a89466ea3fdf9cf9"/>
          <w:szCs w:val="20" pt14:Unid="b9bad5a0b58445f489fe11aae414ba38"/>
        </w:rPr>
      </w:pPr>
    </w:p>
    <w:p pt14:Unid="77a57d1c699743999dc2b2a8047d377c">
      <w:pPr pt14:Unid="5010bb314dc54a6798618f312d8a53bb">
        <w:spacing w:after="0" w:line="320" w:lineRule="exact" pt14:Unid="5be0031e33134fd8bbbceecd70b93a07"/>
        <w:rPr pt14:Unid="95791fd3c9e34b5587eac8e09a0873ac">
          <w:color w:val="auto" pt14:Unid="2fe91ea4641145e4b303e7ff9a544e10"/>
          <w:sz w:val="20" pt14:Unid="e8bf505cb1114d0b926a1bc2256f6e23"/>
          <w:szCs w:val="20" pt14:Unid="5149fece64e044b2af36581faac47532"/>
        </w:rPr>
      </w:pPr>
    </w:p>
    <w:p pt14:Unid="90d61395bed444caa7819242bfd3b8e4">
      <w:pPr pt14:Unid="87e9bef0bc5946a68b99b333374ba9e7">
        <w:spacing w:after="0" w:line="300" w:lineRule="auto" pt14:Unid="52bccc0ea2134beba3394ffa876425b2"/>
        <w:ind w:left="260" w:right="266" pt14:Unid="13500d49688c4d29bc633a1fb6e54252"/>
        <w:jc w:val="both" pt14:Unid="184698a1118b429b826edac81fb18a01"/>
        <w:rPr pt14:Unid="7847a9b08bc94c5694a18581fdf082c5">
          <w:color w:val="auto" pt14:Unid="e29e00be56814b06a9a0faaaecaeab5b"/>
          <w:sz w:val="20" pt14:Unid="18b82954ebf64e8cbb0f02df2386b354"/>
          <w:szCs w:val="20" pt14:Unid="df214eced9964573b43060872973c615"/>
        </w:rPr>
      </w:pPr>
      <w:r>
        <w:rPr pt14:Unid="0ac31718f9084fd49f3945420f0321e1">
          <w:rFonts w:ascii="Arial" w:hAnsi="Arial" w:eastAsia="Arial" w:cs="Arial" pt14:Unid="ec056a06411540e7a2850445da972b53"/>
          <w:color w:val="auto" pt14:Unid="5223fdd408a04fbdb90a10f462faffb0"/>
          <w:sz w:val="20" pt14:Unid="4a3d0bb9cf124fb88cbc5428bb3116f9"/>
          <w:szCs w:val="20" pt14:Unid="4ddf675e396f4bc1925e4becf769f208"/>
        </w:rPr>
        <w:t>la plantilla del documento. En las plantillas se define cómo se van a renderizar los da-tos mediante un lenguaje basado en anotaciones. Este lenguaje nos permite renderizar contenido en base a condiciones, iterar sobre las colecciones en los datos, crear tablas, etc.</w:t>
      </w:r>
    </w:p>
    <w:p pt14:Unid="6ad67707966146fba1f7ebeb4d51875c">
      <w:pPr pt14:Unid="bb6a0baa77264db7a6e16701ee8cd50b">
        <w:spacing w:after="0" w:line="20" w:lineRule="exact" pt14:Unid="899f7cc24b354904854c1fabad9baa81"/>
        <w:rPr pt14:Unid="e5043349c118450d85b1b6bbc21f1c7a">
          <w:color w:val="auto" pt14:Unid="ff6b007137634b8a9b7d2d2bd91e7d21"/>
          <w:sz w:val="20" pt14:Unid="8709acbe58c54a79bdfbe560b492998b"/>
          <w:szCs w:val="20" pt14:Unid="06d4535eca3748388efb38b6acbf9bc2"/>
        </w:rPr>
      </w:pPr>
      <w:r>
        <w:rPr pt14:Unid="67b138319ab944fe94aa629f164bed1b">
          <w:color w:val="auto" pt14:Unid="806f71c5cecc49638745ab64b32c9f89"/>
          <w:sz w:val="20" pt14:Unid="8c9b2b4f517a4f80ba80af7406f9bf6c"/>
          <w:szCs w:val="20" pt14:Unid="449ac1242714470fb645715787b9c5e3"/>
        </w:rPr>
        <w:drawing pt14:Unid="b7c1998181124e46bf757aaecfd0d552" pt14:SHA1Hash="c1c8d305bf98885abd817e0ffd24c4153ebf45b4">
          <wp:anchor simplePos="0" relativeHeight="251657728" behindDoc="1" locked="0" layoutInCell="0" allowOverlap="1" pt14:Unid="ff25435c1304454abf8706069b5720bb">
            <wp:simplePos x="0" y="0" pt14:Unid="304dbfcd0a8f4ba1aec5773db9dce412"/>
            <wp:positionH relativeFrom="column" pt14:Unid="995d2d41b992443080ae927a9666fd72">
              <wp:posOffset pt14:Unid="f8af452b2839475cb489d1444491580a">905510</wp:posOffset>
            </wp:positionH>
            <wp:positionV relativeFrom="paragraph" pt14:Unid="5cab82797f954eb9aa59ca3c95059d79">
              <wp:posOffset pt14:Unid="c9e13089c64542449658a21e59560cb1">205740</wp:posOffset>
            </wp:positionV>
            <wp:extent cx="3920490" cy="2766060" pt14:Unid="531fac074fcd4ffcaac721a4926fab05"/>
            <wp:wrapNone pt14:Unid="50358839f9f84eafb5a731d7a8cc04e3"/>
            <wp:docPr id="38" name="Picture 210" pt14:Unid="e088c86ddd50420198abd61e79ff3285"/>
            <wp:cNvGraphicFramePr pt14:Unid="5c3a044510ec40de9b5eb3a01247a99b">
              <a:graphicFrameLocks xmlns:a="http://schemas.openxmlformats.org/drawingml/2006/main" noChangeAspect="1" pt14:Unid="0b8568da317f47f1b188cf5a741b3da2"/>
            </wp:cNvGraphicFramePr>
            <a:graphic xmlns:a="http://schemas.openxmlformats.org/drawingml/2006/main" pt14:Unid="80d06ae66e72408a804f922411cee943">
              <a:graphicData uri="http://schemas.openxmlformats.org/drawingml/2006/picture" pt14:Unid="8f8fae3cbc984c119ff5cf74dd098722">
                <pic:pic xmlns:pic="http://schemas.openxmlformats.org/drawingml/2006/picture" pt14:Unid="10700bbc1153424fa3b88d54c32f2caf">
                  <pic:nvPicPr pt14:Unid="9bc9c623a2dc4532a3679bcad794275f">
                    <pic:cNvPr id="0" name="Picture 210" pt14:Unid="cdb11793bd3e47b0aed80b44b98564d2"/>
                    <pic:cNvPicPr pt14:Unid="da94f5d78e234532b447fa7adfc95566">
                      <a:picLocks noChangeAspect="1" noChangeArrowheads="1" pt14:Unid="6562f5e17c9f448fb305750d2bea428a"/>
                    </pic:cNvPicPr>
                  </pic:nvPicPr>
                  <pic:blipFill pt14:Unid="4053c20adc1541a4979eb1e1a806b5db">
                    <a:blip r:embed="rId44" pt14:Unid="20e78f28607a43ba9900092e9fef73f9">
                      <a:extLst pt14:Unid="8f128d5f687a4443bd5be63268d28ccf">
                        <a:ext uri="{28A0092B-C50C-407E-A947-70E740481C1C}" pt14:Unid="95823f6fd33144b4abae18a1bd222a2a"/>
                      </a:extLst>
                    </a:blip>
                    <a:srcRect pt14:Unid="dc70718cf5cb4e029fd0f1e99ea09b10"/>
                    <a:stretch pt14:Unid="2c45e3e44c034eeaaf3ffdc95023913a">
                      <a:fillRect pt14:Unid="98a081b1f1ad4f9daf0a333f3cf49242"/>
                    </a:stretch>
                  </pic:blipFill>
                  <pic:spPr bwMode="auto" pt14:Unid="c9f201a592764460af2f479f8f256cb6">
                    <a:xfrm pt14:Unid="148b935f1895478d872a354d6c43710f">
                      <a:off x="0" y="0" pt14:Unid="2c33d456951c4d57bcc79b7179b0da5a"/>
                      <a:ext cx="3920490" cy="2766060" pt14:Unid="e63edc5365f342a08d892263f5f70ccc"/>
                    </a:xfrm>
                    <a:prstGeom prst="rect" pt14:Unid="e86ae42a174845e5920715592803caa1">
                      <a:avLst pt14:Unid="66648a2e655f4e1a8e97bad20cdf45ad"/>
                    </a:prstGeom>
                    <a:noFill pt14:Unid="2aa8e174a5ae463ba3c853430b49c1ce"/>
                  </pic:spPr>
                </pic:pic>
              </a:graphicData>
            </a:graphic>
          </wp:anchor>
        </w:drawing>
      </w:r>
    </w:p>
    <w:p pt14:Unid="317203ad922d48d3a18df116c8072598">
      <w:pPr pt14:Unid="8ccef40ccf8c4a689347ef77f1006577">
        <w:spacing w:after="0" w:line="200" w:lineRule="exact" pt14:Unid="0689817c025e41e7a3348666d9ee7c44"/>
        <w:rPr pt14:Unid="53f28f8204274beea1a8414ca5b244f9">
          <w:color w:val="auto" pt14:Unid="c8f6565bc294462a916c8c489da469f9"/>
          <w:sz w:val="20" pt14:Unid="aab7c1e69a214735ab9f7b5de04d4834"/>
          <w:szCs w:val="20" pt14:Unid="c6910db4d4ad4899b3fbee8d00fb5ebf"/>
        </w:rPr>
      </w:pPr>
    </w:p>
    <w:p pt14:Unid="a075015e8f6445e780f399be4f6d1a8f">
      <w:pPr pt14:Unid="63fc01f334f244b2a8e9cc146127bb5e">
        <w:spacing w:after="0" w:line="200" w:lineRule="exact" pt14:Unid="52efab6f38c747739b9c778aa9264141"/>
        <w:rPr pt14:Unid="8508d919f88c4f5ea9cbcd555b08ba64">
          <w:color w:val="auto" pt14:Unid="8f2dca3878544672a37ca486b960184a"/>
          <w:sz w:val="20" pt14:Unid="fc2365e029aa4c278f2e587011650ad4"/>
          <w:szCs w:val="20" pt14:Unid="f8236f6bfe5b4fb78d9522056b76bccb"/>
        </w:rPr>
      </w:pPr>
    </w:p>
    <w:p pt14:Unid="7047b89e11d24d01893befd67ec423d5">
      <w:pPr pt14:Unid="3b517c4f510d4a08aa3e63d2488310a7">
        <w:spacing w:after="0" w:line="200" w:lineRule="exact" pt14:Unid="3d5e9253834d4b439423fff877db4572"/>
        <w:rPr pt14:Unid="5f33b7ec0dcf4497bfed4da7a8c8da4a">
          <w:color w:val="auto" pt14:Unid="034ee8e8ae93494ca00eeddff08dd1d1"/>
          <w:sz w:val="20" pt14:Unid="be8856e140c9428c8a8912f41480e104"/>
          <w:szCs w:val="20" pt14:Unid="08cdef8488a248c1b17e98dbc0fbfe74"/>
        </w:rPr>
      </w:pPr>
    </w:p>
    <w:p pt14:Unid="f57761680f784ba79b191ad20d386a0a">
      <w:pPr pt14:Unid="64ab5c398f8647dea779e0f697a1e161">
        <w:spacing w:after="0" w:line="200" w:lineRule="exact" pt14:Unid="cc93bcd0657c4555b5c98e8121975c3e"/>
        <w:rPr pt14:Unid="0890b8745a9047c4a23ff4e3e3a93151">
          <w:color w:val="auto" pt14:Unid="190372d6e1e94c76ba2cb98a3c2930ba"/>
          <w:sz w:val="20" pt14:Unid="1d4c827bcd964e6fa0e04a64615c65f7"/>
          <w:szCs w:val="20" pt14:Unid="4fc6b3bfcc584eda8549d4aa9c217902"/>
        </w:rPr>
      </w:pPr>
    </w:p>
    <w:p pt14:Unid="a65c28c4ac5d48769f5b905db415a439">
      <w:pPr pt14:Unid="9e55485a36154fbba4fd2fc8e063c398">
        <w:spacing w:after="0" w:line="200" w:lineRule="exact" pt14:Unid="64867527063049f787605a760f197067"/>
        <w:rPr pt14:Unid="b11ad27acefa4ed98deab00a49b6c0c9">
          <w:color w:val="auto" pt14:Unid="531cdac799b34fbc8bca7dd778d14cd3"/>
          <w:sz w:val="20" pt14:Unid="4cfcb57b38744b8cb68eae46390c4fad"/>
          <w:szCs w:val="20" pt14:Unid="ec538997ed0543c18f4a4b420ff03e8c"/>
        </w:rPr>
      </w:pPr>
    </w:p>
    <w:p pt14:Unid="bba9496950a1496abc0f44d0ea02adb2">
      <w:pPr pt14:Unid="843f0ed80e0b4fcf84168e80d1dce573">
        <w:spacing w:after="0" w:line="200" w:lineRule="exact" pt14:Unid="de810c85a01348858a46763489f0601d"/>
        <w:rPr pt14:Unid="de1a8be285ae457cbf23b6119b54a265">
          <w:color w:val="auto" pt14:Unid="0c584afb6cbd42f896f449f02023024f"/>
          <w:sz w:val="20" pt14:Unid="87a8bd5c3dcc4d0b88b4b78ccdbd981f"/>
          <w:szCs w:val="20" pt14:Unid="fba22361a3ef4e5fb8f1f5ed2c891da5"/>
        </w:rPr>
      </w:pPr>
    </w:p>
    <w:p pt14:Unid="5640d00475de4f7b86349515b14ffa95">
      <w:pPr pt14:Unid="9cce2f20650a403db3e9c10af4b38ebe">
        <w:spacing w:after="0" w:line="200" w:lineRule="exact" pt14:Unid="c7d4dd8576c14a4d99394c7e194c5e42"/>
        <w:rPr pt14:Unid="68a5b38161654d9ea6e835b12e4da8b8">
          <w:color w:val="auto" pt14:Unid="b6d43d4e940b432f948e269dc53a09c1"/>
          <w:sz w:val="20" pt14:Unid="c321927be9b749518afd64d0600a5355"/>
          <w:szCs w:val="20" pt14:Unid="ebe84741407a45608f2b4ee930a6452f"/>
        </w:rPr>
      </w:pPr>
    </w:p>
    <w:p pt14:Unid="c697165511c24d88a1292d37ff462e25">
      <w:pPr pt14:Unid="1ae8775568e0486088a7943433da44ed">
        <w:spacing w:after="0" w:line="200" w:lineRule="exact" pt14:Unid="a7c3c1a63cc545cdbfd988664ed24219"/>
        <w:rPr pt14:Unid="ebca127c7c2749418cc958e214414da7">
          <w:color w:val="auto" pt14:Unid="393e629ce8f04f8a91185418bf47324a"/>
          <w:sz w:val="20" pt14:Unid="903ec02336c94aa28bd9e0f8a04919e3"/>
          <w:szCs w:val="20" pt14:Unid="89cff12de0a6495790a532c0df30647d"/>
        </w:rPr>
      </w:pPr>
    </w:p>
    <w:p pt14:Unid="d96cf60616fb4bdb96036d2d98bff69a">
      <w:pPr pt14:Unid="913288bc491e450d8deec857d0e4e0ff">
        <w:spacing w:after="0" w:line="200" w:lineRule="exact" pt14:Unid="da7cd60dc1d74dd49aca67a7825fef0b"/>
        <w:rPr pt14:Unid="10b692b518184fed9d156c168407b76f">
          <w:color w:val="auto" pt14:Unid="8d35835f793746ea81b00ebd42e558a7"/>
          <w:sz w:val="20" pt14:Unid="0aa7675b41934ffa83ebc84fa5238b9d"/>
          <w:szCs w:val="20" pt14:Unid="930e8f873aa4442aabc968be26a496f2"/>
        </w:rPr>
      </w:pPr>
    </w:p>
    <w:p pt14:Unid="50a25ebe225f4b12a7e617bbd836ab4c">
      <w:pPr pt14:Unid="40bdff63178440b683be0719cb96aaa1">
        <w:spacing w:after="0" w:line="200" w:lineRule="exact" pt14:Unid="96606ac749a140729583cee88e2ce5fc"/>
        <w:rPr pt14:Unid="e24e35278906443e8328cb459efa0ef9">
          <w:color w:val="auto" pt14:Unid="64649310ff8448b7aa30edfd3bcf4f6e"/>
          <w:sz w:val="20" pt14:Unid="278688b8c9db42979d2efec4857e2e40"/>
          <w:szCs w:val="20" pt14:Unid="94558fd134634537a57c4d56a5bd83f5"/>
        </w:rPr>
      </w:pPr>
    </w:p>
    <w:p pt14:Unid="7ff408af38c84bf0b9b708cf021d67f3">
      <w:pPr pt14:Unid="25ffe87643cb484eba4c5075f3a8b84d">
        <w:spacing w:after="0" w:line="200" w:lineRule="exact" pt14:Unid="fefdb23376a74edd993baa8bb4b1317a"/>
        <w:rPr pt14:Unid="3c0dba6054e04b56bf20d5a320716f31">
          <w:color w:val="auto" pt14:Unid="c11f17abec004943810825f5ff56d2d8"/>
          <w:sz w:val="20" pt14:Unid="cddf532fbae94847958a7f5c8441e185"/>
          <w:szCs w:val="20" pt14:Unid="3547172af71d458b938d12d47c43daa0"/>
        </w:rPr>
      </w:pPr>
    </w:p>
    <w:p pt14:Unid="eb3493f2414b40cb94c1f63093e31715">
      <w:pPr pt14:Unid="8fdb8c3372c048e2a447737f1d323dff">
        <w:spacing w:after="0" w:line="200" w:lineRule="exact" pt14:Unid="53774208238743789fa9be6c5f3c2712"/>
        <w:rPr pt14:Unid="72e55b824ff14509877238c445f409bd">
          <w:color w:val="auto" pt14:Unid="56fbd90085a1487494b99b1ec2df7412"/>
          <w:sz w:val="20" pt14:Unid="b9927aca9ea449eb8e0eb2734fee5bb6"/>
          <w:szCs w:val="20" pt14:Unid="208d5a7c25d241dd8df7df14735147d6"/>
        </w:rPr>
      </w:pPr>
    </w:p>
    <w:p pt14:Unid="b8c5606f59614356b344c97691cf942d">
      <w:pPr pt14:Unid="b354d0eb4e644737a33819a6572f9d1c">
        <w:spacing w:after="0" w:line="200" w:lineRule="exact" pt14:Unid="06961a5f0b0a40a1b820a154cd6692b6"/>
        <w:rPr pt14:Unid="07edc4b35f2f46c0961fd652035e6f4a">
          <w:color w:val="auto" pt14:Unid="ec118e14d07441c8920ff4ad8d5515c5"/>
          <w:sz w:val="20" pt14:Unid="6fc4161302734aa4becc87fa72320937"/>
          <w:szCs w:val="20" pt14:Unid="61ebb136e5c846d188feaeda88db682a"/>
        </w:rPr>
      </w:pPr>
    </w:p>
    <w:p pt14:Unid="1fb395832f324e72b725d322fe56bcbe">
      <w:pPr pt14:Unid="f499a55b7b2b45a19ffd92068e858c15">
        <w:spacing w:after="0" w:line="200" w:lineRule="exact" pt14:Unid="d8ed72ee51ff4f5e92fbd7d90da450a3"/>
        <w:rPr pt14:Unid="57ae06e88d9a40e0a3d2aedf1c4694c2">
          <w:color w:val="auto" pt14:Unid="49879c4b1db1426fa18aaa733b5da699"/>
          <w:sz w:val="20" pt14:Unid="e5d4b10f931d4f15946baec0a1087a75"/>
          <w:szCs w:val="20" pt14:Unid="851a2525c62a4db0a105c61aa6c809f2"/>
        </w:rPr>
      </w:pPr>
    </w:p>
    <w:p pt14:Unid="5af5779d7ed74f72ab07c6ea5dcb170c">
      <w:pPr pt14:Unid="5a327a695f7e4795890c83ba1872c24c">
        <w:spacing w:after="0" w:line="200" w:lineRule="exact" pt14:Unid="3410047defb94dd78845f35fef59fb08"/>
        <w:rPr pt14:Unid="1b40bccfc06f451ea6f1fadd94282e60">
          <w:color w:val="auto" pt14:Unid="9e86d9231ec84bdf93343eb1505d13e7"/>
          <w:sz w:val="20" pt14:Unid="377e6e7b4b02425096446f36d44d9a19"/>
          <w:szCs w:val="20" pt14:Unid="3608c4a6872e49ed8541b70543e0e403"/>
        </w:rPr>
      </w:pPr>
    </w:p>
    <w:p pt14:Unid="16e6f240f52f43348b0f0b3fbd67e40d">
      <w:pPr pt14:Unid="2cef8a6d4d064be5b356f1226016c565">
        <w:spacing w:after="0" w:line="200" w:lineRule="exact" pt14:Unid="2851080e9f184d3fa70c8d177f3a7792"/>
        <w:rPr pt14:Unid="9de64cf763eb46ba859d0d3af79c870d">
          <w:color w:val="auto" pt14:Unid="a05b9849ab404e48a7f940c27557ff0c"/>
          <w:sz w:val="20" pt14:Unid="30c5515eefaa4117aa17894cbc75b973"/>
          <w:szCs w:val="20" pt14:Unid="54866f54c34e48a992317e122f7b6c96"/>
        </w:rPr>
      </w:pPr>
    </w:p>
    <w:p pt14:Unid="1d2930e3d59f455895a9d9b40007c3d8">
      <w:pPr pt14:Unid="f5a3f633d6e84bf69d17b998fdbf6ac6">
        <w:spacing w:after="0" w:line="200" w:lineRule="exact" pt14:Unid="6a71c577963249aeb719309b40fced14"/>
        <w:rPr pt14:Unid="a94b1a2c53a84e0ab21e0e73ba3cf915">
          <w:color w:val="auto" pt14:Unid="5a5a58b7ff8d4dabb853c9712ba2e2f0"/>
          <w:sz w:val="20" pt14:Unid="10548353cf1a4d238b624253d79b1d32"/>
          <w:szCs w:val="20" pt14:Unid="69cacfead24e4f68bcda203f37abb2e3"/>
        </w:rPr>
      </w:pPr>
    </w:p>
    <w:p pt14:Unid="9a4a8a5fe8bf4921a97ade0cc6f1cfdc">
      <w:pPr pt14:Unid="92d2dec0607648ed8b12233acf4e2d2e">
        <w:spacing w:after="0" w:line="200" w:lineRule="exact" pt14:Unid="4081ea94085441dc9e436ef60f2b2a26"/>
        <w:rPr pt14:Unid="aa83a96df761470e8b64b425557cc3ea">
          <w:color w:val="auto" pt14:Unid="d6d897fd038a4b3b8e20964d8f88f7fc"/>
          <w:sz w:val="20" pt14:Unid="e107b7462a3d447a934e9cef60855654"/>
          <w:szCs w:val="20" pt14:Unid="3ee90e2c11804b2bbd5f2211570c956b"/>
        </w:rPr>
      </w:pPr>
    </w:p>
    <w:p pt14:Unid="784dec865a2b4649ad90a0ce10ab3a08">
      <w:pPr pt14:Unid="f0eaabcd36eb44ef855c6d39f1da4b12">
        <w:spacing w:after="0" w:line="200" w:lineRule="exact" pt14:Unid="71680e4253ef4760bcb12cc720452d55"/>
        <w:rPr pt14:Unid="d465371a50494935a7c3bb7b71c72e90">
          <w:color w:val="auto" pt14:Unid="ec48b031b79e41558fdb1f8fca0e85e8"/>
          <w:sz w:val="20" pt14:Unid="2269bca77f20462a9c745225b4989f79"/>
          <w:szCs w:val="20" pt14:Unid="9f7066921c9c444ca60c5c3aa9f00d78"/>
        </w:rPr>
      </w:pPr>
    </w:p>
    <w:p pt14:Unid="76597bcd96bf4762a5b0b3a8da1f2bc0">
      <w:pPr pt14:Unid="7f2527af75344cf08de26034340557cf">
        <w:spacing w:after="0" w:line="200" w:lineRule="exact" pt14:Unid="1f9a22e694d6491da338acb4a773ba7e"/>
        <w:rPr pt14:Unid="5e0209f7d3db461d93fc47f750d4aea4">
          <w:color w:val="auto" pt14:Unid="5a80bd933c8e4e5c9d6241504c4d303e"/>
          <w:sz w:val="20" pt14:Unid="810c41b52bc74515aaccdfb0c1934d76"/>
          <w:szCs w:val="20" pt14:Unid="500eec3c273f4bb29b057ca5cd29f26e"/>
        </w:rPr>
      </w:pPr>
    </w:p>
    <w:p pt14:Unid="c7e737ee8e1f4c98886e15f2411d9844">
      <w:pPr pt14:Unid="5b6e737f1c1d4a7ebec33ec88c39f0d0">
        <w:spacing w:after="0" w:line="200" w:lineRule="exact" pt14:Unid="ea33c11d8f0544f3b248a135df1d4c3f"/>
        <w:rPr pt14:Unid="50341f40b9c74b4896d9f513581a1ff2">
          <w:color w:val="auto" pt14:Unid="36a062dd488d4a0a8c169cec18e23d93"/>
          <w:sz w:val="20" pt14:Unid="4284360b003f47f7b48d4617bad432c5"/>
          <w:szCs w:val="20" pt14:Unid="7c00a0eba0bf471f82a53ac1f71712cc"/>
        </w:rPr>
      </w:pPr>
    </w:p>
    <w:p pt14:Unid="c0bb195f49c344c9b7ecf8a162e74347">
      <w:pPr pt14:Unid="c08f711b507543d79ac99379d5d78e8f">
        <w:spacing w:after="0" w:line="200" w:lineRule="exact" pt14:Unid="aece1e65da38400d8cd1ac4b043f6523"/>
        <w:rPr pt14:Unid="2aa1bce45d3c4552a5f7830a52501025">
          <w:color w:val="auto" pt14:Unid="8d05a3e6ee504203a8bc0ab9f5b206f5"/>
          <w:sz w:val="20" pt14:Unid="237109f846134b05a31dbf4ebd2223a2"/>
          <w:szCs w:val="20" pt14:Unid="95260717517d42f09ff9621e92ee62b4"/>
        </w:rPr>
      </w:pPr>
    </w:p>
    <w:p pt14:Unid="651d007df74542d8b9946bbda037841a">
      <w:pPr pt14:Unid="9b0e33b8fa804cdab47e8174aeb11f12">
        <w:spacing w:after="0" w:line="200" w:lineRule="exact" pt14:Unid="d6279d2bf0714623a0b1febb6782b66a"/>
        <w:rPr pt14:Unid="526a6997e4174560bbfb2098a21f95e6">
          <w:color w:val="auto" pt14:Unid="42f5b5a19d8c408a8fa182ecd880f3e1"/>
          <w:sz w:val="20" pt14:Unid="295a0c90e385438bbab8cf4e7dd9c258"/>
          <w:szCs w:val="20" pt14:Unid="4657c1e5d5ff4eba979634d449cdba66"/>
        </w:rPr>
      </w:pPr>
    </w:p>
    <w:p pt14:Unid="8e586752e3c74fbc8c25722e136f6d19">
      <w:pPr pt14:Unid="d98a713913a64cdb8e65d834eb0c9e68">
        <w:spacing w:after="0" w:line="240" w:lineRule="exact" pt14:Unid="b9d2dd7f6830404f85df85d26bd0de57"/>
        <w:rPr pt14:Unid="c045c163c04840189d6751b2d533f6ac">
          <w:color w:val="auto" pt14:Unid="68ab11a34acd490dbd8c6977d685e0f0"/>
          <w:sz w:val="20" pt14:Unid="a97767e26ff748b09002b33aad150ad9"/>
          <w:szCs w:val="20" pt14:Unid="750670ec586846ee834f3a01db3c6272"/>
        </w:rPr>
      </w:pPr>
    </w:p>
    <w:p pt14:Unid="5fdb10dc264248548a0d6761b68382e3">
      <w:pPr pt14:Unid="0c98d3b2b60d4f19a2ac3b3b485d1f88">
        <w:spacing w:after="0" pt14:Unid="a36be8a8a2d34c1e8ee9c76a24eec921"/>
        <w:ind w:right="6" pt14:Unid="9b0504b6a2df427e9e6502c89e7220d6"/>
        <w:jc w:val="center" pt14:Unid="147f305ddeee43b28e989a5b95218172"/>
        <w:rPr pt14:Unid="d03cd7266d9045beaabbad21f83ed611">
          <w:color w:val="auto" pt14:Unid="1b24f5702c644ae0bb455ff1f85df314"/>
          <w:sz w:val="20" pt14:Unid="bdace2e84e284a0f97bbe5ad7259a774"/>
          <w:szCs w:val="20" pt14:Unid="a93c793ce6964d9fb8e39c43f17fb71f"/>
        </w:rPr>
      </w:pPr>
      <w:r>
        <w:rPr pt14:Unid="0ce33cbfb9d04546afe1853536b0da44">
          <w:rFonts w:ascii="Arial" w:hAnsi="Arial" w:eastAsia="Arial" w:cs="Arial" pt14:Unid="da19687c83a544ceb6dfde53e8ad7b67"/>
          <w:b w:val="1" pt14:Unid="45f38b02fbab40f7b095fa0a45b2a348"/>
          <w:bCs w:val="1" pt14:Unid="bca3b4f9ad08495d9a99129dd60c671d"/>
          <w:color w:val="auto" pt14:Unid="1991d52e2abb4d22985185522befa0df"/>
          <w:sz w:val="20" pt14:Unid="c98c020e792f433e9fca90fc60b825f1"/>
          <w:szCs w:val="20" pt14:Unid="aa9fb7d46b344ca484d6035a240f9e05"/>
        </w:rPr>
        <w:t xml:space="preserve">Figura 6.15: </w:t>
      </w:r>
      <w:r>
        <w:rPr pt14:Unid="652b56f273a94c57838e205ba5789e0c">
          <w:rFonts w:ascii="Arial" w:hAnsi="Arial" w:eastAsia="Arial" w:cs="Arial" pt14:Unid="2e37f79e9bdf44cf8750ac9e676a1d56"/>
          <w:color w:val="auto" pt14:Unid="b8c9302cc34c48128b566b4bcfbc327a"/>
          <w:sz w:val="20" pt14:Unid="0ed1737107034dbcb97e14eeb797f9cc"/>
          <w:szCs w:val="20" pt14:Unid="d42f281ba0c3484285cfb7da24722d7f"/>
        </w:rPr>
        <w:t>Plantilla para la creación de facturas.</w:t>
      </w:r>
    </w:p>
    <w:p pt14:Unid="9856b91830374cc8b142e0993133ce18">
      <w:pPr pt14:Unid="cbac1bd0bce34a12892ab6d898faa769">
        <w:spacing w:after="0" w:line="200" w:lineRule="exact" pt14:Unid="8ca3992dc386483db5f0e373efef0237"/>
        <w:rPr pt14:Unid="0c89dee778064e808ba25c41501600a8">
          <w:color w:val="auto" pt14:Unid="0329f3700f4c456a849bdaddd9582e1a"/>
          <w:sz w:val="20" pt14:Unid="568bbc32e3704c62a044d061b0f0b39b"/>
          <w:szCs w:val="20" pt14:Unid="20e3f053c4f64cbf92fabc68d497b678"/>
        </w:rPr>
      </w:pPr>
    </w:p>
    <w:p pt14:Unid="95832ab618194e2db50b8f57de3114e5">
      <w:pPr pt14:Unid="0841cc9fa70a488db4e96771b7497aa0">
        <w:spacing w:after="0" w:line="264" w:lineRule="exact" pt14:Unid="6a259c99e0034f989f0fc787c5140a7d"/>
        <w:rPr pt14:Unid="d5818139a44b41a591b9ca9ec927509e">
          <w:color w:val="auto" pt14:Unid="300517acf49a4b308d4a214ded65df5d"/>
          <w:sz w:val="20" pt14:Unid="39f0a23562f94b56a62b6b2b16c90023"/>
          <w:szCs w:val="20" pt14:Unid="cc6dcc3370104a21a4855f94a35ce575"/>
        </w:rPr>
      </w:pPr>
    </w:p>
    <w:p pt14:Unid="e809bf6e6eb348baae204d23c4d96600">
      <w:pPr pt14:Unid="cb29e0adbb714f3b828d5b3f8c98f31d">
        <w:spacing w:after="0" w:line="273" w:lineRule="auto" pt14:Unid="bcc996043d0c46d48fa5cb5d3b209da7"/>
        <w:ind w:left="260" w:right="266" w:firstLine="339" pt14:Unid="116dbb9be19f488fa657b252476b3d4f"/>
        <w:jc w:val="both" pt14:Unid="3bf215c6a00449f8a8fab2cd7956658d"/>
        <w:rPr pt14:Unid="06c8bf7eb9ff4e22bceac87e1a881f5b">
          <w:color w:val="auto" pt14:Unid="e9ef87720bd34f6eae5d4a5cecd8ce29"/>
          <w:sz w:val="20" pt14:Unid="6810016dc427454784d73e74ee6aca92"/>
          <w:szCs w:val="20" pt14:Unid="8d5be92ebb5a47c38ceaffee3cbeccdb"/>
        </w:rPr>
      </w:pPr>
      <w:r>
        <w:rPr pt14:Unid="19595ab40db942e4955b28e22d7bc460">
          <w:rFonts w:ascii="Arial" w:hAnsi="Arial" w:eastAsia="Arial" w:cs="Arial" pt14:Unid="d5db50e137844ad8b9add3e7e1a945d9"/>
          <w:color w:val="auto" pt14:Unid="2a9b306cb3b24917b687d822d91ff6a5"/>
          <w:sz w:val="21" pt14:Unid="e20836b364c240debc7ec5f5d9c05a30"/>
          <w:szCs w:val="21" pt14:Unid="22f715596dce4787b78c78046790e72c"/>
        </w:rPr>
        <w:t>Las plantillas se almacenarán en la base de datos y cuando se quiera generar un infor-me se recuperará esta para ensamblar el informe. Los métodos para generar un informe concreto estarán expuestos en los managers de la entidad asociada al informe. Por ejem-plo, el método para generar la factura de un pedido se situará en el OrdersManager. En este método se recuperarán los datos para generar la factura y se enviarán estos al mana-ger de informes para que los combine con la plantilla de la factura.</w:t>
      </w:r>
    </w:p>
    <w:p pt14:Unid="947ca1de0e704b67a08e4ab2ff60aed8">
      <w:pPr pt14:Unid="70146843fa764b0b81bfae2f9f614c12">
        <w:spacing w:after="0" w:line="200" w:lineRule="exact" pt14:Unid="99891e5c31f84eeda371081ad275db8a"/>
        <w:rPr pt14:Unid="342cf782810b4991a43e7a6de9771d08">
          <w:color w:val="auto" pt14:Unid="db14e1f5e89c416daa593eabbe2ab0bb"/>
          <w:sz w:val="20" pt14:Unid="498a41935e7349eeab1eeee8a1ce93bc"/>
          <w:szCs w:val="20" pt14:Unid="4a7df448e39143669ec358dbad2848ba"/>
        </w:rPr>
      </w:pPr>
    </w:p>
    <w:p pt14:Unid="6c1c8c1bac6846af8eac641379029452">
      <w:pPr pt14:Unid="cf9b42b501bd453184128b3a3c2a8328">
        <w:spacing w:after="0" w:line="200" w:lineRule="exact" pt14:Unid="9aef3940f03347a8b7ee5eedb7c915c7"/>
        <w:rPr pt14:Unid="19ecdd64b8db4e4ba4d064e23aae0d67">
          <w:color w:val="auto" pt14:Unid="188402e6fca84e9782de0a4785dee7a3"/>
          <w:sz w:val="20" pt14:Unid="f2572ca02fa24cfc8b7f3ce11803e03d"/>
          <w:szCs w:val="20" pt14:Unid="a5079fb5bf9e4b1fb73faa97e50d133e"/>
        </w:rPr>
      </w:pPr>
    </w:p>
    <w:p pt14:Unid="335f5f466a3d4861869e9ac0a7912865">
      <w:pPr pt14:Unid="10741022fa1346f59a8f4fd2d3d3c937">
        <w:spacing w:after="0" w:line="355" w:lineRule="exact" pt14:Unid="b5941639d4e447fb83be6fc606ed6973"/>
        <w:rPr pt14:Unid="11dd74c7b41c4a57b53e96cf671e5157">
          <w:color w:val="auto" pt14:Unid="a25cd3cf75fe445eab17d5976aa2d649"/>
          <w:sz w:val="20" pt14:Unid="3ec6f58145e84f9e9939c4e84e84c828"/>
          <w:szCs w:val="20" pt14:Unid="3b80b544e5a04dbe85efde63926fd617"/>
        </w:rPr>
      </w:pPr>
    </w:p>
    <w:p pt14:Unid="6a33c364899b44229311515ca710451f">
      <w:pPr pt14:Unid="9658c50e27914ad4b70b77e47a825d8e">
        <w:tabs pt14:Unid="da22dd74006b4b628597825ae47048c9">
          <w:tab w:val="left" w:leader="none" w:pos="1020" pt14:Unid="e6a649e9d3ff415b8e5fac8bfe6fa32e"/>
        </w:tabs>
        <w:spacing w:after="0" pt14:Unid="7f331db4acc7412bbdb6dace8456ba44"/>
        <w:ind w:left="260" pt14:Unid="67f7dcf96db9402f9cdc0dc0d5a035c6"/>
        <w:rPr pt14:Unid="211ce3d931ca4bb28b8f3413dce6df4f">
          <w:color w:val="auto" pt14:Unid="4e18378843c94f01b3c312f431b1a5ac"/>
          <w:sz w:val="20" pt14:Unid="95a613a9c847447ca6e33c8c8288c9cb"/>
          <w:szCs w:val="20" pt14:Unid="91381705b1004ca7a4e69c355aa1ad6b"/>
        </w:rPr>
      </w:pPr>
      <w:r>
        <w:rPr pt14:Unid="32c2c1c0e8894905986e67c72bcd94b5">
          <w:rFonts w:ascii="Arial" w:hAnsi="Arial" w:eastAsia="Arial" w:cs="Arial" pt14:Unid="5b987c12df0345cf9e5c97001a0786b8"/>
          <w:b w:val="1" pt14:Unid="462294fb4c994be0b9f4e948fad33928"/>
          <w:bCs w:val="1" pt14:Unid="b77f76b919214bf8b44e42e10256b6d9"/>
          <w:color w:val="auto" pt14:Unid="cd60f64e601e43098649940f22a36e7a"/>
          <w:sz w:val="24" pt14:Unid="3676e79413444d329d833118f9eea8da"/>
          <w:szCs w:val="24" pt14:Unid="7f1cc4e8f3374ee3af8271b72af4fd9f"/>
        </w:rPr>
        <w:t>6.2.5.</w:t>
      </w:r>
      <w:r>
        <w:rPr pt14:Unid="0b11199fe0de48fe947928e2889a1138">
          <w:color w:val="auto" pt14:Unid="6061b7e8cb4348549fc1b939e4f87c4d"/>
          <w:sz w:val="20" pt14:Unid="38c6c2afbcf64f77886af889f93a85de"/>
          <w:szCs w:val="20" pt14:Unid="c2de1303e32c40b38475bbb1d829b87a"/>
        </w:rPr>
        <w:tab pt14:Unid="70feb8dcdc7d4762824c6a7b6ec9634c"/>
      </w:r>
      <w:r>
        <w:rPr pt14:Unid="3d826e6711334969a3e175c432edbb00">
          <w:rFonts w:ascii="Arial" w:hAnsi="Arial" w:eastAsia="Arial" w:cs="Arial" pt14:Unid="a7bbc4f67d3a46b1984a704186977e6b"/>
          <w:b w:val="1" pt14:Unid="fc02eafa7a994ea5a8a41c61bc97b45a"/>
          <w:bCs w:val="1" pt14:Unid="40562adcbccd44e996cc09ee872b602d"/>
          <w:color w:val="auto" pt14:Unid="2b7ddd0f61f942e9ad039458c9a0ce17"/>
          <w:sz w:val="23" pt14:Unid="c70a1061fe474b0fb5af4f9b625d58ac"/>
          <w:szCs w:val="23" pt14:Unid="f9640f6da94440e886edf677af2081d5"/>
        </w:rPr>
        <w:t>Notificaciones con la librería MailKit</w:t>
      </w:r>
    </w:p>
    <w:p pt14:Unid="346acec547ba4ab9a29a56dd8e84f9b4">
      <w:pPr pt14:Unid="8b715e3e520148269386f5b609b541e9">
        <w:spacing w:after="0" w:line="327" w:lineRule="exact" pt14:Unid="bec323e2a0ed45dab51232e9219101c3"/>
        <w:rPr pt14:Unid="b73038145dfc4b6fb905b52715f9e9c2">
          <w:color w:val="auto" pt14:Unid="701bf974ddf74cb2b0525bd8745c02b5"/>
          <w:sz w:val="20" pt14:Unid="3a65905e435a48c0a85a7ceee8eb4afd"/>
          <w:szCs w:val="20" pt14:Unid="e43180dddc7d44bca3779479d698fd0e"/>
        </w:rPr>
      </w:pPr>
    </w:p>
    <w:p pt14:Unid="cd41202b76244d1f949872aef32e4dc1">
      <w:pPr pt14:Unid="4ccdea85961f43d68f903d1b7e2f475e">
        <w:spacing w:after="0" w:line="259" w:lineRule="auto" pt14:Unid="2ff08220f98444a7a65cfb19271dbfcc"/>
        <w:ind w:left="260" w:right="266" w:firstLine="339" pt14:Unid="716369a2765a47069fa80c21ed49dbba"/>
        <w:jc w:val="both" pt14:Unid="1d653962286e440280b2c689578b59bf"/>
        <w:rPr pt14:Unid="b812f2280f874a2a9e96ae39d175fd14">
          <w:color w:val="auto" pt14:Unid="7a49b4b1943744c88697a1c3c600c5b0"/>
          <w:sz w:val="20" pt14:Unid="db52b0a369be44cca6b60cf9ac00c8d0"/>
          <w:szCs w:val="20" pt14:Unid="1ff19a56439b49eda85383985ae3eca1"/>
        </w:rPr>
      </w:pPr>
      <w:r>
        <w:rPr pt14:Unid="065f6c142b214f7193a25950fcfcab12">
          <w:rFonts w:ascii="Arial" w:hAnsi="Arial" w:eastAsia="Arial" w:cs="Arial" pt14:Unid="863f643f4e624c3b9a9ce05d642dbcc2"/>
          <w:color w:val="auto" pt14:Unid="64f7f57164964fa5a12922784fd53e0a"/>
          <w:sz w:val="22" pt14:Unid="4ad9886036634c01829c19e828a796e0"/>
          <w:szCs w:val="22" pt14:Unid="1959a1e94ea94e75978934cd5110a328"/>
        </w:rPr>
        <w:t xml:space="preserve">Con las notificaciones ocurre lo mismo que con los informes: solo existe un caso de uso que envíe una notificación al cliente, pero para segregar responsabilidades vamos a crear un manager específico para este propósito. Para enviar notificaciones se va emplear la librería </w:t>
      </w:r>
      <w:r>
        <w:rPr pt14:Unid="33ca7612f40c417286ba7419716dd3fd">
          <w:rFonts w:ascii="Arial" w:hAnsi="Arial" w:eastAsia="Arial" w:cs="Arial" pt14:Unid="6323540e7f35413bbfa2dd77081ed900"/>
          <w:b w:val="1" pt14:Unid="4b462951017349f59e2d4b87c89d286a"/>
          <w:bCs w:val="1" pt14:Unid="86aad9ed7def4c718dbe9c4849ba6aa1"/>
          <w:color w:val="auto" pt14:Unid="29183fe5b8ca4adeb4a699c68ef53a8a"/>
          <w:sz w:val="22" pt14:Unid="9f49006fbc21499a9a5b7b146cf697a7"/>
          <w:szCs w:val="22" pt14:Unid="b4469c1d676641869c7cbd61e26826b4"/>
        </w:rPr>
        <w:t>MailKit</w:t>
      </w:r>
      <w:r>
        <w:rPr pt14:Unid="8cca8eae47c441d8b7df2c778226aa75">
          <w:rFonts w:ascii="Arial" w:hAnsi="Arial" w:eastAsia="Arial" w:cs="Arial" pt14:Unid="7d1c0fa201214c96bc33b158565e6f02"/>
          <w:color w:val="auto" pt14:Unid="4a2f4ecc58cf4b4daad6413699c97e93"/>
          <w:sz w:val="22" pt14:Unid="884d7670dd5f4cc4b39b906ad6198950"/>
          <w:szCs w:val="22" pt14:Unid="e75346c97a9545879f00723ab190295a"/>
        </w:rPr>
        <w:t>, una librería multiplataforma con utilidades sobre los protocolos IMAP, POP3 y SMTP.</w:t>
      </w:r>
    </w:p>
    <w:p pt14:Unid="df4009fd555042e791b7b845911f01a7">
      <w:pPr pt14:Unid="cf55082b206a494caee3c5e6b916eec8">
        <w:spacing w:after="0" w:line="84" w:lineRule="exact" pt14:Unid="1ff1fe2d373244de930cb1760dcd7ba4"/>
        <w:rPr pt14:Unid="e875d12cb677472ea2f369b4e2ef2951">
          <w:color w:val="auto" pt14:Unid="7ae9eab9424c4c0cb7c622f0c6354316"/>
          <w:sz w:val="20" pt14:Unid="47aef1901e3246878e7838a42ba49999"/>
          <w:szCs w:val="20" pt14:Unid="b3432dca014640a585e4975b7ee2f1fb"/>
        </w:rPr>
      </w:pPr>
    </w:p>
    <w:p pt14:Unid="e714b061a0bb4e5487b341c55964d6b1">
      <w:pPr pt14:Unid="ab6a18001133445dbd5fa6c25962f423">
        <w:spacing w:after="0" w:line="260" w:lineRule="auto" pt14:Unid="108ef20957aa4c43b7352c2024cefd0b"/>
        <w:ind w:left="260" w:right="266" w:firstLine="339" pt14:Unid="7c358433a52b489b9f5d7ebfbe0100ac"/>
        <w:jc w:val="both" pt14:Unid="1f417986db54494cbfa515adbd5a16ab"/>
        <w:rPr pt14:Unid="cb106fae15e945c4a5bd22c84d391d0c">
          <w:color w:val="auto" pt14:Unid="42ed4466861c46d791d99a404684010f"/>
          <w:sz w:val="20" pt14:Unid="68ac7b26feda4984b98ce15e46c93520"/>
          <w:szCs w:val="20" pt14:Unid="c8bd4258dc814eaab1ee8ec8c4971a4a"/>
        </w:rPr>
      </w:pPr>
      <w:r>
        <w:rPr pt14:Unid="f679b9d787114adb8c9a875e3367b630">
          <w:rFonts w:ascii="Arial" w:hAnsi="Arial" w:eastAsia="Arial" w:cs="Arial" pt14:Unid="8fd0771824a64890a22b00b7bd75baa7"/>
          <w:color w:val="auto" pt14:Unid="664f5c2df7cb433b943447f4fb7a5f86"/>
          <w:sz w:val="22" pt14:Unid="37fce66ea7cf4be09fc92d81dc6f652a"/>
          <w:szCs w:val="22" pt14:Unid="1933b91531fa441b91da13cff261ce1a"/>
        </w:rPr>
        <w:t>Para desacoplar los mensajes a enviar y el código para enviarlo se hará uso de un DTO que contenga el usuario destinatario, el asunto del correo y el cuerpo del mismo. Tanto el cuerpo como el asunto de la notificación se definirán en archivos de recursos en la capa de aplicación.</w:t>
      </w:r>
    </w:p>
    <w:p pt14:Unid="81d7c54a51e24675a296f10f41adf452">
      <w:pPr pt14:Unid="91fcf282ef004b44b39c029734010035">
        <w:spacing w:after="0" w:line="20" w:lineRule="exact" pt14:Unid="bbd108060876478c9c5d92b8ab9549e7"/>
        <w:rPr pt14:Unid="f9421a88b2284b8693ed121bb12c2541">
          <w:color w:val="auto" pt14:Unid="6579760e2457437f891d6e8feb991693"/>
          <w:sz w:val="20" pt14:Unid="c019d893b11845e1b55236c06ed7c617"/>
          <w:szCs w:val="20" pt14:Unid="ce86816967ea43069d9a94acc1b57955"/>
        </w:rPr>
      </w:pPr>
      <w:r>
        <w:rPr pt14:Unid="d8945f74958a431aa1d55dcd95ecdef2">
          <w:color w:val="auto" pt14:Unid="23dc94cf0456434ab90edf590aecef59"/>
          <w:sz w:val="20" pt14:Unid="0a47439b80aa4934a25df0e8b20bbffb"/>
          <w:szCs w:val="20" pt14:Unid="492721945ce149c3b95109265e1d45c8"/>
        </w:rPr>
        <w:drawing pt14:Unid="59fe6cb3b9d943559b730a2566423577" pt14:SHA1Hash="1f8e282dc6092a02c56257db46d01da51c788fb1">
          <wp:anchor simplePos="0" relativeHeight="251657728" behindDoc="1" locked="0" layoutInCell="0" allowOverlap="1" pt14:Unid="aedae6a2031f4e9da8b9f58816c1c803">
            <wp:simplePos x="0" y="0" pt14:Unid="0ce3affa608e4afa83e73ad72440390b"/>
            <wp:positionH relativeFrom="column" pt14:Unid="83bc7e4498454655a8b98221fa9cece2">
              <wp:posOffset pt14:Unid="8d5e2058b8de478ea299522a2997a87c">328295</wp:posOffset>
            </wp:positionH>
            <wp:positionV relativeFrom="paragraph" pt14:Unid="3a8744aefcc74dd78f1092f611c51b0b">
              <wp:posOffset pt14:Unid="431eb6d16a9b44bc8ba2ee691071fcde">245745</wp:posOffset>
            </wp:positionV>
            <wp:extent cx="5074920" cy="670560" pt14:Unid="f5fe4b744f2e493ca5ca90a65a2bdc50"/>
            <wp:wrapNone pt14:Unid="9bacec8168df48ce8d129a6d7fc9f1ea"/>
            <wp:docPr id="39" name="Picture 211" pt14:Unid="c184d62ef5dc446aba03c8fc55aae997"/>
            <wp:cNvGraphicFramePr pt14:Unid="5da4466972634086b6e4128831e91bd6">
              <a:graphicFrameLocks xmlns:a="http://schemas.openxmlformats.org/drawingml/2006/main" noChangeAspect="1" pt14:Unid="712e0794b75742a3963044edd08391fd"/>
            </wp:cNvGraphicFramePr>
            <a:graphic xmlns:a="http://schemas.openxmlformats.org/drawingml/2006/main" pt14:Unid="ed2607f3cbd14e079228428f4b0987a1">
              <a:graphicData uri="http://schemas.openxmlformats.org/drawingml/2006/picture" pt14:Unid="c6d49c074f91462c82e2cf2686bb10ef">
                <pic:pic xmlns:pic="http://schemas.openxmlformats.org/drawingml/2006/picture" pt14:Unid="9b015fc5a4884d8e80173263ba645f81">
                  <pic:nvPicPr pt14:Unid="bb78bfebc25942488c06ea00909471fd">
                    <pic:cNvPr id="0" name="Picture 211" pt14:Unid="27122db40a2348c6b12b3f65a73e4952"/>
                    <pic:cNvPicPr pt14:Unid="af975672e44c487f92739f19c2c1f833">
                      <a:picLocks noChangeAspect="1" noChangeArrowheads="1" pt14:Unid="d5ffbe46f4ba4ca1b9a03c4f32cc825e"/>
                    </pic:cNvPicPr>
                  </pic:nvPicPr>
                  <pic:blipFill pt14:Unid="08866d00ba434a29bb0b7df97be6e93a">
                    <a:blip r:embed="rId45" pt14:Unid="f25003dc0b47493991732a77c6962832">
                      <a:extLst pt14:Unid="b448f4c543d14e23b55be21cc5a1a350">
                        <a:ext uri="{28A0092B-C50C-407E-A947-70E740481C1C}" pt14:Unid="98eb1ccda6ed470693f27cad93069db5"/>
                      </a:extLst>
                    </a:blip>
                    <a:srcRect pt14:Unid="135c8f83490f4394b0a74a2b2bb20713"/>
                    <a:stretch pt14:Unid="c40180c78be6457ca44e151eeacb7042">
                      <a:fillRect pt14:Unid="e2210553b5fa473d8f2244bb93a4e634"/>
                    </a:stretch>
                  </pic:blipFill>
                  <pic:spPr bwMode="auto" pt14:Unid="b040217cce504b25a6b10844aa5d94cc">
                    <a:xfrm pt14:Unid="32fa4882789f42b7ab59a8d370f76141">
                      <a:off x="0" y="0" pt14:Unid="efa85798c5234ae3a2c6b36075ba0b68"/>
                      <a:ext cx="5074920" cy="670560" pt14:Unid="7f33b2b8963a48c5bb997d542ec35478"/>
                    </a:xfrm>
                    <a:prstGeom prst="rect" pt14:Unid="a98edce5eb954bbea1834830e20540e4">
                      <a:avLst pt14:Unid="e0c7d01974304eb184ed597a0209ee71"/>
                    </a:prstGeom>
                    <a:noFill pt14:Unid="a59cf9cc426042eeb274b6813f136782"/>
                  </pic:spPr>
                </pic:pic>
              </a:graphicData>
            </a:graphic>
          </wp:anchor>
        </w:drawing>
      </w:r>
    </w:p>
    <w:p pt14:Unid="8fde061e219c4cb0b1c555e55b5512cb">
      <w:pPr pt14:Unid="af65640e2fd149d9b0a32c9b308d855f"/>
    </w:p>
    <w:p pt14:Unid="b68bf36d1b694cf39d2ea3f3907f63b7">
      <w:pPr pt14:Unid="df0f957ffccf4da1bd47b24a1e4afde6">
        <w:spacing w:after="0" w:line="200" w:lineRule="exact" pt14:Unid="79f8c24834b34990ac13d0cf9107699a"/>
        <w:rPr pt14:Unid="c0ce962df4764c1cb49c6c9473f5846f">
          <w:color w:val="auto" pt14:Unid="5d6ae8967ed94802992cce8f70cbac74"/>
          <w:sz w:val="20" pt14:Unid="13b19e27da5f4ff792e545956dfbdb89"/>
          <w:szCs w:val="20" pt14:Unid="3caa2dd326914517b345ccab321a7868"/>
        </w:rPr>
      </w:pPr>
    </w:p>
    <w:p pt14:Unid="1a749904d8134ad5a85ee628d3210b2b">
      <w:pPr pt14:Unid="31f7c2fbe60e4aed9ad49893ebe60d6e">
        <w:spacing w:after="0" w:line="200" w:lineRule="exact" pt14:Unid="bb0c75d188304b689883ba124b4fdf01"/>
        <w:rPr pt14:Unid="257bdf633669441ba62a01e0ed8a11e6">
          <w:color w:val="auto" pt14:Unid="6e56d61ae87c44d381ebf0b57958a7a5"/>
          <w:sz w:val="20" pt14:Unid="9406e47b51854a3f97baac086c1fca3a"/>
          <w:szCs w:val="20" pt14:Unid="6170ced7c9c643869a468b1fec7ed85a"/>
        </w:rPr>
      </w:pPr>
    </w:p>
    <w:p pt14:Unid="aa8923b7097b4510ac84e3f468c537cf">
      <w:pPr pt14:Unid="18745f1f07b74b3fadb8a16d63ff03c3">
        <w:spacing w:after="0" w:line="200" w:lineRule="exact" pt14:Unid="c1634d3114fe401f923a83c69c368b28"/>
        <w:rPr pt14:Unid="070a29c6775249d3b2e85b3831b51511">
          <w:color w:val="auto" pt14:Unid="3b6726c78ee94a799572bf1025d00c7b"/>
          <w:sz w:val="20" pt14:Unid="cca7642bfcb24df29c6830d0b867ee72"/>
          <w:szCs w:val="20" pt14:Unid="30aefa870dfa42cba7a3fcf0e881f0e0"/>
        </w:rPr>
      </w:pPr>
    </w:p>
    <w:p pt14:Unid="60cc70d98ff24d58a8ccb552c3a10af8">
      <w:pPr pt14:Unid="0eac1c2555894d48bf50b929c4f680bc">
        <w:spacing w:after="0" w:line="200" w:lineRule="exact" pt14:Unid="2d3a54239e1f4d2b8ed03ca6d1f26785"/>
        <w:rPr pt14:Unid="3c67824d19c148b39fde201d04cc05f9">
          <w:color w:val="auto" pt14:Unid="9ed5b709c59b4c6a8c41bd7617520347"/>
          <w:sz w:val="20" pt14:Unid="3e877b5dae2347e393ef815b4cd5b086"/>
          <w:szCs w:val="20" pt14:Unid="047207fa3d2f4dcdb32cab8829edb3c2"/>
        </w:rPr>
      </w:pPr>
    </w:p>
    <w:p pt14:Unid="1dc31da683784ee983b0dacc1825096f">
      <w:pPr pt14:Unid="38890b6962cc4067a55346b8bf2491c0">
        <w:spacing w:after="0" w:line="200" w:lineRule="exact" pt14:Unid="7c75783dd01e4108a79b204f319f49f5"/>
        <w:rPr pt14:Unid="11abd0ccb9fc4547828af78dbae069ee">
          <w:color w:val="auto" pt14:Unid="0ce4b72188474132aa99f1c7fd3cd87c"/>
          <w:sz w:val="20" pt14:Unid="67e6f4fbd3224424bdf6237c89c8dbfb"/>
          <w:szCs w:val="20" pt14:Unid="d36135dae4a34dbda3b1713e5b730a36"/>
        </w:rPr>
      </w:pPr>
    </w:p>
    <w:p pt14:Unid="e9323e674d634308980874bc6c7a9ff7">
      <w:pPr pt14:Unid="26c16aa207524041aee2ccb589896f11">
        <w:spacing w:after="0" w:line="200" w:lineRule="exact" pt14:Unid="90924737c6864082b5a050d5c6a4cf83"/>
        <w:rPr pt14:Unid="f745caca98d342a29ebfc4fa48bf02f0">
          <w:color w:val="auto" pt14:Unid="c6a144bd99be49f180f85ef645df741b"/>
          <w:sz w:val="20" pt14:Unid="cc91814d355940f4830acb9448bb3089"/>
          <w:szCs w:val="20" pt14:Unid="3de73e9d91bf4d559a782f06f53a369f"/>
        </w:rPr>
      </w:pPr>
    </w:p>
    <w:p pt14:Unid="2935dc4b6ac6438cb1452e6a8cb1d6d1">
      <w:pPr pt14:Unid="319e457a7e534a62ab507f15693cf335">
        <w:spacing w:after="0" w:line="200" w:lineRule="exact" pt14:Unid="1c18d8ed4fa24493bde4c8294bd149a0"/>
        <w:rPr pt14:Unid="43bf002a53d247f0b5c8b7605ccd7372">
          <w:color w:val="auto" pt14:Unid="f2c2742051c941ba9df8f3b25345bbda"/>
          <w:sz w:val="20" pt14:Unid="af21e81816da4e0ca6e95ce06368e6d8"/>
          <w:szCs w:val="20" pt14:Unid="e51095eba0c843c69ed3e9a387f4844c"/>
        </w:rPr>
      </w:pPr>
    </w:p>
    <w:p pt14:Unid="bb0c89e7b9a84937b87805f9b6c35879">
      <w:pPr pt14:Unid="22ecfd33b5aa4358868cf494cd74631c">
        <w:spacing w:after="0" w:line="223" w:lineRule="exact" pt14:Unid="3cfa8dce5dba4005a51c6bdc3567852e"/>
        <w:rPr pt14:Unid="5feaf788d6d44ed2994fd23d15f29f82">
          <w:color w:val="auto" pt14:Unid="9e04c12a77a446ac873693feec579f48"/>
          <w:sz w:val="20" pt14:Unid="578f009ba5354247938b3c5465a7ef93"/>
          <w:szCs w:val="20" pt14:Unid="8d73535ed39e4c448ee934c870f46afd"/>
        </w:rPr>
      </w:pPr>
    </w:p>
    <w:p pt14:Unid="f1b8d111ac0e43e3a91a3c73b09547be">
      <w:pPr pt14:Unid="52a25606ce9f44be9a34e293a75ef49d">
        <w:spacing w:after="0" pt14:Unid="956c434567cb4b1e9033edaa9831356f"/>
        <w:ind w:right="6" pt14:Unid="5b208695d7ac43a38cc87bdab143bd4d"/>
        <w:jc w:val="center" pt14:Unid="9c902287704e4cb6be6236b312f0727e"/>
        <w:rPr pt14:Unid="1e9033a525fc4b12aab22c9d06e51bd9">
          <w:color w:val="auto" pt14:Unid="cae5bc9de52740aa9a04e1f32a3e1d48"/>
          <w:sz w:val="20" pt14:Unid="d9b36412fbe34704bfb07c473b4d3115"/>
          <w:szCs w:val="20" pt14:Unid="ae7116045f3e4759a2eaad5a97c7fbc1"/>
        </w:rPr>
      </w:pPr>
      <w:r>
        <w:rPr pt14:Unid="3b4293c81a004bfb8250f2d0655fd1eb">
          <w:rFonts w:ascii="Arial" w:hAnsi="Arial" w:eastAsia="Arial" w:cs="Arial" pt14:Unid="4f1ca48b42dd48f1a4edf62f7852aa6c"/>
          <w:b w:val="1" pt14:Unid="2943a91039bd4437aeb1363548a1486a"/>
          <w:bCs w:val="1" pt14:Unid="3bfc82cbc84e45d1808aba8397a5b2d5"/>
          <w:color w:val="auto" pt14:Unid="ae09fb28f19c4c81a5dae2275906e81d"/>
          <w:sz w:val="19" pt14:Unid="ec00b84da0a2411ba9058c046c7203d3"/>
          <w:szCs w:val="19" pt14:Unid="0556255a450a4fe380fd17f7fd461d71"/>
        </w:rPr>
        <w:t xml:space="preserve">Figura 6.16: </w:t>
      </w:r>
      <w:r>
        <w:rPr pt14:Unid="a1b1784f197d4a83a2f7c2386a0b8b7a">
          <w:rFonts w:ascii="Arial" w:hAnsi="Arial" w:eastAsia="Arial" w:cs="Arial" pt14:Unid="8a7ddf58348e496c899be115e64aef0e"/>
          <w:color w:val="auto" pt14:Unid="1baee7ebae834abd8fa8428988219e9e"/>
          <w:sz w:val="19" pt14:Unid="3ce9890d73bc4bd4bf3b2e68cf4992d9"/>
          <w:szCs w:val="19" pt14:Unid="4bef92ab3afe458384c9ba0e4469717d"/>
        </w:rPr>
        <w:t>Archivo de recursos para las notificaciones.</w:t>
      </w:r>
    </w:p>
    <w:p pt14:Unid="f12c092e7a124caab4958aff7c616b33">
      <w:pPr pt14:Unid="879c33d3392a4ec19560c2b1ced02450"/>
    </w:p>
    <w:tbl pt14:Unid="619c255904e54248b4a6fe0381851bca" pt14:CorrelatedSHA1Hash="98a43076c253dbef81d2991b05a6b9e3f6f6ce5c" pt14:SHA1Hash="98a43076c253dbef81d2991b05a6b9e3f6f6ce5c" pt14:StructureSHA1Hash="083c39f071e2f67adc0ffdb8cc687ed0eb21b73c">
      <w:tblPr pt14:Unid="0aaa5ae9dbf74462939821249d150e23">
        <w:tblInd w:w="260" w:type="dxa" pt14:Unid="a94796744af64ee7ae40132c97fb9259"/>
        <w:tblLayout w:type="fixed" pt14:Unid="40f7482f42d44ac5b770f0fb8fde629e"/>
        <w:tblCellMar pt14:Unid="868aac5afbe048e8a50f8c9092ed032e">
          <w:top w:w="0" w:type="dxa" pt14:Unid="9ee80150210b496784fca48ea7b5a5e8"/>
          <w:left w:w="0" w:type="dxa" pt14:Unid="63eb7c8ca5854fa6bd846e9a49003563"/>
          <w:bottom w:w="0" w:type="dxa" pt14:Unid="5bb74dc24e1743568548309bb0e00aa3"/>
          <w:right w:w="0" w:type="dxa" pt14:Unid="f2883038e100400fb43f67829a7b53bd"/>
        </w:tblCellMar>
      </w:tblPr>
      <w:tr pt14:Unid="742bf39bc7dc49f59b97e5c5d829d88e" pt14:CorrelatedSHA1Hash="eb1a928e4da19269776512025cf32393233fd408" pt14:SHA1Hash="eb1a928e4da19269776512025cf32393233fd408" pt14:StructureSHA1Hash="79a0eea29f620d22c292795db0fa42012a6019db">
        <w:trPr pt14:Unid="e65f2e90cd014f7b9403deb8fad4d905">
          <w:trHeight w:val="361" pt14:Unid="8999cc6ceb3a48828c10d3f6a273f835"/>
        </w:trPr>
        <w:tc pt14:Unid="f81bbed6c62c4c86b4751b2f335bd108" pt14:SHA1Hash="9af161a560498e22bb117bf7c38c951cbb24639c">
          <w:tcPr pt14:Unid="171faa12ed844f339e2535e3a0a5c514">
            <w:tcW w:w="6160" w:type="dxa" pt14:Unid="f288c6200a474258b8ea2616f28a6a0d"/>
            <w:tcBorders pt14:Unid="bf0e319090cc4807bcbe3807444aeac1">
              <w:bottom w:val="single" w:color="auto" w:sz="8" pt14:Unid="b6137f31f6ae45538e23bddb6ad10f68"/>
            </w:tcBorders>
            <w:vAlign w:val="bottom" pt14:Unid="49ae065334eb4b0da9ca122621ec880b"/>
          </w:tcPr>
          <w:p pt14:Unid="8cc92ec238f346d198c75fb931c0a0a0">
            <w:pPr pt14:Unid="2f6e9ef0051b4ea392f5dd76de8fc548">
              <w:spacing w:after="0" pt14:Unid="bbe0976ed3a442349f37f4237ae5bcd5"/>
              <w:rPr pt14:Unid="e29c5acdc1b84793a0420aef66449963">
                <w:color w:val="auto" pt14:Unid="999ad1fa839040058d71266ddbd46a09"/>
                <w:sz w:val="20" pt14:Unid="44b073a7a31f41e8a2a4b5f1921dd075"/>
                <w:szCs w:val="20" pt14:Unid="a8614ffa512a418e9b2ae83ae9017a6a"/>
              </w:rPr>
            </w:pPr>
            <w:r>
              <w:rPr pt14:Unid="b1f1174a97304004b4e40b87d6cd41db">
                <w:rFonts w:ascii="Arial" w:hAnsi="Arial" w:eastAsia="Arial" w:cs="Arial" pt14:Unid="34e3fb32afd04f57b78a4581434e0f0d"/>
                <w:color w:val="auto" pt14:Unid="590c7bee542e4c4c9240a4b2e00d6aa8"/>
                <w:sz w:val="24" pt14:Unid="4897ce3ed1254e01a46a91631810728a"/>
                <w:szCs w:val="24" pt14:Unid="6b5da6c4cdfa4520a1080b000d53c48b"/>
              </w:rPr>
              <w:t>6.2  Detalles de la implementación back-end</w:t>
            </w:r>
          </w:p>
        </w:tc>
        <w:tc pt14:Unid="4e3bd5ac90cb4ef4a02431632a03f9c8" pt14:SHA1Hash="ff5e41bd586e0fc2840f0d6a92d64531ed0a16d2">
          <w:tcPr pt14:Unid="4958ce457cf646f5a8091709922676ec">
            <w:tcW w:w="2340" w:type="dxa" pt14:Unid="9b40dc548bd6470c93e9c2875d2c1646"/>
            <w:tcBorders pt14:Unid="92e3afec7ebb435687c1b7a9d81d3bcc">
              <w:bottom w:val="single" w:color="auto" w:sz="8" pt14:Unid="da055ff1231e4296b2080c4d6620b3ad"/>
            </w:tcBorders>
            <w:vAlign w:val="bottom" pt14:Unid="3decf89fca554d128a3d188acd6bb66b"/>
          </w:tcPr>
          <w:p pt14:Unid="2aac3fbb55f54473911504602a7b5e08">
            <w:pPr pt14:Unid="ff5c343754ee4aa98032dc2a6bbaaab7">
              <w:spacing w:after="0" pt14:Unid="fb68996ff5e14ddca2e94bea781c3ae1"/>
              <w:jc w:val="right" pt14:Unid="a9b011c6041443c7b3977a9ae8d2507e"/>
              <w:rPr pt14:Unid="27c964b54058469dabf31052f645e9e8">
                <w:color w:val="auto" pt14:Unid="dfee7e629b97474c8800e9acfa2b3d87"/>
                <w:sz w:val="20" pt14:Unid="067284a36f82435cb27d74ac65b77a46"/>
                <w:szCs w:val="20" pt14:Unid="89021e9de48b46f998c26385e85784bb"/>
              </w:rPr>
            </w:pPr>
            <w:r>
              <w:rPr pt14:Unid="23135e0e34a84ee98bee70717a984d4c">
                <w:rFonts w:ascii="Arial" w:hAnsi="Arial" w:eastAsia="Arial" w:cs="Arial" pt14:Unid="e74e69f75c2642d1995ca41cb1cf7f55"/>
                <w:b w:val="1" pt14:Unid="3e94a34290584ae88a3835688dc9c887"/>
                <w:bCs w:val="1" pt14:Unid="2825c45467ef44c2bf4833546878b808"/>
                <w:color w:val="auto" pt14:Unid="bcfd7151d75b4da3a89d87618d13d654"/>
                <w:sz w:val="22" pt14:Unid="74c435498b294d1f8fc31960008ff117"/>
                <w:szCs w:val="22" pt14:Unid="cacec6043a5f4c3e8adfb7e2aef204db"/>
              </w:rPr>
              <w:t>41</w:t>
            </w:r>
          </w:p>
        </w:tc>
      </w:tr>
    </w:tbl>
    <w:p pt14:Unid="c4053e7815a746ecbaf7957fe5964991">
      <w:pPr pt14:Unid="99aa6bbc2aea4ce2a9e6e2ce61a15be1">
        <w:spacing w:after="0" w:line="368" w:lineRule="exact" pt14:Unid="7baae7e4c2b5457b8dea306478c4e208"/>
        <w:rPr pt14:Unid="38366d107e06413fb6c37c444cb33ec4">
          <w:color w:val="auto" pt14:Unid="aaacf9e7f2d74b298b9f3e65af1e6a76"/>
          <w:sz w:val="20" pt14:Unid="2593fa480c074296a5e28b04c2f083dc"/>
          <w:szCs w:val="20" pt14:Unid="87fe18bd07be4900a0ca1885944df6ea"/>
        </w:rPr>
      </w:pPr>
    </w:p>
    <w:p pt14:Unid="0ebf825f499f4fc9b62b0a0e3242ccbb">
      <w:pPr pt14:Unid="306a3738fa05466e881999b1edc6b783">
        <w:tabs pt14:Unid="f58290cc0a4749349ad3acf24a5b4be2">
          <w:tab w:val="left" w:leader="none" w:pos="1020" pt14:Unid="7d6e41db156744b1843811f5315b1464"/>
        </w:tabs>
        <w:spacing w:after="0" pt14:Unid="c49d07d0527a43f89ae0bed520b428c9"/>
        <w:ind w:left="260" pt14:Unid="125ad85882064eadb2b974a02ef4c72e"/>
        <w:rPr pt14:Unid="d03b3832edc74645aa04fe0df56a14ef">
          <w:color w:val="auto" pt14:Unid="497b4207b0184ece80531888b525d021"/>
          <w:sz w:val="20" pt14:Unid="4ab27a79f7984569846c9f0cc59b3f25"/>
          <w:szCs w:val="20" pt14:Unid="0ff4181be2084354b405aa8fc319916c"/>
        </w:rPr>
      </w:pPr>
      <w:r>
        <w:rPr pt14:Unid="c76ab67c99c34deaa0070def728aaa09">
          <w:rFonts w:ascii="Arial" w:hAnsi="Arial" w:eastAsia="Arial" w:cs="Arial" pt14:Unid="64944f32a7bc4d02adc7fd50b32d7b3d"/>
          <w:b w:val="1" pt14:Unid="17ed86e7ee3d4762bb45c1f7a69eb7bb"/>
          <w:bCs w:val="1" pt14:Unid="025d6b06741e443dbd59984a4c2c8317"/>
          <w:color w:val="auto" pt14:Unid="28db9143b41e424cb294c1470afafe79"/>
          <w:sz w:val="24" pt14:Unid="a83505b67366497ebab593167aa9933f"/>
          <w:szCs w:val="24" pt14:Unid="ffac8ffc736e4ed79ed3e8f90246e829"/>
        </w:rPr>
        <w:t>6.2.6.</w:t>
      </w:r>
      <w:r>
        <w:rPr pt14:Unid="b31ef790378f473d86e17754f6875a3c">
          <w:color w:val="auto" pt14:Unid="363ea9781f154c1885e2041566d3b83a"/>
          <w:sz w:val="20" pt14:Unid="f7ac742342fd421693c29ecc55dbb021"/>
          <w:szCs w:val="20" pt14:Unid="ef00a44ab8d8419eb2abd4785671e617"/>
        </w:rPr>
        <w:tab pt14:Unid="fd00929563a34353aacfbf82241e83eb"/>
      </w:r>
      <w:r>
        <w:rPr pt14:Unid="5e105c9795c04233a5baee253450e9d7">
          <w:rFonts w:ascii="Arial" w:hAnsi="Arial" w:eastAsia="Arial" w:cs="Arial" pt14:Unid="f31c4da23e974a8c9e924a990048c770"/>
          <w:b w:val="1" pt14:Unid="d342c9af282d41128eb5e8092573bbcf"/>
          <w:bCs w:val="1" pt14:Unid="091b540d6fbe4679ba71c6f2c44f5dc3"/>
          <w:color w:val="auto" pt14:Unid="0506bea182c34fb8a61d869fdd0e769f"/>
          <w:sz w:val="22" pt14:Unid="dc40cce3a58447d69c3c69dc876cdc0e"/>
          <w:szCs w:val="22" pt14:Unid="8036fcfdc896421cba286bab09289b46"/>
        </w:rPr>
        <w:t>Inyección de dependencias</w:t>
      </w:r>
    </w:p>
    <w:p pt14:Unid="42545c3d7d7b4880a585b5027f5ac742">
      <w:pPr pt14:Unid="8c0bfee7bcc14ba49b98dcf036355684">
        <w:spacing w:after="0" w:line="297" w:lineRule="exact" pt14:Unid="af4dee60b66a499e884d98131035d2ea"/>
        <w:rPr pt14:Unid="c4004a4b7b514e85916bd1d5e1046a81">
          <w:color w:val="auto" pt14:Unid="7255efddf95d47ce887a0cb40068b089"/>
          <w:sz w:val="20" pt14:Unid="f27e3277fa704ceab118b08c7d1e5d92"/>
          <w:szCs w:val="20" pt14:Unid="f0ad370f80fa4c1f9fdd8f203ed44ba9"/>
        </w:rPr>
      </w:pPr>
    </w:p>
    <w:p pt14:Unid="45dfdb75125a4ffaafe08c4ea54b97f0">
      <w:pPr pt14:Unid="0d53722d3df4493e80a75e3c91cc7c5d">
        <w:spacing w:after="0" w:line="250" w:lineRule="auto" pt14:Unid="a5e4da60aecc4e0a894d14fc74366f4b"/>
        <w:ind w:left="260" w:right="266" w:firstLine="339" pt14:Unid="7181771d6a7e49f8a9e349a607c39a33"/>
        <w:jc w:val="both" pt14:Unid="eb9bd5a5ccab453db8728a96413dacf0"/>
        <w:rPr pt14:Unid="602f83cf390948f3a35f87524c58bfb9">
          <w:rFonts w:ascii="Arial" w:hAnsi="Arial" w:eastAsia="Arial" w:cs="Arial" pt14:Unid="ae00139772f94d1e9241845febddc091"/>
          <w:color w:val="auto" pt14:Unid="c76e3f3fa0c34425bca456eedaf8ccc9"/>
          <w:sz w:val="22" pt14:Unid="fd7af4d085e04edd998ee3583b2e7ff6"/>
          <w:szCs w:val="22" pt14:Unid="89926027c68d48b3ae2853c5f3a561d3"/>
        </w:rPr>
      </w:pPr>
      <w:r>
        <w:rPr pt14:Unid="5af625a0335e4befb8ab0f91fafa81a9">
          <w:rFonts w:ascii="Arial" w:hAnsi="Arial" w:eastAsia="Arial" w:cs="Arial" pt14:Unid="69da602a0b96482186ee4fd83a8a9d21"/>
          <w:color w:val="auto" pt14:Unid="901cadc95d6443c19a6326df1cd088d5"/>
          <w:sz w:val="22" pt14:Unid="a5df20525fdf43a6b0ea70ef1c7b02c8"/>
          <w:szCs w:val="22" pt14:Unid="3adfb12ae7784f738b299ecbd5180542"/>
        </w:rPr>
        <w:t xml:space="preserve">La </w:t>
      </w:r>
      <w:r>
        <w:rPr pt14:Unid="93d1e03e9c144829ac8dd3a4ac885a63">
          <w:rFonts w:ascii="Arial" w:hAnsi="Arial" w:eastAsia="Arial" w:cs="Arial" pt14:Unid="df0f3d602c4b42df979b6a5a47b0c457"/>
          <w:b w:val="1" pt14:Unid="04bced43935646f7b46dc06f2e0a529c"/>
          <w:bCs w:val="1" pt14:Unid="66b9385d6b6147a6ae09836406d2b965"/>
          <w:color w:val="auto" pt14:Unid="67472799fda2406bbf2d54d9418907e2"/>
          <w:sz w:val="22" pt14:Unid="d72a673864a542f6b96226e6df85411d"/>
          <w:szCs w:val="22" pt14:Unid="f0facfcf16404a7d8297d718df16f3c3"/>
        </w:rPr>
        <w:t>inyección de dependencias</w:t>
      </w:r>
      <w:r>
        <w:rPr pt14:Unid="ca322bec375f46a482ada446e4e4c02f">
          <w:rFonts w:ascii="Arial" w:hAnsi="Arial" w:eastAsia="Arial" w:cs="Arial" pt14:Unid="8fb0aa4176c345688b21db311664bbd5"/>
          <w:color w:val="auto" pt14:Unid="5b7da97f4bf2409ab4d214c2aeace286"/>
          <w:sz w:val="22" pt14:Unid="6162a89144f6496889bb85baafd91e2a"/>
          <w:szCs w:val="22" pt14:Unid="77f3f85cb4bb4de99d4225ca9ae4d78c"/>
        </w:rPr>
        <w:t xml:space="preserve"> (DI) es un mecanismo para desacoplar un objeto de sus colaboradores. En lugar de instanciar o obtener una referencia a los objetos de los que depende una clase, estos se declaran en el constructor de la clase y es el sistema quien automáticamente los resuelve e instancia. </w:t>
      </w:r>
      <w:r>
        <w:rPr pt14:Unid="99530dbeb2174df4be4107fd4d4a0bc8">
          <w:rFonts w:ascii="Arial" w:hAnsi="Arial" w:eastAsia="Arial" w:cs="Arial" pt14:Unid="8793957109374b8baec41a5ca1fa7251"/>
          <w:color w:val="auto" pt14:Unid="b71d7780f7ed492b82c9032dca5c8fd7"/>
          <w:sz w:val="31" pt14:Unid="e9abb0fb09514d16a9359a1eb61481db"/>
          <w:szCs w:val="31" pt14:Unid="cbd485ad5f8947b0812d8980e7a377b7"/>
          <w:vertAlign w:val="superscript" pt14:Unid="bba9c5e4c0cc4701b3d3bf936f3141d9"/>
        </w:rPr>
        <w:t>11</w:t>
      </w:r>
    </w:p>
    <w:p pt14:Unid="adc996adacff4970b2a832b8dab98c42">
      <w:pPr pt14:Unid="aee7f37cfce4487ca88ff938603414e9">
        <w:spacing w:after="0" w:line="20" w:lineRule="exact" pt14:Unid="792c324fd56f438da73dc8eb6c86ebfe"/>
        <w:rPr pt14:Unid="4ee17460e4df42b6b8d32ce61d036985">
          <w:color w:val="auto" pt14:Unid="fe69c8c149cb46b4a3af1607a154860f"/>
          <w:sz w:val="20" pt14:Unid="9325247d53d04f97842a5fe492799f70"/>
          <w:szCs w:val="20" pt14:Unid="255978853a47450fa3f6a7c508eee94b"/>
        </w:rPr>
      </w:pPr>
      <w:r>
        <w:rPr pt14:Unid="6c35b9d9211c4a2e8e255e68fbe18483">
          <w:color w:val="auto" pt14:Unid="3df81e0c4e774e688877ad9179997fa7"/>
          <w:sz w:val="20" pt14:Unid="082b12abb3d34c2ab2db6dab73c78a0b"/>
          <w:szCs w:val="20" pt14:Unid="ab15cdc5a41c43779d908cdff00a5aa6"/>
        </w:rPr>
        <w:drawing pt14:Unid="3e87e63e0d88418c970f285d044b055f" pt14:SHA1Hash="f1b1d6e4d8305d2edbee18acb1a59d15f1997479">
          <wp:anchor simplePos="0" relativeHeight="251657728" behindDoc="1" locked="0" layoutInCell="0" allowOverlap="1" pt14:Unid="aa604386d26046d6a631fd5c0b51edf0">
            <wp:simplePos x="0" y="0" pt14:Unid="54656e7a9ab8451ca55c63eb79d98917"/>
            <wp:positionH relativeFrom="column" pt14:Unid="f55f66b0bfdf473b9086b694da95df0e">
              <wp:posOffset pt14:Unid="467ad62e67ff42c0885052e1118ec7fc">189230</wp:posOffset>
            </wp:positionH>
            <wp:positionV relativeFrom="paragraph" pt14:Unid="5099f4900b4b41898febeaa2f37e0391">
              <wp:posOffset pt14:Unid="7574f1a588f74d5b997976eb1d4457e0">127635</wp:posOffset>
            </wp:positionV>
            <wp:extent cx="5352415" cy="1664335" pt14:Unid="784dd56937e046e1ad57f3e82cabe18a"/>
            <wp:wrapNone pt14:Unid="bf6a4a2bd1a74b35b0efd69bcd49974d"/>
            <wp:docPr id="40" name="Picture 212" pt14:Unid="4b48803e44dc4ba6a9c4af7822fdc59b"/>
            <wp:cNvGraphicFramePr pt14:Unid="0b8fbbb03f8f42f5a8ccbbd701cace34">
              <a:graphicFrameLocks xmlns:a="http://schemas.openxmlformats.org/drawingml/2006/main" noChangeAspect="1" pt14:Unid="f5b92a2f13b34a289dc4503c86bd470b"/>
            </wp:cNvGraphicFramePr>
            <a:graphic xmlns:a="http://schemas.openxmlformats.org/drawingml/2006/main" pt14:Unid="243b0347ead249a393d081f19ad39089">
              <a:graphicData uri="http://schemas.openxmlformats.org/drawingml/2006/picture" pt14:Unid="049e375f6ba1441e9b5237bf7b76803e">
                <pic:pic xmlns:pic="http://schemas.openxmlformats.org/drawingml/2006/picture" pt14:Unid="7e9cd0ffba424f92864beba17a8f040b">
                  <pic:nvPicPr pt14:Unid="2ce7a162f35e40c9add803f913205092">
                    <pic:cNvPr id="0" name="Picture 212" pt14:Unid="fc2a377f3e154f67a6e1a8d468f1842e"/>
                    <pic:cNvPicPr pt14:Unid="6ba739b75e854868a3f190cd29d62c16">
                      <a:picLocks noChangeAspect="1" noChangeArrowheads="1" pt14:Unid="092f204a460a4708badba6d658f56192"/>
                    </pic:cNvPicPr>
                  </pic:nvPicPr>
                  <pic:blipFill pt14:Unid="9ff74eb1c2074ce38063431ebfebf45e">
                    <a:blip r:embed="rId46" pt14:Unid="470fdad5bfe7423ebbddf3bff9b2f4bd">
                      <a:extLst pt14:Unid="0ae2cff75f8f476b9e87bf8c664f1c33">
                        <a:ext uri="{28A0092B-C50C-407E-A947-70E740481C1C}" pt14:Unid="30744ae5176e4f8095343555d0f16b76"/>
                      </a:extLst>
                    </a:blip>
                    <a:srcRect pt14:Unid="e4b6f46f8e994f54887b4e1ebad44415"/>
                    <a:stretch pt14:Unid="1eada1e8a69346e49a3c50b41e280e87">
                      <a:fillRect pt14:Unid="efbacb2ff8bf4ff4ae03c8e8bf7d8fa3"/>
                    </a:stretch>
                  </pic:blipFill>
                  <pic:spPr bwMode="auto" pt14:Unid="1121d53e7a52400f845436cddd9f2c1a">
                    <a:xfrm pt14:Unid="110fb2e2a9934ebfbe18ea177ee3117e">
                      <a:off x="0" y="0" pt14:Unid="29b5bb5ea52140a19a1ad65b39caa268"/>
                      <a:ext cx="5352415" cy="1664335" pt14:Unid="8137fd943b644becb0e2293081418d5d"/>
                    </a:xfrm>
                    <a:prstGeom prst="rect" pt14:Unid="6732742fefd64ceb932387b76e3ed317">
                      <a:avLst pt14:Unid="67a85c81056243cb8a7d040b7d64ff13"/>
                    </a:prstGeom>
                    <a:noFill pt14:Unid="c31336a330294e66801e7d8458de1baa"/>
                  </pic:spPr>
                </pic:pic>
              </a:graphicData>
            </a:graphic>
          </wp:anchor>
        </w:drawing>
      </w:r>
    </w:p>
    <w:p pt14:Unid="aad65a32df8249aaba4f12a42625b56f">
      <w:pPr pt14:Unid="2886186366f145489c39d151687410e6">
        <w:spacing w:after="0" w:line="200" w:lineRule="exact" pt14:Unid="99c0632bea474721b4bb292afcd64360"/>
        <w:rPr pt14:Unid="62f18cfb13014f9a9e2f7b2ceecdbef8">
          <w:color w:val="auto" pt14:Unid="d03abaeda4d94e89a06430c8cbb8b04c"/>
          <w:sz w:val="20" pt14:Unid="cf4a59e8397f4776900abc1a95a13bd5"/>
          <w:szCs w:val="20" pt14:Unid="97c948f0cafe41f48b2681ea87c26d42"/>
        </w:rPr>
      </w:pPr>
    </w:p>
    <w:p pt14:Unid="8eec10106e1543d8a3a4754503e1df63">
      <w:pPr pt14:Unid="cc417930f7554c48ad6479ef25745cfb">
        <w:spacing w:after="0" w:line="200" w:lineRule="exact" pt14:Unid="9b60022fd2284f0a84b078c0d1e57021"/>
        <w:rPr pt14:Unid="007ce1717513430b877eca4084f0ac2d">
          <w:color w:val="auto" pt14:Unid="6f32545329f545c883bd4fc58bd8bb59"/>
          <w:sz w:val="20" pt14:Unid="981f247ad1014a2ab3a324d555e561dd"/>
          <w:szCs w:val="20" pt14:Unid="0b2ab9b028b7418bbcec49500f9e7c41"/>
        </w:rPr>
      </w:pPr>
    </w:p>
    <w:p pt14:Unid="0ad7ea630aeb4aeeb99748039fdf4d39">
      <w:pPr pt14:Unid="1029d840a534464bb082e5512f15abea">
        <w:spacing w:after="0" w:line="200" w:lineRule="exact" pt14:Unid="9547508fde3d42c28fa5ee5069ec37f0"/>
        <w:rPr pt14:Unid="78a2c85190bb4aa4bded99889911c557">
          <w:color w:val="auto" pt14:Unid="22d3d1d2d848434184bbe5c1cf811041"/>
          <w:sz w:val="20" pt14:Unid="fca527622ddd4cf8bcecd91e6a961acc"/>
          <w:szCs w:val="20" pt14:Unid="20d726b80b7942a09fcbc87454f98a20"/>
        </w:rPr>
      </w:pPr>
    </w:p>
    <w:p pt14:Unid="0496884443b54db4a7f4051dfb975fdf">
      <w:pPr pt14:Unid="b38c34a399744eb0874870d372f19cd9">
        <w:spacing w:after="0" w:line="200" w:lineRule="exact" pt14:Unid="e854d51c4c3647b29271f91759e8b8c6"/>
        <w:rPr pt14:Unid="6020f47e3f264dd3ad416695040d43e0">
          <w:color w:val="auto" pt14:Unid="890dd2086bed4f1cad2e653468a76ccb"/>
          <w:sz w:val="20" pt14:Unid="5b6f59e1bed8490696bfb3c6b8a55b73"/>
          <w:szCs w:val="20" pt14:Unid="869864326ba449e8bbd9af742fa9648f"/>
        </w:rPr>
      </w:pPr>
    </w:p>
    <w:p pt14:Unid="d47e0791ccfa48e185bbe5a27600db8e">
      <w:pPr pt14:Unid="5bab4a3a2aba45db9c5704dcd69fa22d">
        <w:spacing w:after="0" w:line="200" w:lineRule="exact" pt14:Unid="cda951c529454ce88dcdf1c9054c51d2"/>
        <w:rPr pt14:Unid="f416b2658802489abe602c6093d1a292">
          <w:color w:val="auto" pt14:Unid="20ede5ec18cc4605bd3c886d3f0eefdf"/>
          <w:sz w:val="20" pt14:Unid="df5fb5d6e7bc4742b6605345c6256797"/>
          <w:szCs w:val="20" pt14:Unid="18f9fdd7b1d843c0a31bd1a1b4bd9963"/>
        </w:rPr>
      </w:pPr>
    </w:p>
    <w:p pt14:Unid="6cdbdbf14955441094643e394ee088d6">
      <w:pPr pt14:Unid="62c5bf086b7c4809b2ee62d112949925">
        <w:spacing w:after="0" w:line="200" w:lineRule="exact" pt14:Unid="d96554076b5c47209bb1a125ecd1754c"/>
        <w:rPr pt14:Unid="581efea66f404612bb558bcafe397e3d">
          <w:color w:val="auto" pt14:Unid="13ea17d706334785b416acd4ce425f1d"/>
          <w:sz w:val="20" pt14:Unid="49a69a7e5346434590361c5472ce8ca9"/>
          <w:szCs w:val="20" pt14:Unid="d3945111e73d4d48a9bbd50ab4a5bcf9"/>
        </w:rPr>
      </w:pPr>
    </w:p>
    <w:p pt14:Unid="f0a56ea1abd6494492d9885ed3c13a19">
      <w:pPr pt14:Unid="90176b9658344bf9847bb763c6782770">
        <w:spacing w:after="0" w:line="200" w:lineRule="exact" pt14:Unid="23db4b9814614c12987d0526e8fa3257"/>
        <w:rPr pt14:Unid="5bcc6864cc244aaabf2245af8e5094cf">
          <w:color w:val="auto" pt14:Unid="fc184c6b819a4d3ca4494b380504e9e3"/>
          <w:sz w:val="20" pt14:Unid="bc7fab56e8794dcfbc7a2324490e8feb"/>
          <w:szCs w:val="20" pt14:Unid="59996b7325ef4a7cbc75484b9590eeea"/>
        </w:rPr>
      </w:pPr>
    </w:p>
    <w:p pt14:Unid="8d4473b934b048f7a4a23dfa5ba6daa1">
      <w:pPr pt14:Unid="4df6c9e999f246c99caf8941964bea0b">
        <w:spacing w:after="0" w:line="200" w:lineRule="exact" pt14:Unid="5d7b09e8bad2416082f2fe7373a57acb"/>
        <w:rPr pt14:Unid="fb8a1ac1095d45258beab25233e3fbd1">
          <w:color w:val="auto" pt14:Unid="b098dec2fe98447d815a34447a56e554"/>
          <w:sz w:val="20" pt14:Unid="bad40f52751748169ef6f64e9b44b9a7"/>
          <w:szCs w:val="20" pt14:Unid="0879874607a248b58a77c0fc97bda0c1"/>
        </w:rPr>
      </w:pPr>
    </w:p>
    <w:p pt14:Unid="8bf900c40b634ccc907fd4d87dc304f7">
      <w:pPr pt14:Unid="7c203c4be82a403695ae108096731283">
        <w:spacing w:after="0" w:line="200" w:lineRule="exact" pt14:Unid="00e4070f734344a7ae2b303d80f448d8"/>
        <w:rPr pt14:Unid="cbc1c2e6e85845f08987609ca36b8ced">
          <w:color w:val="auto" pt14:Unid="a1aa789df81d4f10923823e9bb9975cf"/>
          <w:sz w:val="20" pt14:Unid="503352dab63f471b9313721f65474f1b"/>
          <w:szCs w:val="20" pt14:Unid="4aaa214bcfee4d8384bd8ef5f05581cd"/>
        </w:rPr>
      </w:pPr>
    </w:p>
    <w:p pt14:Unid="419cf5f025a94c34a134e80d90713bbc">
      <w:pPr pt14:Unid="5564febc397b454a8384bf09814a60b0">
        <w:spacing w:after="0" w:line="200" w:lineRule="exact" pt14:Unid="42778b092a92497488f035596ff01729"/>
        <w:rPr pt14:Unid="cf9c420c1b3348a6b443548a6b1d49eb">
          <w:color w:val="auto" pt14:Unid="2a6d8aa359304412a859c6f9f2344c9c"/>
          <w:sz w:val="20" pt14:Unid="4eb8ca0f7afd4d068c47580820085b31"/>
          <w:szCs w:val="20" pt14:Unid="dced0c6b73cc468f9294fd6e6fe2f7a2"/>
        </w:rPr>
      </w:pPr>
    </w:p>
    <w:p pt14:Unid="90f48b9291d348d1ba1f2701c8c6289d">
      <w:pPr pt14:Unid="473ba1c1db0343b1b1c980f4433dd2da">
        <w:spacing w:after="0" w:line="200" w:lineRule="exact" pt14:Unid="94498a3ac82d43ddbc6f21ef9dd87ecf"/>
        <w:rPr pt14:Unid="e20cdccf75eb41d8871487d6b2128612">
          <w:color w:val="auto" pt14:Unid="c25e3e04802b4265a7657d2ba9123bdf"/>
          <w:sz w:val="20" pt14:Unid="a8bad830eeed4e6791fbfd6a3a97ebe8"/>
          <w:szCs w:val="20" pt14:Unid="bbedc4929957409a97d798a517e73974"/>
        </w:rPr>
      </w:pPr>
    </w:p>
    <w:p pt14:Unid="77b3b6dd0b164b5691820fd63b9cc57a">
      <w:pPr pt14:Unid="238ea89fa0b34e46a6dd834adb36e3f8">
        <w:spacing w:after="0" w:line="200" w:lineRule="exact" pt14:Unid="4bdb33b3a1f14b0782802dd8527bf845"/>
        <w:rPr pt14:Unid="f2fe77b7973d4db2aec9a7257318b7ed">
          <w:color w:val="auto" pt14:Unid="f3f70e4ff18f46e0aebd2636ddd14099"/>
          <w:sz w:val="20" pt14:Unid="6405b9eedad94d37be4b1588a2d3abe0"/>
          <w:szCs w:val="20" pt14:Unid="6a1d23d0725a4d9ebe25d4658966131b"/>
        </w:rPr>
      </w:pPr>
    </w:p>
    <w:p pt14:Unid="cce0daf64193414ba74e228d23eeb5d4">
      <w:pPr pt14:Unid="f1f080d96f9144159a428efed7a35816">
        <w:spacing w:after="0" w:line="200" w:lineRule="exact" pt14:Unid="8fc98ae6017948eb87c5b0a28580aaa2"/>
        <w:rPr pt14:Unid="1772adba37204a0e95267aa2bb821f89">
          <w:color w:val="auto" pt14:Unid="7d1bb29bcc02492496114cd94e32ca20"/>
          <w:sz w:val="20" pt14:Unid="8708e0e21167475d93c29f74120e2f1e"/>
          <w:szCs w:val="20" pt14:Unid="b136c5f0f39f4616a76466335071b6ad"/>
        </w:rPr>
      </w:pPr>
    </w:p>
    <w:p pt14:Unid="8a5a4f3b5c684716a63b3508e99724c6">
      <w:pPr pt14:Unid="55a981618d0f454e9a7268622df9e5a3">
        <w:spacing w:after="0" w:line="382" w:lineRule="exact" pt14:Unid="acc9a8c2adb440d19da7fbf6702161e9"/>
        <w:rPr pt14:Unid="1a2fabf7e35e4c31851d04b69599f108">
          <w:color w:val="auto" pt14:Unid="925a59b7589a44eca22aefa8def6c3b5"/>
          <w:sz w:val="20" pt14:Unid="0162de94ee354de4abaaffacc26b288e"/>
          <w:szCs w:val="20" pt14:Unid="54f7d0cdbc824ffc95e7c75643b1a1e0"/>
        </w:rPr>
      </w:pPr>
    </w:p>
    <w:p pt14:Unid="75abb665b68a4b7e89d79681ddf8eee4">
      <w:pPr pt14:Unid="4976de10e70a4042acc7a4ef3121e05c">
        <w:spacing w:after="0" pt14:Unid="f3af658a510041f79e61db8bd7048885"/>
        <w:ind w:right="6" pt14:Unid="84ef5b1006bb45219ecafdf7762b84fa"/>
        <w:jc w:val="center" pt14:Unid="3de2622fd74b475ea64bc29afae77cad"/>
        <w:rPr pt14:Unid="f0a0fe0f4c8646e7b31fa596effff510">
          <w:color w:val="auto" pt14:Unid="6eda8c7e3de44ff8bf1309cec03fd590"/>
          <w:sz w:val="20" pt14:Unid="e42f460e96f84123987abf459e579578"/>
          <w:szCs w:val="20" pt14:Unid="bbd9fe6ad7cc4212bdc54c1f0ae5e758"/>
        </w:rPr>
      </w:pPr>
      <w:r>
        <w:rPr pt14:Unid="1b4359b88f2d4541abd857abe559a055">
          <w:rFonts w:ascii="Arial" w:hAnsi="Arial" w:eastAsia="Arial" w:cs="Arial" pt14:Unid="311ebc3d06234257b41fe6a9b5deee8c"/>
          <w:b w:val="1" pt14:Unid="33f1894dd17540f49bdbe1269173cf9e"/>
          <w:bCs w:val="1" pt14:Unid="f0362bf96f6743b894752595e54ac97b"/>
          <w:color w:val="auto" pt14:Unid="ca1b7e1681b645f4a0d6925e7d0c23dc"/>
          <w:sz w:val="20" pt14:Unid="4bad86bae7d843d2b7d5432692e43bd9"/>
          <w:szCs w:val="20" pt14:Unid="c605d1f111a345f183fef219879e397e"/>
        </w:rPr>
        <w:t xml:space="preserve">Figura 6.17: </w:t>
      </w:r>
      <w:r>
        <w:rPr pt14:Unid="2ba303c2f53845b9aebc391d0625827c">
          <w:rFonts w:ascii="Arial" w:hAnsi="Arial" w:eastAsia="Arial" w:cs="Arial" pt14:Unid="04387eafedf8400f8da22ff5863b818a"/>
          <w:color w:val="auto" pt14:Unid="0db31ab9589041df9358a49f63b7d16d"/>
          <w:sz w:val="20" pt14:Unid="85b544a2daab441d8b6165626b573797"/>
          <w:szCs w:val="20" pt14:Unid="dfa148a44c8e41ccb83b4b23fcf10b7d"/>
        </w:rPr>
        <w:t>Constructor de la clase ProductsManager donde se aplica DI.</w:t>
      </w:r>
    </w:p>
    <w:p pt14:Unid="e6dd861527b8430a9b339074a525dfaa">
      <w:pPr pt14:Unid="f13e59a46b7a480fb09337a0e54f1a9e">
        <w:spacing w:after="0" w:line="200" w:lineRule="exact" pt14:Unid="09954eb9b0be4a078dc4630b52bc91d5"/>
        <w:rPr pt14:Unid="18aecea9f3ce44a0bdceac9d4dbdd9f7">
          <w:color w:val="auto" pt14:Unid="7747c4cadcdd4e55bba6d9e134dfcc34"/>
          <w:sz w:val="20" pt14:Unid="ee01c49c09f04c5ea77149cb8db11072"/>
          <w:szCs w:val="20" pt14:Unid="0caa5bc4706c4640b73de8eecdadcaf9"/>
        </w:rPr>
      </w:pPr>
    </w:p>
    <w:p pt14:Unid="e8811c548051426a897cbb6b33bbec1d">
      <w:pPr pt14:Unid="09ed7475f28b442c8ff4a4ce1f8dbfef">
        <w:spacing w:after="0" w:line="232" w:lineRule="exact" pt14:Unid="9a52ad4b6ee24834809a656083f1a94d"/>
        <w:rPr pt14:Unid="15ead6abb0e345c8b7047c3c4e9d760d">
          <w:color w:val="auto" pt14:Unid="5ec487107dd14f358569f800a655d9f0"/>
          <w:sz w:val="20" pt14:Unid="321f879968384e61b74b2ec6762633aa"/>
          <w:szCs w:val="20" pt14:Unid="1dae901048b04106919d465d4dccf12e"/>
        </w:rPr>
      </w:pPr>
    </w:p>
    <w:p pt14:Unid="b6d940aecfb14cabb25ca8e922ceb4d3">
      <w:pPr pt14:Unid="582464cbcf2a4b899d7f9825a928f957">
        <w:spacing w:after="0" w:line="272" w:lineRule="auto" pt14:Unid="1433facf9edb463e94be0d3d3db308e6"/>
        <w:ind w:left="260" w:right="266" w:firstLine="339" pt14:Unid="be1042aa86094b3dafec3ddd39b3f62f"/>
        <w:jc w:val="both" pt14:Unid="fa77484718bd4addbdce5867de0361d1"/>
        <w:rPr pt14:Unid="f5c2aa111bfe40efb0a791a06a2618cc">
          <w:color w:val="auto" pt14:Unid="bcd4fa6af9c54ce6b050198e58c1e508"/>
          <w:sz w:val="20" pt14:Unid="b5ec9ac38a0b439384fb6dc9d7431513"/>
          <w:szCs w:val="20" pt14:Unid="2492565fc19f4b9fa5a05e2030ffb35d"/>
        </w:rPr>
      </w:pPr>
      <w:r>
        <w:rPr pt14:Unid="d91d904572d844bb912d0f508c5f5088">
          <w:rFonts w:ascii="Arial" w:hAnsi="Arial" w:eastAsia="Arial" w:cs="Arial" pt14:Unid="8adccdb6365a483fa9abae46a74387b5"/>
          <w:color w:val="auto" pt14:Unid="eac54ae48ca04649bc9393986103f109"/>
          <w:sz w:val="21" pt14:Unid="bb703aca2eea41608c8d39ea517a56b0"/>
          <w:szCs w:val="21" pt14:Unid="99b25b07d8ad46dd8bf9b3323e198a72"/>
        </w:rPr>
        <w:t>El uso de interfaces reduce el acoplamiento entre la definición de las operaciones de una clase y las implementaciones concretas que esta definición puede tener. Sin embar-go, es necesario indicar con qué implementación se resuelve una interfaz cuando esta se inyecta en el constructor de una clase. Para ellos, se emplean una serie de métodos so-bre la colección de servicios donde el sistema busca sus dependencias para indicar cómo resolver cada interfaz. El método más empleado es AddScoped. Este método instancia el objeto de la dependencia una vez por cada petición que el servidor recibe y comparte este mismo objeto entre todas las clases que dependan de él.</w:t>
      </w:r>
    </w:p>
    <w:p pt14:Unid="af09cbbe9aa9422e873141d0f8741da4">
      <w:pPr pt14:Unid="7690672ff8074f0f95c8a8fb3669fb20">
        <w:spacing w:after="0" w:line="72" w:lineRule="exact" pt14:Unid="f6903db934124fee8556885532b558cf"/>
        <w:rPr pt14:Unid="55045854669f4fc8b7ad4e33c0037d7d">
          <w:color w:val="auto" pt14:Unid="8d5c4f1125044095be990c30b2a76d07"/>
          <w:sz w:val="20" pt14:Unid="38e20fa5eeda423f8e62d952a4446607"/>
          <w:szCs w:val="20" pt14:Unid="09f073888a584b06b14dde36e4d05b51"/>
        </w:rPr>
      </w:pPr>
    </w:p>
    <w:p pt14:Unid="a6d9cf4c09ac4b82891e92d9da01da59">
      <w:pPr pt14:Unid="be86d6222d924eb2b0c785c7fb6dc083">
        <w:spacing w:after="0" w:line="262" w:lineRule="auto" pt14:Unid="1ad037bf6cca45219e020e6d4001f56b"/>
        <w:ind w:left="260" w:right="266" w:firstLine="339" pt14:Unid="4d554c06e27d4673970ddce41355d8ec"/>
        <w:jc w:val="both" pt14:Unid="ad2a474aa51f4ea2aa4424da4a8984ba"/>
        <w:rPr pt14:Unid="0a5fafbb9dba406c96016b272d3d9054">
          <w:color w:val="auto" pt14:Unid="da0b207b85314b15b702d6cf1cbbfe17"/>
          <w:sz w:val="20" pt14:Unid="5f6ead7970004e7a8f97af73ed42fc8c"/>
          <w:szCs w:val="20" pt14:Unid="519b0115b3d648c681f2611be233e9de"/>
        </w:rPr>
      </w:pPr>
      <w:r>
        <w:rPr pt14:Unid="c92eb2f5674c49ab893de31e1c738359">
          <w:rFonts w:ascii="Arial" w:hAnsi="Arial" w:eastAsia="Arial" w:cs="Arial" pt14:Unid="e35833b73e1a42808ead3db40339a76c"/>
          <w:color w:val="auto" pt14:Unid="c65dc962dce04fb8a7e9519801243cb1"/>
          <w:sz w:val="22" pt14:Unid="7e186e7178c1409f9abfb0c9c08627a6"/>
          <w:szCs w:val="22" pt14:Unid="1f55d30567264dbea7347087e0e7e383"/>
        </w:rPr>
        <w:t>En nuestra solución, cada capa es responsable de registrar las diferentes interfaces que contiene junto con la clase que la implementa. De esta forma, desde otras capas se podrán emplear las interfaces resultas.</w:t>
      </w:r>
    </w:p>
    <w:p pt14:Unid="708e3281c0d4405f99346f75f9283fc0">
      <w:pPr pt14:Unid="7b7c5c70a9f1444ea18eec97f0cdbf41">
        <w:spacing w:after="0" w:line="20" w:lineRule="exact" pt14:Unid="2f5df588c8ec418f8b56bf7d8ca83c20"/>
        <w:rPr pt14:Unid="0ee0aef2dfa04ed099c74098c7fd9d15">
          <w:color w:val="auto" pt14:Unid="087824cbefd347fea0e38aa9f3651eef"/>
          <w:sz w:val="20" pt14:Unid="df5a77d35ac44805a75b5207a655cae6"/>
          <w:szCs w:val="20" pt14:Unid="55136960e3604f42a806fa5b89647acc"/>
        </w:rPr>
      </w:pPr>
      <w:r>
        <w:rPr pt14:Unid="c5788aab638341318d12fceebaddb961">
          <w:color w:val="auto" pt14:Unid="0083d27ce2eb42eeabc3a97fed0cf246"/>
          <w:sz w:val="20" pt14:Unid="d4daf56828fd4ed1a350284d61856a7b"/>
          <w:szCs w:val="20" pt14:Unid="05465e075cf0439b9131c5866df0be34"/>
        </w:rPr>
        <w:drawing pt14:Unid="02d399ad95fc4104ae92d5286406d80d" pt14:SHA1Hash="903ba699984b3b2068a72c112e8bf6e91913190f">
          <wp:anchor simplePos="0" relativeHeight="251657728" behindDoc="1" locked="0" layoutInCell="0" allowOverlap="1" pt14:Unid="c54f1c139a784c44a001432649d67572">
            <wp:simplePos x="0" y="0" pt14:Unid="e6aec3319a374f408516219d356e3c20"/>
            <wp:positionH relativeFrom="column" pt14:Unid="9fea59002e0a4857b20e59ef2e6c4737">
              <wp:posOffset pt14:Unid="81cf32e000c940879021592b0f895149">808355</wp:posOffset>
            </wp:positionH>
            <wp:positionV relativeFrom="paragraph" pt14:Unid="0b24d3f4fc7b44c3a5adfdbe3e365b21">
              <wp:posOffset pt14:Unid="0dad1081a28546e2b4624bd0c72cd60a">203200</wp:posOffset>
            </wp:positionV>
            <wp:extent cx="4114800" cy="2475865" pt14:Unid="8ad1c66b2ac04f48a2b9b650770a1b40"/>
            <wp:wrapNone pt14:Unid="764e83c32e7f4d149933852121e44c1a"/>
            <wp:docPr id="41" name="Picture 213" pt14:Unid="71339c4d2a82477e85804d438094331e"/>
            <wp:cNvGraphicFramePr pt14:Unid="0e5c7be575cd4519bb7ce5fbbc15197d">
              <a:graphicFrameLocks xmlns:a="http://schemas.openxmlformats.org/drawingml/2006/main" noChangeAspect="1" pt14:Unid="65de4c941afb4af1bca50cc1bd7a41b0"/>
            </wp:cNvGraphicFramePr>
            <a:graphic xmlns:a="http://schemas.openxmlformats.org/drawingml/2006/main" pt14:Unid="cc9a0dc7bb9c4e7496351297371f7588">
              <a:graphicData uri="http://schemas.openxmlformats.org/drawingml/2006/picture" pt14:Unid="602193c743c843e98bc134c37f66cca0">
                <pic:pic xmlns:pic="http://schemas.openxmlformats.org/drawingml/2006/picture" pt14:Unid="6ffe2f7a7ceb4b7f9a41ec25c03e4ae7">
                  <pic:nvPicPr pt14:Unid="afafe4bb3fbe4eb69012a687cfa5b62c">
                    <pic:cNvPr id="0" name="Picture 213" pt14:Unid="79c1cc20826645baab62bfd313b82e73"/>
                    <pic:cNvPicPr pt14:Unid="3db08a6973474ca7a7f0cf0c59f25c75">
                      <a:picLocks noChangeAspect="1" noChangeArrowheads="1" pt14:Unid="5902b4f29e4847319448df47974d014c"/>
                    </pic:cNvPicPr>
                  </pic:nvPicPr>
                  <pic:blipFill pt14:Unid="a132c68a2b784f048f1f7bb500842f01">
                    <a:blip r:embed="rId47" pt14:Unid="94ff7245968d4e9f99e7b8e69b80ed2d">
                      <a:extLst pt14:Unid="349510a979e143bb934a9023c09df8e8">
                        <a:ext uri="{28A0092B-C50C-407E-A947-70E740481C1C}" pt14:Unid="83ffffe7ff3e4d5196b3b33148c94c59"/>
                      </a:extLst>
                    </a:blip>
                    <a:srcRect pt14:Unid="2ad9180dc70b4c28ade081e4c1d1bf9c"/>
                    <a:stretch pt14:Unid="654468bc155248bf95bb3d8bb62e85cd">
                      <a:fillRect pt14:Unid="6a202088c5024715b2bfafe0f20115e8"/>
                    </a:stretch>
                  </pic:blipFill>
                  <pic:spPr bwMode="auto" pt14:Unid="3d87369bb2e2404d9bbf8581f8b546a4">
                    <a:xfrm pt14:Unid="2a3f7708c8904c20a24d107958002bce">
                      <a:off x="0" y="0" pt14:Unid="b9be2eddbac14ac9a0b44e0ad6c911b0"/>
                      <a:ext cx="4114800" cy="2475865" pt14:Unid="341bda3736114854baf9d347a7e25d1d"/>
                    </a:xfrm>
                    <a:prstGeom prst="rect" pt14:Unid="ff561ab1c873457ab4e2f75d67883fc1">
                      <a:avLst pt14:Unid="965ccd3c346748d6991cff434a4c32f2"/>
                    </a:prstGeom>
                    <a:noFill pt14:Unid="0bc615375e9e41c5a08530203f76eec2"/>
                  </pic:spPr>
                </pic:pic>
              </a:graphicData>
            </a:graphic>
          </wp:anchor>
        </w:drawing>
      </w:r>
    </w:p>
    <w:p pt14:Unid="3301103a50cf481e85f203b369f1a6b0">
      <w:pPr pt14:Unid="6b21ca5be77c41ea85890548f09af6fd">
        <w:spacing w:after="0" w:line="200" w:lineRule="exact" pt14:Unid="d757bd551fcf4ef4ac035635806cb3d2"/>
        <w:rPr pt14:Unid="952b8dda497145b29fbec667448855e4">
          <w:color w:val="auto" pt14:Unid="9f209ee9f6e24e6f8789830e00a3f236"/>
          <w:sz w:val="20" pt14:Unid="1b0a46281ae84857a3553a541c81e16a"/>
          <w:szCs w:val="20" pt14:Unid="06b5449046304a758522b7a4f8da30af"/>
        </w:rPr>
      </w:pPr>
    </w:p>
    <w:p pt14:Unid="43776fdceedd4eb1a4c2fde2e12b26a6">
      <w:pPr pt14:Unid="415498e23e5140e4b030ab17a52e1c7a">
        <w:spacing w:after="0" w:line="200" w:lineRule="exact" pt14:Unid="aa3cf1378316400893a46d2fbff382fa"/>
        <w:rPr pt14:Unid="287b991a20e24d0f86e390668b0d01ac">
          <w:color w:val="auto" pt14:Unid="d7d47a0d0ab94232b3117f9882e793ed"/>
          <w:sz w:val="20" pt14:Unid="edc92602e49b42bd945d58410d58c39f"/>
          <w:szCs w:val="20" pt14:Unid="a7e9d559a1264a2ca9cb40d0209991e0"/>
        </w:rPr>
      </w:pPr>
    </w:p>
    <w:p pt14:Unid="093a04382d9b4b41a58f303c12494fd5">
      <w:pPr pt14:Unid="435847f156f04d1ba4348dc7d591e2a8">
        <w:spacing w:after="0" w:line="200" w:lineRule="exact" pt14:Unid="63a006c35cf44edda952e0addd76b02e"/>
        <w:rPr pt14:Unid="aba9aa2cc09d4575912efb2a75588658">
          <w:color w:val="auto" pt14:Unid="9ec4ce0b249545c3a500f081163cd25d"/>
          <w:sz w:val="20" pt14:Unid="387693b27596498e96a2e4204b157c37"/>
          <w:szCs w:val="20" pt14:Unid="efdeacc2b05345e584ef4370a19b50b3"/>
        </w:rPr>
      </w:pPr>
    </w:p>
    <w:p pt14:Unid="73e70c44e26544b7b2923c9bacb51455">
      <w:pPr pt14:Unid="204d2fbc7e144ed792964b33f84a6bcb">
        <w:spacing w:after="0" w:line="200" w:lineRule="exact" pt14:Unid="5cabd50a2fc74c74a02ede4cbc1b5705"/>
        <w:rPr pt14:Unid="2a294fab833a4755bc8889eca06b1065">
          <w:color w:val="auto" pt14:Unid="17ad8f740960470c966996381398f3b2"/>
          <w:sz w:val="20" pt14:Unid="a2079b8f4708467a9d2ef881ab0a44ba"/>
          <w:szCs w:val="20" pt14:Unid="8b0a537f148e4272af1e8a4d981988bb"/>
        </w:rPr>
      </w:pPr>
    </w:p>
    <w:p pt14:Unid="cb9b65c2f7924c769054b5b287c07c9b">
      <w:pPr pt14:Unid="16853801bc294a9f87bf969529cdf0df">
        <w:spacing w:after="0" w:line="200" w:lineRule="exact" pt14:Unid="00cabd38e1f44e76b79ae7542ea6f9a9"/>
        <w:rPr pt14:Unid="aa94db62989742daaee6a5b20fe616c3">
          <w:color w:val="auto" pt14:Unid="3693c86bf7ff4d14875858e85b21c66f"/>
          <w:sz w:val="20" pt14:Unid="b3922bffdd8d43bcbe48754cf17ba1f6"/>
          <w:szCs w:val="20" pt14:Unid="9ea59b241ff44abc848dad16c60c36c7"/>
        </w:rPr>
      </w:pPr>
    </w:p>
    <w:p pt14:Unid="2186c928c0ad4316ad8fc4787c97d3e6">
      <w:pPr pt14:Unid="a5b169067d16417f808c14ab84f3c395">
        <w:spacing w:after="0" w:line="200" w:lineRule="exact" pt14:Unid="90eccda4c81c4e6cadca5d94cae3580f"/>
        <w:rPr pt14:Unid="8117122117b0413587bc814c00886ff5">
          <w:color w:val="auto" pt14:Unid="7cf1b28cca39421abe680294cdec09bb"/>
          <w:sz w:val="20" pt14:Unid="db4dfdfaa8434665bc2b71e7e99cedf7"/>
          <w:szCs w:val="20" pt14:Unid="01b26d1832ab42f5800c80bbf44f206a"/>
        </w:rPr>
      </w:pPr>
    </w:p>
    <w:p pt14:Unid="2bb937faf980443d8081fb09c7d650fe">
      <w:pPr pt14:Unid="58859f8199414ce1ba1b9f57a6fa0aad">
        <w:spacing w:after="0" w:line="200" w:lineRule="exact" pt14:Unid="2bedd85f2f724fb8bca88ffb0422f45d"/>
        <w:rPr pt14:Unid="f616cb0ce8e54644bb390cab9eaa903c">
          <w:color w:val="auto" pt14:Unid="11a3bd8577e44772b1176a511543368c"/>
          <w:sz w:val="20" pt14:Unid="e57d74d78d31495db5efb93994856b6b"/>
          <w:szCs w:val="20" pt14:Unid="e4737dcfee974d3faa81f7a75601c84b"/>
        </w:rPr>
      </w:pPr>
    </w:p>
    <w:p pt14:Unid="f106527210674cc489aa7d95db8ea1d5">
      <w:pPr pt14:Unid="4bd7a03fe3b54e93962d977286321f8c">
        <w:spacing w:after="0" w:line="200" w:lineRule="exact" pt14:Unid="3964ee640fb64ab6a0f8f9cc122e322a"/>
        <w:rPr pt14:Unid="c4107017405c42129b153bf70bc6e083">
          <w:color w:val="auto" pt14:Unid="c127f2277ba7454a9cd175710eb7e414"/>
          <w:sz w:val="20" pt14:Unid="1607c2643e4346d3b9bace848760357c"/>
          <w:szCs w:val="20" pt14:Unid="4825be1c748e4eca988a17a668b58b1d"/>
        </w:rPr>
      </w:pPr>
    </w:p>
    <w:p pt14:Unid="c558528227954be9962e0032fdb82422">
      <w:pPr pt14:Unid="8bbe0352a27844bcb391ef17dfdb4e7b">
        <w:spacing w:after="0" w:line="200" w:lineRule="exact" pt14:Unid="73fec2df279e44f5b32d9ebe2711612c"/>
        <w:rPr pt14:Unid="fe93d9f4fcdd4c00bc373b08825b23cc">
          <w:color w:val="auto" pt14:Unid="382df0235f6a4b24a1b2bd79000dcfbe"/>
          <w:sz w:val="20" pt14:Unid="f07d9b3acb0246b3b072766d5f3e7b53"/>
          <w:szCs w:val="20" pt14:Unid="6f4c0489b6d64d51b09f133aa582d617"/>
        </w:rPr>
      </w:pPr>
    </w:p>
    <w:p pt14:Unid="d3232bde15044e7c8ca13428f9ebc11c">
      <w:pPr pt14:Unid="de59cbf95e834eda8ef61bd94d3871c3">
        <w:spacing w:after="0" w:line="200" w:lineRule="exact" pt14:Unid="4aad0c82767d4fc2ba06e05b58f23142"/>
        <w:rPr pt14:Unid="b70f56a9ed70472a9d2468ac22871b38">
          <w:color w:val="auto" pt14:Unid="a380c4899de14ce8a31731da891d0988"/>
          <w:sz w:val="20" pt14:Unid="83df1688bc2a4a0dbe0c38c66fa62150"/>
          <w:szCs w:val="20" pt14:Unid="b19c509fca364cb08c9ab02f8ec81d7e"/>
        </w:rPr>
      </w:pPr>
    </w:p>
    <w:p pt14:Unid="f75a92822b7b4014b364ffa2b24c7f5b">
      <w:pPr pt14:Unid="e276111b676a4c4bad1e4a43eb9890ab">
        <w:spacing w:after="0" w:line="200" w:lineRule="exact" pt14:Unid="bbade4539b684e9891bc1160d443bf27"/>
        <w:rPr pt14:Unid="53cb936346c041febff53f3796be1f54">
          <w:color w:val="auto" pt14:Unid="261684ac1d7f414e8d4cd8ff70a2b45a"/>
          <w:sz w:val="20" pt14:Unid="a12c6908e62b4fc393f13fc9ec776d2e"/>
          <w:szCs w:val="20" pt14:Unid="7cfca25c32ac4aaf9c60d30f8321c18e"/>
        </w:rPr>
      </w:pPr>
    </w:p>
    <w:p pt14:Unid="47f9aca0b0814acab55a31ec61d03807">
      <w:pPr pt14:Unid="5625baba3a8f48a99e371e0f34034693">
        <w:spacing w:after="0" w:line="200" w:lineRule="exact" pt14:Unid="1eebec1d053949c198a78e178531796c"/>
        <w:rPr pt14:Unid="9bcb2f921dbb48e0a14711da8e114b9e">
          <w:color w:val="auto" pt14:Unid="f36e28e6eb9048559df8bbb2cd35fc86"/>
          <w:sz w:val="20" pt14:Unid="040f5828a72b40eaa478e57780691a16"/>
          <w:szCs w:val="20" pt14:Unid="51fd5595c0d54164ba50615d24b30f11"/>
        </w:rPr>
      </w:pPr>
    </w:p>
    <w:p pt14:Unid="d862f398544f4d67b5c49ed608a0d45b">
      <w:pPr pt14:Unid="812eda1a4e3c4a0283a38bc55732b83c">
        <w:spacing w:after="0" w:line="200" w:lineRule="exact" pt14:Unid="fca7e7319c2e4d39abb9933a6c2748a5"/>
        <w:rPr pt14:Unid="8be5bb78932e4eceaf1e0ec739b111dd">
          <w:color w:val="auto" pt14:Unid="3020d259a09644abafcab4ce4fb4658b"/>
          <w:sz w:val="20" pt14:Unid="dcd19173cacf4e1abc5a6291a93e3390"/>
          <w:szCs w:val="20" pt14:Unid="cdb7fe7eecd54ccdb9b067dee6f27b9f"/>
        </w:rPr>
      </w:pPr>
    </w:p>
    <w:p pt14:Unid="a8136586916346b6b0b52a270253a65c">
      <w:pPr pt14:Unid="c219fc3eb08e4546a6ace2072b0440b5">
        <w:spacing w:after="0" w:line="200" w:lineRule="exact" pt14:Unid="0b86306e41b646efbcc5a0106d616957"/>
        <w:rPr pt14:Unid="b390b98a722944d8813a001ab99694d1">
          <w:color w:val="auto" pt14:Unid="224a67c17b0f40eeb784d60151298c4c"/>
          <w:sz w:val="20" pt14:Unid="355a8e1c405143b49e224ced247bbb1a"/>
          <w:szCs w:val="20" pt14:Unid="f7d5c20b48fe4290978dee89e87fdb8b"/>
        </w:rPr>
      </w:pPr>
    </w:p>
    <w:p pt14:Unid="c421c57a34e84122a992975f186bfe35">
      <w:pPr pt14:Unid="8d431afbf73341208c9ce393bd7b2aaf">
        <w:spacing w:after="0" w:line="200" w:lineRule="exact" pt14:Unid="65506ac167f04e9bb0a36ca416e26008"/>
        <w:rPr pt14:Unid="f86a25cfe97544439f68cfb6309941f1">
          <w:color w:val="auto" pt14:Unid="2174338dc5734938b30ddbbf9a7a6557"/>
          <w:sz w:val="20" pt14:Unid="3bb8dff3a7e74dfb93f64cd359c4029e"/>
          <w:szCs w:val="20" pt14:Unid="882d79f6ddeb47e79fd61d20aa03dc7e"/>
        </w:rPr>
      </w:pPr>
    </w:p>
    <w:p pt14:Unid="ce2d35c8fdea4e3f812e2a5991441f3c">
      <w:pPr pt14:Unid="485255f11fa9424689a7a7301fd1bc85">
        <w:spacing w:after="0" w:line="200" w:lineRule="exact" pt14:Unid="ba9683fea1a740adb444727f06cd76d3"/>
        <w:rPr pt14:Unid="1bcbc30cd14b405f9957ce576dfe86ae">
          <w:color w:val="auto" pt14:Unid="e9673c2c7fdb4c7c9d0d5a403f001cab"/>
          <w:sz w:val="20" pt14:Unid="083efc6077984ef998b9bbd5e5025ff6"/>
          <w:szCs w:val="20" pt14:Unid="f48bce9a070a4d8bad88ba48210cdd9d"/>
        </w:rPr>
      </w:pPr>
    </w:p>
    <w:p pt14:Unid="b402f5d990f94b3da6a085944b3fb751">
      <w:pPr pt14:Unid="23832cccb3c041458de0725e804fa3f3">
        <w:spacing w:after="0" w:line="200" w:lineRule="exact" pt14:Unid="bf2e86e5afd44e899b9600bca07aa5d6"/>
        <w:rPr pt14:Unid="38d6c5c4ac2341989259c794e17a916a">
          <w:color w:val="auto" pt14:Unid="c9d0282407cc440f8d484bc5f1e1c91a"/>
          <w:sz w:val="20" pt14:Unid="7dce46c260e340bea582af5f9e22078b"/>
          <w:szCs w:val="20" pt14:Unid="f5f478448d574e75825267861f487024"/>
        </w:rPr>
      </w:pPr>
    </w:p>
    <w:p pt14:Unid="d7a5913fa5cc400fbd0e1cbeb123180e">
      <w:pPr pt14:Unid="262e61d14c484bcf9117ec2f40be8828">
        <w:spacing w:after="0" w:line="200" w:lineRule="exact" pt14:Unid="b52117e50fe24ca8b4e79b2fbcedd467"/>
        <w:rPr pt14:Unid="4ca0977140af41c6be6bcda8d7a83332">
          <w:color w:val="auto" pt14:Unid="66b192dfe8284be5be43827b7ec000a2"/>
          <w:sz w:val="20" pt14:Unid="70ed35a731a1474ca9ff135a2de827f4"/>
          <w:szCs w:val="20" pt14:Unid="418fadf2191c4791a69306f45083bf99"/>
        </w:rPr>
      </w:pPr>
    </w:p>
    <w:p pt14:Unid="7c875093565b412b83a783c6ce58d09e">
      <w:pPr pt14:Unid="3bf8ff98052a4a75a3b025ed26b2bb2e">
        <w:spacing w:after="0" w:line="200" w:lineRule="exact" pt14:Unid="1e0fff42be7d46ceb79e88917c0a5063"/>
        <w:rPr pt14:Unid="1266221ffae04fdcbf7a342e49a0b696">
          <w:color w:val="auto" pt14:Unid="128401434119428fae506d7ea6ec3c3e"/>
          <w:sz w:val="20" pt14:Unid="3a115b006b62469f99b170b86a48d354"/>
          <w:szCs w:val="20" pt14:Unid="d400469180044becbc77f4cd0f8286eb"/>
        </w:rPr>
      </w:pPr>
    </w:p>
    <w:p pt14:Unid="625d313307884d64bbab8b5c19b48191">
      <w:pPr pt14:Unid="2fca643fee024cbebe139cde87dc8a2c">
        <w:spacing w:after="0" w:line="200" w:lineRule="exact" pt14:Unid="099de210f82b4b418a07eb708d2691f4"/>
        <w:rPr pt14:Unid="e250b1845e3e4bcf892b5d000cb8942b">
          <w:color w:val="auto" pt14:Unid="91297d4ca5dc40d1b4bad46ed5d53d0a"/>
          <w:sz w:val="20" pt14:Unid="ac2a149280d54a56b3ed9e10c21c4c2c"/>
          <w:szCs w:val="20" pt14:Unid="eb11550173c44fbeabf2de6a3afaa36e"/>
        </w:rPr>
      </w:pPr>
    </w:p>
    <w:p pt14:Unid="aeaca10dc3584d40b170360961deb628">
      <w:pPr pt14:Unid="5426665c42034d128f5e244af3b208eb">
        <w:spacing w:after="0" w:line="379" w:lineRule="exact" pt14:Unid="ff8a457b1d01413fa67f4e4c0b1fb6a3"/>
        <w:rPr pt14:Unid="5e6c77465d7d41a9a97b2bd340609e37">
          <w:color w:val="auto" pt14:Unid="cefa28ff109c408c9508c6f776de9bd0"/>
          <w:sz w:val="20" pt14:Unid="0c0d77234c8a4e6dbc78c69fd05e8f43"/>
          <w:szCs w:val="20" pt14:Unid="853527b14c774b9caa24e463fc5e249d"/>
        </w:rPr>
      </w:pPr>
    </w:p>
    <w:p pt14:Unid="a64bee0ffb8f48ed9cd9afcb68c69505">
      <w:pPr pt14:Unid="9960f2e1567b49a790e14555b88827d2">
        <w:spacing w:after="0" pt14:Unid="77a28b54761e414191002f3e1ce15388"/>
        <w:ind w:right="6" pt14:Unid="4bf232d8739f4b1db07ff05bdfc5ff30"/>
        <w:jc w:val="center" pt14:Unid="20d53f6bebf04724bd6c4eee159fc20b"/>
        <w:rPr pt14:Unid="87f4800b15994900975fc0edb0b0be22">
          <w:color w:val="auto" pt14:Unid="5eff7dcc5b5f4e078f9d7da466c6c2b6"/>
          <w:sz w:val="20" pt14:Unid="3a9edbecef354724afb377e3dae4599a"/>
          <w:szCs w:val="20" pt14:Unid="950e8171a6f647a4996fd91d07d9be10"/>
        </w:rPr>
      </w:pPr>
      <w:r>
        <w:rPr pt14:Unid="a328d9f6f710407a889fb5955f969ece">
          <w:rFonts w:ascii="Arial" w:hAnsi="Arial" w:eastAsia="Arial" w:cs="Arial" pt14:Unid="257c0b4673914423b3ba49da02f9b21a"/>
          <w:b w:val="1" pt14:Unid="4e4e801aae654fc5acdfd5456ceda124"/>
          <w:bCs w:val="1" pt14:Unid="ed7f8e9c819946ecb00ba32b85ee5d4d"/>
          <w:color w:val="auto" pt14:Unid="6695b1245c1b4225a3dd6f3eab117bbc"/>
          <w:sz w:val="20" pt14:Unid="6c3f89761da847a6b58523aad2caa59a"/>
          <w:szCs w:val="20" pt14:Unid="2d242938d59d4802b86c00829788fb38"/>
        </w:rPr>
        <w:t xml:space="preserve">Figura 6.18: </w:t>
      </w:r>
      <w:r>
        <w:rPr pt14:Unid="20c03fcaca9b41039f409469b56f42ce">
          <w:rFonts w:ascii="Arial" w:hAnsi="Arial" w:eastAsia="Arial" w:cs="Arial" pt14:Unid="7027037510644d39810e7a6eba1fc95e"/>
          <w:color w:val="auto" pt14:Unid="707a0ee4064b46809dc197b4062c09c2"/>
          <w:sz w:val="20" pt14:Unid="7808692bc0fa445c8954796ca557a665"/>
          <w:szCs w:val="20" pt14:Unid="828241bcfed74506a027c51ea4a77a34"/>
        </w:rPr>
        <w:t>Registro de interfaces en la capa de persistencia.</w:t>
      </w:r>
    </w:p>
    <w:p pt14:Unid="5bc1fc75ae7a418ab18b5c76330acc69">
      <w:pPr pt14:Unid="36772024902f45fbb58aa055e2f33a7d">
        <w:spacing w:after="0" w:line="20" w:lineRule="exact" pt14:Unid="2d0850364ceb411aae433371618d465c"/>
        <w:rPr pt14:Unid="366625bf0c664bffbd6e0f84c3cd7bbe">
          <w:color w:val="auto" pt14:Unid="ee380c1577d646e4b091d6da834a5cbc"/>
          <w:sz w:val="20" pt14:Unid="1a9489d0bc2a4f829ede626d04b04353"/>
          <w:szCs w:val="20" pt14:Unid="460833b3899a4b1096aee98a558188f6"/>
        </w:rPr>
      </w:pPr>
    </w:p>
    <w:p pt14:Unid="3bbe7a4b1c65443d922ba995d45045b8">
      <w:pPr pt14:Unid="abfebb6306f84ec397e397abcc9f5e17">
        <w:spacing w:after="0" w:line="200" w:lineRule="exact" pt14:Unid="5718fe74e73047b7a1ca39e583b9a1ae"/>
        <w:rPr pt14:Unid="15c41999f23f49af90f89df7dd19d500">
          <w:color w:val="auto" pt14:Unid="2e73d01a16cf4af2a773755d83a52258"/>
          <w:sz w:val="20" pt14:Unid="1bd1b8e7bb7d43daa3b54e484265a7c1"/>
          <w:szCs w:val="20" pt14:Unid="ba541eb3cf684830b0cbbf78cfab5ac6"/>
        </w:rPr>
      </w:pPr>
    </w:p>
    <w:p pt14:Unid="2baeb9fa587d4075b956c06715131b91">
      <w:pPr pt14:Unid="afd8bdc4e24544a5bedb5df47cb2e580">
        <w:spacing w:after="0" w:line="200" w:lineRule="exact" pt14:Unid="545b09c6d26b40ae92d07ed1f953a97f"/>
        <w:rPr pt14:Unid="a003cb4172744b42b703974d255a84c9">
          <w:color w:val="auto" pt14:Unid="289b6b8b6f304f9bb1d079bd3329ab67"/>
          <w:sz w:val="20" pt14:Unid="92c6b221a54544aba442b89758e833b0"/>
          <w:szCs w:val="20" pt14:Unid="0af2567f96d841bda5242219fdeb34a1"/>
        </w:rPr>
      </w:pPr>
    </w:p>
    <w:p pt14:Unid="0507f63667b44d718dbd7b595c4cb344">
      <w:pPr pt14:Unid="9ab5cf4cf23445f6aa80185dea7c128a">
        <w:spacing w:after="0" w:line="226" w:lineRule="exact" pt14:Unid="22c48e663b304708b85c4b1e3ee54ad8"/>
        <w:rPr pt14:Unid="b475728495db413bb235eb3720bb837a">
          <w:color w:val="auto" pt14:Unid="a4adf7cf83854363a5d49dcabb396178"/>
          <w:sz w:val="20" pt14:Unid="c401a923135e48a78920671c9dc521ea"/>
          <w:szCs w:val="20" pt14:Unid="9b69acecfd8d4cdc829fe89dc8a45afe"/>
        </w:rPr>
      </w:pPr>
    </w:p>
    <w:p pt14:Unid="d602e15335fa4ec9b711eb6e23310d4a">
      <w:pPr pt14:Unid="5ce97c9dee124dfcb16082b1d91d0f45">
        <w:spacing w:after="0" w:line="215" w:lineRule="auto" pt14:Unid="eec746f6eee24b128ff7f28e81ee59f0"/>
        <w:ind w:left="260" w:right="266" w:firstLine="173" pt14:Unid="dcea4ed4f097467a92ff7ca88dc19600"/>
        <w:jc w:val="both" pt14:Unid="618ff6bf38f64063bc0d4880fcfc984f"/>
        <w:rPr pt14:Unid="0b29e9d7d7dd4c9c86613cd02addc4d6">
          <w:color w:val="auto" pt14:Unid="b41cbbd8fe924973b00b282926b0081b"/>
          <w:sz w:val="20" pt14:Unid="c5b390c1eb92408795a73bd6e8a50d6b"/>
          <w:szCs w:val="20" pt14:Unid="ba8b1885326b4425a86745cf7fd8fa01"/>
        </w:rPr>
      </w:pPr>
      <w:r>
        <w:rPr pt14:Unid="bf237908d9ce4f95976135373b632eaf">
          <w:rFonts w:ascii="Arial" w:hAnsi="Arial" w:eastAsia="Arial" w:cs="Arial" pt14:Unid="aa0adca1e646425eb763a5e027af8241"/>
          <w:color w:val="auto" pt14:Unid="3adb22dc3093419fb213b9ba8b49a2d4"/>
          <w:sz w:val="27" pt14:Unid="92b5be22561640a4bad0322f5654be5b"/>
          <w:szCs w:val="27" pt14:Unid="d230260fe7fb4f0e9c6630f977648860"/>
          <w:vertAlign w:val="superscript" pt14:Unid="41d7f884d90f434387e420c884ee8c94"/>
        </w:rPr>
        <w:t>11</w:t>
      </w:r>
      <w:r>
        <w:rPr pt14:Unid="abaf360004e44af7bd5bb2c74a4aff13">
          <w:rFonts w:ascii="Arial" w:hAnsi="Arial" w:eastAsia="Arial" w:cs="Arial" pt14:Unid="df6e9ceaed804b34b8c22330fb1a3a17"/>
          <w:color w:val="auto" pt14:Unid="b2be03e3f22a47de829051b5a3584dde"/>
          <w:sz w:val="18" pt14:Unid="52fcd2b08a434d3ab3e0d5659df927e9"/>
          <w:szCs w:val="18" pt14:Unid="a3c75fbbd6814b768672d900399b5b87"/>
        </w:rPr>
        <w:t xml:space="preserve"> Inserción de dependencias en ASP.NET Core: https://docs.microsoft.com/es-es/aspnet/core/fundamentals/dependency-injection</w:t>
      </w:r>
    </w:p>
    <w:p pt14:Unid="e4da0d17ef9e4845b13339f4ef400c0b">
      <w:pPr pt14:Unid="fafa1ee713ef4466821a98a44064c962"/>
    </w:p>
    <w:p pt14:Unid="d96bab79ea024ca1be9122396e8cee4c">
      <w:pPr pt14:Unid="31c8954b9df64600bb0a510b180f81ab">
        <w:tabs pt14:Unid="736366c0054b471983f3a332d9f882df">
          <w:tab w:val="left" w:leader="none" w:pos="4180" pt14:Unid="888b6a47fd8847ab9b7e9d68b4f9334e"/>
        </w:tabs>
        <w:spacing w:after="0" pt14:Unid="6c6b395355b74f7fa3c6c76041a699c6"/>
        <w:ind w:left="260" pt14:Unid="16ea56e76e6c46b58d1a3142d62fd927"/>
        <w:rPr pt14:Unid="93b05a25f5434de39d505326ebc422d7">
          <w:color w:val="auto" pt14:Unid="ee9ef0f7cf0f40c483a3cf2d66e6ffee"/>
          <w:sz w:val="20" pt14:Unid="5115cd897aeb4596a6c38906b77f31cf"/>
          <w:szCs w:val="20" pt14:Unid="32ffa60b805b4cbd8938864d88c4311e"/>
        </w:rPr>
      </w:pPr>
      <w:r>
        <w:rPr pt14:Unid="e1a7d62c22c948caa2b03b7f2b12f141">
          <w:rFonts w:ascii="Arial" w:hAnsi="Arial" w:eastAsia="Arial" w:cs="Arial" pt14:Unid="086abdb91d174e97869e930418671aca"/>
          <w:b w:val="1" pt14:Unid="2c49848b3ea9412bb662cc68bd6221e5"/>
          <w:bCs w:val="1" pt14:Unid="77f10e8978ab46c98d92594a7cc9c229"/>
          <w:color w:val="auto" pt14:Unid="69967a1f68d940ff94fcce1ac5d78da8"/>
          <w:sz w:val="18" pt14:Unid="755503ad84f74a53a749f6cc8faa8854"/>
          <w:szCs w:val="18" pt14:Unid="1187ac6a4970437ca12a0a51632f10f0"/>
        </w:rPr>
        <w:t>42</w:t>
      </w:r>
      <w:r>
        <w:rPr pt14:Unid="864d91960d3745d4847c1d4134004b06">
          <w:color w:val="auto" pt14:Unid="8a3b3aeb323149da813f19209f1ec3fd"/>
          <w:sz w:val="20" pt14:Unid="514f989118ae46b39f336648bafa61ff"/>
          <w:szCs w:val="20" pt14:Unid="dc60102cd37d4249a6d83bf6e240654c"/>
        </w:rPr>
        <w:tab pt14:Unid="7113c0fcdfd647fcadffe515e83753ba"/>
      </w:r>
      <w:r>
        <w:rPr pt14:Unid="1a574029171645da941b85fa7c10adce">
          <w:rFonts w:ascii="Arial" w:hAnsi="Arial" w:eastAsia="Arial" w:cs="Arial" pt14:Unid="5878ce5de29145d9bf7b730f0cd85aec"/>
          <w:color w:val="auto" pt14:Unid="2184926a260a4b5db0706330c3d97dcf"/>
          <w:sz w:val="19" pt14:Unid="dea1425edce04809a63ff1c20f770cc9"/>
          <w:szCs w:val="19" pt14:Unid="f1341da7220e4ccbbcdf69c60bb20373"/>
        </w:rPr>
        <w:t>Diseño e implementación de la solución monolítica</w:t>
      </w:r>
    </w:p>
    <w:p pt14:Unid="3c65f84e7bac42d2a3da3352d2b8aa1a">
      <w:pPr pt14:Unid="5afb6f350b7e43eab1162454e233aef2">
        <w:spacing w:after="0" w:line="20" w:lineRule="exact" pt14:Unid="db29eeda094c499d8a87172b6c932b28"/>
        <w:rPr pt14:Unid="1495b6974998478a8a38ddef402da01a">
          <w:color w:val="auto" pt14:Unid="4e57e452d1154cbfb04c1e8499f8bbad"/>
          <w:sz w:val="20" pt14:Unid="a30a6dcbbffb4e50a55875c2a0061c3f"/>
          <w:szCs w:val="20" pt14:Unid="6b5dec9a39c44570992610586090bb1b"/>
        </w:rPr>
      </w:pPr>
    </w:p>
    <w:p pt14:Unid="3635618fa535408ea19a047dad06fd19">
      <w:pPr pt14:Unid="ec154e3cda164252a418f415f1cb981c">
        <w:spacing w:after="0" w:line="200" w:lineRule="exact" pt14:Unid="a412e54ef81d4dbaa29eb12c3fbdb5b0"/>
        <w:rPr pt14:Unid="b802aa6cecf64dd6b98de5ee02d7a8bf">
          <w:color w:val="auto" pt14:Unid="00566aaf02934859abff4a414a44c75a"/>
          <w:sz w:val="20" pt14:Unid="45171a509edd4eda82d04466e77839a2"/>
          <w:szCs w:val="20" pt14:Unid="63ecf6c0ec584bdc81fec78272fa25e9"/>
        </w:rPr>
      </w:pPr>
    </w:p>
    <w:p pt14:Unid="24444045feb84d3db6df2f69854803fc">
      <w:pPr pt14:Unid="8f58906f0d2340778fbe1b666aa30a7f">
        <w:spacing w:after="0" w:line="301" w:lineRule="exact" pt14:Unid="6bdd85ebd6434086bb8731a9caabb31b"/>
        <w:rPr pt14:Unid="27e3b5920e684eebaf55192298a032a9">
          <w:color w:val="auto" pt14:Unid="b7e39bd022914a15863f2933026ff130"/>
          <w:sz w:val="20" pt14:Unid="7525646943c34b0f9e7e4a19a76f6753"/>
          <w:szCs w:val="20" pt14:Unid="8055d8d6cf274475b8a69a2b41267f51"/>
        </w:rPr>
      </w:pPr>
    </w:p>
    <w:p pt14:Unid="300aa43aa7cc45b68d2cda5d0dfa1fb7">
      <w:pPr pt14:Unid="fc3a389318c34a9b835657a69fdc47b4">
        <w:tabs pt14:Unid="0278e632600640ad9a0845e4e4bbe6f7">
          <w:tab w:val="left" w:leader="none" w:pos="1020" pt14:Unid="9fa9c12989be41f5aaf4ccd8b3be1d00"/>
        </w:tabs>
        <w:spacing w:after="0" pt14:Unid="d8b596fb72fa4043adc8e8ba9214bcef"/>
        <w:ind w:left="260" pt14:Unid="fa09c234f63942d19bf280d3456a8426"/>
        <w:rPr pt14:Unid="4ac5c3d67b794dd9b85b027dce200c62">
          <w:color w:val="auto" pt14:Unid="8ff0c50398844ddfa2ae4bf27fc47f06"/>
          <w:sz w:val="20" pt14:Unid="b2b043371b784038925d3dff0253676d"/>
          <w:szCs w:val="20" pt14:Unid="4c9677af5cbb43afaa1e28baa42fbabe"/>
        </w:rPr>
      </w:pPr>
      <w:r>
        <w:rPr pt14:Unid="4d0767a487124d37aa2f5611509d8eb8">
          <w:rFonts w:ascii="Arial" w:hAnsi="Arial" w:eastAsia="Arial" w:cs="Arial" pt14:Unid="d90c417830eb4cc98bf190148c824948"/>
          <w:b w:val="1" pt14:Unid="30b89c4209fe45d59c8706746d59cf2f"/>
          <w:bCs w:val="1" pt14:Unid="d0452f639f2f4824a0117ae616116075"/>
          <w:color w:val="auto" pt14:Unid="ca112aa6b06b4837977f14a9cdfc45e9"/>
          <w:sz w:val="24" pt14:Unid="02370831e6c94e50a2ed65e0efd42cac"/>
          <w:szCs w:val="24" pt14:Unid="59234e731e7545f5a622d076624c3458"/>
        </w:rPr>
        <w:t>6.2.7.</w:t>
      </w:r>
      <w:r>
        <w:rPr pt14:Unid="98dc762e72664e65a8323d191fbd8ea4">
          <w:color w:val="auto" pt14:Unid="64f43319062e41f18215f6ff17c6687c"/>
          <w:sz w:val="20" pt14:Unid="27825942d02d4cf2ab346299b1cb0319"/>
          <w:szCs w:val="20" pt14:Unid="7c537e28ae8f48b9b6f64d3582c47eb4"/>
        </w:rPr>
        <w:tab pt14:Unid="c5086e8e98f4495da929c97b72e31366"/>
      </w:r>
      <w:r>
        <w:rPr pt14:Unid="fc3950220769467582d512f0ffdeb024">
          <w:rFonts w:ascii="Arial" w:hAnsi="Arial" w:eastAsia="Arial" w:cs="Arial" pt14:Unid="14ac54ca4fd9443aac529470d315b0a9"/>
          <w:b w:val="1" pt14:Unid="e729f2a2461d4aec9855e0b2a443f9fe"/>
          <w:bCs w:val="1" pt14:Unid="57113c054c62441a803f18ccff394cb1"/>
          <w:color w:val="auto" pt14:Unid="819dbbd87e454e8eba23f48f1a7f47b2"/>
          <w:sz w:val="23" pt14:Unid="309c504c127a4ad383e86d0710407281"/>
          <w:szCs w:val="23" pt14:Unid="bd65b0efbee141d2ade2af0aff9837d8"/>
        </w:rPr>
        <w:t>Documentando la API con Swagger UI</w:t>
      </w:r>
    </w:p>
    <w:p pt14:Unid="fd16566bbe504e7693c9e730de67d303">
      <w:pPr pt14:Unid="ab0ea50a9a0b4a9992210b88cb36047d">
        <w:spacing w:after="0" w:line="259" w:lineRule="exact" pt14:Unid="39def78b57a84b89afe07fb33c3e688d"/>
        <w:rPr pt14:Unid="809847f443e7479f9365403dc1db8d6a">
          <w:color w:val="auto" pt14:Unid="92889f1572d9433fb28a571b51876ebf"/>
          <w:sz w:val="20" pt14:Unid="6f6be665378a40b7bc4c68d593bbbfdd"/>
          <w:szCs w:val="20" pt14:Unid="8013e7dcde0f4df4aeb8c2f0e94f9a77"/>
        </w:rPr>
      </w:pPr>
    </w:p>
    <w:p pt14:Unid="381431187b1c454892cbb5abcf2d822f">
      <w:pPr pt14:Unid="733f31878e81465d918881d51957ea1b">
        <w:spacing w:after="0" w:line="250" w:lineRule="auto" pt14:Unid="e815cab988ee4789a49f76be9dd1e071"/>
        <w:ind w:left="260" w:right="266" w:firstLine="339" pt14:Unid="98653d3c75fc41c39d28ab42493a2a8d"/>
        <w:jc w:val="both" pt14:Unid="9c6e86dc29964cdda1b2277cb47fa928"/>
        <w:rPr pt14:Unid="dd0b93bef98c4979a5721bc70a99a71d">
          <w:rFonts w:ascii="Arial" w:hAnsi="Arial" w:eastAsia="Arial" w:cs="Arial" pt14:Unid="62319e4f822342d285aa77c86427385f"/>
          <w:color w:val="auto" pt14:Unid="10383d365dcf4102ad12477ed6291ded"/>
          <w:sz w:val="22" pt14:Unid="db7cb44ce5a0490394b25f16244cf615"/>
          <w:szCs w:val="22" pt14:Unid="41ae9fb02a674c1292524b5934cd6883"/>
        </w:rPr>
      </w:pPr>
      <w:r>
        <w:rPr pt14:Unid="6a5cf5e0f2484544885a944e8232ed5f">
          <w:rFonts w:ascii="Arial" w:hAnsi="Arial" w:eastAsia="Arial" w:cs="Arial" pt14:Unid="1d48fc13ec5c4a7a8056566a1815a757"/>
          <w:b w:val="1" pt14:Unid="8d23820861a64fafaca83eebafd0e5c9"/>
          <w:bCs w:val="1" pt14:Unid="d769571e5b32401f86c21c463c1eaa63"/>
          <w:color w:val="auto" pt14:Unid="6aaeb8126fc342cd80b2b4fad1ececea"/>
          <w:sz w:val="22" pt14:Unid="488efc72edce40b78303cf08fdffc226"/>
          <w:szCs w:val="22" pt14:Unid="39bf7072a1b44b5ea6b2556c438a2b14"/>
        </w:rPr>
        <w:t xml:space="preserve">Swagger </w:t>
      </w:r>
      <w:r>
        <w:rPr pt14:Unid="3ae88541918d4d1da4af1d87f0dbfcde">
          <w:rFonts w:ascii="Arial" w:hAnsi="Arial" w:eastAsia="Arial" w:cs="Arial" pt14:Unid="4d69fc2213264742b3998a32021f80d0"/>
          <w:color w:val="auto" pt14:Unid="956d13a21599484c8a1719a9dc4771f2"/>
          <w:sz w:val="22" pt14:Unid="c862d35e8b6c42c797c7db828f60d6fb"/>
          <w:szCs w:val="22" pt14:Unid="5304207d83724687997ae015926102ec"/>
        </w:rPr>
        <w:t xml:space="preserve">es un conjunto de herramientas de código abierto para describir la estructu-ra de una API, crear clientes para consumirla en diferentes lenguajes (Swagger CodeGen) y documentarla para que los usuarios puedan emplearla de forma interactiva (Swagger UI). </w:t>
      </w:r>
      <w:r>
        <w:rPr pt14:Unid="71b10a34d3644acf9606e640b870abfa">
          <w:rFonts w:ascii="Arial" w:hAnsi="Arial" w:eastAsia="Arial" w:cs="Arial" pt14:Unid="372de1a2895a4c0fb8350ab8c0c4262a"/>
          <w:color w:val="auto" pt14:Unid="a49068a567614c648d3f1ae00d808f58"/>
          <w:sz w:val="31" pt14:Unid="eaa3b0da4075461aa569bd7ccf7aea63"/>
          <w:szCs w:val="31" pt14:Unid="4bfdae95137f4139a2d14c1ae8ec965b"/>
          <w:vertAlign w:val="superscript" pt14:Unid="0768a2cbabca4daa9cd525d4bc2e43a8"/>
        </w:rPr>
        <w:t>12</w:t>
      </w:r>
    </w:p>
    <w:p pt14:Unid="b7d72cf9a76340f2aed935966f1bbc15">
      <w:pPr pt14:Unid="add975bded334e70811fa35cea6c6596">
        <w:spacing w:after="0" w:line="16" w:lineRule="exact" pt14:Unid="eb680471ecce44ee9d94642307cd78d3"/>
        <w:rPr pt14:Unid="89fd5635eff54b1da6df1d91e6037540">
          <w:color w:val="auto" pt14:Unid="8a0dcd14fbfd40c4907b1ecdac2689bc"/>
          <w:sz w:val="20" pt14:Unid="dde147cc4d0a4c2886208bd8cca496bd"/>
          <w:szCs w:val="20" pt14:Unid="85285ef1fcd241f88e58af2f210489d0"/>
        </w:rPr>
      </w:pPr>
    </w:p>
    <w:p pt14:Unid="21534e680a53460c9bdcf235fe2e49ce">
      <w:pPr pt14:Unid="4f41e98ed3e043aabd9c00f77ffa541f">
        <w:spacing w:after="0" w:line="259" w:lineRule="auto" pt14:Unid="b73a9176ce8d40b5960021f6af6cf879"/>
        <w:ind w:left="260" w:right="266" w:firstLine="339" pt14:Unid="27dfc936252e457db1eed3ee182333d3"/>
        <w:jc w:val="both" pt14:Unid="ad93c365afab49398b50b2aa7f9ebdcc"/>
        <w:rPr pt14:Unid="25377436c88b402bbcfc6993b4a68ef1">
          <w:color w:val="auto" pt14:Unid="5a51f81b6f8a43c3ae3368c6ae8ec355"/>
          <w:sz w:val="20" pt14:Unid="851fe8285727436a9f0760a76357d3b1"/>
          <w:szCs w:val="20" pt14:Unid="1e3b8ea7d3194eaf984ed389c2f07953"/>
        </w:rPr>
      </w:pPr>
      <w:r>
        <w:rPr pt14:Unid="3e889dca10834f538e0ab6faf0824f9c">
          <w:rFonts w:ascii="Arial" w:hAnsi="Arial" w:eastAsia="Arial" w:cs="Arial" pt14:Unid="e193eb5d5f2e467891f3eae513833441"/>
          <w:color w:val="auto" pt14:Unid="8a71a8eebb7145a0b1ffd597a83c8762"/>
          <w:sz w:val="22" pt14:Unid="77d101b28b34409592c70411c07411b0"/>
          <w:szCs w:val="22" pt14:Unid="121dac76aaa24015ab6aec8c041b75b6"/>
        </w:rPr>
        <w:t>En este apartado nos centraremos en la construcción de la API interactiva. Para ha-cerlo, basta con añadir la siguiente pieza de código en la clase Startup de la capa de servicios. Aparte de proveer algunos metadatos como la versión de la API o su mantene-dor, se debe indicar que los controladores para generar la documentación se encuentran en el ensamblado actual.</w:t>
      </w:r>
    </w:p>
    <w:p pt14:Unid="ed1e6eedaa4743eda758a05e7353ee42">
      <w:pPr pt14:Unid="f026b27e54824a6fbfbb3ecf33d2e419">
        <w:spacing w:after="0" w:line="20" w:lineRule="exact" pt14:Unid="004f85ee135943048773fdada7c699f5"/>
        <w:rPr pt14:Unid="11e8ff47d3134b988013e8111c4ce81c">
          <w:color w:val="auto" pt14:Unid="21e8a66744b247159d372468fd4ce68a"/>
          <w:sz w:val="20" pt14:Unid="78400219c56d403da9eb603312c4c0ac"/>
          <w:szCs w:val="20" pt14:Unid="bc3b017113954284beb667d0dee43812"/>
        </w:rPr>
      </w:pPr>
      <w:r>
        <w:rPr pt14:Unid="4ab9b5c4fd424de4b5e2c51e13a50dbb">
          <w:color w:val="auto" pt14:Unid="68062e13f3514b70953d344623088b77"/>
          <w:sz w:val="20" pt14:Unid="80025581a5224b37955f90ed772afe1e"/>
          <w:szCs w:val="20" pt14:Unid="070f06621bbb4a5a97aa61c399da21ff"/>
        </w:rPr>
        <w:drawing pt14:Unid="08c5193b5aff4c95845ba562fe3c765c" pt14:SHA1Hash="f9d36d4aef235d92fa8d34ede7dfec1f9bbf690b">
          <wp:anchor simplePos="0" relativeHeight="251657728" behindDoc="1" locked="0" layoutInCell="0" allowOverlap="1" pt14:Unid="88c470fc9721455a95c97bd1f157ce4a">
            <wp:simplePos x="0" y="0" pt14:Unid="64067315c3d84b51ad1d5d394f8e33d4"/>
            <wp:positionH relativeFrom="column" pt14:Unid="e4dc097da04c4baab8a027ffa3dff2ef">
              <wp:posOffset pt14:Unid="43b41da1aeb745b380df8e3b6e8e17ce">753110</wp:posOffset>
            </wp:positionH>
            <wp:positionV relativeFrom="paragraph" pt14:Unid="2a1ab384b8aa4bc0b93fb1f5474f6804">
              <wp:posOffset pt14:Unid="0637703cadac41ffa30116a6c6be126d">119380</wp:posOffset>
            </wp:positionV>
            <wp:extent cx="4224655" cy="1748790" pt14:Unid="c38981a7d87c4675a5e2d27a75d0ec9d"/>
            <wp:wrapNone pt14:Unid="97460408538e4f28a160a579f3bb1cd2"/>
            <wp:docPr id="42" name="Picture 216" pt14:Unid="fd87034ac53749e5a1d1770ec08dbf36"/>
            <wp:cNvGraphicFramePr pt14:Unid="cf65ea633fef4c78ad5fcab9d8bf6aa7">
              <a:graphicFrameLocks xmlns:a="http://schemas.openxmlformats.org/drawingml/2006/main" noChangeAspect="1" pt14:Unid="6531e493a8994a0d8ebd3155577c9f23"/>
            </wp:cNvGraphicFramePr>
            <a:graphic xmlns:a="http://schemas.openxmlformats.org/drawingml/2006/main" pt14:Unid="a6cda0dbaf7941c7923bd0fc1d264791">
              <a:graphicData uri="http://schemas.openxmlformats.org/drawingml/2006/picture" pt14:Unid="82e324d0791c4c9ca3648fd2b8c01a33">
                <pic:pic xmlns:pic="http://schemas.openxmlformats.org/drawingml/2006/picture" pt14:Unid="b6eb1fc96c6a40e59ec3c79da6c30e3f">
                  <pic:nvPicPr pt14:Unid="f7c1bffebbce42b79354378e7c68172b">
                    <pic:cNvPr id="0" name="Picture 216" pt14:Unid="5b10bcc7b324497ab4a85fadba4aac2b"/>
                    <pic:cNvPicPr pt14:Unid="8ba6d368139b47b58ce4d8ce32718ae2">
                      <a:picLocks noChangeAspect="1" noChangeArrowheads="1" pt14:Unid="794a5aad63b64882a53e335fa8f7a41e"/>
                    </pic:cNvPicPr>
                  </pic:nvPicPr>
                  <pic:blipFill pt14:Unid="ff29723569cb434ebbe135ab240c93e9">
                    <a:blip r:embed="rId48" pt14:Unid="68bfce584436430c94b0a53adf9c1016">
                      <a:extLst pt14:Unid="d01c123c98a54783bb7ffea622782411">
                        <a:ext uri="{28A0092B-C50C-407E-A947-70E740481C1C}" pt14:Unid="b7775811df124c14af8a6d97923eef0b"/>
                      </a:extLst>
                    </a:blip>
                    <a:srcRect pt14:Unid="6732ca6c427641c3a22cfec2d875b5d0"/>
                    <a:stretch pt14:Unid="6773f0c0c6a04a5c8d4a13c8a389df10">
                      <a:fillRect pt14:Unid="ee8f90b54df0432899662b3e0913f3e7"/>
                    </a:stretch>
                  </pic:blipFill>
                  <pic:spPr bwMode="auto" pt14:Unid="373f1d11e5b7407e8714e0fde6e7979c">
                    <a:xfrm pt14:Unid="1f4207d568194c029a393b4d6efc6f3b">
                      <a:off x="0" y="0" pt14:Unid="39861e5fcca24dbea486542c6b431730"/>
                      <a:ext cx="4224655" cy="1748790" pt14:Unid="643080a065d34278b14d05be4f7a0e62"/>
                    </a:xfrm>
                    <a:prstGeom prst="rect" pt14:Unid="15dd34f77c2b448082247c1897ac067c">
                      <a:avLst pt14:Unid="974dc19d6df545a99b7f0c2d49b04089"/>
                    </a:prstGeom>
                    <a:noFill pt14:Unid="bdf2c347eea949d281f88512c9a4d6d8"/>
                  </pic:spPr>
                </pic:pic>
              </a:graphicData>
            </a:graphic>
          </wp:anchor>
        </w:drawing>
      </w:r>
    </w:p>
    <w:p pt14:Unid="6104304a8417481497b2dedb9b4166bc">
      <w:pPr pt14:Unid="9177010c56794240a5d87a9e1631adba">
        <w:spacing w:after="0" w:line="200" w:lineRule="exact" pt14:Unid="2c4f665d9aac47b48af90da726b136c9"/>
        <w:rPr pt14:Unid="9cf596e535764e2c851c4ace1b620efe">
          <w:color w:val="auto" pt14:Unid="25bbdb3a53b5426e8fd88de956b67d55"/>
          <w:sz w:val="20" pt14:Unid="f3e7a9eabce84813ba34d2c6026dabde"/>
          <w:szCs w:val="20" pt14:Unid="ab31ea6a38064496a81159b8e42717ff"/>
        </w:rPr>
      </w:pPr>
    </w:p>
    <w:p pt14:Unid="e6772efb3bb5412faf1177ff6485a78c">
      <w:pPr pt14:Unid="5c4c836fc2484ddd988e0a47e07f70cc">
        <w:spacing w:after="0" w:line="200" w:lineRule="exact" pt14:Unid="cfe9f7467e3f4c12983d94fe1e9ab9fb"/>
        <w:rPr pt14:Unid="0ea756cf64dd42e2810060dbbaae0589">
          <w:color w:val="auto" pt14:Unid="513aef9993c84944b3ddba9fc1fb61f9"/>
          <w:sz w:val="20" pt14:Unid="d178c70c8787499ea07ba3ebe472f4e4"/>
          <w:szCs w:val="20" pt14:Unid="0b1da580b5f7424d844ef533487c593d"/>
        </w:rPr>
      </w:pPr>
    </w:p>
    <w:p pt14:Unid="03d74ddce19b444590857046a5285113">
      <w:pPr pt14:Unid="facc8b1eea7c468f9d5ce0cb51a60aef">
        <w:spacing w:after="0" w:line="200" w:lineRule="exact" pt14:Unid="dbf258f68ae646f6bb389b0b0c644012"/>
        <w:rPr pt14:Unid="fa6abf92b4ba45bf857e336aa7a54b58">
          <w:color w:val="auto" pt14:Unid="b0a451ec930143afadf51f5fabf01b80"/>
          <w:sz w:val="20" pt14:Unid="9d22b1e76cb14647ae4c53d9f5a259e3"/>
          <w:szCs w:val="20" pt14:Unid="7cd57042632243d8b49ed7e59128ac7a"/>
        </w:rPr>
      </w:pPr>
    </w:p>
    <w:p pt14:Unid="572c09ae2c6645d4af3f06ac76c24dfa">
      <w:pPr pt14:Unid="1365947eee7341f086059515829a0050">
        <w:spacing w:after="0" w:line="200" w:lineRule="exact" pt14:Unid="56f2d39e895f4d5f9d94c35ef891fe89"/>
        <w:rPr pt14:Unid="43373cccb49b43e5a4e9010a7bd1d0bd">
          <w:color w:val="auto" pt14:Unid="d423cdd9603c4f20bd54c3b1281bf352"/>
          <w:sz w:val="20" pt14:Unid="a7fbad85086a46e8ab85313d0d5a8b1a"/>
          <w:szCs w:val="20" pt14:Unid="41a2f073085e482ab38b77a222b17d59"/>
        </w:rPr>
      </w:pPr>
    </w:p>
    <w:p pt14:Unid="6e376e81c82441a5b5aab86f51689c50">
      <w:pPr pt14:Unid="c4ba530864314089b8ba05baaec19119">
        <w:spacing w:after="0" w:line="200" w:lineRule="exact" pt14:Unid="f6295c7324d245a0974c261fc51a2d07"/>
        <w:rPr pt14:Unid="90755e5bcdb648589cd72dcfeb249f8c">
          <w:color w:val="auto" pt14:Unid="8fda0c3f03ed4e31868a60d676ddca62"/>
          <w:sz w:val="20" pt14:Unid="afc347b5beb64eb3a6cad00fbbafca1f"/>
          <w:szCs w:val="20" pt14:Unid="77fb26062acb4febba194379dbdcd642"/>
        </w:rPr>
      </w:pPr>
    </w:p>
    <w:p pt14:Unid="ce552ccdd2b540438fcda63b869d6cc6">
      <w:pPr pt14:Unid="533a4e08b1b54f19a1a582c2a28a9f57">
        <w:spacing w:after="0" w:line="200" w:lineRule="exact" pt14:Unid="9d04c7e0ae8c453db750014cc7a030c1"/>
        <w:rPr pt14:Unid="00b4d6fa9af3465d93d60ee20fd119de">
          <w:color w:val="auto" pt14:Unid="3f796f4d50fc4b39a1149206d2bcb3e9"/>
          <w:sz w:val="20" pt14:Unid="04942b06b6f448ea8a99b20906b90d51"/>
          <w:szCs w:val="20" pt14:Unid="f6fb42e22860492099ef6e4332afe8a6"/>
        </w:rPr>
      </w:pPr>
    </w:p>
    <w:p pt14:Unid="57e33206a16443a3b2a2295f5d64ab5a">
      <w:pPr pt14:Unid="b954cd12ab324a3f8fcbc49f72445e67">
        <w:spacing w:after="0" w:line="200" w:lineRule="exact" pt14:Unid="8aacad9cf6e34ce7bc809ba99fecd1b3"/>
        <w:rPr pt14:Unid="3fa875a7415b499aab0caa534f51e8b9">
          <w:color w:val="auto" pt14:Unid="42346727190a428ea579b7b060bd26d5"/>
          <w:sz w:val="20" pt14:Unid="4929297ec818427bb53683299a638e3e"/>
          <w:szCs w:val="20" pt14:Unid="85e4c5c60f4542e683c0d95650e31ef8"/>
        </w:rPr>
      </w:pPr>
    </w:p>
    <w:p pt14:Unid="f083a61bccca48fb8095fecc027c4104">
      <w:pPr pt14:Unid="ef622f1a7d2f4b01a60f5b8e8cd86874">
        <w:spacing w:after="0" w:line="200" w:lineRule="exact" pt14:Unid="6c0ec385471a4df590e51454b8c9ed65"/>
        <w:rPr pt14:Unid="a0e398689ac84bfbaee3f93f6286ca93">
          <w:color w:val="auto" pt14:Unid="6e754d256bfd4e70a58b71b6c9b5c5e1"/>
          <w:sz w:val="20" pt14:Unid="4bbc64df6d48440ba6ab458fdc0e07c7"/>
          <w:szCs w:val="20" pt14:Unid="3023d6538ba148bfb5b28b45763540d9"/>
        </w:rPr>
      </w:pPr>
    </w:p>
    <w:p pt14:Unid="2d82e9ab075845afa14a8faecf3946ce">
      <w:pPr pt14:Unid="ac857c983b9c4597b79a56c65b6d49ba">
        <w:spacing w:after="0" w:line="200" w:lineRule="exact" pt14:Unid="a13a100bcc2544cfa59a7a8f1a40573b"/>
        <w:rPr pt14:Unid="4ddc67d024264426b3f028f67fce1591">
          <w:color w:val="auto" pt14:Unid="0223f4fd2b6d4f28b28efd677c74f970"/>
          <w:sz w:val="20" pt14:Unid="42bba787102f4792ac48332e6229b7c3"/>
          <w:szCs w:val="20" pt14:Unid="fcfb34e8c234481c8064adab45f1eeb5"/>
        </w:rPr>
      </w:pPr>
    </w:p>
    <w:p pt14:Unid="fd577435df59468ca96b7ee4a4734752">
      <w:pPr pt14:Unid="844788192d134d09898908aff691ce28">
        <w:spacing w:after="0" w:line="200" w:lineRule="exact" pt14:Unid="ea77389224fe4eeaa29e577530ecdc34"/>
        <w:rPr pt14:Unid="6bf4012294b944d1ba9ef6487545eff2">
          <w:color w:val="auto" pt14:Unid="737d052a66f546b7b2c60b6090d8a1a2"/>
          <w:sz w:val="20" pt14:Unid="6f9cb82b122c45b3a288de83c0f0a7c9"/>
          <w:szCs w:val="20" pt14:Unid="ea723e79ab5045bf9ba3bf7663ba1ca0"/>
        </w:rPr>
      </w:pPr>
    </w:p>
    <w:p pt14:Unid="f6a33939793444e98cf9a94b1679553f">
      <w:pPr pt14:Unid="0fd6aebf06a7415ca1b6a7a97ee492ce">
        <w:spacing w:after="0" w:line="200" w:lineRule="exact" pt14:Unid="83563050573d4f4abe5040bcdcc8eb01"/>
        <w:rPr pt14:Unid="513affd0a7cd4d809ee069bf22f8f3e3">
          <w:color w:val="auto" pt14:Unid="3cbe0db1656e40038eb7d066e60aff2c"/>
          <w:sz w:val="20" pt14:Unid="f09d0c068c344216a0819c5fb98e4333"/>
          <w:szCs w:val="20" pt14:Unid="f1bb71a5c04743bc827ca49a92ffa186"/>
        </w:rPr>
      </w:pPr>
    </w:p>
    <w:p pt14:Unid="60e220697d2a4e69b39fae92528efb9e">
      <w:pPr pt14:Unid="7311e8bb3af54af19935f815c3eaf556">
        <w:spacing w:after="0" w:line="200" w:lineRule="exact" pt14:Unid="0590cd2be4c64c5a89f658dd2091e275"/>
        <w:rPr pt14:Unid="6245f36c69934cdc861b4e4f52cd1958">
          <w:color w:val="auto" pt14:Unid="d77ed0e5082f4d11b45569d3a4c28460"/>
          <w:sz w:val="20" pt14:Unid="766e754c8d7b4ec682f910fb24cde642"/>
          <w:szCs w:val="20" pt14:Unid="6bb18e82e9904e6c944eb6c6f0377298"/>
        </w:rPr>
      </w:pPr>
    </w:p>
    <w:p pt14:Unid="8008fe42deef422b8277868bf4ebdeb5">
      <w:pPr pt14:Unid="2807b77485b04e1f9a9b643235adc089">
        <w:spacing w:after="0" w:line="200" w:lineRule="exact" pt14:Unid="3fbe6b6b902f452cbe47ea2259438af0"/>
        <w:rPr pt14:Unid="080cfd2a1130475da278937af6db90a0">
          <w:color w:val="auto" pt14:Unid="f8ec451c0d3e408a8ac32284d51a2d43"/>
          <w:sz w:val="20" pt14:Unid="fc8f8d87dbd842dcadc6c22649a931ab"/>
          <w:szCs w:val="20" pt14:Unid="a7f615c5f9c2499ca49124a3f36d4ec9"/>
        </w:rPr>
      </w:pPr>
    </w:p>
    <w:p pt14:Unid="3c723c6b162544e8baff862d9da5c4ea">
      <w:pPr pt14:Unid="9e8961b2bb2a453ab82fb3466a8ff2c8">
        <w:spacing w:after="0" w:line="200" w:lineRule="exact" pt14:Unid="3cf18ab0584a49f29870ce249bfcac72"/>
        <w:rPr pt14:Unid="5968aae3ac764af08f9b216750b3100a">
          <w:color w:val="auto" pt14:Unid="8052f564a6fa4126877de921cb55947d"/>
          <w:sz w:val="20" pt14:Unid="9b3556ad73ed4c839ef31e2929256c4b"/>
          <w:szCs w:val="20" pt14:Unid="4bece0f9f3a44b0a9ecf34202e957335"/>
        </w:rPr>
      </w:pPr>
    </w:p>
    <w:p pt14:Unid="477d8fc7ae6e409d9c068674fa2e6078">
      <w:pPr pt14:Unid="dec0b9bb0ff146289eeafc02de9dbf57">
        <w:spacing w:after="0" w:line="303" w:lineRule="exact" pt14:Unid="19e5c5488c4340ef922400c588ab45b7"/>
        <w:rPr pt14:Unid="38498405432c4dd6bd46ca671231296c">
          <w:color w:val="auto" pt14:Unid="bab79f2c0fee4c5a9396846ed0322b08"/>
          <w:sz w:val="20" pt14:Unid="b014ff4b723b4245b9e29b96d13fa3fa"/>
          <w:szCs w:val="20" pt14:Unid="f9cddf33dda04a6b9dd86baddae750fe"/>
        </w:rPr>
      </w:pPr>
    </w:p>
    <w:p pt14:Unid="2421e5015ca946c0bfb6611d60a29f0f">
      <w:pPr pt14:Unid="c7af52f7582f43e89b17d0c48e6d96e9">
        <w:spacing w:after="0" pt14:Unid="2470f19d0b19481882a299899d4c30d8"/>
        <w:ind w:right="6" pt14:Unid="040f03e22a1d4f77af3434f2971d27b6"/>
        <w:jc w:val="center" pt14:Unid="d69ed30eb972403fa373a4ec9af9573c"/>
        <w:rPr pt14:Unid="29db306d2e3e44ebb9d20563c58ac2d4">
          <w:color w:val="auto" pt14:Unid="44aec2acf4d24864837c8980b94f5905"/>
          <w:sz w:val="20" pt14:Unid="a3d8eddabb2d4ab2bc5d9c23a4420b4a"/>
          <w:szCs w:val="20" pt14:Unid="adb317b4477041fb9ba4009597c4447e"/>
        </w:rPr>
      </w:pPr>
      <w:r>
        <w:rPr pt14:Unid="fdc275aac6bf4e1c9098d1e8da3d841d">
          <w:rFonts w:ascii="Arial" w:hAnsi="Arial" w:eastAsia="Arial" w:cs="Arial" pt14:Unid="0b1768c01bd842218cf1738cb5639808"/>
          <w:b w:val="1" pt14:Unid="90e25bdf7cae4d1386f57dc4985b099a"/>
          <w:bCs w:val="1" pt14:Unid="56344d9dbcd847598c4aafb8c8ab32f2"/>
          <w:color w:val="auto" pt14:Unid="3c9c5303c4ee43bda34b571ee9d50eb8"/>
          <w:sz w:val="20" pt14:Unid="be74375c9c804391864af5583579ef8e"/>
          <w:szCs w:val="20" pt14:Unid="a17abe2d0872479cbb302332012a58f2"/>
        </w:rPr>
        <w:t xml:space="preserve">Figura 6.19: </w:t>
      </w:r>
      <w:r>
        <w:rPr pt14:Unid="1c47d66f1cce4cc3afbe802cc5c4a196">
          <w:rFonts w:ascii="Arial" w:hAnsi="Arial" w:eastAsia="Arial" w:cs="Arial" pt14:Unid="f44144edcb6e49648ecfe9cd5934f3c8"/>
          <w:color w:val="auto" pt14:Unid="accdb30d43e34929bb85724ae13eb8e1"/>
          <w:sz w:val="20" pt14:Unid="4bf7c63f7c2349a0ae3527505db9a3f0"/>
          <w:szCs w:val="20" pt14:Unid="fab5ed68a54b403195018d07163d5bdc"/>
        </w:rPr>
        <w:t>Metadatos de la API especificados en la clase Startup.</w:t>
      </w:r>
    </w:p>
    <w:p pt14:Unid="50887eae6afd4cdbb37174d97f3f4c29">
      <w:pPr pt14:Unid="476128801bb845409b1efebd72e6941d">
        <w:spacing w:after="0" w:line="351" w:lineRule="exact" pt14:Unid="15b619ae16604be586b1bd42d5f0b9b0"/>
        <w:rPr pt14:Unid="d1c169e34a5d4d04ad7965fc0f18b623">
          <w:color w:val="auto" pt14:Unid="b282dc0762e54abd86d0cb007a0b3601"/>
          <w:sz w:val="20" pt14:Unid="3f9f6a074c094a0b9950bf77a6fa3b01"/>
          <w:szCs w:val="20" pt14:Unid="e988eeab811f4afaba68ebf7bba07721"/>
        </w:rPr>
      </w:pPr>
    </w:p>
    <w:p pt14:Unid="b580eee9af8645529da1278a2f63fd99">
      <w:pPr pt14:Unid="0af9cfa5dd15443193354db023cfa2f7">
        <w:spacing w:after="0" w:line="274" w:lineRule="auto" pt14:Unid="1b56e23a5d0749b5b8dd4a19c683632c"/>
        <w:ind w:left="260" w:right="266" w:firstLine="339" pt14:Unid="063d5c8a66d4443c928b276ebdff6ff7"/>
        <w:jc w:val="both" pt14:Unid="f456b9e85c834938b0afe7011a447934"/>
        <w:rPr pt14:Unid="a5e94fd08b5741da948ef6012572bccf">
          <w:color w:val="auto" pt14:Unid="fcf67fb5868742ff8154d5d87dfff8e1"/>
          <w:sz w:val="20" pt14:Unid="cc0e32e87aeb4a2ebfa35dca5d58cf3a"/>
          <w:szCs w:val="20" pt14:Unid="ae2a356f53f04f758d41998ad5b580de"/>
        </w:rPr>
      </w:pPr>
      <w:r>
        <w:rPr pt14:Unid="ceb79baaa91c4f93b1d840d9ff1e280f">
          <w:rFonts w:ascii="Arial" w:hAnsi="Arial" w:eastAsia="Arial" w:cs="Arial" pt14:Unid="8f2757e48002461c972f848322131408"/>
          <w:color w:val="auto" pt14:Unid="1706838bca22439680d3b6843a38a3d1"/>
          <w:sz w:val="21" pt14:Unid="4f3bc6129b7a4774a43f23cc615c66cc"/>
          <w:szCs w:val="21" pt14:Unid="4267668a25c24d699a6d9e2f8b9b8bea"/>
        </w:rPr>
        <w:t>La documentación de la API se genera en la dirección formada por la unión de la URL del servidor y el recurso con nombre swagger. Para generar la documentación de los métodos, Swagger hace uso de la documentación del método del controlador de la capa de servicios que la origina. En la documentación de cada método se incluye información como la descripción de los parámetros o el tipo de respuesta que da el método.</w:t>
      </w:r>
    </w:p>
    <w:p pt14:Unid="a99eecbb330a430ab3a6bce4a10c5b99">
      <w:pPr pt14:Unid="f56efc4a41b34934952fcdac1da19646">
        <w:spacing w:after="0" w:line="20" w:lineRule="exact" pt14:Unid="9e7c5ace3f254a979cd2cdc7606659c0"/>
        <w:rPr pt14:Unid="42f1150f031a4149a28ecaf91ef3bfe4">
          <w:color w:val="auto" pt14:Unid="306328870cb44306b43533bb2457e8e4"/>
          <w:sz w:val="20" pt14:Unid="110c52c4cef645dea667086c36a7578a"/>
          <w:szCs w:val="20" pt14:Unid="52ddb217583149768ea7fdea6d342811"/>
        </w:rPr>
      </w:pPr>
      <w:r>
        <w:rPr pt14:Unid="0bf1b4c923e447bebaf6338dbc7a3987">
          <w:color w:val="auto" pt14:Unid="95e73900f13f474eb8b2fb52a1777885"/>
          <w:sz w:val="20" pt14:Unid="1ed138a14f3a4b559fc7f8a3d6a93831"/>
          <w:szCs w:val="20" pt14:Unid="053974bbb0fb46e09f278d103e4a82fc"/>
        </w:rPr>
        <w:drawing pt14:Unid="23a565240dd34c7a9c6ed5cca63a457a" pt14:SHA1Hash="91d7d87328103d7ef1a5aeb0f1ea8c56ca63e7b9">
          <wp:anchor simplePos="0" relativeHeight="251657728" behindDoc="1" locked="0" layoutInCell="0" allowOverlap="1" pt14:Unid="aaa8b0a6a36f48a09a2dde32d37f3333">
            <wp:simplePos x="0" y="0" pt14:Unid="0f6e94f727ea4d7d81637b35ac5716eb"/>
            <wp:positionH relativeFrom="column" pt14:Unid="754b96a7c56041fe80eba769bbf3b093">
              <wp:posOffset pt14:Unid="b0c53a1b280946be811d2a70551a0692">516890</wp:posOffset>
            </wp:positionH>
            <wp:positionV relativeFrom="paragraph" pt14:Unid="46a19654d74846b5bae50db8598e1c36">
              <wp:posOffset pt14:Unid="961bda7438f1479c97c89d5fbf1b8a42">147320</wp:posOffset>
            </wp:positionV>
            <wp:extent cx="4697095" cy="3032760" pt14:Unid="8b7f035da2514b61bc83db0b8b04d21b"/>
            <wp:wrapNone pt14:Unid="84e7538fb924479b9555f6ecfb6871c4"/>
            <wp:docPr id="43" name="Picture 217" pt14:Unid="32fbeb83fcf347e2b3873aace803cf85"/>
            <wp:cNvGraphicFramePr pt14:Unid="2a5b457ba5804a79aa35f5a6abe5af29">
              <a:graphicFrameLocks xmlns:a="http://schemas.openxmlformats.org/drawingml/2006/main" noChangeAspect="1" pt14:Unid="50d79914e3a146b9bb6b8adbc87b2ac4"/>
            </wp:cNvGraphicFramePr>
            <a:graphic xmlns:a="http://schemas.openxmlformats.org/drawingml/2006/main" pt14:Unid="3ae69fb32c4147d4927f810b83d50563">
              <a:graphicData uri="http://schemas.openxmlformats.org/drawingml/2006/picture" pt14:Unid="b61f9cecdda5433eb1db4f3fd207065c">
                <pic:pic xmlns:pic="http://schemas.openxmlformats.org/drawingml/2006/picture" pt14:Unid="1c7d60c3335d4971834057de59a497bf">
                  <pic:nvPicPr pt14:Unid="2ddb88daf41249acb34f0826d150e698">
                    <pic:cNvPr id="0" name="Picture 217" pt14:Unid="537bc98ede254639a39323ac0f7235ce"/>
                    <pic:cNvPicPr pt14:Unid="becae0fd6ef047abb3026d5b570a67c5">
                      <a:picLocks noChangeAspect="1" noChangeArrowheads="1" pt14:Unid="df342689dafe4a7cb55996c6a29987e5"/>
                    </pic:cNvPicPr>
                  </pic:nvPicPr>
                  <pic:blipFill pt14:Unid="6361f9717e554a02a9d94f3763ba8348">
                    <a:blip r:embed="rId49" pt14:Unid="763b6717a4ac49699dabb0bddb4b6448">
                      <a:extLst pt14:Unid="e1a2dcad190d4198af843f1f61b26bca">
                        <a:ext uri="{28A0092B-C50C-407E-A947-70E740481C1C}" pt14:Unid="b4d6f06e8998495091ebcbe16fa9cf1a"/>
                      </a:extLst>
                    </a:blip>
                    <a:srcRect pt14:Unid="56ab967300ae405797b99086bb5f38da"/>
                    <a:stretch pt14:Unid="8cd75b4de7cb4cd2a4004e5ce5545bc8">
                      <a:fillRect pt14:Unid="c38f0503edae45f5b3a9e560332f57c5"/>
                    </a:stretch>
                  </pic:blipFill>
                  <pic:spPr bwMode="auto" pt14:Unid="046851d7f9654a60809080adaae3b3d3">
                    <a:xfrm pt14:Unid="daacbef4b848453e9a53f13ed75ffddb">
                      <a:off x="0" y="0" pt14:Unid="9ec35ee2646d4ea8b9b2e45c9c9ec012"/>
                      <a:ext cx="4697095" cy="3032760" pt14:Unid="a0d53c219f1c4ce480a4a2ed88dca6f3"/>
                    </a:xfrm>
                    <a:prstGeom prst="rect" pt14:Unid="98fe0c96329649bca54f8a3667595ba3">
                      <a:avLst pt14:Unid="ab7dc341f61349efa138c2fbff2f438d"/>
                    </a:prstGeom>
                    <a:noFill pt14:Unid="243752062d724c3fa1d80a4b36f194ab"/>
                  </pic:spPr>
                </pic:pic>
              </a:graphicData>
            </a:graphic>
          </wp:anchor>
        </w:drawing>
      </w:r>
    </w:p>
    <w:p pt14:Unid="f8a89149e48a429c8735baa5d99afd6a">
      <w:pPr pt14:Unid="6935d27a7c2d44eb9cfe1236e1848ac1">
        <w:spacing w:after="0" w:line="200" w:lineRule="exact" pt14:Unid="68d1ec4e667b434c836edbc96ade81ef"/>
        <w:rPr pt14:Unid="b9a055c3a00844998b8f5dd69d1dfb42">
          <w:color w:val="auto" pt14:Unid="a92616f361f647ee9cecd33e30aa66ad"/>
          <w:sz w:val="20" pt14:Unid="64156fabd78c44bf91548688dd88dcdb"/>
          <w:szCs w:val="20" pt14:Unid="ba9f19011c6e4548bcfd50db9f96a4cc"/>
        </w:rPr>
      </w:pPr>
    </w:p>
    <w:p pt14:Unid="61acbe2865c342caa44b5c29519e0663">
      <w:pPr pt14:Unid="3fb25eccefea488a8ac43a62f3389b70">
        <w:spacing w:after="0" w:line="200" w:lineRule="exact" pt14:Unid="e5c96800d5014225a7aa25fcf369b262"/>
        <w:rPr pt14:Unid="429164b65b604d42a2f1e127024a1f44">
          <w:color w:val="auto" pt14:Unid="9636ce9f61894b5eac59387687aa18ac"/>
          <w:sz w:val="20" pt14:Unid="9a82410f139242f0a92b5374cddb7729"/>
          <w:szCs w:val="20" pt14:Unid="f62f3a8894fa475490e2807233567876"/>
        </w:rPr>
      </w:pPr>
    </w:p>
    <w:p pt14:Unid="b797e0a150ca46d7b99e335c829d4ea2">
      <w:pPr pt14:Unid="889660548bcd47bb9c0ca35f645f48d1">
        <w:spacing w:after="0" w:line="200" w:lineRule="exact" pt14:Unid="f3736394135546198765a5b5ee66dc82"/>
        <w:rPr pt14:Unid="20ac2ded792f42fdabeff3d790b12010">
          <w:color w:val="auto" pt14:Unid="a46c86fdc0c049088d805e34115224ea"/>
          <w:sz w:val="20" pt14:Unid="7b1684b54159410aa9b1f8fd2380b4b5"/>
          <w:szCs w:val="20" pt14:Unid="372b82fb8e1d4fd28da3644859323e61"/>
        </w:rPr>
      </w:pPr>
    </w:p>
    <w:p pt14:Unid="cbeea79deba740c1a64fcc7e05b15d76">
      <w:pPr pt14:Unid="9959374d1e374a6c9c9b718f462e085d">
        <w:spacing w:after="0" w:line="200" w:lineRule="exact" pt14:Unid="79a9795891574da28cb6b3d94d241b79"/>
        <w:rPr pt14:Unid="6184cd2c30d841d5aee0b413a8e7d1df">
          <w:color w:val="auto" pt14:Unid="804d2adc8af24a8fb485fdd6fc5bde56"/>
          <w:sz w:val="20" pt14:Unid="62386a080b32429dbe1f8ae798efa4a2"/>
          <w:szCs w:val="20" pt14:Unid="b9b8db3cba4c4e09997ca046c8b6cb2e"/>
        </w:rPr>
      </w:pPr>
    </w:p>
    <w:p pt14:Unid="1330a988d65045c6974ffc7166443b5a">
      <w:pPr pt14:Unid="99403f9296a9405fb8895f346a46d62f">
        <w:spacing w:after="0" w:line="200" w:lineRule="exact" pt14:Unid="75cd5632fae44fd9809c1807053f4a9d"/>
        <w:rPr pt14:Unid="96003bf2775f453d895c0b3221cdb372">
          <w:color w:val="auto" pt14:Unid="cbf69061520e48b2a6df8e2957c16f45"/>
          <w:sz w:val="20" pt14:Unid="9fb6cc603d684b3296a7be8ca795c30a"/>
          <w:szCs w:val="20" pt14:Unid="db8dd9e38bc141a6b9668ce6665a7a1c"/>
        </w:rPr>
      </w:pPr>
    </w:p>
    <w:p pt14:Unid="0637a5104b9a4b09abecd1c123a6cf48">
      <w:pPr pt14:Unid="286c848b7198436c81f23703b2294b06">
        <w:spacing w:after="0" w:line="200" w:lineRule="exact" pt14:Unid="0aff618b8ed94396952911d6a159dbc4"/>
        <w:rPr pt14:Unid="96e1ab1a203e4a2ab7d95c9f1677d91a">
          <w:color w:val="auto" pt14:Unid="3aa4cf7e405f4fe4a449f9ca47b3efcb"/>
          <w:sz w:val="20" pt14:Unid="d3215cb7b7f749e68f353cdd80ce71f9"/>
          <w:szCs w:val="20" pt14:Unid="fb2082e4cf614050908537398fa72c31"/>
        </w:rPr>
      </w:pPr>
    </w:p>
    <w:p pt14:Unid="3e6b284d45db4bf187fc18803c289103">
      <w:pPr pt14:Unid="535a6b7a3c5247f9953703f71237cbf5">
        <w:spacing w:after="0" w:line="200" w:lineRule="exact" pt14:Unid="78d2ce6bf2e64c54b50d2b894160b5fa"/>
        <w:rPr pt14:Unid="18700af7b03b4ae68463da32ebd98c89">
          <w:color w:val="auto" pt14:Unid="10ded8b17d754ac18f755be86bde6389"/>
          <w:sz w:val="20" pt14:Unid="6e679546076040b581062a1cf850a1b2"/>
          <w:szCs w:val="20" pt14:Unid="99d67dc7f2c34eaca16c2c23f48ca4ef"/>
        </w:rPr>
      </w:pPr>
    </w:p>
    <w:p pt14:Unid="44fdd132c01d4834b407db11460f27d8">
      <w:pPr pt14:Unid="16b5abfd44124f0d8471ebc8687e4aac">
        <w:spacing w:after="0" w:line="200" w:lineRule="exact" pt14:Unid="aab9cc8ce5b14882b0140eb4dee4964a"/>
        <w:rPr pt14:Unid="6444f32ed71b4ebf915edd1cddff7c19">
          <w:color w:val="auto" pt14:Unid="af7dbda0a41a47e0bbb53029a82796cf"/>
          <w:sz w:val="20" pt14:Unid="10bb04b579cc42019f05dc9005eb5ca5"/>
          <w:szCs w:val="20" pt14:Unid="593fa49cd53a44208b0ecd436b285b4c"/>
        </w:rPr>
      </w:pPr>
    </w:p>
    <w:p pt14:Unid="fcd63ff7f6c34c77a71ebd4fc823bbd5">
      <w:pPr pt14:Unid="eccc425422734a86ae1bf775d1b886cf">
        <w:spacing w:after="0" w:line="200" w:lineRule="exact" pt14:Unid="eef9778ea01d4b0b868051002a949bae"/>
        <w:rPr pt14:Unid="02b5d15e88e345e1969c3555db4c15b9">
          <w:color w:val="auto" pt14:Unid="db964bd5228649289f4d576fed35836f"/>
          <w:sz w:val="20" pt14:Unid="5c65509a282643c49194e4c635c034f3"/>
          <w:szCs w:val="20" pt14:Unid="0ae311d35b074096990e156a76950c5f"/>
        </w:rPr>
      </w:pPr>
    </w:p>
    <w:p pt14:Unid="1d0e59849a8a4cf2bfd50a506fbbf31d">
      <w:pPr pt14:Unid="d7e854ec3c6543faaadcfdbfdde7ca39">
        <w:spacing w:after="0" w:line="200" w:lineRule="exact" pt14:Unid="fff783f67bf74a78a6d70302a84b4ac9"/>
        <w:rPr pt14:Unid="d6ea84aba3df4c29a77023d4709f9419">
          <w:color w:val="auto" pt14:Unid="ceae1024c81d407c8001e8846d3c5fee"/>
          <w:sz w:val="20" pt14:Unid="7f3c2fbc21034a8ca7f96ca8ddd102d6"/>
          <w:szCs w:val="20" pt14:Unid="d9619ff91d38441d95f89d3593ca9c60"/>
        </w:rPr>
      </w:pPr>
    </w:p>
    <w:p pt14:Unid="3977fc66a5474dba9dc0f161540ff46e">
      <w:pPr pt14:Unid="fb3ae3182bda4864896f1ecd7be6f451">
        <w:spacing w:after="0" w:line="200" w:lineRule="exact" pt14:Unid="85fc125de3ef480187af6c81cf7022b2"/>
        <w:rPr pt14:Unid="42f71061113847949c98dc63367e19a4">
          <w:color w:val="auto" pt14:Unid="d6fa1b0675604f7ab35668fb2bef8d9d"/>
          <w:sz w:val="20" pt14:Unid="4c6c47c64177435bb3f4586137edb4bc"/>
          <w:szCs w:val="20" pt14:Unid="fab135cc1fcd480f9ea1d47542d8af51"/>
        </w:rPr>
      </w:pPr>
    </w:p>
    <w:p pt14:Unid="4c00b4b4f7ef4c34a97755f52eb8d7eb">
      <w:pPr pt14:Unid="4b262b88dd2d46b9bbd194fe0ab1dc08">
        <w:spacing w:after="0" w:line="200" w:lineRule="exact" pt14:Unid="e3824f3f2cf24b4bb7cb873830b94118"/>
        <w:rPr pt14:Unid="e4b94fb012bb4410abd7a5902a12dfc3">
          <w:color w:val="auto" pt14:Unid="b2a6566e85a2421aa2e21fd8a6ddd62c"/>
          <w:sz w:val="20" pt14:Unid="ee446df3c67b4985814beae19868790e"/>
          <w:szCs w:val="20" pt14:Unid="c80cd2fe7de54c698b4497b002ec1571"/>
        </w:rPr>
      </w:pPr>
    </w:p>
    <w:p pt14:Unid="fcf978e4eae948b3b815dd737f8e461c">
      <w:pPr pt14:Unid="def85e898c5747409b534293da789f62">
        <w:spacing w:after="0" w:line="200" w:lineRule="exact" pt14:Unid="512fd9961e6a4f8f8d126cb06fcbb5f8"/>
        <w:rPr pt14:Unid="e5e0927f602d4df48c8ea0cb1f4c6776">
          <w:color w:val="auto" pt14:Unid="eed9a89e2a82465998878e3f62bcb7c8"/>
          <w:sz w:val="20" pt14:Unid="6b8e3f5cef0b4c33b56033a0316e6962"/>
          <w:szCs w:val="20" pt14:Unid="04f4d7665e9d4585bba946f265683b28"/>
        </w:rPr>
      </w:pPr>
    </w:p>
    <w:p pt14:Unid="fb2e43618ee645e0a9c55b9d1db6d6cc">
      <w:pPr pt14:Unid="9437daa1aeb44baab114d76ec6aa5b98">
        <w:spacing w:after="0" w:line="200" w:lineRule="exact" pt14:Unid="6d636e5bca8c48be8c7e4290e6c35226"/>
        <w:rPr pt14:Unid="732249caeeda411995f6269a10c15d48">
          <w:color w:val="auto" pt14:Unid="b3a308526944432e99658f73f010f27e"/>
          <w:sz w:val="20" pt14:Unid="cb33bc5088724325aca15dfb51a4bc7b"/>
          <w:szCs w:val="20" pt14:Unid="c00fb9a845844595802a24aef8e1adca"/>
        </w:rPr>
      </w:pPr>
    </w:p>
    <w:p pt14:Unid="545efdfe47b74898ab668a0a63d011a5">
      <w:pPr pt14:Unid="fb00cab921a84e299b7e1c4d76269455">
        <w:spacing w:after="0" w:line="200" w:lineRule="exact" pt14:Unid="5c16386880874434b83bfdd0a07e5b96"/>
        <w:rPr pt14:Unid="cdfe88c60a8c4b31843517768c9eef51">
          <w:color w:val="auto" pt14:Unid="d629646ef233467ba4e75f67440d55b2"/>
          <w:sz w:val="20" pt14:Unid="f3f272e706ec4226b7807f93b5c5c434"/>
          <w:szCs w:val="20" pt14:Unid="2f5afcd70ac04fff987a521eb872f5bf"/>
        </w:rPr>
      </w:pPr>
    </w:p>
    <w:p pt14:Unid="9f197362997e45919ca108428f6083cc">
      <w:pPr pt14:Unid="2af4c36b901145a8b6823ddbf33466fd">
        <w:spacing w:after="0" w:line="200" w:lineRule="exact" pt14:Unid="7bac7d1d12e143a5b6d0360a888e0c39"/>
        <w:rPr pt14:Unid="dd6f81b1022541b9914353c80d6db542">
          <w:color w:val="auto" pt14:Unid="0850d45cd3a94173914eeaf589c390c6"/>
          <w:sz w:val="20" pt14:Unid="a072ede270f841c2bff24432455c358a"/>
          <w:szCs w:val="20" pt14:Unid="73d600751be04ec98b3318634065bd0c"/>
        </w:rPr>
      </w:pPr>
    </w:p>
    <w:p pt14:Unid="e822059818de429f9a433f1bc53686fc">
      <w:pPr pt14:Unid="05f4a55622364be5baee6787a33a310a">
        <w:spacing w:after="0" w:line="200" w:lineRule="exact" pt14:Unid="a4c048bbbcb544ea81927d2019c01147"/>
        <w:rPr pt14:Unid="4bfd2e515b144402be2b916027fdc9d8">
          <w:color w:val="auto" pt14:Unid="d4aaba5a8a974ea9869d0a8cd60be47d"/>
          <w:sz w:val="20" pt14:Unid="b81e59d4495945c58f244aff9ae83205"/>
          <w:szCs w:val="20" pt14:Unid="505c3352d66343d68388553287123644"/>
        </w:rPr>
      </w:pPr>
    </w:p>
    <w:p pt14:Unid="c2c32e3bb82a48aaadb4379d5b3ebdd7">
      <w:pPr pt14:Unid="62d36702537d43538c32f49b10b37937">
        <w:spacing w:after="0" w:line="200" w:lineRule="exact" pt14:Unid="2791d2f40217482fa4857e462ab0d2a3"/>
        <w:rPr pt14:Unid="7155a5927460467cba3b8b6c4896448a">
          <w:color w:val="auto" pt14:Unid="a3972867391842cdbad7c749029d60d0"/>
          <w:sz w:val="20" pt14:Unid="d6fe7290945b4473b3610eb09c321244"/>
          <w:szCs w:val="20" pt14:Unid="5a44f0f972124c5b9d3c420e3b8925d1"/>
        </w:rPr>
      </w:pPr>
    </w:p>
    <w:p pt14:Unid="7fe4bc2a815e4749ba1ff4da2ab949c6">
      <w:pPr pt14:Unid="2fb353cd122c4fd1bb52c4c4d78253fe">
        <w:spacing w:after="0" w:line="200" w:lineRule="exact" pt14:Unid="7fa1a8d8a8454114a364040e87d0f8db"/>
        <w:rPr pt14:Unid="f8c91a58e82541c083b7f5fc62652d9d">
          <w:color w:val="auto" pt14:Unid="3ec96b9bb82f4ca7b1102cf3bd943ee2"/>
          <w:sz w:val="20" pt14:Unid="a0a91b675c524fdda11b3453f8dd5738"/>
          <w:szCs w:val="20" pt14:Unid="c5805a07e86d44b785b72b88b80f066b"/>
        </w:rPr>
      </w:pPr>
    </w:p>
    <w:p pt14:Unid="cd8782f6a64d4fcd96e7e3c056eca000">
      <w:pPr pt14:Unid="ed76cfa287c3412ab7a4cf0cd969a77e">
        <w:spacing w:after="0" w:line="200" w:lineRule="exact" pt14:Unid="383a6d9be34a4cf899be2d696e77e494"/>
        <w:rPr pt14:Unid="da5836c544fd45a6a9c44b9030825cd0">
          <w:color w:val="auto" pt14:Unid="91aebb16d27840dbaf31a16474432f2f"/>
          <w:sz w:val="20" pt14:Unid="fe589e54cf9d400abbd39fd216f35de6"/>
          <w:szCs w:val="20" pt14:Unid="a360646d77fb4903ac9162d21202ed49"/>
        </w:rPr>
      </w:pPr>
    </w:p>
    <w:p pt14:Unid="7835fefbb8494eac93255883df191876">
      <w:pPr pt14:Unid="8b73fc58d62a41df80400e47060b7f93">
        <w:spacing w:after="0" w:line="200" w:lineRule="exact" pt14:Unid="c2c4ead4c01941e5af188220d83ae559"/>
        <w:rPr pt14:Unid="7d887218a5744803b85db2f0b5a4229a">
          <w:color w:val="auto" pt14:Unid="f1bdf83843064263952acb68b785a6ca"/>
          <w:sz w:val="20" pt14:Unid="0c6f2ee7539447e793aa0bd7af9985f6"/>
          <w:szCs w:val="20" pt14:Unid="9fb575c93f874a8aa4e319558f599d7f"/>
        </w:rPr>
      </w:pPr>
    </w:p>
    <w:p pt14:Unid="01f4f98a4ed04858ae765c53d8a94ef8">
      <w:pPr pt14:Unid="4316b97245b54ec5ae50c153c3432f2a">
        <w:spacing w:after="0" w:line="200" w:lineRule="exact" pt14:Unid="b7d4704b4df6464586d5184a6682a5c1"/>
        <w:rPr pt14:Unid="f8f0789623c64a4696f7e5998950f240">
          <w:color w:val="auto" pt14:Unid="388b185a953849fbbf41627e96348253"/>
          <w:sz w:val="20" pt14:Unid="7ae35474571d482786cf9a2395cb570e"/>
          <w:szCs w:val="20" pt14:Unid="5fc9cfd0f5204a6fa086fae19c14f519"/>
        </w:rPr>
      </w:pPr>
    </w:p>
    <w:p pt14:Unid="89cec6264eff4f08aa49836d3fb49445">
      <w:pPr pt14:Unid="1c682653978a46fc87892461c6839875">
        <w:spacing w:after="0" w:line="200" w:lineRule="exact" pt14:Unid="562854bf3c3f49a4bf9ca3cabd81e5ef"/>
        <w:rPr pt14:Unid="43b0b184ccb349fe8bee8fcaaf9d5b81">
          <w:color w:val="auto" pt14:Unid="2ad96cd47aa24469a0f04f380d026d83"/>
          <w:sz w:val="20" pt14:Unid="25580a2e3c854eb0ac84599d8118fb2a"/>
          <w:szCs w:val="20" pt14:Unid="f942184fc9654d43aeb9232d2a2282c9"/>
        </w:rPr>
      </w:pPr>
    </w:p>
    <w:p pt14:Unid="d7f814558d10422c87539dfb4228b9c8">
      <w:pPr pt14:Unid="6087829a5ff84f5ca59848b0019b650e">
        <w:spacing w:after="0" w:line="200" w:lineRule="exact" pt14:Unid="6512ff3ecd7a45e2aa4d80f2bd205521"/>
        <w:rPr pt14:Unid="a7712bc75c7b4aa0b1cf210673c324d8">
          <w:color w:val="auto" pt14:Unid="488626d9940f4d5e94e408399cc98a4f"/>
          <w:sz w:val="20" pt14:Unid="4b19bb8e1b0e45729b6ffd24b9566aac"/>
          <w:szCs w:val="20" pt14:Unid="b5aba4da90ac4314860ad5aaa28eb8ea"/>
        </w:rPr>
      </w:pPr>
    </w:p>
    <w:p pt14:Unid="1e3046c318814e0bb473e4e5fae622d7">
      <w:pPr pt14:Unid="56f8efb7df214b48a1915dd76669e575">
        <w:spacing w:after="0" w:line="368" w:lineRule="exact" pt14:Unid="9bf5d3388e9e4219b6401193611ae3f6"/>
        <w:rPr pt14:Unid="085df86bfc68428c934b256f15711476">
          <w:color w:val="auto" pt14:Unid="f589801b8caf4cf58830e6a6f7ced9a6"/>
          <w:sz w:val="20" pt14:Unid="6187535e64c94d2caed915dad78d9a0d"/>
          <w:szCs w:val="20" pt14:Unid="16534415407942e18db22da6792f2b50"/>
        </w:rPr>
      </w:pPr>
    </w:p>
    <w:p pt14:Unid="30a3bdbc50e74679a64d4297f5e7ae52">
      <w:pPr pt14:Unid="4d167da25bcb47399c5864e6ad2c3444">
        <w:spacing w:after="0" pt14:Unid="b859f1cf0b8d4797bf7bb139a161d0af"/>
        <w:ind w:right="6" pt14:Unid="1f35fa2feea64619b24188ff8cadc4e3"/>
        <w:jc w:val="center" pt14:Unid="76e907b00e7b4340881181bbfe6ec4d9"/>
        <w:rPr pt14:Unid="249bcb1bf5384986817e12676969f05e">
          <w:color w:val="auto" pt14:Unid="30f146aa8f9445089fbe1c60a6bd3c3a"/>
          <w:sz w:val="20" pt14:Unid="8a72a9b562834eca8c8096736b9d42a8"/>
          <w:szCs w:val="20" pt14:Unid="18c24963c35c446b9f55b76b06bd830a"/>
        </w:rPr>
      </w:pPr>
      <w:r>
        <w:rPr pt14:Unid="19b733c4c59c4750a4e3d096fae64c59">
          <w:rFonts w:ascii="Arial" w:hAnsi="Arial" w:eastAsia="Arial" w:cs="Arial" pt14:Unid="bedce90398e147ac8e4a497e2b54e6b4"/>
          <w:b w:val="1" pt14:Unid="d85fc318f88344c1b09addb542373f27"/>
          <w:bCs w:val="1" pt14:Unid="77303163975d4b4ca0e9a4ecce4e8e51"/>
          <w:color w:val="auto" pt14:Unid="b631b7710904471fa5dfbcb0ec579a92"/>
          <w:sz w:val="20" pt14:Unid="bf591641c02c45999865a1aa21df69cd"/>
          <w:szCs w:val="20" pt14:Unid="e91170121b844313ad1fcab74ed71642"/>
        </w:rPr>
        <w:t xml:space="preserve">Figura 6.20: </w:t>
      </w:r>
      <w:r>
        <w:rPr pt14:Unid="01e4ee0a085540549ef866b9159da530">
          <w:rFonts w:ascii="Arial" w:hAnsi="Arial" w:eastAsia="Arial" w:cs="Arial" pt14:Unid="7d25ec1102c54ea1bd05742d7ee1389a"/>
          <w:color w:val="auto" pt14:Unid="c047b2b3dac948e69c4700cf3b90848e"/>
          <w:sz w:val="20" pt14:Unid="3d034d95e75e4dc88f0d5d53c8eee420"/>
          <w:szCs w:val="20" pt14:Unid="e33dca36514647659b46a2e9976e0fec"/>
        </w:rPr>
        <w:t>Documentación de la API generada con Swagger UI.</w:t>
      </w:r>
    </w:p>
    <w:p pt14:Unid="05972664d4c642efb9ecdade77a41c49">
      <w:pPr pt14:Unid="6e8d5ef6bf5b4c639abbd0ae322936a2">
        <w:spacing w:after="0" w:line="20" w:lineRule="exact" pt14:Unid="c6d03beb5426477089f1df1d55967602"/>
        <w:rPr pt14:Unid="8c2dd85b4e5f4ab992d0fd52a7d67602">
          <w:color w:val="auto" pt14:Unid="8819f96343d34558bbe39224fdaed3a5"/>
          <w:sz w:val="20" pt14:Unid="d706b9176b56418ba53f6e68609b024e"/>
          <w:szCs w:val="20" pt14:Unid="ebbfa682ec1d4cdab62d82f96c38a897"/>
        </w:rPr>
      </w:pPr>
    </w:p>
    <w:p pt14:Unid="33447a72b559414c8e3eb6c4d39c27b3">
      <w:pPr pt14:Unid="79d4baa0caf14cbeab8a8138223f5b76"/>
    </w:p>
    <w:p pt14:Unid="1a35d88850b84019bb5f37ce5726db72">
      <w:pPr pt14:Unid="da2fc7c9b6f54249a14869f9939bc07f">
        <w:spacing w:after="0" w:line="362" w:lineRule="exact" pt14:Unid="efc300f0f72248568f8bded9c79542cf"/>
        <w:rPr pt14:Unid="8366d6ab43224c8aaa7b0ce86d51b2c2">
          <w:color w:val="auto" pt14:Unid="dc835b3884a24750a36774faae0be99c"/>
          <w:sz w:val="20" pt14:Unid="d85bdcddb12845eca80ed2f81c42d3d0"/>
          <w:szCs w:val="20" pt14:Unid="43cba6db72824071965689ab23cfc5c3"/>
        </w:rPr>
      </w:pPr>
    </w:p>
    <w:p pt14:Unid="9382d4ef520544cb955c8aa0d827bf64">
      <w:pPr pt14:Unid="fb8f97d372574a85891f646d2f0ea67b">
        <w:numPr pt14:Unid="4e6b60a081d24bc786a9a066f95f70bf">
          <w:ilvl w:val="0" pt14:Unid="29702b0b22d745fdab8d0efe19e578c2"/>
          <w:numId w:val="8" pt14:Unid="96d7efc652554a5b99bd8ae209a3ecff"/>
        </w:numPr>
        <w:tabs pt14:Unid="70fdede965d54bf6a0d2ff5d09557ec9">
          <w:tab w:val="left" w:leader="none" w:pos="620" pt14:Unid="37adce492414404e9e020a366187fb65"/>
        </w:tabs>
        <w:spacing w:after="0" pt14:Unid="6f1461a736224c37ad9c6ece8d2ca248"/>
        <w:ind w:left="620" w:hanging="186" pt14:Unid="65076315187342549767bc883390d625"/>
        <w:rPr pt14:Unid="82097e8add484f7f988eff5b1a80095c">
          <w:rFonts w:ascii="Arial" w:hAnsi="Arial" w:eastAsia="Arial" w:cs="Arial" pt14:Unid="c8352c9794b64deca17c1edf720fe63d"/>
          <w:color w:val="auto" pt14:Unid="b6c28d63dc544518a6888f9365871d46"/>
          <w:sz w:val="25" pt14:Unid="ac735c25e5ff4430aab26bfc46f2a8c6"/>
          <w:szCs w:val="25" pt14:Unid="0eb2f535e8474d3888e4e9753b9f558e"/>
          <w:vertAlign w:val="superscript" pt14:Unid="8365f572b8f048ee8a127aafba725e93"/>
        </w:rPr>
      </w:pPr>
      <w:r>
        <w:rPr pt14:Unid="d37ce29d5af54bedabe3650125b177f7">
          <w:rFonts w:ascii="Arial" w:hAnsi="Arial" w:eastAsia="Arial" w:cs="Arial" pt14:Unid="3536a24cfbdf43d9a6beda2d4d476cc3"/>
          <w:color w:val="auto" pt14:Unid="06ea0bb88a0b45039cddbfc294aeed93"/>
          <w:sz w:val="16" pt14:Unid="7dea929b7a024d0d8344cb2b0a68f92e"/>
          <w:szCs w:val="16" pt14:Unid="7abf1e50962a4f84a00f59712d06bea9"/>
        </w:rPr>
        <w:t>Documentación oficial de Swagger: https://swagger.io/docs/specification/2-0/what-is-swagger/</w:t>
      </w:r>
    </w:p>
    <w:p pt14:Unid="28639aeb9abe4b54b27a7a63da4b47f8">
      <w:pPr pt14:Unid="51f000b8a38549f6abeae8c88dc10ea4"/>
    </w:p>
    <w:tbl pt14:Unid="0179b202266b48c1837f901d34d417fb" pt14:CorrelatedSHA1Hash="5f50fd7bb28863cdf597a1555258bd1c386f2a9d" pt14:SHA1Hash="5f50fd7bb28863cdf597a1555258bd1c386f2a9d" pt14:StructureSHA1Hash="083c39f071e2f67adc0ffdb8cc687ed0eb21b73c">
      <w:tblPr pt14:Unid="59f6438e72dd464389e3cdb6221ecc51">
        <w:tblInd w:w="260" w:type="dxa" pt14:Unid="2a8beb08add9491ea735e94ef65941cc"/>
        <w:tblLayout w:type="fixed" pt14:Unid="6ce396df57df4220bc3c7695870d01f7"/>
        <w:tblCellMar pt14:Unid="cc3e7529b8b9426ea29817ea92f36eb7">
          <w:top w:w="0" w:type="dxa" pt14:Unid="4a44a5a1569f48c38fe9c1a31d33224b"/>
          <w:left w:w="0" w:type="dxa" pt14:Unid="a2a1ace9786c497dbfc874cd696656cb"/>
          <w:bottom w:w="0" w:type="dxa" pt14:Unid="8fe9851b5d3246b38325d199bb48475c"/>
          <w:right w:w="0" w:type="dxa" pt14:Unid="0b5c240684a2494ca75bda91868178db"/>
        </w:tblCellMar>
      </w:tblPr>
      <w:tr pt14:Unid="50b2fac1dbee4485985bfb986602eae0" pt14:CorrelatedSHA1Hash="166ec145f40844493ed616f29e69cf569459e73a" pt14:SHA1Hash="166ec145f40844493ed616f29e69cf569459e73a" pt14:StructureSHA1Hash="79a0eea29f620d22c292795db0fa42012a6019db">
        <w:trPr pt14:Unid="a537850e6d8f4e35934ba94af299dd95">
          <w:trHeight w:val="361" pt14:Unid="44b01e2461554cd99c5ed999a3f1ecbe"/>
        </w:trPr>
        <w:tc pt14:Unid="b9644a74dad0463b91853d3d0bc8a8e0" pt14:SHA1Hash="9af161a560498e22bb117bf7c38c951cbb24639c">
          <w:tcPr pt14:Unid="4913073fef8d4506b368af2f6a628972">
            <w:tcW w:w="6160" w:type="dxa" pt14:Unid="dd65890cdb05402da144e41dad99ea2e"/>
            <w:tcBorders pt14:Unid="9e1ffdaa6343492d8d7bcf1246d47fa3">
              <w:bottom w:val="single" w:color="auto" w:sz="8" pt14:Unid="364d46dd14eb4ac588b537c1d88bc721"/>
            </w:tcBorders>
            <w:vAlign w:val="bottom" pt14:Unid="58b3e47c68c94b659cb62c494561ee6d"/>
          </w:tcPr>
          <w:p pt14:Unid="e67f419b75bb4df4841f89b55d25aa24">
            <w:pPr pt14:Unid="630bee9290b4484099f887434255b024">
              <w:spacing w:after="0" pt14:Unid="a364f235be934bad9bb7362e9d71ee76"/>
              <w:rPr pt14:Unid="15597cad36d447c7b4911a13e18270ce">
                <w:color w:val="auto" pt14:Unid="8a53f63215614e3798afa85b0fa0e5c8"/>
                <w:sz w:val="20" pt14:Unid="e377b061c90245b180af3afcf62c0820"/>
                <w:szCs w:val="20" pt14:Unid="498debb853fb40bea983263dcc4b6d0b"/>
              </w:rPr>
            </w:pPr>
            <w:r>
              <w:rPr pt14:Unid="37097b0a4040471788f4fe8b17d58d8e">
                <w:rFonts w:ascii="Arial" w:hAnsi="Arial" w:eastAsia="Arial" w:cs="Arial" pt14:Unid="5571aaf2a1d04262bda102e55af59358"/>
                <w:color w:val="auto" pt14:Unid="e385ac3229c646a19dd35601a2a36ecf"/>
                <w:sz w:val="24" pt14:Unid="499bb1e5b9cd40638738e7fd06a31c0e"/>
                <w:szCs w:val="24" pt14:Unid="f23b4698db374b318b8a6423b0327efc"/>
              </w:rPr>
              <w:t>6.2  Detalles de la implementación back-end</w:t>
            </w:r>
          </w:p>
        </w:tc>
        <w:tc pt14:Unid="45cc11ab95f243cb9c3607819436d7f1" pt14:SHA1Hash="f04852b7a25d881899c9d2e9d64436c902556e25">
          <w:tcPr pt14:Unid="26f016043e024e578064c885a9a9a351">
            <w:tcW w:w="2340" w:type="dxa" pt14:Unid="d6274a957c6845e292f04af71ca5e96f"/>
            <w:tcBorders pt14:Unid="17ffd90780174445bd9a38e88fb837ca">
              <w:bottom w:val="single" w:color="auto" w:sz="8" pt14:Unid="8aeb50296f8447be9d7db64abb6d870e"/>
            </w:tcBorders>
            <w:vAlign w:val="bottom" pt14:Unid="6c5399bbcfde4944aebe1cfc2aac0312"/>
          </w:tcPr>
          <w:p pt14:Unid="c34035243c394994ab4472a832ad5ad6">
            <w:pPr pt14:Unid="f967251ba6434bd5b04aee10269f9b2c">
              <w:spacing w:after="0" pt14:Unid="1cb8023d3b2740378feab5ac08c54452"/>
              <w:jc w:val="right" pt14:Unid="f176afdc069548ada481326b3903ae46"/>
              <w:rPr pt14:Unid="dfbce521f7d54df3887c35aa509dc975">
                <w:color w:val="auto" pt14:Unid="db113b3da54d473dab77e4c7e94bc95c"/>
                <w:sz w:val="20" pt14:Unid="1f338ed939a3403d8136d77debd645f4"/>
                <w:szCs w:val="20" pt14:Unid="ffc3230a722a4e49b1d583c822c53d11"/>
              </w:rPr>
            </w:pPr>
            <w:r>
              <w:rPr pt14:Unid="b1f1e445481c42c1a1ffcd033af16330">
                <w:rFonts w:ascii="Arial" w:hAnsi="Arial" w:eastAsia="Arial" w:cs="Arial" pt14:Unid="5e27e7a547b64bd9b9248607b37c9f9e"/>
                <w:b w:val="1" pt14:Unid="5e854e5b86344b6d882a82492cbd52a9"/>
                <w:bCs w:val="1" pt14:Unid="38c926881b0b40c0b55090c6ce842c2f"/>
                <w:color w:val="auto" pt14:Unid="93245249947748158d0f51fcc9d6b9df"/>
                <w:sz w:val="22" pt14:Unid="c63193d149a14977b1e69b5cf7c8a2f5"/>
                <w:szCs w:val="22" pt14:Unid="b90b7331884d4c80b060c93f63f73c17"/>
              </w:rPr>
              <w:t>43</w:t>
            </w:r>
          </w:p>
        </w:tc>
      </w:tr>
    </w:tbl>
    <w:p pt14:Unid="abecad23ee564f91bcb74422499205c2">
      <w:pPr pt14:Unid="69e15d55a9d945f698fd5374f627f3ac">
        <w:spacing w:after="0" w:line="368" w:lineRule="exact" pt14:Unid="b0501ee36ec644a98e1d99f11c9a0f0e"/>
        <w:rPr pt14:Unid="981310cab5f342d5b3069190e7ca0fab">
          <w:color w:val="auto" pt14:Unid="1c3b53a089dd4d4cad3febae0e4cc813"/>
          <w:sz w:val="20" pt14:Unid="963b0156fb154c5380b76dd94e878ee6"/>
          <w:szCs w:val="20" pt14:Unid="daf6141f5c0546799767f05937920df2"/>
        </w:rPr>
      </w:pPr>
    </w:p>
    <w:p pt14:Unid="67a392a9f09740d68828765b061b7375">
      <w:pPr pt14:Unid="f5813677cab5457093ee9bf7a9aaa4bf">
        <w:tabs pt14:Unid="f901b12efdac4847b931da5374ef0f9d">
          <w:tab w:val="left" w:leader="none" w:pos="1020" pt14:Unid="fd37f5246f764296a3bb0d0fca26e335"/>
        </w:tabs>
        <w:spacing w:after="0" pt14:Unid="46e2d0e1e0e34eba8d2891ad85d4c7aa"/>
        <w:ind w:left="260" pt14:Unid="a935ef061a0946dbb06a70c4d99f0738"/>
        <w:rPr pt14:Unid="1be56a6f6e2d48d6a14cae97e766ab61">
          <w:color w:val="auto" pt14:Unid="77c493a7206b4b5ca4c6f776e88c3bae"/>
          <w:sz w:val="20" pt14:Unid="e30638a60a87423cbdb6cd1f3618adad"/>
          <w:szCs w:val="20" pt14:Unid="1c2fe910fbac45488ba7c08d9eff49bf"/>
        </w:rPr>
      </w:pPr>
      <w:r>
        <w:rPr pt14:Unid="93a8a668d2e645b7aaeeedd86945a896">
          <w:rFonts w:ascii="Arial" w:hAnsi="Arial" w:eastAsia="Arial" w:cs="Arial" pt14:Unid="de1f1a4980984efdacf28c3edf72715d"/>
          <w:b w:val="1" pt14:Unid="78fafb2dd788409bbc02f05c79a64d87"/>
          <w:bCs w:val="1" pt14:Unid="b080948957744e6bb742c647affec39b"/>
          <w:color w:val="auto" pt14:Unid="e506c555974e4db9b348bcbb33a82bbe"/>
          <w:sz w:val="24" pt14:Unid="103e5f28f309454ba07ae1ea26880537"/>
          <w:szCs w:val="24" pt14:Unid="e0a8cb54739e40349961c4da545a1abf"/>
        </w:rPr>
        <w:t>6.2.8.</w:t>
      </w:r>
      <w:r>
        <w:rPr pt14:Unid="b1077e3bb0234837bdb98a90e4093eae">
          <w:color w:val="auto" pt14:Unid="2a21ae0a1e324b3591a41a35c46b345a"/>
          <w:sz w:val="20" pt14:Unid="e0cef8b0b52240e8a239f5801bc22539"/>
          <w:szCs w:val="20" pt14:Unid="8e92e075a83143e3a7c790ffb4b3197d"/>
        </w:rPr>
        <w:tab pt14:Unid="d56cc15639704f939ef8e0ce93f3f03d"/>
      </w:r>
      <w:r>
        <w:rPr pt14:Unid="b4cbd8aa78584cceaaf90cce8fbbb559">
          <w:rFonts w:ascii="Arial" w:hAnsi="Arial" w:eastAsia="Arial" w:cs="Arial" pt14:Unid="eac293a9172a47d38d2635e6de4ba76d"/>
          <w:b w:val="1" pt14:Unid="3488fa572c4248119a6b1374b2221776"/>
          <w:bCs w:val="1" pt14:Unid="9d15ca1eb6814efbb3fbe4e6f2d09e48"/>
          <w:color w:val="auto" pt14:Unid="5af40f547fdc4a2ebf548f2097109b05"/>
          <w:sz w:val="22" pt14:Unid="99c3f497bb434baaac3b2c32fd62f943"/>
          <w:szCs w:val="22" pt14:Unid="dbdb1d480382414d9cb355d4429265a3"/>
        </w:rPr>
        <w:t>Logging</w:t>
      </w:r>
    </w:p>
    <w:p pt14:Unid="1e570d08efb749339fa5d21d4925e77d">
      <w:pPr pt14:Unid="0c20d359f0614cf09391616f2e1ee562">
        <w:spacing w:after="0" w:line="258" w:lineRule="exact" pt14:Unid="58b11d6c171b4896b3bdae23885ec3dd"/>
        <w:rPr pt14:Unid="a664c701ac1b449ab92ac4a531057a92">
          <w:color w:val="auto" pt14:Unid="bd3e19c2027b4613b020d78ff1c088d9"/>
          <w:sz w:val="20" pt14:Unid="558cfbbd1e02462aabbdff0c584cdac6"/>
          <w:szCs w:val="20" pt14:Unid="608265f337584b79b8e585786dea06dc"/>
        </w:rPr>
      </w:pPr>
    </w:p>
    <w:p pt14:Unid="efcfa81cbb5b4cf69be1b1a85b821113">
      <w:pPr pt14:Unid="5a0a07e43789447cb3def4db6ebc3bb7">
        <w:spacing w:after="0" w:line="262" w:lineRule="auto" pt14:Unid="7a340476c2db4e17a223d852e6b03b2f"/>
        <w:ind w:left="260" w:right="266" w:firstLine="339" pt14:Unid="941f70fb808c486ca97ded41f2d847ea"/>
        <w:jc w:val="both" pt14:Unid="48fb83344727461e82c3e97191bfe9e2"/>
        <w:rPr pt14:Unid="763582dfb3ad4f698a05f57e1d8b7dd8">
          <w:color w:val="auto" pt14:Unid="dfe6c366247b429e883b0ed11e6c8a38"/>
          <w:sz w:val="20" pt14:Unid="ba039440d8274a0d91078845ec15ce24"/>
          <w:szCs w:val="20" pt14:Unid="67ae8f93295046ca9bc3a418dd9f3009"/>
        </w:rPr>
      </w:pPr>
      <w:r>
        <w:rPr pt14:Unid="c4b2dd97feb44f909e9bd42a081feaa9">
          <w:rFonts w:ascii="Arial" w:hAnsi="Arial" w:eastAsia="Arial" w:cs="Arial" pt14:Unid="0d32aa8b20b9479e803fb58da9a9b5db"/>
          <w:color w:val="auto" pt14:Unid="d3417d1303264e989b9aa4a19f11725f"/>
          <w:sz w:val="22" pt14:Unid="356f0a01254841099a62a765e646df5f"/>
          <w:szCs w:val="22" pt14:Unid="a49b9417f3304ec087d7d4e4175b701e"/>
        </w:rPr>
        <w:t>En el entorno de desarrollo puede ser útil emplear logs que capturen todo lo que su-cede en el proceso del servidor. Para hacerlo, simplemente se deben añadir las siguientes líneas de código en la clase Startup de la capa de servicios.</w:t>
      </w:r>
    </w:p>
    <w:p pt14:Unid="96b8e6ce95a8451d9cb1c0b2be192206">
      <w:pPr pt14:Unid="d428558b800f45eea066396e9f8a7566">
        <w:spacing w:after="0" w:line="20" w:lineRule="exact" pt14:Unid="65f0787ff5c141e287af31e35c1ff5f0"/>
        <w:rPr pt14:Unid="49d9d947f0034fb5beeaa329831ff6e6">
          <w:color w:val="auto" pt14:Unid="f818e8ef7c1444389e9e58cf43f51dc2"/>
          <w:sz w:val="20" pt14:Unid="30c733b43bbe4c41a144623fc06b41f0"/>
          <w:szCs w:val="20" pt14:Unid="03b247ae2e564e30a4b9a1ea7d406b70"/>
        </w:rPr>
      </w:pPr>
      <w:r>
        <w:rPr pt14:Unid="ed4d6e1c7f4e40d4b617508d6b4eaa3f">
          <w:color w:val="auto" pt14:Unid="0b5fbdb15c17433e904a93dea28630d8"/>
          <w:sz w:val="20" pt14:Unid="d1331198b16b4af48583e88c650481aa"/>
          <w:szCs w:val="20" pt14:Unid="e878389c01a347788045e981bed2b73f"/>
        </w:rPr>
        <w:drawing pt14:Unid="25bd76ef7bdd4c9085f3a75e3dbe2d89" pt14:SHA1Hash="78915e90d64a5a56548c4312434b7c6a3a8d8cc2">
          <wp:anchor simplePos="0" relativeHeight="251657728" behindDoc="1" locked="0" layoutInCell="0" allowOverlap="1" pt14:Unid="983612366f2545bc944b873d5e859875">
            <wp:simplePos x="0" y="0" pt14:Unid="2a2c929265644906a6ff9694618c70a1"/>
            <wp:positionH relativeFrom="column" pt14:Unid="138c4d40ccf348c4ae5bd1ab72def9d9">
              <wp:posOffset pt14:Unid="31dc73bbfdec4b07b3bbfceead26b9ae">209550</wp:posOffset>
            </wp:positionH>
            <wp:positionV relativeFrom="paragraph" pt14:Unid="d5b71210430c4bf99c3d9bbf64e3d048">
              <wp:posOffset pt14:Unid="daca9e742db349968aef485ef74a5524">150495</wp:posOffset>
            </wp:positionV>
            <wp:extent cx="5312410" cy="2597785" pt14:Unid="b2d993fa86f94977b6c3ee906d5ab6f5"/>
            <wp:wrapNone pt14:Unid="2e90d9e209414aaaab97d92885797d89"/>
            <wp:docPr id="44" name="Picture 219" pt14:Unid="b6347b0c0d9749ce9476d7921ec48f45"/>
            <wp:cNvGraphicFramePr pt14:Unid="d4088bbabd65450a93784bbe84ddc654">
              <a:graphicFrameLocks xmlns:a="http://schemas.openxmlformats.org/drawingml/2006/main" noChangeAspect="1" pt14:Unid="4e93188cbfd74f0cbefb3bdde00b2024"/>
            </wp:cNvGraphicFramePr>
            <a:graphic xmlns:a="http://schemas.openxmlformats.org/drawingml/2006/main" pt14:Unid="3dcee27695e3451597a438d9ca21955b">
              <a:graphicData uri="http://schemas.openxmlformats.org/drawingml/2006/picture" pt14:Unid="a5a714335d94457dbda9d777d9d753d4">
                <pic:pic xmlns:pic="http://schemas.openxmlformats.org/drawingml/2006/picture" pt14:Unid="db26b09eab9c446b8e87bc833c2e2c59">
                  <pic:nvPicPr pt14:Unid="e5379d4bcc2249e0996a94d982fed255">
                    <pic:cNvPr id="0" name="Picture 219" pt14:Unid="1566fc5d711747a3a4a502dc5f03d0fa"/>
                    <pic:cNvPicPr pt14:Unid="f6d71a57abe246428ac5500420bc7493">
                      <a:picLocks noChangeAspect="1" noChangeArrowheads="1" pt14:Unid="03bca841615e4a209cc8332b360d3303"/>
                    </pic:cNvPicPr>
                  </pic:nvPicPr>
                  <pic:blipFill pt14:Unid="9f42d4464f5d40889e1e6e2e38444ec4">
                    <a:blip r:embed="rId50" pt14:Unid="529c4c58c4bf4618abb3cb53f65724ef">
                      <a:extLst pt14:Unid="9f48a8b1b27c4834859262e1a66250e3">
                        <a:ext uri="{28A0092B-C50C-407E-A947-70E740481C1C}" pt14:Unid="e308d835df874b7783c429519faef074"/>
                      </a:extLst>
                    </a:blip>
                    <a:srcRect pt14:Unid="940ddf374f114a0f9243336898cd25eb"/>
                    <a:stretch pt14:Unid="9d41fef4cab94d1da27cb8eb2d6e474e">
                      <a:fillRect pt14:Unid="7460a98da914446eaa7092a01853dd6d"/>
                    </a:stretch>
                  </pic:blipFill>
                  <pic:spPr bwMode="auto" pt14:Unid="ffe8ccb234d64352b104f4acf5468ac0">
                    <a:xfrm pt14:Unid="4f546f5b72b6432b8529a9b229f3c2f0">
                      <a:off x="0" y="0" pt14:Unid="53200ca7fe39450e8b4e05a0e295f85b"/>
                      <a:ext cx="5312410" cy="2597785" pt14:Unid="b4d7c34f90b946448b24313e7543c749"/>
                    </a:xfrm>
                    <a:prstGeom prst="rect" pt14:Unid="b1574b9cb71f4fccb9ac1a1d097f0d18">
                      <a:avLst pt14:Unid="25b8a17031cf4829a5306a34b7003300"/>
                    </a:prstGeom>
                    <a:noFill pt14:Unid="8523a318dee746febd04ab7cd8ddf84d"/>
                  </pic:spPr>
                </pic:pic>
              </a:graphicData>
            </a:graphic>
          </wp:anchor>
        </w:drawing>
      </w:r>
    </w:p>
    <w:p pt14:Unid="905e35f527f646e4a804b1a4febc34ec">
      <w:pPr pt14:Unid="3507f296662c4d86b0b9f8ce125d7eb6">
        <w:spacing w:after="0" w:line="200" w:lineRule="exact" pt14:Unid="804bea828c7342c58d4d9d8f866d95d7"/>
        <w:rPr pt14:Unid="329ef652c5b34c95b2b1eeb9cf0746a9">
          <w:color w:val="auto" pt14:Unid="519afec6298743cd92f3fc9ad49edae9"/>
          <w:sz w:val="20" pt14:Unid="3865076c19024693b4b1714ae3b79ebd"/>
          <w:szCs w:val="20" pt14:Unid="0b10a9a971954b9f978f8fab493bc13f"/>
        </w:rPr>
      </w:pPr>
    </w:p>
    <w:p pt14:Unid="fe3d39df72044bacabf25a2c7ee72c0a">
      <w:pPr pt14:Unid="9b9c97d231254a84b2f020d914984764">
        <w:spacing w:after="0" w:line="200" w:lineRule="exact" pt14:Unid="85836a6e5ab548cc9fe6c09009603840"/>
        <w:rPr pt14:Unid="35e317ccaab441668d45d8173a2c511f">
          <w:color w:val="auto" pt14:Unid="b7aead41635543769591511ac192114e"/>
          <w:sz w:val="20" pt14:Unid="0771555507de4faa9769c0b950c51526"/>
          <w:szCs w:val="20" pt14:Unid="c5b850a205824572b842af83f91e27c2"/>
        </w:rPr>
      </w:pPr>
    </w:p>
    <w:p pt14:Unid="270636450b07411790c43dce4c800cf9">
      <w:pPr pt14:Unid="bdbc6602a3bf4db79f7a0ab68e821832">
        <w:spacing w:after="0" w:line="200" w:lineRule="exact" pt14:Unid="574aeb4e645a4e318b4637eb5e271d24"/>
        <w:rPr pt14:Unid="7dc600017a244f5ebbfe53c39cdb8de3">
          <w:color w:val="auto" pt14:Unid="f7e5e2cc988143cf996b490594f6a96b"/>
          <w:sz w:val="20" pt14:Unid="2d6fa7823d014f1783552a302ce0b933"/>
          <w:szCs w:val="20" pt14:Unid="e238179b172e40c8a6ef6974cf3886a6"/>
        </w:rPr>
      </w:pPr>
    </w:p>
    <w:p pt14:Unid="a6b038c2cc4c493a9b9e4b7b2d382354">
      <w:pPr pt14:Unid="06773ff0a7d6469ba489ee669511ccb8">
        <w:spacing w:after="0" w:line="200" w:lineRule="exact" pt14:Unid="70e4672a3b1b4540abfb01c8ee5ced5d"/>
        <w:rPr pt14:Unid="06e6d92fa5824e4ca98bb555f753fb1e">
          <w:color w:val="auto" pt14:Unid="fb5a3c5c6ffd4cbf887338da4836f3e8"/>
          <w:sz w:val="20" pt14:Unid="eefd609200d44f88acf75ec6f2e812dc"/>
          <w:szCs w:val="20" pt14:Unid="b70be1239bd341b0828a7860307e6fc1"/>
        </w:rPr>
      </w:pPr>
    </w:p>
    <w:p pt14:Unid="a9faf86cac484c3882b59ec40c75bd5a">
      <w:pPr pt14:Unid="c4717fcc03134dafb8331d4e9353c310">
        <w:spacing w:after="0" w:line="200" w:lineRule="exact" pt14:Unid="7ff7b4a8ff4448cf94e9ef85b69b8d07"/>
        <w:rPr pt14:Unid="f91c2b3e2329459888dbd6757b134224">
          <w:color w:val="auto" pt14:Unid="eb5bf3d0dbce4a25872add7cdbc9cd3b"/>
          <w:sz w:val="20" pt14:Unid="6efeda70000b456b8734c49d6c2e68ae"/>
          <w:szCs w:val="20" pt14:Unid="e947e448cc974259908e2722887fce42"/>
        </w:rPr>
      </w:pPr>
    </w:p>
    <w:p pt14:Unid="5150d8e8c4ed470b8ff68367dd8702c1">
      <w:pPr pt14:Unid="43891ddaf4c849b7adce1dd3fc22efdb">
        <w:spacing w:after="0" w:line="200" w:lineRule="exact" pt14:Unid="01ed113b7bf34de5beb1212893297d2a"/>
        <w:rPr pt14:Unid="3dd88a54562d4cb0a1bbcae7dde32cb8">
          <w:color w:val="auto" pt14:Unid="6ef8e690ef5846e5bfb4b80685d22773"/>
          <w:sz w:val="20" pt14:Unid="4be6143ec5124dc78fff5414c4884b20"/>
          <w:szCs w:val="20" pt14:Unid="a1fffcb7493b4379a894a9ed9ff24023"/>
        </w:rPr>
      </w:pPr>
    </w:p>
    <w:p pt14:Unid="cb1d2afe8cf94bad9e6ec5a22d3df893">
      <w:pPr pt14:Unid="950339d1fc42458caaf97a898c4a3826">
        <w:spacing w:after="0" w:line="200" w:lineRule="exact" pt14:Unid="95e6bf53209d45f8b4d76be59c3f85ac"/>
        <w:rPr pt14:Unid="2c7639c4cb434f7bbff50e149d65b028">
          <w:color w:val="auto" pt14:Unid="41fc59f31c0b4c6bbf38dca5dc002ae9"/>
          <w:sz w:val="20" pt14:Unid="f780d8cc81fb469ea6430a773f2dcf7c"/>
          <w:szCs w:val="20" pt14:Unid="a24fc9f9bacb4bce988f1c62c1dec1ae"/>
        </w:rPr>
      </w:pPr>
    </w:p>
    <w:p pt14:Unid="7d234915f2c5463ea74b6bcccc34be03">
      <w:pPr pt14:Unid="3327b68fee6745e2bd7fca5934a97c3d">
        <w:spacing w:after="0" w:line="200" w:lineRule="exact" pt14:Unid="59a52fb9b6d44c269f6a904ed30cca94"/>
        <w:rPr pt14:Unid="d6aeb0cbc7004944941a8d8e87d20b04">
          <w:color w:val="auto" pt14:Unid="86e10e3d11734f6784dd7f3f58138de3"/>
          <w:sz w:val="20" pt14:Unid="9ba3f17dab8f46a7b0cb0b238555769d"/>
          <w:szCs w:val="20" pt14:Unid="82218c45985443ce9a596441bf59f6da"/>
        </w:rPr>
      </w:pPr>
    </w:p>
    <w:p pt14:Unid="808ea09eed6a422581eff83bc59c65b3">
      <w:pPr pt14:Unid="b3014197c185404896f8a29a9e81d515">
        <w:spacing w:after="0" w:line="200" w:lineRule="exact" pt14:Unid="6af0b24b8d1f4564bc5bb351b1dfbf5a"/>
        <w:rPr pt14:Unid="1e16f1e7c71c47759079a8e881a5a4c5">
          <w:color w:val="auto" pt14:Unid="12c83bc480ed43a397ae53d95ccdf2f2"/>
          <w:sz w:val="20" pt14:Unid="c3f4ed0c1b924f168f5b402b45edc28b"/>
          <w:szCs w:val="20" pt14:Unid="8ad5942eb12646c6a6fe9637b582f988"/>
        </w:rPr>
      </w:pPr>
    </w:p>
    <w:p pt14:Unid="0948f7ff206b40088d50f6296be95786">
      <w:pPr pt14:Unid="0346d7cef37b473dbd02f33db7bf1361">
        <w:spacing w:after="0" w:line="200" w:lineRule="exact" pt14:Unid="d52d61fa63fc41d1a3640befe6daf07c"/>
        <w:rPr pt14:Unid="fbbba34900c9448ea6d07f29dccce701">
          <w:color w:val="auto" pt14:Unid="647fb12d32f443a6879128532eaebb7e"/>
          <w:sz w:val="20" pt14:Unid="74353b72c5cc464ebaa47a08850281b1"/>
          <w:szCs w:val="20" pt14:Unid="20ea9945ecc14c2ea274729af3a9a1c8"/>
        </w:rPr>
      </w:pPr>
    </w:p>
    <w:p pt14:Unid="60f34bfa27e84191b69c03647bf07873">
      <w:pPr pt14:Unid="05958a8910324ed4b0b847a5c6ec1f84">
        <w:spacing w:after="0" w:line="200" w:lineRule="exact" pt14:Unid="1885528c6deb437cafa35a50ea965bc8"/>
        <w:rPr pt14:Unid="e3d7d0082c514ec28fe0658785771d16">
          <w:color w:val="auto" pt14:Unid="d48a954468a8491bab2f3c868273b00c"/>
          <w:sz w:val="20" pt14:Unid="4156222b1cb44dcabafff19a6d6eea94"/>
          <w:szCs w:val="20" pt14:Unid="81a43814f7d4490fac21fac07e44a4db"/>
        </w:rPr>
      </w:pPr>
    </w:p>
    <w:p pt14:Unid="94fdb62aec8742a49b5a1bd542b37df0">
      <w:pPr pt14:Unid="2359c85287fe4d4f9f2be31f35ddb046">
        <w:spacing w:after="0" w:line="200" w:lineRule="exact" pt14:Unid="d217700c664b4320b321bc6613422803"/>
        <w:rPr pt14:Unid="e4fb08653bee45859f96206cd73320e8">
          <w:color w:val="auto" pt14:Unid="c2f798cd3c76435497308c4e46be2dc6"/>
          <w:sz w:val="20" pt14:Unid="4e49994dcf58499f84e0a9da69ad8f1d"/>
          <w:szCs w:val="20" pt14:Unid="2f056da31c6c40768cb6dafa5276782f"/>
        </w:rPr>
      </w:pPr>
    </w:p>
    <w:p pt14:Unid="bc0414056ead4b8cb2802621fdea54c7">
      <w:pPr pt14:Unid="9c662c8954764e0ba72b9130fb3953b5">
        <w:spacing w:after="0" w:line="200" w:lineRule="exact" pt14:Unid="b10abe1094ba476ab20be2acfae2bca5"/>
        <w:rPr pt14:Unid="d5ad602a68da42aba661b3aa7f8b74f0">
          <w:color w:val="auto" pt14:Unid="73314e9799f946028efeec53a62f53e9"/>
          <w:sz w:val="20" pt14:Unid="1c541867e63f49cdb5997206b3e19df2"/>
          <w:szCs w:val="20" pt14:Unid="076dd235db5048fe96e8e774010d4075"/>
        </w:rPr>
      </w:pPr>
    </w:p>
    <w:p pt14:Unid="f7b4547288c54b0cba5051bd2db55ea5">
      <w:pPr pt14:Unid="32b26521c97847f68c0c1eb69e7764e2">
        <w:spacing w:after="0" w:line="200" w:lineRule="exact" pt14:Unid="017b2d81f1e549eb8f77c868bb827648"/>
        <w:rPr pt14:Unid="2ffb3495f74743899959023bf73ea3aa">
          <w:color w:val="auto" pt14:Unid="b0e1ab17bef44b81aad066ae87a3680e"/>
          <w:sz w:val="20" pt14:Unid="52cc8e5377d9467da8c31c4c0a36eac1"/>
          <w:szCs w:val="20" pt14:Unid="097d704c0c2c4e3789f9f3bd7660c3c1"/>
        </w:rPr>
      </w:pPr>
    </w:p>
    <w:p pt14:Unid="4c27f9e6b5e74aa3a5166cbf9f9265dc">
      <w:pPr pt14:Unid="32d911baa5094958b746c20a141473f2">
        <w:spacing w:after="0" w:line="200" w:lineRule="exact" pt14:Unid="b85028cfe27547de84eecb1dd11f6785"/>
        <w:rPr pt14:Unid="1a39467aa2154c1395cf007b245b5b4e">
          <w:color w:val="auto" pt14:Unid="7c8d9e14b68e4c72a1026082196cfb99"/>
          <w:sz w:val="20" pt14:Unid="e8db21cef5364a1e8ce8d73fcece84e6"/>
          <w:szCs w:val="20" pt14:Unid="4d9575b27ead4dbcb620e5f4382d34a4"/>
        </w:rPr>
      </w:pPr>
    </w:p>
    <w:p pt14:Unid="6d626e41fd984e83a8e7e337827b2c71">
      <w:pPr pt14:Unid="16bed5cc742649058a20a7ae3a82bc23">
        <w:spacing w:after="0" w:line="200" w:lineRule="exact" pt14:Unid="570d69c3f8c044559f473805f79d1ee8"/>
        <w:rPr pt14:Unid="3472a63a725e4a609fd470d14cae350d">
          <w:color w:val="auto" pt14:Unid="522ff5fba41f4f34b70f42c3ccd27b5c"/>
          <w:sz w:val="20" pt14:Unid="e467e6ce96214f33b7a657c23080f3a8"/>
          <w:szCs w:val="20" pt14:Unid="ad4b79823d65466ea0d6aa3d1b53abd6"/>
        </w:rPr>
      </w:pPr>
    </w:p>
    <w:p pt14:Unid="4678ff41f6ba4549a8a1bb548333abba">
      <w:pPr pt14:Unid="0f6d5138433349c3a5b1549441cca5a5">
        <w:spacing w:after="0" w:line="200" w:lineRule="exact" pt14:Unid="aef5316858474392b7ac469e4e29979f"/>
        <w:rPr pt14:Unid="b1633b5e467649da9b1ea3bfecce72c3">
          <w:color w:val="auto" pt14:Unid="96697e99fc774d5fa44ec4381a4f789c"/>
          <w:sz w:val="20" pt14:Unid="8513a4a4dc5c4da084294a303d2bb80e"/>
          <w:szCs w:val="20" pt14:Unid="2d8db1c564574b1497955c3f78aa6509"/>
        </w:rPr>
      </w:pPr>
    </w:p>
    <w:p pt14:Unid="2221ff484c894f5e9f044d04c8c88649">
      <w:pPr pt14:Unid="26cea49ba641472b9c314fb9c4620f8d">
        <w:spacing w:after="0" w:line="200" w:lineRule="exact" pt14:Unid="e8f0ef53cb494e6b99ba024026064723"/>
        <w:rPr pt14:Unid="2890a125736345b8b57309c7091d8d61">
          <w:color w:val="auto" pt14:Unid="598ba6367a484622827c82801dafd7b4"/>
          <w:sz w:val="20" pt14:Unid="00a62c7ca4e949d48670955d41d0ff2d"/>
          <w:szCs w:val="20" pt14:Unid="2f7b6c739ed54c889315d4970640b064"/>
        </w:rPr>
      </w:pPr>
    </w:p>
    <w:p pt14:Unid="bf185e786dc24df8a21c2c090dc1a2e7">
      <w:pPr pt14:Unid="e728a3395d3f48bd9805bcf37f033843">
        <w:spacing w:after="0" w:line="200" w:lineRule="exact" pt14:Unid="8708ce3aa39c412f832d0734b078bc4a"/>
        <w:rPr pt14:Unid="4fac6f71eee649158ca90969b862a69b">
          <w:color w:val="auto" pt14:Unid="64d297e854f24a42a7f1c8c8a6f2e99c"/>
          <w:sz w:val="20" pt14:Unid="459da11bb1d04164a37c283195049c6d"/>
          <w:szCs w:val="20" pt14:Unid="a0dfdd5d65814209bdeba0d3421ec87c"/>
        </w:rPr>
      </w:pPr>
    </w:p>
    <w:p pt14:Unid="2c72fa5295da4998acd85ae89381cfbd">
      <w:pPr pt14:Unid="21fb166ac4c146b79a41effda9509f9e">
        <w:spacing w:after="0" w:line="200" w:lineRule="exact" pt14:Unid="fbedbd8f683841ea9f16961e067aced3"/>
        <w:rPr pt14:Unid="bb5df1af7e174099ae4ca4551f18a6d1">
          <w:color w:val="auto" pt14:Unid="4392e26e03cc4fe5828a98f0e9c59830"/>
          <w:sz w:val="20" pt14:Unid="8f25bceea0bb45a4844c7339d335a055"/>
          <w:szCs w:val="20" pt14:Unid="0fbc15c67b7e4b4a941c2edd6439cac7"/>
        </w:rPr>
      </w:pPr>
    </w:p>
    <w:p pt14:Unid="91a8abf279b74c9bb6a5cfd17c59230a">
      <w:pPr pt14:Unid="d81926de748d495fb09964cb33bef060">
        <w:spacing w:after="0" w:line="200" w:lineRule="exact" pt14:Unid="e71f3294dc60402994c75070abfcfa42"/>
        <w:rPr pt14:Unid="334dd31b3baa4e7089516e537a5f5fe5">
          <w:color w:val="auto" pt14:Unid="a76ba9466b4444f3895ce6610168a952"/>
          <w:sz w:val="20" pt14:Unid="1bf35f08dab640199333ba72e8bae750"/>
          <w:szCs w:val="20" pt14:Unid="8d8e876d7c674b50a9d1304f3af96426"/>
        </w:rPr>
      </w:pPr>
    </w:p>
    <w:p pt14:Unid="8871463f1a204503a863383b00be2893">
      <w:pPr pt14:Unid="b257c15d9f0d427a8b965c8608a8e14c">
        <w:spacing w:after="0" w:line="287" w:lineRule="exact" pt14:Unid="35b2f1318e2e4fcfbee249214b2b37e1"/>
        <w:rPr pt14:Unid="3672eea15c7b45f182217746e86a58be">
          <w:color w:val="auto" pt14:Unid="1b2faaa59279420fbddd2a9b0f631090"/>
          <w:sz w:val="20" pt14:Unid="1d07b72f49e04ecba67557aa96aa676d"/>
          <w:szCs w:val="20" pt14:Unid="201736ce371844ec9c24ae7666d935c5"/>
        </w:rPr>
      </w:pPr>
    </w:p>
    <w:p pt14:Unid="b4c63bca2107446eb17e18906a90a42b">
      <w:pPr pt14:Unid="07327f10bcb4489a8f30bd4f1322c148">
        <w:spacing w:after="0" pt14:Unid="11407cb792aa40db8accf81d9b45da95"/>
        <w:ind w:right="6" pt14:Unid="8033969d7c7a47539cdbd5585b0ad095"/>
        <w:jc w:val="center" pt14:Unid="767b71135a9c464f99b4cd53ba294e94"/>
        <w:rPr pt14:Unid="f5dbcbc470b1440cb803c12f4f2d5c15">
          <w:color w:val="auto" pt14:Unid="b41716ad1bae41f2ae54db4783d84435"/>
          <w:sz w:val="20" pt14:Unid="27fd20039a834cb5950bb159cf64542e"/>
          <w:szCs w:val="20" pt14:Unid="85e26f0881714b108434c59d24451731"/>
        </w:rPr>
      </w:pPr>
      <w:r>
        <w:rPr pt14:Unid="c5454161db284681a262af20418aefc7">
          <w:rFonts w:ascii="Arial" w:hAnsi="Arial" w:eastAsia="Arial" w:cs="Arial" pt14:Unid="edf65f1f422547d892d13a7da4ac8e78"/>
          <w:b w:val="1" pt14:Unid="f4925887576945c29f1baf6c7f9c0b9b"/>
          <w:bCs w:val="1" pt14:Unid="0ee77e3720444dad90f150ad6a58281b"/>
          <w:color w:val="auto" pt14:Unid="66ed41759368448aa87870593f817184"/>
          <w:sz w:val="20" pt14:Unid="819dff0cd33d4365b30ba2a39ddeca38"/>
          <w:szCs w:val="20" pt14:Unid="4a734d81679742fc8b5b59fb632a9ab4"/>
        </w:rPr>
        <w:t xml:space="preserve">Figura 6.21: </w:t>
      </w:r>
      <w:r>
        <w:rPr pt14:Unid="3b13e40337fb44ff81e9bb63fc0e0121">
          <w:rFonts w:ascii="Arial" w:hAnsi="Arial" w:eastAsia="Arial" w:cs="Arial" pt14:Unid="84e38c42075c43b8a4968b4820e97abd"/>
          <w:color w:val="auto" pt14:Unid="8e0bd894112a4df5aae8ff0f23bdb3fc"/>
          <w:sz w:val="20" pt14:Unid="981e1f9be82a4b1b8e5ec21acaeb390b"/>
          <w:szCs w:val="20" pt14:Unid="3dd981856fff4bb7b7396073b55a9732"/>
        </w:rPr>
        <w:t>Añadir servicios para el logging.</w:t>
      </w:r>
    </w:p>
    <w:p pt14:Unid="754b3aa603644d13929233a01474b999">
      <w:pPr pt14:Unid="466411ee730c42e1aeb8defeaf054e80">
        <w:spacing w:after="0" w:line="291" w:lineRule="exact" pt14:Unid="69f7374163b341cbb91eeb385779f7dc"/>
        <w:rPr pt14:Unid="58e81925abd145d8a0e13a01e1174db2">
          <w:color w:val="auto" pt14:Unid="4aaa968909cb4b72a1e693a9c67e0d15"/>
          <w:sz w:val="20" pt14:Unid="44d94fbfe05f4d7c8b8e7111480b3106"/>
          <w:szCs w:val="20" pt14:Unid="bab46c02932b4541b1abe91e23ac2ae4"/>
        </w:rPr>
      </w:pPr>
    </w:p>
    <w:p pt14:Unid="056854f31cac4624a7b7cbd522fd71d1">
      <w:pPr pt14:Unid="316fe9bef6c5468a9bfc1bb143bed835">
        <w:spacing w:after="0" w:line="262" w:lineRule="auto" pt14:Unid="567e80d840294240b02699c55f231243"/>
        <w:ind w:left="260" w:right="266" w:firstLine="339" pt14:Unid="daf233714a3c49b7a949c750d022eda5"/>
        <w:jc w:val="both" pt14:Unid="fefd34dd992041cf92e274c61b15baa2"/>
        <w:rPr pt14:Unid="03cd68786b3e4dbd86a6e0711de64516">
          <w:color w:val="auto" pt14:Unid="ca08d2552b124950ad3ffbd3dba10fe6"/>
          <w:sz w:val="20" pt14:Unid="3ff0442aaab34833a4042c4dad1e5fef"/>
          <w:szCs w:val="20" pt14:Unid="323ebdb1529445d59fb51267c9bd1eb4"/>
        </w:rPr>
      </w:pPr>
      <w:r>
        <w:rPr pt14:Unid="6764216d2562450186e055ca47e6ccf3">
          <w:rFonts w:ascii="Arial" w:hAnsi="Arial" w:eastAsia="Arial" w:cs="Arial" pt14:Unid="28bb9f9741d5489b9cc78fdc083e7431"/>
          <w:color w:val="auto" pt14:Unid="493f0d388dd8438b9e7baac937aec86a"/>
          <w:sz w:val="22" pt14:Unid="174e3fcb79294f358bb4356d66d084d0"/>
          <w:szCs w:val="22" pt14:Unid="4582642897564afd93305230c9106ebb"/>
        </w:rPr>
        <w:t>Información como el entorno donde se ejecuta el servidor, las peticiones HTTP que se realicen al servidor o las consultas a base de datos quedarán registrados en la consola del proceso.</w:t>
      </w:r>
    </w:p>
    <w:p pt14:Unid="4bb68bffc579418e8c91dcc5b5ad6fb8">
      <w:pPr pt14:Unid="a95a961f06b44c54972334d83f4cbd7d">
        <w:spacing w:after="0" w:line="20" w:lineRule="exact" pt14:Unid="43c2f67980564868885426d817083972"/>
        <w:rPr pt14:Unid="35a27622eb7e4d19ae044d7ecc70a0f6">
          <w:color w:val="auto" pt14:Unid="89481712a5f946cba29826d63233d4e3"/>
          <w:sz w:val="20" pt14:Unid="a15da9b810f24e2296632a3d45c99aeb"/>
          <w:szCs w:val="20" pt14:Unid="d597bab67b7a4437a85276a62dc8d7c9"/>
        </w:rPr>
      </w:pPr>
      <w:r>
        <w:rPr pt14:Unid="ccad58be15f5448f8ddaaa59370d1db3">
          <w:color w:val="auto" pt14:Unid="0e3254aacf2847bdb8da780e705ebd85"/>
          <w:sz w:val="20" pt14:Unid="1846f40ca7d44de39cf58e17955bedba"/>
          <w:szCs w:val="20" pt14:Unid="4ba5e978bfea49669159ab637942190e"/>
        </w:rPr>
        <w:drawing pt14:Unid="fdf46d1f6c7f4e05b9db33d0f008a557" pt14:SHA1Hash="1fd5ff8895f3452d4e7158be490281e2d7440d8b">
          <wp:anchor simplePos="0" relativeHeight="251657728" behindDoc="1" locked="0" layoutInCell="0" allowOverlap="1" pt14:Unid="2cafaa1cc5c74440980f4676f2d1765a">
            <wp:simplePos x="0" y="0" pt14:Unid="0d81295c01f94562bd6826dd30f6017b"/>
            <wp:positionH relativeFrom="column" pt14:Unid="ae8f83476d3e4f1491ec498f96e251d9">
              <wp:posOffset pt14:Unid="4659e83b0ebe402887c666b3085e15db">1115060</wp:posOffset>
            </wp:positionH>
            <wp:positionV relativeFrom="paragraph" pt14:Unid="1156b6d1c53142deb219e861bd49dc34">
              <wp:posOffset pt14:Unid="ffba6bb45d864c329276a1b42984809e">150495</wp:posOffset>
            </wp:positionV>
            <wp:extent cx="3501390" cy="2967990" pt14:Unid="9f522c136e1f44f3ac381b2355f0ac04"/>
            <wp:wrapNone pt14:Unid="b1342dd37ebf4910923622c30646cb07"/>
            <wp:docPr id="45" name="Picture 220" pt14:Unid="bd0433046dbf4e619f2f202015c53e0e"/>
            <wp:cNvGraphicFramePr pt14:Unid="27f148d5fb90445896b75f6ccaadfd44">
              <a:graphicFrameLocks xmlns:a="http://schemas.openxmlformats.org/drawingml/2006/main" noChangeAspect="1" pt14:Unid="c26c6b1eead143f98627e2726805eaaa"/>
            </wp:cNvGraphicFramePr>
            <a:graphic xmlns:a="http://schemas.openxmlformats.org/drawingml/2006/main" pt14:Unid="69862f84a4f44ec08821e6f58e06285d">
              <a:graphicData uri="http://schemas.openxmlformats.org/drawingml/2006/picture" pt14:Unid="89986323527d49d08e82fc42227ff1d1">
                <pic:pic xmlns:pic="http://schemas.openxmlformats.org/drawingml/2006/picture" pt14:Unid="8ce218107a6649bb9e9e59d75d686869">
                  <pic:nvPicPr pt14:Unid="f3036ff3ed6844288a5b071adcc7c95b">
                    <pic:cNvPr id="0" name="Picture 220" pt14:Unid="b551e9503499431b80fcddb782513baa"/>
                    <pic:cNvPicPr pt14:Unid="d058eaeef9f0489e8e7dd68c5712c735">
                      <a:picLocks noChangeAspect="1" noChangeArrowheads="1" pt14:Unid="ab7f972bbacf46ff92a12e2fac290258"/>
                    </pic:cNvPicPr>
                  </pic:nvPicPr>
                  <pic:blipFill pt14:Unid="f1865fb19cbf49bd95674c8696245ec3">
                    <a:blip r:embed="rId51" pt14:Unid="e16db4857317476683b54a1cdf842f5d">
                      <a:extLst pt14:Unid="0d2cb7337d16452195cb7dd4aa549275">
                        <a:ext uri="{28A0092B-C50C-407E-A947-70E740481C1C}" pt14:Unid="d97504b4227d40c399d6bf061bd6cd3e"/>
                      </a:extLst>
                    </a:blip>
                    <a:srcRect pt14:Unid="6f499613448641c1a6407cfa4d0ee52f"/>
                    <a:stretch pt14:Unid="cf7cdf20da0545f39ae75f972c7afb7d">
                      <a:fillRect pt14:Unid="cce095a8868f4ee29b39857e7c9b1e5e"/>
                    </a:stretch>
                  </pic:blipFill>
                  <pic:spPr bwMode="auto" pt14:Unid="874b8c0bfc0d473f8fe1c45646da74e8">
                    <a:xfrm pt14:Unid="09482df3ddfd41e0bfea8f395b40db1d">
                      <a:off x="0" y="0" pt14:Unid="9e3d794f5c43477093fac6322f65672e"/>
                      <a:ext cx="3501390" cy="2967990" pt14:Unid="bb6c80e70aea4d7b9b048746766cc78c"/>
                    </a:xfrm>
                    <a:prstGeom prst="rect" pt14:Unid="94b5318430c74c7db0260fdc9eea322c">
                      <a:avLst pt14:Unid="196308459353499fa8a3787007578e70"/>
                    </a:prstGeom>
                    <a:noFill pt14:Unid="0ecb0c327f7f4bd5abcd0800e7f3f8f5"/>
                  </pic:spPr>
                </pic:pic>
              </a:graphicData>
            </a:graphic>
          </wp:anchor>
        </w:drawing>
      </w:r>
    </w:p>
    <w:p pt14:Unid="90de2b0c7c6f4e0ba5eec90c74cf1f23">
      <w:pPr pt14:Unid="f09e9e21b2fd4b5cb09f192eeec875b4">
        <w:spacing w:after="0" w:line="200" w:lineRule="exact" pt14:Unid="b992a152ad104275b91f46a7bab84cee"/>
        <w:rPr pt14:Unid="1714ed9864994c569d2a2ddb149d2cda">
          <w:color w:val="auto" pt14:Unid="0576a510523a417fab34b51c986a963d"/>
          <w:sz w:val="20" pt14:Unid="f6b39e7641604b31a5f88195eebd9703"/>
          <w:szCs w:val="20" pt14:Unid="b08dbaa5d3a94887854367918be49ded"/>
        </w:rPr>
      </w:pPr>
    </w:p>
    <w:p pt14:Unid="5aff400df843455491e3bc8720b8d71f">
      <w:pPr pt14:Unid="57bfc4edc76349dc9a97d1c18d1aa94a">
        <w:spacing w:after="0" w:line="200" w:lineRule="exact" pt14:Unid="180a7b15309b476e9ee2e1fdbe31d043"/>
        <w:rPr pt14:Unid="3136f448612f4e95816520a777bed727">
          <w:color w:val="auto" pt14:Unid="ffdfe863cb734ce4a04330c7521e1799"/>
          <w:sz w:val="20" pt14:Unid="fd161c107476495aaf6582cfc1e4ed71"/>
          <w:szCs w:val="20" pt14:Unid="5f99dc48cf6c4a09aed755c3cca48611"/>
        </w:rPr>
      </w:pPr>
    </w:p>
    <w:p pt14:Unid="66d84465a0364047ae46f9f990bec7a6">
      <w:pPr pt14:Unid="65ddfaa927384394acc1d0c467bd6f04">
        <w:spacing w:after="0" w:line="200" w:lineRule="exact" pt14:Unid="a9de005a7fdf4b51be1edb6d1500b4c8"/>
        <w:rPr pt14:Unid="22135fb8f272407aabf1cdbfc5406a6e">
          <w:color w:val="auto" pt14:Unid="c48a1daf18914aefa6e12fa986a8f901"/>
          <w:sz w:val="20" pt14:Unid="6b82e19b70f74b59a852856f63a74d68"/>
          <w:szCs w:val="20" pt14:Unid="333b5f7f50b64be7ad769d7339a152da"/>
        </w:rPr>
      </w:pPr>
    </w:p>
    <w:p pt14:Unid="30d0aaf0cff847dc9d547d3ca0f2d75f">
      <w:pPr pt14:Unid="7a8c8829f1054e399baeaac8d97bd283">
        <w:spacing w:after="0" w:line="200" w:lineRule="exact" pt14:Unid="547d177cadd44bdc896bbbb018892268"/>
        <w:rPr pt14:Unid="f85e9de01e9b4f0794d9872528a3104d">
          <w:color w:val="auto" pt14:Unid="92ceab611ff94421b11fd828d05827f9"/>
          <w:sz w:val="20" pt14:Unid="e43b75df4a6b498291f31f2fab49c2b4"/>
          <w:szCs w:val="20" pt14:Unid="6f2ec35a6568420a8e0869e0f9c69693"/>
        </w:rPr>
      </w:pPr>
    </w:p>
    <w:p pt14:Unid="7336d46f4f2f4e24a765f4f14434f8c1">
      <w:pPr pt14:Unid="861b3977cbc04bb292167a3a07024e61">
        <w:spacing w:after="0" w:line="200" w:lineRule="exact" pt14:Unid="5745206a375244b29f72d8cdd18a62bd"/>
        <w:rPr pt14:Unid="37c65f1640b4455f9245489fc2fb10a1">
          <w:color w:val="auto" pt14:Unid="4d402b69b7884e4ca915370d74beaf12"/>
          <w:sz w:val="20" pt14:Unid="4eac604463464ddba13c09dff63fa478"/>
          <w:szCs w:val="20" pt14:Unid="3db127b0d9d343a0a76cac06cfec71b1"/>
        </w:rPr>
      </w:pPr>
    </w:p>
    <w:p pt14:Unid="907ddec6f48b4073839b08870f21cd2d">
      <w:pPr pt14:Unid="5456f6adf881441996a92897f5d270b9">
        <w:spacing w:after="0" w:line="200" w:lineRule="exact" pt14:Unid="0bac57f9c7a74ef781740b9e390bfb31"/>
        <w:rPr pt14:Unid="073b421d630648449fd65a0ab582659a">
          <w:color w:val="auto" pt14:Unid="eccf81a0cec5407b81f390d0ef574418"/>
          <w:sz w:val="20" pt14:Unid="fe8c684660804dab9df3ab53ae4902f2"/>
          <w:szCs w:val="20" pt14:Unid="f650ff50a6cb477e9948f71c4c246546"/>
        </w:rPr>
      </w:pPr>
    </w:p>
    <w:p pt14:Unid="d56faaf8f0a54b0aba34f724953ab959">
      <w:pPr pt14:Unid="d0c8342ee91d4b84a049821d67af217f">
        <w:spacing w:after="0" w:line="200" w:lineRule="exact" pt14:Unid="4da2090ee079427eb3817400cb36e288"/>
        <w:rPr pt14:Unid="df7e0437107d43a0abe935a7f9e36a71">
          <w:color w:val="auto" pt14:Unid="4a7d37b1c0dc49dab0f20c57babb1cde"/>
          <w:sz w:val="20" pt14:Unid="734af15273a047369d50d67b77344c33"/>
          <w:szCs w:val="20" pt14:Unid="f98fc58f40aa47f980f79e6f40865700"/>
        </w:rPr>
      </w:pPr>
    </w:p>
    <w:p pt14:Unid="cc8414a656e9435c9db7a820673b4089">
      <w:pPr pt14:Unid="ac851787a04740278f6c0017b75861f7">
        <w:spacing w:after="0" w:line="200" w:lineRule="exact" pt14:Unid="d23196ebd0154651be1c40e0049ff7b2"/>
        <w:rPr pt14:Unid="d48b309a716e48e3a5d1a3f7985396b0">
          <w:color w:val="auto" pt14:Unid="637e2d4aac3f4b95841dd90fb1a28102"/>
          <w:sz w:val="20" pt14:Unid="6c93789a3de74636906be411882eb47b"/>
          <w:szCs w:val="20" pt14:Unid="1e52baef935f421bae238f04ad6abd2d"/>
        </w:rPr>
      </w:pPr>
    </w:p>
    <w:p pt14:Unid="a79d1c9d11ec4bd1b79625ad7f9218f1">
      <w:pPr pt14:Unid="80044d5d57ce41c2b59a4888334d7a38">
        <w:spacing w:after="0" w:line="200" w:lineRule="exact" pt14:Unid="d5285c0466ba468aa55fd9ee5ecae8a1"/>
        <w:rPr pt14:Unid="8464aecb951d47ae98492847e835d052">
          <w:color w:val="auto" pt14:Unid="dacf0d0554f04a3e85f397cba43e0f58"/>
          <w:sz w:val="20" pt14:Unid="2bbf34aca12f44c89895a81eaec73c1f"/>
          <w:szCs w:val="20" pt14:Unid="9fb318377c38494c9015a589de727d9c"/>
        </w:rPr>
      </w:pPr>
    </w:p>
    <w:p pt14:Unid="e96197464ad142158cd04c2864dc0707">
      <w:pPr pt14:Unid="7c89782ba436449d915b748566c0df4b">
        <w:spacing w:after="0" w:line="200" w:lineRule="exact" pt14:Unid="b55815ab33204185a481b699975560f6"/>
        <w:rPr pt14:Unid="59f549ebeaa64e8daefd5850c27b168c">
          <w:color w:val="auto" pt14:Unid="e2198ecd123342718aee15913daf06d3"/>
          <w:sz w:val="20" pt14:Unid="89395d5ae8fb4757b0d10671891cfe1a"/>
          <w:szCs w:val="20" pt14:Unid="47ee0a8e9e064d0dbc29ffa64113d143"/>
        </w:rPr>
      </w:pPr>
    </w:p>
    <w:p pt14:Unid="ab47750a18b845ae8cc15218f5d8ddad">
      <w:pPr pt14:Unid="2170f1b7f2254fe6841510ebeac5331e">
        <w:spacing w:after="0" w:line="200" w:lineRule="exact" pt14:Unid="d790d2c6e49d43b99938c6661d428dd7"/>
        <w:rPr pt14:Unid="78efef75f149468ba001159a46d30d5b">
          <w:color w:val="auto" pt14:Unid="17d9b10d6caa47f081ea1553cdc98e0a"/>
          <w:sz w:val="20" pt14:Unid="376c971f8e804cefa6cf10c3589350d7"/>
          <w:szCs w:val="20" pt14:Unid="c89c7a8ff22e49e487537975399b4528"/>
        </w:rPr>
      </w:pPr>
    </w:p>
    <w:p pt14:Unid="c673d238903a4aacb7c5840ab198a0ad">
      <w:pPr pt14:Unid="74a1da547b0240c0a5be4cc2416b8ae6">
        <w:spacing w:after="0" w:line="200" w:lineRule="exact" pt14:Unid="1ceb2b2f36b04a0d90fc8f0b1846afdc"/>
        <w:rPr pt14:Unid="a9536a1cde7b4778a5e02dd77ce17165">
          <w:color w:val="auto" pt14:Unid="c4a1b883eba44d7da4ba589a7ac14a2c"/>
          <w:sz w:val="20" pt14:Unid="caf7696ba8f6456186f72fa1194b0614"/>
          <w:szCs w:val="20" pt14:Unid="28ce2e006e8f43ae8286b73028666077"/>
        </w:rPr>
      </w:pPr>
    </w:p>
    <w:p pt14:Unid="457257f3e2e840f694e94bb48c6a92de">
      <w:pPr pt14:Unid="9f21bda8f5b04dd8b5889e1a9c8fd181">
        <w:spacing w:after="0" w:line="200" w:lineRule="exact" pt14:Unid="eac8640aa10040a5bf3da0026dcbb173"/>
        <w:rPr pt14:Unid="ab3ad79157cc43babd0195eb941c58d7">
          <w:color w:val="auto" pt14:Unid="aab60642b14c4293bd9e05d7eda2c055"/>
          <w:sz w:val="20" pt14:Unid="b6e483a795e14af79239d5c1e8c4f842"/>
          <w:szCs w:val="20" pt14:Unid="4e899d5e46ff46ddbf88c7dcc93f5d07"/>
        </w:rPr>
      </w:pPr>
    </w:p>
    <w:p pt14:Unid="f72f48cf874e487fa1e1161509a58506">
      <w:pPr pt14:Unid="b6a3325f99c74de49a63b0a0b3efa57f">
        <w:spacing w:after="0" w:line="200" w:lineRule="exact" pt14:Unid="b9386abfad4c4707866bb8f8b75dd403"/>
        <w:rPr pt14:Unid="a07eb5acf3c4446eaefb1f05344d089b">
          <w:color w:val="auto" pt14:Unid="fa0871b999224411afc2e81d1cc086e8"/>
          <w:sz w:val="20" pt14:Unid="fa4f2f84230a43d4bdff2f51807c9f8c"/>
          <w:szCs w:val="20" pt14:Unid="84b2e6b8bdea4fa28d4bd388f33d559b"/>
        </w:rPr>
      </w:pPr>
    </w:p>
    <w:p pt14:Unid="7169d873738b43158083ee2374a5eba6">
      <w:pPr pt14:Unid="d0156fa39c9a4db0899b78fd54af086d">
        <w:spacing w:after="0" w:line="200" w:lineRule="exact" pt14:Unid="279ce5837f214ff3ad6674b881100b8b"/>
        <w:rPr pt14:Unid="2ed9947c0ba8445aa4ba0def7a3d739f">
          <w:color w:val="auto" pt14:Unid="fd19ca3606ea469ebc55647a1f60d481"/>
          <w:sz w:val="20" pt14:Unid="3b865f89f16a446d97a1a65e10d946be"/>
          <w:szCs w:val="20" pt14:Unid="a8b9b4aaf01b442a82da52e59fdf15b3"/>
        </w:rPr>
      </w:pPr>
    </w:p>
    <w:p pt14:Unid="5456796ca7a44e789d1d8c1e6a1158f9">
      <w:pPr pt14:Unid="664bebb851c84fd78e8718a5d325ff5e">
        <w:spacing w:after="0" w:line="200" w:lineRule="exact" pt14:Unid="3e44f1ae0d674af3b0c927b9c968dfad"/>
        <w:rPr pt14:Unid="1fc5301202d14e6a899252100ac3f1ba">
          <w:color w:val="auto" pt14:Unid="52fdd7c13b844727b8ce5d7467d7dd41"/>
          <w:sz w:val="20" pt14:Unid="ab4aeeb1d9574352b8c0ea3c7748de26"/>
          <w:szCs w:val="20" pt14:Unid="0bd4f7c611164770b31d0cd0936499bf"/>
        </w:rPr>
      </w:pPr>
    </w:p>
    <w:p pt14:Unid="840bc800295f4d3d9ddaa487c2f65fd1">
      <w:pPr pt14:Unid="02c611547c864de39a6f9345428ca238">
        <w:spacing w:after="0" w:line="200" w:lineRule="exact" pt14:Unid="54f6f37bc38742d883ffbe35364193db"/>
        <w:rPr pt14:Unid="349f6bc65e8a4c82a578dce7a947ce9c">
          <w:color w:val="auto" pt14:Unid="810f152bd7564d8e8602b721dacef873"/>
          <w:sz w:val="20" pt14:Unid="de9d41c64e6243a29210fdb58565c9ab"/>
          <w:szCs w:val="20" pt14:Unid="624cdf63a66c4711b008db10ef56af77"/>
        </w:rPr>
      </w:pPr>
    </w:p>
    <w:p pt14:Unid="bfdb5724884e4f1f8a49ad08518e57c9">
      <w:pPr pt14:Unid="648c0a3275c04ab6ac50ecbc351844bf">
        <w:spacing w:after="0" w:line="200" w:lineRule="exact" pt14:Unid="ac342a43354340cfa6ad48aac09a049e"/>
        <w:rPr pt14:Unid="93d49508cf2243d1ba87a116e7505d26">
          <w:color w:val="auto" pt14:Unid="379fc0a8c9314783a9e96460074b5fcb"/>
          <w:sz w:val="20" pt14:Unid="7048d48ca6464894aeb880c50e49d3a5"/>
          <w:szCs w:val="20" pt14:Unid="b4be8ea76b2248c39794abf8782b75d8"/>
        </w:rPr>
      </w:pPr>
    </w:p>
    <w:p pt14:Unid="06d5b46f27cb43819f7e0615020cfcba">
      <w:pPr pt14:Unid="3c5d87ee06784f3c8b9a2d75d3b80ec8">
        <w:spacing w:after="0" w:line="200" w:lineRule="exact" pt14:Unid="be3284ccca98483198d2bd7cedc16af9"/>
        <w:rPr pt14:Unid="3a3848184cb245e3a6799cae0127dcd9">
          <w:color w:val="auto" pt14:Unid="470741f505cd4a7d97ad273b0e459799"/>
          <w:sz w:val="20" pt14:Unid="da3b7a05431d4fc085a043d5945c56d8"/>
          <w:szCs w:val="20" pt14:Unid="6198ccb7a7b64c0ca5667d51ea3b5b0d"/>
        </w:rPr>
      </w:pPr>
    </w:p>
    <w:p pt14:Unid="a3e16608319540cf81cd345905340998">
      <w:pPr pt14:Unid="36543fa8285e4e72b7ac5dbf7337240f">
        <w:spacing w:after="0" w:line="200" w:lineRule="exact" pt14:Unid="11e02b75d96e488bab0da511704c88af"/>
        <w:rPr pt14:Unid="6497917cc5c84626b97e42a9aea38919">
          <w:color w:val="auto" pt14:Unid="822c2b7ff9104ed886e3ccdc97a650e6"/>
          <w:sz w:val="20" pt14:Unid="9dbeb2ff7bd64673995715a7df89cebe"/>
          <w:szCs w:val="20" pt14:Unid="665ddca4cc764832b017e8f96f2dcee9"/>
        </w:rPr>
      </w:pPr>
    </w:p>
    <w:p pt14:Unid="faf7475a65134e19b8c43b388be9cc2f">
      <w:pPr pt14:Unid="a8d2f22078784e4fada2ca18c8308610">
        <w:spacing w:after="0" w:line="200" w:lineRule="exact" pt14:Unid="2b53f9a461f24d188a3b3726a38a64c8"/>
        <w:rPr pt14:Unid="fa2ae56c3d3343dba752fc2db5571733">
          <w:color w:val="auto" pt14:Unid="f18d1a36ea95472aa6d8481c1ced6b6c"/>
          <w:sz w:val="20" pt14:Unid="6bc1eaba079148248ceb00af52cca7ec"/>
          <w:szCs w:val="20" pt14:Unid="4747462b49b24c9a967128d0a74eda8f"/>
        </w:rPr>
      </w:pPr>
    </w:p>
    <w:p pt14:Unid="c8bc0d3104424d2eb9f37b6d44762250">
      <w:pPr pt14:Unid="8b10835158ab4020b8072008c98decf7">
        <w:spacing w:after="0" w:line="200" w:lineRule="exact" pt14:Unid="a0b2c92e138742a89f949cbf9743363d"/>
        <w:rPr pt14:Unid="4356b425045545368a73395d75697791">
          <w:color w:val="auto" pt14:Unid="a1d0e01ae9c04dbaa76c05aa593159df"/>
          <w:sz w:val="20" pt14:Unid="6d0677ff8f6a49dcb61ff6aed1854ba0"/>
          <w:szCs w:val="20" pt14:Unid="916dab26bc4448f5954a477c7bdc6288"/>
        </w:rPr>
      </w:pPr>
    </w:p>
    <w:p pt14:Unid="394a03e87849433cb409aec50951611f">
      <w:pPr pt14:Unid="d1d67993a9e14e56b7ed26c65244b11b">
        <w:spacing w:after="0" w:line="200" w:lineRule="exact" pt14:Unid="209ead08c8f14d57b23f79d33dcc8e6f"/>
        <w:rPr pt14:Unid="329d252585a94b8bbe72927f7340068c">
          <w:color w:val="auto" pt14:Unid="166eb67c823445e4869d6efe8c7fb2ac"/>
          <w:sz w:val="20" pt14:Unid="f8324bf6167546d28eb3a770fd23f939"/>
          <w:szCs w:val="20" pt14:Unid="d59c5dd229e24a31961338ad9ba9055e"/>
        </w:rPr>
      </w:pPr>
    </w:p>
    <w:p pt14:Unid="972ce6b652744cf6b4660b68a7634b4d">
      <w:pPr pt14:Unid="5995de4beae8458f84642db47705c27c">
        <w:spacing w:after="0" w:line="200" w:lineRule="exact" pt14:Unid="13c7dd6612cf4d0fbdf804df708a9659"/>
        <w:rPr pt14:Unid="d8db400410d949869260e24d4ea74240">
          <w:color w:val="auto" pt14:Unid="a9ec8d80cb9647a6a0d25e0252f3fb6d"/>
          <w:sz w:val="20" pt14:Unid="7f32234d17a24f27b0e142f2c4fca0ce"/>
          <w:szCs w:val="20" pt14:Unid="08bf0f0b248546ec9602b64de5221490"/>
        </w:rPr>
      </w:pPr>
    </w:p>
    <w:p pt14:Unid="076330c852c64a16b090ec96ed9b07d2">
      <w:pPr pt14:Unid="9204b609b6664b1ab062b4e61a026a8c">
        <w:spacing w:after="0" w:line="271" w:lineRule="exact" pt14:Unid="6c4ff8fe5f0240fb9786243a36bd9f80"/>
        <w:rPr pt14:Unid="1f066b06f329423880cdbc4728e91c55">
          <w:color w:val="auto" pt14:Unid="cbb4649e063f416da9359d0467efcdd6"/>
          <w:sz w:val="20" pt14:Unid="5a0ebf81095c414db22bd01059a9c5cc"/>
          <w:szCs w:val="20" pt14:Unid="51c0a401722c4f96b75eae9cd958752d"/>
        </w:rPr>
      </w:pPr>
    </w:p>
    <w:p pt14:Unid="48565dc13bc54bbcb44de363e54b17d2">
      <w:pPr pt14:Unid="e67aa746f3c44accb7ab1b79fd606727">
        <w:spacing w:after="0" pt14:Unid="01dc1f7dd71547609815d048e1dead85"/>
        <w:ind w:right="6" pt14:Unid="fdc479d919914156840a13439433d4ff"/>
        <w:jc w:val="center" pt14:Unid="72232aa2c6cf4de0ade40199d768f6fa"/>
        <w:rPr pt14:Unid="f3b97f03870d4b249f265fbd3eaddd2d">
          <w:color w:val="auto" pt14:Unid="814b88fad9fd46dea0029029f1b71004"/>
          <w:sz w:val="20" pt14:Unid="190fc0924f014bbfbcf126b1b7eb5033"/>
          <w:szCs w:val="20" pt14:Unid="2c09d80069af4d59aa4177497f29e9bf"/>
        </w:rPr>
      </w:pPr>
      <w:r>
        <w:rPr pt14:Unid="864238f2388a4df68a146468120d28db">
          <w:rFonts w:ascii="Arial" w:hAnsi="Arial" w:eastAsia="Arial" w:cs="Arial" pt14:Unid="afdbfa02660946ca8d0bdfacccb0df1a"/>
          <w:b w:val="1" pt14:Unid="6e5f91262dd34f2cba894f2bd55030ae"/>
          <w:bCs w:val="1" pt14:Unid="fc713c1daa6b4e47867ac8ce9284ecef"/>
          <w:color w:val="auto" pt14:Unid="fd79bdeb3a9a4cc0a7993c1be9ccb4b2"/>
          <w:sz w:val="20" pt14:Unid="2df53d1eeaf14470b4989c51697f6f10"/>
          <w:szCs w:val="20" pt14:Unid="ab6f7552a5c24944ae1a5704cadf5e02"/>
        </w:rPr>
        <w:t xml:space="preserve">Figura 6.22: </w:t>
      </w:r>
      <w:r>
        <w:rPr pt14:Unid="b88f71020b7c478db00ea7154baaebbf">
          <w:rFonts w:ascii="Arial" w:hAnsi="Arial" w:eastAsia="Arial" w:cs="Arial" pt14:Unid="af8b918a713a48b59a7878d9af08ed0c"/>
          <w:color w:val="auto" pt14:Unid="32856957cd1349078c9f8b2d0cf1082e"/>
          <w:sz w:val="20" pt14:Unid="848b1ff8845a4f689117de2e316728bc"/>
          <w:szCs w:val="20" pt14:Unid="3addfd3cae4f46e9a6c22d15605016ce"/>
        </w:rPr>
        <w:t>Ejemplo del contenido de un log.</w:t>
      </w:r>
    </w:p>
    <w:p pt14:Unid="9a9854fa547d47259461335133a178dc">
      <w:pPr pt14:Unid="a60d2714dfc44d72adeab5e877042722">
        <w:spacing w:after="0" w:line="200" w:lineRule="exact" pt14:Unid="395ad252c5f24d23a876efa29ec39a54"/>
        <w:rPr pt14:Unid="0ce723afe2e44518998bb4ef88d88e26">
          <w:color w:val="auto" pt14:Unid="cb4f520c43fc4a2588e67fc704a045f8"/>
          <w:sz w:val="20" pt14:Unid="0d551cd6c9de4d508a812d0f27200afd"/>
          <w:szCs w:val="20" pt14:Unid="cce7b509c0164ba8b5a2ce6000f50ac3"/>
        </w:rPr>
      </w:pPr>
    </w:p>
    <w:p pt14:Unid="676ca731465648a5b2b8a47711b00344">
      <w:pPr pt14:Unid="585072d6cabb4129aaa70d2c16d59539">
        <w:spacing w:after="0" w:line="200" w:lineRule="exact" pt14:Unid="5be5bf1c6c13453ebb93cf7f57e2f5f9"/>
        <w:rPr pt14:Unid="7d5a716a9d1d462abb63ff3fb05ac404">
          <w:color w:val="auto" pt14:Unid="838449b18ca640b9b0ef082ee5d840e8"/>
          <w:sz w:val="20" pt14:Unid="e3f8130df115470c9d20bee511382f48"/>
          <w:szCs w:val="20" pt14:Unid="99c591583e8c4950ac9462989fbd3553"/>
        </w:rPr>
      </w:pPr>
    </w:p>
    <w:p pt14:Unid="c39e35653d724360bbe85ee41793eb96">
      <w:pPr pt14:Unid="d912b332695447ad9fc213c566e3f738">
        <w:spacing w:after="0" w:line="229" w:lineRule="exact" pt14:Unid="4b1a1d44e3804058a6c74e31a33c25a9"/>
        <w:rPr pt14:Unid="ebcf30b1bcc14701a113d72a027fed4f">
          <w:color w:val="auto" pt14:Unid="2bb3e1bf08e14b4488932fb9e8301f4e"/>
          <w:sz w:val="20" pt14:Unid="bd953830662d4eeb957ae7ad4d3c9b63"/>
          <w:szCs w:val="20" pt14:Unid="1207baa33d3c4c72a7a694dd2af1a66f"/>
        </w:rPr>
      </w:pPr>
    </w:p>
    <w:p pt14:Unid="fe84c09669284619aa2017d6552804e3">
      <w:pPr pt14:Unid="476caf5479e445dc858a57574a836ac8">
        <w:tabs pt14:Unid="f2ee339cacad4af2a17f286792f5fa7c">
          <w:tab w:val="left" w:leader="none" w:pos="1020" pt14:Unid="b6717feb6cd04c09a48f00a2359bcf96"/>
        </w:tabs>
        <w:spacing w:after="0" pt14:Unid="ea854c5e22b84a59970e05034a118a87"/>
        <w:ind w:left="260" pt14:Unid="c8e5377d940e40abb168311a38876d39"/>
        <w:rPr pt14:Unid="b6334de3755c449f982b11ac0ed25ecb">
          <w:color w:val="auto" pt14:Unid="806d3be9a1994f6caee45b7f82bb74ba"/>
          <w:sz w:val="20" pt14:Unid="321476c0c3f24784b722c52ba93af936"/>
          <w:szCs w:val="20" pt14:Unid="53b16494dbd241db8ac183929eb7b2b6"/>
        </w:rPr>
      </w:pPr>
      <w:r>
        <w:rPr pt14:Unid="10da2b43c86f4be8a312839a92018124">
          <w:rFonts w:ascii="Arial" w:hAnsi="Arial" w:eastAsia="Arial" w:cs="Arial" pt14:Unid="d217e2bcccf247a1a780202afade8554"/>
          <w:b w:val="1" pt14:Unid="886f5313df3c47fd9e74c49b6e858f36"/>
          <w:bCs w:val="1" pt14:Unid="0973576449f842c6866aa6cebcab9da8"/>
          <w:color w:val="auto" pt14:Unid="e871f94c1c664b88a67ada5be21b7e9e"/>
          <w:sz w:val="24" pt14:Unid="231df395d05343f28efed845106e4aff"/>
          <w:szCs w:val="24" pt14:Unid="266be08000344095ac472968884e514e"/>
        </w:rPr>
        <w:t>6.2.9.</w:t>
      </w:r>
      <w:r>
        <w:rPr pt14:Unid="6fac453988b745aab1fa55284972975d">
          <w:color w:val="auto" pt14:Unid="056eee8035d842eb8cad19f55b4c764a"/>
          <w:sz w:val="20" pt14:Unid="77f0c878ea65439cb454337250ea211f"/>
          <w:szCs w:val="20" pt14:Unid="58df79df8c3a40bd9949a6aafacd2102"/>
        </w:rPr>
        <w:tab pt14:Unid="28b33a08ef6f40bfbb503cf88a7094c8"/>
      </w:r>
      <w:r>
        <w:rPr pt14:Unid="a84cf76460ae4edfb2f562cedff923ab">
          <w:rFonts w:ascii="Arial" w:hAnsi="Arial" w:eastAsia="Arial" w:cs="Arial" pt14:Unid="92504d4872744359914ac2cbf41497b4"/>
          <w:b w:val="1" pt14:Unid="fdff674dfd8847d8aa1b8d5b6fb59bb6"/>
          <w:bCs w:val="1" pt14:Unid="de76571c7b504b35bb6c062d39ec71fe"/>
          <w:color w:val="auto" pt14:Unid="6061ff895a864a76bc66724d45a2d16f"/>
          <w:sz w:val="22" pt14:Unid="ab7b76c9e1ed4b7187a0bad45dd77b46"/>
          <w:szCs w:val="22" pt14:Unid="c4e07b39216748aeaeff9e4159d1743e"/>
        </w:rPr>
        <w:t>Generación de la capa de proxy</w:t>
      </w:r>
    </w:p>
    <w:p pt14:Unid="975334355c8b48c78c56ae8db93209c2">
      <w:pPr pt14:Unid="2654560824fd4ef1b92048e2584198c7"/>
    </w:p>
    <w:p pt14:Unid="d1d404c8902f4b11b97073f52657f007">
      <w:pPr pt14:Unid="b962019ba2f144c997ca0578a23a368b">
        <w:spacing w:after="0" w:line="258" w:lineRule="exact" pt14:Unid="e3b1bdc0c1b04d029074c7e1e8a52b53"/>
        <w:rPr pt14:Unid="cc8a34f47bd845f9b6acd602f47d658b">
          <w:color w:val="auto" pt14:Unid="121f43c781014b68a70cc8f62f51304e"/>
          <w:sz w:val="20" pt14:Unid="6e3a784533054862bc346dc0b0bb01f3"/>
          <w:szCs w:val="20" pt14:Unid="f4916b7f3e2b4aba80652740da875395"/>
        </w:rPr>
      </w:pPr>
    </w:p>
    <w:p pt14:Unid="6816388b03be45d38e877c2fdcf7264e">
      <w:pPr pt14:Unid="b77bb97ffec64fdbbc3b4d095a2cced8">
        <w:spacing w:after="0" w:line="267" w:lineRule="auto" pt14:Unid="8fd75707fdcf4b6ca5c53cff6cce287b"/>
        <w:ind w:left="260" w:right="266" w:firstLine="339" pt14:Unid="9c9154de788041d986a98a3cb0183470"/>
        <w:rPr pt14:Unid="640e0e3c22b44950ab0ef5981b0fdab9">
          <w:rFonts w:ascii="Arial" w:hAnsi="Arial" w:eastAsia="Arial" w:cs="Arial" pt14:Unid="b307c0124d7145ee996cc5481344bd96"/>
          <w:color w:val="auto" pt14:Unid="f28dac2fa8174a27aa1893930713e264"/>
          <w:sz w:val="22" pt14:Unid="7a8d5e201c66462588eb992b23d5433f"/>
          <w:szCs w:val="22" pt14:Unid="eceb7ca9c1044693938c405588b02efc"/>
        </w:rPr>
      </w:pPr>
      <w:r>
        <w:rPr pt14:Unid="df40376bbf294d43811c8f7f2544dec4">
          <w:rFonts w:ascii="Arial" w:hAnsi="Arial" w:eastAsia="Arial" w:cs="Arial" pt14:Unid="c1fbc133f4d742dd957d1bdbfb97969e"/>
          <w:color w:val="auto" pt14:Unid="2c7d7fd79f0d44f7af0167cc4508d195"/>
          <w:sz w:val="22" pt14:Unid="e3f3f82c93ce4d2c9155195946e58e1e"/>
          <w:szCs w:val="22" pt14:Unid="b6288f05926a48da888d5bdd6655388e"/>
        </w:rPr>
        <w:t>Como hemos comentado en la sección 6.1 Diseño de la solución, la capa de proxy se emplea para invocar a la API de la parte servidora a través de llamadas HTTP. Para</w:t>
      </w:r>
    </w:p>
    <w:p pt14:Unid="32c0a67a0821488e99decb50e1276389">
      <w:pPr pt14:Unid="2bf219d2c0e34b75b793a5f8bf5e0fad"/>
    </w:p>
    <w:p pt14:Unid="fb46bed5ff5141d4be596f9a6b96607b">
      <w:pPr pt14:Unid="2d792e82b77e45d69dae3a3390dbd4b4">
        <w:tabs pt14:Unid="72104e4403a044778ae0c30b9260862b">
          <w:tab w:val="left" w:leader="none" w:pos="4180" pt14:Unid="3821248ff3e54ae997f61774571ddb94"/>
        </w:tabs>
        <w:spacing w:after="0" pt14:Unid="4e3d1b64c1ef4c2790513fa5880b001c"/>
        <w:ind w:left="260" pt14:Unid="cbe78dc0510e4bcbb98e27de36db40be"/>
        <w:rPr pt14:Unid="22721ad1d3cf4ad99c2281ce8234f8f0">
          <w:color w:val="auto" pt14:Unid="a0eb3b49c9fd4bcea74ec2bb0c6d210c"/>
          <w:sz w:val="20" pt14:Unid="9952f634f8ba453a810ce47287be263e"/>
          <w:szCs w:val="20" pt14:Unid="40ce3f1a3d7b4e3aa6d594c7f3c1eced"/>
        </w:rPr>
      </w:pPr>
      <w:r>
        <w:rPr pt14:Unid="586f2bc969684f55a1efa83b164f8b99">
          <w:rFonts w:ascii="Arial" w:hAnsi="Arial" w:eastAsia="Arial" w:cs="Arial" pt14:Unid="90daa08e6b4148f9a9e4ec41e6c4e2d5"/>
          <w:b w:val="1" pt14:Unid="e9816424731542f6ab469aca0d9c0c17"/>
          <w:bCs w:val="1" pt14:Unid="255273f6c8214b16b3afc8ad1cc299a3"/>
          <w:color w:val="auto" pt14:Unid="816bd0577a514c2e997ec9f08e41a89a"/>
          <w:sz w:val="18" pt14:Unid="9dedd3385c164a59bd5b8aac88022604"/>
          <w:szCs w:val="18" pt14:Unid="9ffa6647592c43ab9e6a2b03ef7532fd"/>
        </w:rPr>
        <w:t>44</w:t>
      </w:r>
      <w:r>
        <w:rPr pt14:Unid="921a2c762369435d810a700fd6d88280">
          <w:color w:val="auto" pt14:Unid="c1c09892575a46bbb0c6fb39764ce94d"/>
          <w:sz w:val="20" pt14:Unid="459798bd041b4b839ce80e2165630ef0"/>
          <w:szCs w:val="20" pt14:Unid="b996ff5d97394d6ca09eba20589e6f23"/>
        </w:rPr>
        <w:tab pt14:Unid="bc96ece3ad59491daa6bfb6c3aa4f33a"/>
      </w:r>
      <w:r>
        <w:rPr pt14:Unid="a487e10cf5a6435cbac448539689e1f3">
          <w:rFonts w:ascii="Arial" w:hAnsi="Arial" w:eastAsia="Arial" w:cs="Arial" pt14:Unid="d8c44c52cde546d29a30143c2ab18019"/>
          <w:color w:val="auto" pt14:Unid="f4d2607a4fcd4cc7b25d03f609dffc43"/>
          <w:sz w:val="19" pt14:Unid="cd1bfe32c04342eeb7a755061d8d04ca"/>
          <w:szCs w:val="19" pt14:Unid="14a6c6340df2489fa0bb692347e5bf8a"/>
        </w:rPr>
        <w:t>Diseño e implementación de la solución monolítica</w:t>
      </w:r>
    </w:p>
    <w:p pt14:Unid="8f2488fd1a674d0fbc7e87ebbb882576">
      <w:pPr pt14:Unid="08278518361b42a7be96b6e5f8c019df">
        <w:spacing w:after="0" w:line="20" w:lineRule="exact" pt14:Unid="ddf850ac980f469dbd0eece15e40295f"/>
        <w:rPr pt14:Unid="0c263d8bf84242abb8100b356dc08bbd">
          <w:color w:val="auto" pt14:Unid="fd2fb06f9cf0404b9ecc70e3a28e76a5"/>
          <w:sz w:val="20" pt14:Unid="1174798f62dd4eb2846c8f464828d284"/>
          <w:szCs w:val="20" pt14:Unid="228e16b732a34d858ee77395bd6f2387"/>
        </w:rPr>
      </w:pPr>
    </w:p>
    <w:p pt14:Unid="5037b16586bf40c89fbcbe75eef27315">
      <w:pPr pt14:Unid="4c325defeda3440a983310e89cb79771">
        <w:spacing w:after="0" w:line="200" w:lineRule="exact" pt14:Unid="9a11eae577724ff7beec75bf91c543d2"/>
        <w:rPr pt14:Unid="7015d5cd91174c199c9ed04bbd1498a0">
          <w:color w:val="auto" pt14:Unid="bd2df343bfc649f8b5a54cc960474ec9"/>
          <w:sz w:val="20" pt14:Unid="7cd7994ceca14e3fa3e3f788086bf0f7"/>
          <w:szCs w:val="20" pt14:Unid="4cfce8b2eca34b94a7d53b30ce318339"/>
        </w:rPr>
      </w:pPr>
    </w:p>
    <w:p pt14:Unid="9be34d178a9140d2889270f8049428ab">
      <w:pPr pt14:Unid="a38b0085c0a0413f8e179bbe3490acb9">
        <w:spacing w:after="0" w:line="320" w:lineRule="exact" pt14:Unid="662e03edad6b416abdd0f506271c9915"/>
        <w:rPr pt14:Unid="65522bf9369442bb87828603444d3f6d">
          <w:color w:val="auto" pt14:Unid="0df70cdc4dbc42dcbd54fee28481b297"/>
          <w:sz w:val="20" pt14:Unid="9f9e963aa91a437fb4aa24992dbf1ca2"/>
          <w:szCs w:val="20" pt14:Unid="9a1769d90c0d4d52a07c79480ade89f4"/>
        </w:rPr>
      </w:pPr>
    </w:p>
    <w:p pt14:Unid="c3fc145593484e269c06273aa3e3bab4">
      <w:pPr pt14:Unid="5e6ef868bb384037b0c8988a43e5de68">
        <w:spacing w:after="0" w:line="265" w:lineRule="auto" pt14:Unid="dc408f5e8af0462888ca1363657faf1f"/>
        <w:ind w:left="260" w:right="266" pt14:Unid="2b4c173af8474bf7a956fa4720bb6f69"/>
        <w:jc w:val="both" pt14:Unid="0ff4b9c3943047efb9acba4a7f368ab6"/>
        <w:rPr pt14:Unid="e9952403f34b45cd9e4bc6435e15b16c">
          <w:rFonts w:ascii="Arial" w:hAnsi="Arial" w:eastAsia="Arial" w:cs="Arial" pt14:Unid="ae8e690d948d48a2bb7562340bed6134"/>
          <w:color w:val="auto" pt14:Unid="61b58b838ca14560a8370997d0fd6d8a"/>
          <w:sz w:val="21" pt14:Unid="b5db3a92a6d24382b3e954f50d7e5332"/>
          <w:szCs w:val="21" pt14:Unid="1936732cd86345f6af186927733ba44f"/>
        </w:rPr>
      </w:pPr>
      <w:r>
        <w:rPr pt14:Unid="0ffd88a8f81b4485921c1b1fc788f209">
          <w:rFonts w:ascii="Arial" w:hAnsi="Arial" w:eastAsia="Arial" w:cs="Arial" pt14:Unid="9f4aca6f4ec64fbbb9a6102fc91d6324"/>
          <w:color w:val="auto" pt14:Unid="8d412fb012a543ea988f42c320e3120e"/>
          <w:sz w:val="21" pt14:Unid="46519e4a90054221b21865d3f5d0437a"/>
          <w:szCs w:val="21" pt14:Unid="e75e3c323b204287b52a07610d2e2457"/>
        </w:rPr>
        <w:t xml:space="preserve">cada una de las interfaces de contratos vamos a crear un proxy, que implementará sus métodos delegando en un cliente HTTP generado automáticamente con </w:t>
      </w:r>
      <w:r>
        <w:rPr pt14:Unid="5b72165c09f74a559c8b282c3efa2378">
          <w:rFonts w:ascii="Arial" w:hAnsi="Arial" w:eastAsia="Arial" w:cs="Arial" pt14:Unid="c590fc8349104feba1b38afffc59ee1d"/>
          <w:b w:val="1" pt14:Unid="efcbb4b9fbec471f9166e3a6ff9700ba"/>
          <w:bCs w:val="1" pt14:Unid="25b863d988e1430a90498cca32954a53"/>
          <w:color w:val="auto" pt14:Unid="0af959ad923c4be5ab9202853f4ab81e"/>
          <w:sz w:val="21" pt14:Unid="698fd1ddfda646e3800e81c4a356ebd3"/>
          <w:szCs w:val="21" pt14:Unid="29ca0d4fb9c84fe4b2a19a1cc0d88860"/>
        </w:rPr>
        <w:t>NSwag</w:t>
      </w:r>
      <w:r>
        <w:rPr pt14:Unid="48b2187b1fdc42d5bc44fcbbe0528da9">
          <w:rFonts w:ascii="Arial" w:hAnsi="Arial" w:eastAsia="Arial" w:cs="Arial" pt14:Unid="24fe062ce0114e3484429953f3d6cfa1"/>
          <w:color w:val="auto" pt14:Unid="7f48c9c4a4b243c4bcaf5372629e032e"/>
          <w:sz w:val="21" pt14:Unid="f83dfadac654459da60f022f2d8dfe63"/>
          <w:szCs w:val="21" pt14:Unid="03d5f37204fc42709b95f30a8d8e062d"/>
        </w:rPr>
        <w:t xml:space="preserve">. NSwag es un conjunto de herramientas para varias plataformas, entre ellas .NET Core, para la generación de especificaciones Swagger a partir de los controladores definidos en C# y la generación de clientes HTTP para el consumo de estos controladores. </w:t>
      </w:r>
      <w:r>
        <w:rPr pt14:Unid="ea90cd1f623645f09bf00dc7e87b1e24">
          <w:rFonts w:ascii="Arial" w:hAnsi="Arial" w:eastAsia="Arial" w:cs="Arial" pt14:Unid="5aa9aab1c6324af4bcc92a2cc4bd94c9"/>
          <w:color w:val="auto" pt14:Unid="aab3aa6970314a88a470a17ebff9a648"/>
          <w:sz w:val="30" pt14:Unid="db5348de1d724bf8b0a47c22f7672173"/>
          <w:szCs w:val="30" pt14:Unid="87fbf047f9ff4ea38a7d366e5df1b708"/>
          <w:vertAlign w:val="superscript" pt14:Unid="ad552a99982c4cc4921be02f7f2ec006"/>
        </w:rPr>
        <w:t>13 14</w:t>
      </w:r>
    </w:p>
    <w:p pt14:Unid="7d8b398de8874f218eab58c8fe6c50ee">
      <w:pPr pt14:Unid="194ff4233c814574b29ee74c2bcaac22">
        <w:spacing w:after="0" w:line="1" w:lineRule="exact" pt14:Unid="a395a9f4ea364cf3bce507356bcba51c"/>
        <w:rPr pt14:Unid="8cc0bed4d2384a3babec4a567c2bf110">
          <w:color w:val="auto" pt14:Unid="1b643047f05f42399ab8b7fe6b7eedce"/>
          <w:sz w:val="20" pt14:Unid="9a15fd1ac6d54c3a902e5aee4891d132"/>
          <w:szCs w:val="20" pt14:Unid="03579e15a7cd4e9d8d2a842dd4d0e668"/>
        </w:rPr>
      </w:pPr>
    </w:p>
    <w:p pt14:Unid="6520b3a899db46549472bcf3ae8f1117">
      <w:pPr pt14:Unid="e0b654d60872427cac06d5b9c3841a9a">
        <w:spacing w:after="0" w:line="288" w:lineRule="auto" pt14:Unid="b22b120071994db3acdbdeef778714da"/>
        <w:ind w:left="260" w:right="266" w:firstLine="339" pt14:Unid="8027f868d5dd44be9f7a235c45b79892"/>
        <w:jc w:val="both" pt14:Unid="7533bd2705fa4d00beeb910b4edbdcbe"/>
        <w:rPr pt14:Unid="5b411f5345b442ae8fedc83deca251a9">
          <w:color w:val="auto" pt14:Unid="d9f8e75f8b76476aa577abba769a175a"/>
          <w:sz w:val="20" pt14:Unid="5325c3785ee84b50b8d16ecb7376b19d"/>
          <w:szCs w:val="20" pt14:Unid="9ff362eb165946c39586c242315d29fd"/>
        </w:rPr>
      </w:pPr>
      <w:r>
        <w:rPr pt14:Unid="c657f5c76f3446eca36dc834cd889a6d">
          <w:rFonts w:ascii="Arial" w:hAnsi="Arial" w:eastAsia="Arial" w:cs="Arial" pt14:Unid="5f32564959a64025b6db5b1e5c8dad04"/>
          <w:color w:val="auto" pt14:Unid="53b15cb5507143df9cb6858bfac44c3e"/>
          <w:sz w:val="20" pt14:Unid="68980c8828ce449b9ab2278de6080205"/>
          <w:szCs w:val="20" pt14:Unid="a627ae0b5a8d46cbb9a4980e3e95caf6"/>
        </w:rPr>
        <w:t>El cliente HTTP autogenerado es inyectado en el proxy a través del constructor. El proxy también es el encargado de adaptar los parámetros de la interfaz de contratos a los parámetros que espera el cliente HTTP. Esta adaptación es necesaria porque, por ejemplo, en las peticiones HTTP para los métodos GET no se puede especificar un Body y todos los parámetros se deben pasar a través de la cabecera de la petición. Como consecuencia, los parámetros solo pueden ser de tipos simples como una cadena (string) y objetos muy empleados como los identificadores (Guid) han de ser transformados a tipos más simples.</w:t>
      </w:r>
    </w:p>
    <w:p pt14:Unid="577e0c5a83ea42f28fa9a231d1f340bf">
      <w:pPr pt14:Unid="3b697965cf674cf6bbf8ca8c0b348deb">
        <w:spacing w:after="0" w:line="20" w:lineRule="exact" pt14:Unid="9c074bd68a5048b08d4f6e30a0addec2"/>
        <w:rPr pt14:Unid="b190be35d74b4c7b822ccb5f194e0ea4">
          <w:color w:val="auto" pt14:Unid="63a08af935d3477381b728545f37fec6"/>
          <w:sz w:val="20" pt14:Unid="cf1443c1b8144cbaa4c86491117bb02a"/>
          <w:szCs w:val="20" pt14:Unid="cf964c1607e8461b9b1840e6c35cdd31"/>
        </w:rPr>
      </w:pPr>
      <w:r>
        <w:rPr pt14:Unid="18cb35b73d6344e3a76355d9e0a72844">
          <w:color w:val="auto" pt14:Unid="74d98efc095d4a69bcb72e5df8caf728"/>
          <w:sz w:val="20" pt14:Unid="9bbceb844f6749e8b7616fa135e79211"/>
          <w:szCs w:val="20" pt14:Unid="95fb36fdec134063a535758d754a0678"/>
        </w:rPr>
        <w:drawing pt14:Unid="ac63e364abd04a9fa0ee7cbca9dd94bf" pt14:SHA1Hash="244c5a8039fdaf5ecdfaf299cb56b787d765359e">
          <wp:anchor simplePos="0" relativeHeight="251657728" behindDoc="1" locked="0" layoutInCell="0" allowOverlap="1" pt14:Unid="096bd7f028284c5c96ac41be2990329f">
            <wp:simplePos x="0" y="0" pt14:Unid="e76abbaa08a14e07b8deda8695343cee"/>
            <wp:positionH relativeFrom="column" pt14:Unid="3405bf37f90b4cdca45019194d28b0bc">
              <wp:posOffset pt14:Unid="0ac39c6ea6b749a9884115b64f4f96ce">165735</wp:posOffset>
            </wp:positionH>
            <wp:positionV relativeFrom="paragraph" pt14:Unid="494bcb6be93a4c1eb87462e529a87c37">
              <wp:posOffset pt14:Unid="1462f980d258407497b9133fd0158722">118110</wp:posOffset>
            </wp:positionV>
            <wp:extent cx="5536565" cy="2581910" pt14:Unid="a2b3ef25d70748e582bb1e55c020e969"/>
            <wp:wrapNone pt14:Unid="d275c014ae01418ca2962a4dac114200"/>
            <wp:docPr id="46" name="Picture 222" pt14:Unid="c12018a324d34e009981e283bdb9d9d6"/>
            <wp:cNvGraphicFramePr pt14:Unid="bf3091e788aa49cf8b6dd08937f1c8b5">
              <a:graphicFrameLocks xmlns:a="http://schemas.openxmlformats.org/drawingml/2006/main" noChangeAspect="1" pt14:Unid="7f824c95c7484dcbbf62d64ab65f16e4"/>
            </wp:cNvGraphicFramePr>
            <a:graphic xmlns:a="http://schemas.openxmlformats.org/drawingml/2006/main" pt14:Unid="f39192d3c4104451b19115e8a5bc9f7d">
              <a:graphicData uri="http://schemas.openxmlformats.org/drawingml/2006/picture" pt14:Unid="5a123c524a4544ddb98958af0f81cfe1">
                <pic:pic xmlns:pic="http://schemas.openxmlformats.org/drawingml/2006/picture" pt14:Unid="309fb40e93b1463c850d46cc6878f5eb">
                  <pic:nvPicPr pt14:Unid="830e00fb3e69416197661852fb59389a">
                    <pic:cNvPr id="0" name="Picture 222" pt14:Unid="5858742baee847a49ecebbc51f348ad6"/>
                    <pic:cNvPicPr pt14:Unid="09f973dc9e464f6ea80f2d60c7a50c01">
                      <a:picLocks noChangeAspect="1" noChangeArrowheads="1" pt14:Unid="5184422b77a343d39d3b49edc886f16f"/>
                    </pic:cNvPicPr>
                  </pic:nvPicPr>
                  <pic:blipFill pt14:Unid="91371b0c34f14ef093fc34157852a7af">
                    <a:blip r:embed="rId52" pt14:Unid="ea7e6e56b69f4863bd8d0c1315973ceb">
                      <a:extLst pt14:Unid="e24c73b5e1ec48779e23a748b336d6fb">
                        <a:ext uri="{28A0092B-C50C-407E-A947-70E740481C1C}" pt14:Unid="a9ed53d0adb541d0a5c3c97ca919736a"/>
                      </a:extLst>
                    </a:blip>
                    <a:srcRect pt14:Unid="a53cc8c5ab604ca8bed3765e32d22459"/>
                    <a:stretch pt14:Unid="3b5f3639b12046f9b2a8a9693bd2fcd8">
                      <a:fillRect pt14:Unid="fa4a7153c6d843cb98c40620050f688d"/>
                    </a:stretch>
                  </pic:blipFill>
                  <pic:spPr bwMode="auto" pt14:Unid="4570ac87f1074216abd83dfdcd884bb1">
                    <a:xfrm pt14:Unid="026508ab887543f2b97f517d9c39fd4b">
                      <a:off x="0" y="0" pt14:Unid="14007fd8ea384c3ab21edc3b1ba70479"/>
                      <a:ext cx="5536565" cy="2581910" pt14:Unid="826b22fc0fda4a509518fa98804f5d90"/>
                    </a:xfrm>
                    <a:prstGeom prst="rect" pt14:Unid="702d742806964d62a5c182ef4cc36134">
                      <a:avLst pt14:Unid="c06e3498978e4a7798fd2ebc99ecda91"/>
                    </a:prstGeom>
                    <a:noFill pt14:Unid="3a10e4089d884d4dbaa24ecb90e07c94"/>
                  </pic:spPr>
                </pic:pic>
              </a:graphicData>
            </a:graphic>
          </wp:anchor>
        </w:drawing>
      </w:r>
    </w:p>
    <w:p pt14:Unid="83a6f1b839c44de4aed5a9c3e5cf5184">
      <w:pPr pt14:Unid="45b5238a2fb14010872c7efd0f1e3b32">
        <w:spacing w:after="0" w:line="200" w:lineRule="exact" pt14:Unid="b59ac3ec67384cc298daf05074844b03"/>
        <w:rPr pt14:Unid="fcba1934fcff4968b5bb47a10755e0fa">
          <w:color w:val="auto" pt14:Unid="cdfebdbef9a1488dae0c63181ca5de87"/>
          <w:sz w:val="20" pt14:Unid="799d77d47f9849eda912a9d92f92f5ca"/>
          <w:szCs w:val="20" pt14:Unid="6493668edd7442e9a583d784b3c0f6c6"/>
        </w:rPr>
      </w:pPr>
    </w:p>
    <w:p pt14:Unid="25862f8a5dc64cadb0081c6a389357af">
      <w:pPr pt14:Unid="a49b631f0df34fc3b1830d8dbf7fbb3c">
        <w:spacing w:after="0" w:line="200" w:lineRule="exact" pt14:Unid="47e7668aa8a54cb8bf63b6cf04af8cea"/>
        <w:rPr pt14:Unid="e538489ba04042d1979cfcfdbd0d6569">
          <w:color w:val="auto" pt14:Unid="f0d55d68de71499c997d2596978f0c9e"/>
          <w:sz w:val="20" pt14:Unid="b39bc69eb62e48a4bb7dd880cd886d9e"/>
          <w:szCs w:val="20" pt14:Unid="6c12e983e2b440c98b3552637a5c993f"/>
        </w:rPr>
      </w:pPr>
    </w:p>
    <w:p pt14:Unid="c32c15a939b34f5a94a3beb5d8ecce42">
      <w:pPr pt14:Unid="300fb6e36e5e481cbf1dccd4db0f06d8">
        <w:spacing w:after="0" w:line="200" w:lineRule="exact" pt14:Unid="454360670df949229c4f20661685e4fd"/>
        <w:rPr pt14:Unid="6047aca5b61f49be91b5153058c83b0f">
          <w:color w:val="auto" pt14:Unid="2478cb801b6f49e1acca7394dc110729"/>
          <w:sz w:val="20" pt14:Unid="c16a512c05604de29fc55fff3dbda30a"/>
          <w:szCs w:val="20" pt14:Unid="be81390827e74ba49f783ce7bbb0ed2f"/>
        </w:rPr>
      </w:pPr>
    </w:p>
    <w:p pt14:Unid="afd22a568f684c158830d1cfad229ff3">
      <w:pPr pt14:Unid="d708af2c425748a4976d0dea0ae67be1">
        <w:spacing w:after="0" w:line="200" w:lineRule="exact" pt14:Unid="fa7335a80d664ec1b9559b4a94cbf1b5"/>
        <w:rPr pt14:Unid="dc7de744bcf54b30ad683c1ee01b3960">
          <w:color w:val="auto" pt14:Unid="eccdf3480c944506894b19346640039c"/>
          <w:sz w:val="20" pt14:Unid="c6e0eed99f7d4c2c913ec94a81a059fe"/>
          <w:szCs w:val="20" pt14:Unid="ab7d1c7f27564b5bbff5c873bda1225c"/>
        </w:rPr>
      </w:pPr>
    </w:p>
    <w:p pt14:Unid="153388f18fab4ce994546f551d1eb76e">
      <w:pPr pt14:Unid="725b4624014e4a219a1517b3363557c8">
        <w:spacing w:after="0" w:line="200" w:lineRule="exact" pt14:Unid="6a6c6791652c41ce995419fa39f02f09"/>
        <w:rPr pt14:Unid="ce8eb9e10f1344dc917399cddb095d47">
          <w:color w:val="auto" pt14:Unid="c134ae0f25bc4232a7b89f50fc7c5aff"/>
          <w:sz w:val="20" pt14:Unid="d2b5df6c35444b15b4e1d045c27c2291"/>
          <w:szCs w:val="20" pt14:Unid="d170f91ad84640719c891fbc112d4248"/>
        </w:rPr>
      </w:pPr>
    </w:p>
    <w:p pt14:Unid="f17ff42187974a5a97585be339521d11">
      <w:pPr pt14:Unid="d4cf06a7e17b43678f588c332b81d01b">
        <w:spacing w:after="0" w:line="200" w:lineRule="exact" pt14:Unid="8038a36e71ad48a881be5dba072fb91b"/>
        <w:rPr pt14:Unid="b675e1a61ad947dd80996001723e758b">
          <w:color w:val="auto" pt14:Unid="80f5b5273da24552ade7cbcab05e9e2d"/>
          <w:sz w:val="20" pt14:Unid="59084274eaa44104b4966c36ac86c8d0"/>
          <w:szCs w:val="20" pt14:Unid="b722104ead6543f6a09db4fb1e43d949"/>
        </w:rPr>
      </w:pPr>
    </w:p>
    <w:p pt14:Unid="d35362ea95814814856666a78c10c819">
      <w:pPr pt14:Unid="fd14a45a815f4cf8a5784e472f35bdc6">
        <w:spacing w:after="0" w:line="200" w:lineRule="exact" pt14:Unid="bbedb3a54cb6415896c1c0ef57a41183"/>
        <w:rPr pt14:Unid="6c77e68fded047ed9c8e93b6e70b6ad3">
          <w:color w:val="auto" pt14:Unid="3d9b1d109eed403489e6fe2e84e38f3b"/>
          <w:sz w:val="20" pt14:Unid="7661c9e7ece3430994f4e8ece6e5549e"/>
          <w:szCs w:val="20" pt14:Unid="7f2147d7a5e64b449686a588d1c62c94"/>
        </w:rPr>
      </w:pPr>
    </w:p>
    <w:p pt14:Unid="fda7a7254592449a8e980df10ea5e5c9">
      <w:pPr pt14:Unid="a20093250a80431d93d1cb9dc79e0233">
        <w:spacing w:after="0" w:line="200" w:lineRule="exact" pt14:Unid="a6418a40cc004875ba400946119e7e8e"/>
        <w:rPr pt14:Unid="ff318949a0954ed7acff4d22a88aecf9">
          <w:color w:val="auto" pt14:Unid="b97f9526d4e2407ca6fc992f2e1590ae"/>
          <w:sz w:val="20" pt14:Unid="d3539aebf248422ea7a018a07a9cd3fb"/>
          <w:szCs w:val="20" pt14:Unid="a5c0a93b8bd54b44beed5f7442e09b92"/>
        </w:rPr>
      </w:pPr>
    </w:p>
    <w:p pt14:Unid="7b9a4aa978384e138c57388db5c0c5c7">
      <w:pPr pt14:Unid="7bf65c4faf0d44daad443fc4fc425e16">
        <w:spacing w:after="0" w:line="200" w:lineRule="exact" pt14:Unid="dcbe9c7849bd4adc99c6c40ad30fb8dd"/>
        <w:rPr pt14:Unid="b720652375ce4f36a3b9f8f3fe52dd11">
          <w:color w:val="auto" pt14:Unid="3085003297e840a1a7d1521fda87f793"/>
          <w:sz w:val="20" pt14:Unid="8a8a0be00b5040f68170ff47f7a97515"/>
          <w:szCs w:val="20" pt14:Unid="c692781098a449c5895ad46a3c7ebf4c"/>
        </w:rPr>
      </w:pPr>
    </w:p>
    <w:p pt14:Unid="bb1914280d4a4f6aa627a16853fd3253">
      <w:pPr pt14:Unid="41dd89974c6f445c822a9069cfb951c7">
        <w:spacing w:after="0" w:line="200" w:lineRule="exact" pt14:Unid="aa12887fb51349ba8c5138dde2c056cd"/>
        <w:rPr pt14:Unid="ffaca67151754c29a9f0d2a95f6c36e8">
          <w:color w:val="auto" pt14:Unid="49573192e8f942d0b179520d5ba9a6b0"/>
          <w:sz w:val="20" pt14:Unid="e61e4ebc84fb4ce0a14862db4d7a8bf8"/>
          <w:szCs w:val="20" pt14:Unid="2cbe8e5edbb347c69eda2e3c1dfbd6e0"/>
        </w:rPr>
      </w:pPr>
    </w:p>
    <w:p pt14:Unid="ad674310bf7142ba973dd1859fa90cfe">
      <w:pPr pt14:Unid="a71b6682226e46fbb3cfa8718e9df32d">
        <w:spacing w:after="0" w:line="200" w:lineRule="exact" pt14:Unid="62c000e4e16e4b5c8e354484aec2533c"/>
        <w:rPr pt14:Unid="02d6cc0c9000480d950bbe50ba1b294f">
          <w:color w:val="auto" pt14:Unid="f9b5c459333244f3ab35b460fa2a6240"/>
          <w:sz w:val="20" pt14:Unid="b1b8e646a86a4169b8937f6214ff58a5"/>
          <w:szCs w:val="20" pt14:Unid="8996dd64038e42d4900ab13e5b685827"/>
        </w:rPr>
      </w:pPr>
    </w:p>
    <w:p pt14:Unid="20c33629eb434646a47bab006d7e607a">
      <w:pPr pt14:Unid="7f20103114b34b509fc150d7e6d55341">
        <w:spacing w:after="0" w:line="200" w:lineRule="exact" pt14:Unid="434d7b3e9223408a85e02e797b30f798"/>
        <w:rPr pt14:Unid="dbaed00c26f84cbda7f0645a39045a64">
          <w:color w:val="auto" pt14:Unid="0e437de5c65c4e5bbd408871dc6b9ad2"/>
          <w:sz w:val="20" pt14:Unid="bdd5ad24453448b9b02958fa5096530f"/>
          <w:szCs w:val="20" pt14:Unid="73984020f7404f57b5299df0ce4ff0f2"/>
        </w:rPr>
      </w:pPr>
    </w:p>
    <w:p pt14:Unid="55e587060b554de78a660171b216b54e">
      <w:pPr pt14:Unid="46386881620e458285c83f349e665e79">
        <w:spacing w:after="0" w:line="200" w:lineRule="exact" pt14:Unid="a1246f8c510441d0afca5d1562967fb6"/>
        <w:rPr pt14:Unid="0681091eb2de46eb8a2633d9cf90dee8">
          <w:color w:val="auto" pt14:Unid="00253c3b5b134796af30555233308eb9"/>
          <w:sz w:val="20" pt14:Unid="01b6eac7d5e74a5bb1ba8504b6fd5d0e"/>
          <w:szCs w:val="20" pt14:Unid="0cde6159f6184c94aa43feb9b635a2c9"/>
        </w:rPr>
      </w:pPr>
    </w:p>
    <w:p pt14:Unid="0213b62e6012446d84723de5d8bb2350">
      <w:pPr pt14:Unid="7f1a39dc607b42b4a76af990faaaf223">
        <w:spacing w:after="0" w:line="200" w:lineRule="exact" pt14:Unid="b37258f9459946b0b02bff162fbc2f0f"/>
        <w:rPr pt14:Unid="9e49c3e56b474d448d06049ea40aee05">
          <w:color w:val="auto" pt14:Unid="ba8ca64805d848ccbf7dee6b898b7961"/>
          <w:sz w:val="20" pt14:Unid="c60ddff31266445ca819e99649c7304c"/>
          <w:szCs w:val="20" pt14:Unid="a8cf24207d2e471a8054ab8070b69b1e"/>
        </w:rPr>
      </w:pPr>
    </w:p>
    <w:p pt14:Unid="e550f70b72474418aae36e170100c8d1">
      <w:pPr pt14:Unid="31c33c91fd554e9687a4beca7f73f938">
        <w:spacing w:after="0" w:line="200" w:lineRule="exact" pt14:Unid="5cf237eec5d746e98ee18471074d722b"/>
        <w:rPr pt14:Unid="05833d0d2bbf47888527124eb5dfb16b">
          <w:color w:val="auto" pt14:Unid="042eb2398e2c4b4ea971d1c0dbe2ed9e"/>
          <w:sz w:val="20" pt14:Unid="1798cfe1dbe444029e6e90ffefa703c9"/>
          <w:szCs w:val="20" pt14:Unid="c7485f0faef74573be6fb98b0d3fc1bf"/>
        </w:rPr>
      </w:pPr>
    </w:p>
    <w:p pt14:Unid="7462d5e83e8a445cb6c1337006126080">
      <w:pPr pt14:Unid="4a8a6689b56a44a0905668a6f295a2f7">
        <w:spacing w:after="0" w:line="200" w:lineRule="exact" pt14:Unid="3b597017fcc940e183d234ac2257cfa3"/>
        <w:rPr pt14:Unid="8d5603ec98284dc98c53094b94a99464">
          <w:color w:val="auto" pt14:Unid="a554dbefd337445eaacf703d981e8f3f"/>
          <w:sz w:val="20" pt14:Unid="7daa603c28a84d23a47869d698dac36e"/>
          <w:szCs w:val="20" pt14:Unid="b3c2dec976134591981a99abd2a32b3b"/>
        </w:rPr>
      </w:pPr>
    </w:p>
    <w:p pt14:Unid="3d4d35a39c924e2cba344ab66ed23623">
      <w:pPr pt14:Unid="289f295dc0ea4c49a0d8a393af41ff0d">
        <w:spacing w:after="0" w:line="200" w:lineRule="exact" pt14:Unid="eb5ee25a349945f9937eb92bbe434401"/>
        <w:rPr pt14:Unid="e0fb5f5b81e444019d61d1dfd2f9ab7e">
          <w:color w:val="auto" pt14:Unid="89130ff341cf46969fb5b2fc918ecba2"/>
          <w:sz w:val="20" pt14:Unid="db2c062691de471d970fa7b5bb4f9a0c"/>
          <w:szCs w:val="20" pt14:Unid="efe3de42185b40adb25f24819551fd65"/>
        </w:rPr>
      </w:pPr>
    </w:p>
    <w:p pt14:Unid="1535172688754285a96d257daa81466d">
      <w:pPr pt14:Unid="ee2385090c81412e8ed3507c8fa5461d">
        <w:spacing w:after="0" w:line="200" w:lineRule="exact" pt14:Unid="5a19eb75455b4063ae90af8ef97fb6b7"/>
        <w:rPr pt14:Unid="8cd837c96bbd4b3089951ddcd9d16701">
          <w:color w:val="auto" pt14:Unid="79e9c0a42ad44f28b98d06cdb2a24e46"/>
          <w:sz w:val="20" pt14:Unid="32013fc4dd1a41e29df1e6ab6c2438f8"/>
          <w:szCs w:val="20" pt14:Unid="355fb7a19c124ee4be9355eae795f822"/>
        </w:rPr>
      </w:pPr>
    </w:p>
    <w:p pt14:Unid="16699403cd7a4b37b82a80c4c460b89e">
      <w:pPr pt14:Unid="0bdfc8b3160840d788070efbefc39b27">
        <w:spacing w:after="0" w:line="200" w:lineRule="exact" pt14:Unid="e30831ca06b444d8a8b79ec0f790a949"/>
        <w:rPr pt14:Unid="8a2fefabfc9b4788af04170dae7c124e">
          <w:color w:val="auto" pt14:Unid="8becc5100a784913bba61338c17505d8"/>
          <w:sz w:val="20" pt14:Unid="27b37732aea44375a091006b275f6a6f"/>
          <w:szCs w:val="20" pt14:Unid="c9fe20dd3968467d9567d9975f14eeef"/>
        </w:rPr>
      </w:pPr>
    </w:p>
    <w:p pt14:Unid="8329ed47d39f40e09507dba99057c04a">
      <w:pPr pt14:Unid="b190326c84824c789c46235d413ac295">
        <w:spacing w:after="0" w:line="200" w:lineRule="exact" pt14:Unid="e20911befc2c4990b173a89d8a4e0d81"/>
        <w:rPr pt14:Unid="ee0b3eec6a4642bab40d072554cee3fb">
          <w:color w:val="auto" pt14:Unid="dee9f345ff0f424d944be5b7392062e4"/>
          <w:sz w:val="20" pt14:Unid="c45ed5ea58624598ab2b43f630475489"/>
          <w:szCs w:val="20" pt14:Unid="e9b225cd24a3488eb445b4073e449aef"/>
        </w:rPr>
      </w:pPr>
    </w:p>
    <w:p pt14:Unid="4cd5f9bae262466dae3d20920a6594c6">
      <w:pPr pt14:Unid="e06f153c035a4738bc466019480ec545">
        <w:spacing w:after="0" w:line="200" w:lineRule="exact" pt14:Unid="e13177a9a7454fbd94439b3f7205c295"/>
        <w:rPr pt14:Unid="d20fa7d3406845a99ec25829ad4de483">
          <w:color w:val="auto" pt14:Unid="16b6a31501bc490ea6a8f32a07286fdf"/>
          <w:sz w:val="20" pt14:Unid="4d509adf943448dcb0a609f658db5321"/>
          <w:szCs w:val="20" pt14:Unid="9d6345c7bb98485a9163d76e60d7e665"/>
        </w:rPr>
      </w:pPr>
    </w:p>
    <w:p pt14:Unid="97392279906d40d1a528df482a7f993c">
      <w:pPr pt14:Unid="ff3f9ac8a9af4e09b18a664fcea55001">
        <w:spacing w:after="0" w:line="212" w:lineRule="exact" pt14:Unid="258abc126f9d45bd8e99b8d746a11b7a"/>
        <w:rPr pt14:Unid="152f14fdf7904f519e3211a86ca1b24a">
          <w:color w:val="auto" pt14:Unid="35eb09b026794090a4acf6dd19647465"/>
          <w:sz w:val="20" pt14:Unid="e1de9ad25e2c4d58ab298d45d8133ad0"/>
          <w:szCs w:val="20" pt14:Unid="8e595e1771c44591a7789c80f1620a28"/>
        </w:rPr>
      </w:pPr>
    </w:p>
    <w:p pt14:Unid="1de1b8ceadfc41c38dac1ef0a9ab8e74">
      <w:pPr pt14:Unid="92cba8880b61457b92a10f1ee7e8a6d2">
        <w:spacing w:after="0" pt14:Unid="d1432017828e44b3bf6aa6851f88c10d"/>
        <w:ind w:right="6" pt14:Unid="dac9ff18a48a42c0ae4a8959054e617b"/>
        <w:jc w:val="center" pt14:Unid="c357687aace54d6d983a2b5e69626cea"/>
        <w:rPr pt14:Unid="5931bd8a33e9450baedc16a5fb77f2b9">
          <w:color w:val="auto" pt14:Unid="24a80c0ceac746ed90d67a906dcdba1c"/>
          <w:sz w:val="20" pt14:Unid="c814b144e8004ada91f772e986a4d2d0"/>
          <w:szCs w:val="20" pt14:Unid="93c586a3be99485f961ac84d4458aef6"/>
        </w:rPr>
      </w:pPr>
      <w:r>
        <w:rPr pt14:Unid="160120c8069c4d1b98bf175d73ed2596">
          <w:rFonts w:ascii="Arial" w:hAnsi="Arial" w:eastAsia="Arial" w:cs="Arial" pt14:Unid="2181faf7d67742c69b6916a0e9a23cf1"/>
          <w:b w:val="1" pt14:Unid="a76d8fb590ab4c86bf58442743805dd0"/>
          <w:bCs w:val="1" pt14:Unid="eefc6e5bc9ef411183a648cc243a83c8"/>
          <w:color w:val="auto" pt14:Unid="6f21e1d9d57a4d0c97859bcbbc7b43b2"/>
          <w:sz w:val="19" pt14:Unid="ffcb62d8f55445bda2be40c4e5094200"/>
          <w:szCs w:val="19" pt14:Unid="b5ac01f9b73a4eabba2de1794ec4fef9"/>
        </w:rPr>
        <w:t xml:space="preserve">Figura 6.23: </w:t>
      </w:r>
      <w:r>
        <w:rPr pt14:Unid="d24f10ce0099424698629c6651f4b4a2">
          <w:rFonts w:ascii="Arial" w:hAnsi="Arial" w:eastAsia="Arial" w:cs="Arial" pt14:Unid="79a0b467ceaa45e6a9923a43f6d12404"/>
          <w:color w:val="auto" pt14:Unid="f369a41d07ff42aba4994749d44e48e9"/>
          <w:sz w:val="19" pt14:Unid="135f1081def94c59af6c1a4cbcf301d8"/>
          <w:szCs w:val="19" pt14:Unid="58f46ab451a14c0d8dbdf13b634e6180"/>
        </w:rPr>
        <w:t>Fragmento del proxy de pedidos donde se adaptan los parámetros a tipos simples.</w:t>
      </w:r>
    </w:p>
    <w:p pt14:Unid="80e9c3fd1528415eaa381cb04d44ed47">
      <w:pPr pt14:Unid="cf91d459352f4f86ba9e6cbe942a0ef4">
        <w:spacing w:after="0" w:line="200" w:lineRule="exact" pt14:Unid="c1324780d4e1460185236e8fe3d00a09"/>
        <w:rPr pt14:Unid="7a3ed928c1e54143a148c82257d625e8">
          <w:color w:val="auto" pt14:Unid="e7a2d0ea7d5c4ed9a1e8e1cd14570d2d"/>
          <w:sz w:val="20" pt14:Unid="a3b8d25368e9445c880f93cdcfe342a1"/>
          <w:szCs w:val="20" pt14:Unid="ef65731cb19c4fbbba0213258dad47a3"/>
        </w:rPr>
      </w:pPr>
    </w:p>
    <w:p pt14:Unid="720e3041f823472b9715ff74a6507f6d">
      <w:pPr pt14:Unid="b328c1dded8e45a0a3c7a84b442cb70d">
        <w:spacing w:after="0" w:line="360" w:lineRule="exact" pt14:Unid="ab8d87e4cca0429ebc5912da14cef6ed"/>
        <w:rPr pt14:Unid="5468f6a236a848b39a95e9d767d86295">
          <w:color w:val="auto" pt14:Unid="9f5ec8db1b6641e5ac4c9eebaaafe8fe"/>
          <w:sz w:val="20" pt14:Unid="4d0289210a314cf5b64cdeb880348749"/>
          <w:szCs w:val="20" pt14:Unid="33a67e9e7bf748dca1767f7736ae27e2"/>
        </w:rPr>
      </w:pPr>
    </w:p>
    <w:p pt14:Unid="5bc0e1119a654faca999acc2d21a5c04">
      <w:pPr pt14:Unid="8dbc2e0b12754f29aebc10664ca19cae">
        <w:tabs pt14:Unid="f5863eb4298942a788dff9134a6dfbec">
          <w:tab w:val="left" w:leader="none" w:pos="1140" pt14:Unid="d9d733b11de649d7a3738963242c22b3"/>
        </w:tabs>
        <w:spacing w:after="0" pt14:Unid="91478951b4b94448a01f4ae44062d857"/>
        <w:ind w:left="260" pt14:Unid="dd6c47a2e59644caa65570019ee191f8"/>
        <w:rPr pt14:Unid="b27a9f2029734132934a0675dc95c742">
          <w:color w:val="auto" pt14:Unid="a69bca423c5b4a59aae081c807ac88c2"/>
          <w:sz w:val="20" pt14:Unid="61c6187f87fc4876bcd45c426abc8111"/>
          <w:szCs w:val="20" pt14:Unid="c00b7bd90f35418198f33947fc303606"/>
        </w:rPr>
      </w:pPr>
      <w:r>
        <w:rPr pt14:Unid="df68b6fa653f4d54a6603925284c7eba">
          <w:rFonts w:ascii="Arial" w:hAnsi="Arial" w:eastAsia="Arial" w:cs="Arial" pt14:Unid="674e29abc4c249a2ac5b92ce662ead4f"/>
          <w:b w:val="1" pt14:Unid="b2a8071bfa2b45f587b4c378cb1921e7"/>
          <w:bCs w:val="1" pt14:Unid="16ad15aca0c049c2b66bde9771c7feea"/>
          <w:color w:val="auto" pt14:Unid="b41ca598112744c398c63e5124c8effb"/>
          <w:sz w:val="24" pt14:Unid="b1a648ff76f849e4ad95f2525a03ff92"/>
          <w:szCs w:val="24" pt14:Unid="e5bbf67006f547f0a7fb31703f75d53e"/>
        </w:rPr>
        <w:t>6.2.10.</w:t>
      </w:r>
      <w:r>
        <w:rPr pt14:Unid="88fe9b30ba7e40bc92c562dc56bafe26">
          <w:color w:val="auto" pt14:Unid="6c0ea138ca684b59b1922b93edb26beb"/>
          <w:sz w:val="20" pt14:Unid="6094d8cd4297493e8f2e436cf1800482"/>
          <w:szCs w:val="20" pt14:Unid="784524fe77214426bef72f56c2cd2434"/>
        </w:rPr>
        <w:tab pt14:Unid="7e559a7ffb3b4713ad4ec7ccdfe5c9b1"/>
      </w:r>
      <w:r>
        <w:rPr pt14:Unid="11b3471aceb044b1b132b201b725c058">
          <w:rFonts w:ascii="Arial" w:hAnsi="Arial" w:eastAsia="Arial" w:cs="Arial" pt14:Unid="9b27084a948a47fd87a8edd343f3210d"/>
          <w:b w:val="1" pt14:Unid="1b6bed38ede148d9b39fa42a13041ea3"/>
          <w:bCs w:val="1" pt14:Unid="e5ebeb04243247bea9e42f59c5fe64db"/>
          <w:color w:val="auto" pt14:Unid="78630e5efe514e2a9e0f890f1b05bb90"/>
          <w:sz w:val="23" pt14:Unid="9ef3d4b06f7c441ebe402abef46eef62"/>
          <w:szCs w:val="23" pt14:Unid="666a29dfaecd421697ad1a3a187fd5b1"/>
        </w:rPr>
        <w:t>Calidad del código</w:t>
      </w:r>
    </w:p>
    <w:p pt14:Unid="3b2ec6f8829048bba1e2843928346b38">
      <w:pPr pt14:Unid="44cd248337004f35b2144b35dbde8c93">
        <w:spacing w:after="0" w:line="249" w:lineRule="exact" pt14:Unid="8c5c5f8ccff84a20bfd91968bcabe2ee"/>
        <w:rPr pt14:Unid="ad1d328e630c4961b5b139cddd6369d0">
          <w:color w:val="auto" pt14:Unid="1724ebfccd534d95bd00d24e40ddfa8d"/>
          <w:sz w:val="20" pt14:Unid="bd01a61af3024c5c8ef915aace817985"/>
          <w:szCs w:val="20" pt14:Unid="d597a78c61e447bc82c44579690a176c"/>
        </w:rPr>
      </w:pPr>
    </w:p>
    <w:p pt14:Unid="6bc1bc5ef20049969147575e1fbf4904">
      <w:pPr pt14:Unid="0b745f0e85f047e0b3dffac22b043d09">
        <w:spacing w:after="0" w:line="267" w:lineRule="auto" pt14:Unid="25c335b103fd466dbe29ff5cee21d6ec"/>
        <w:ind w:left="260" w:right="266" w:firstLine="339" pt14:Unid="45b9d31dd3ef47faa35a15b6bce1d0af"/>
        <w:jc w:val="both" pt14:Unid="a066faaa28b94e21a3eca26fee6d6354"/>
        <w:rPr pt14:Unid="7e021f9dd07c438b86beb0e8a79d874e">
          <w:color w:val="auto" pt14:Unid="b47a89a1f54a4e42af16025505de80e5"/>
          <w:sz w:val="20" pt14:Unid="1f3c7ff767a1410999c0605b9ab19d93"/>
          <w:szCs w:val="20" pt14:Unid="e5f008ab9b374a8ca2cabed3007e4096"/>
        </w:rPr>
      </w:pPr>
      <w:r>
        <w:rPr pt14:Unid="f0820dfe7eb04d42bbf26580246ea17c">
          <w:rFonts w:ascii="Arial" w:hAnsi="Arial" w:eastAsia="Arial" w:cs="Arial" pt14:Unid="89998839f4874a82a6e3810efd74f8c5"/>
          <w:color w:val="auto" pt14:Unid="7a82625993c64d6ea24e0ad1e43c8a42"/>
          <w:sz w:val="22" pt14:Unid="7492e99b8aea48c5a5727f493368fa30"/>
          <w:szCs w:val="22" pt14:Unid="3dfe2ec11c1540b480baccd6ff2fdbc6"/>
        </w:rPr>
        <w:t>Para asegurar la calidad del código se ha hecho uso de dos herramientas: CodeMaid y StyleCop.</w:t>
      </w:r>
    </w:p>
    <w:p pt14:Unid="e2568ea7522f4669bd807c91d1cfce8c">
      <w:pPr pt14:Unid="4a4e8b96be4447d4bc413ebb55a4e65f">
        <w:spacing w:after="0" w:line="275" w:lineRule="exact" pt14:Unid="0f705a4878584ae19df1b1509b4cb2f3"/>
        <w:rPr pt14:Unid="d5de42da304b40d8966304ad2c63a537">
          <w:color w:val="auto" pt14:Unid="c8c3c34a28474858bb7a97795ce9d22b"/>
          <w:sz w:val="20" pt14:Unid="a8710c3bacbd49e7bac77dfe635668e3"/>
          <w:szCs w:val="20" pt14:Unid="a8064d9cca9b4b0aacd433ccf7bc5375"/>
        </w:rPr>
      </w:pPr>
    </w:p>
    <w:p pt14:Unid="7cf3f2780f8b42a38878bee93e445ee3">
      <w:pPr pt14:Unid="638f97e6331e43fdb0cde592071d4cd5">
        <w:spacing w:after="0" w:line="264" w:lineRule="auto" pt14:Unid="1182c89e5c66478b9469e48c5ceebdbc"/>
        <w:ind w:left="800" w:right="266" pt14:Unid="8cd9a8b559b14b3499978d5800bcde9a"/>
        <w:jc w:val="both" pt14:Unid="8c3e54ddb03c4f8fab68463b5ca67272"/>
        <w:rPr pt14:Unid="1a0d96b6b94d41e58d106463af07e104">
          <w:rFonts w:ascii="Arial" w:hAnsi="Arial" w:eastAsia="Arial" w:cs="Arial" pt14:Unid="e782f1de83da4b0abba76c2b86e6c733"/>
          <w:color w:val="auto" pt14:Unid="286305746173484c812503156f6e4a5e"/>
          <w:sz w:val="21" pt14:Unid="898b2471e7b14410ba75af01b09e49c3"/>
          <w:szCs w:val="21" pt14:Unid="01c43ff7f907410ababf4e02c571d2da"/>
        </w:rPr>
      </w:pPr>
      <w:r>
        <w:rPr pt14:Unid="037ce8500a71485fbc9a7597e68df811">
          <w:rFonts w:ascii="Arial" w:hAnsi="Arial" w:eastAsia="Arial" w:cs="Arial" pt14:Unid="a865ff03ab4a4afe92b50b3300f5d068"/>
          <w:b w:val="1" pt14:Unid="b9d4e73df2f143aa95cb8ba21e84e7a2"/>
          <w:bCs w:val="1" pt14:Unid="c5bab66651464a46a1d6c153b533079f"/>
          <w:color w:val="auto" pt14:Unid="7bb07fbce2b44858b396ff746d24ae4d"/>
          <w:sz w:val="21" pt14:Unid="f7c0f082307847e1baa41eac4a7169ce"/>
          <w:szCs w:val="21" pt14:Unid="1fa8b808f0c34a00a7a17862fb9c49f4"/>
        </w:rPr>
        <w:t>CodeMaid</w:t>
      </w:r>
      <w:r>
        <w:rPr pt14:Unid="eb87af6702f94323a12c174f639c8ce2">
          <w:rFonts w:ascii="Arial" w:hAnsi="Arial" w:eastAsia="Arial" w:cs="Arial" pt14:Unid="268ef99def0644f79e7b656fee0f8413"/>
          <w:color w:val="auto" pt14:Unid="226f898a7469414da7a6fb32a5c0adbc"/>
          <w:sz w:val="21" pt14:Unid="6f1e6e0a8d8847508b27413dd9e57f55"/>
          <w:szCs w:val="21" pt14:Unid="ba98118f3e3f4568b8aec9147368bac4"/>
        </w:rPr>
        <w:t xml:space="preserve">: es una extensión de Visual Studio para la limpieza automática de códi-go C# y otros lenguajes. En el proceso de limpieza, CodeMaid ordena los métodos y propiedades de acuerdo a los estándares, revisa el formato de los comentarios, elimina las referencias a espacios de nombres que no se emplean, etc. </w:t>
      </w:r>
      <w:r>
        <w:rPr pt14:Unid="e08a27e8e9174045b22e0e84150e4859">
          <w:rFonts w:ascii="Arial" w:hAnsi="Arial" w:eastAsia="Arial" w:cs="Arial" pt14:Unid="78a3531e71ff4c468c8cab7b307a1b61"/>
          <w:color w:val="auto" pt14:Unid="29ddf16881484410bdaef34e7c37526b"/>
          <w:sz w:val="30" pt14:Unid="fae8ae04bb9d4172a4f15965a6667cb2"/>
          <w:szCs w:val="30" pt14:Unid="ea502e07b15147eaab28be12cc9adfff"/>
          <w:vertAlign w:val="superscript" pt14:Unid="917976a3be634be68320ef84781b409d"/>
        </w:rPr>
        <w:t>15</w:t>
      </w:r>
    </w:p>
    <w:p pt14:Unid="bc1bc974895642ce945908465cbb17bd">
      <w:pPr pt14:Unid="7f848bbb3625414f8e336fea55788469">
        <w:spacing w:after="0" w:line="20" w:lineRule="exact" pt14:Unid="b9d38fff188f42b4bb04f1fbce3a41c5"/>
        <w:rPr pt14:Unid="15cba60738c44c9693ef42bb459ccc14">
          <w:color w:val="auto" pt14:Unid="ee058aebfed140aebad5b60edf1cc2b8"/>
          <w:sz w:val="20" pt14:Unid="1529fdfb6e3840259271083871a98b2c"/>
          <w:szCs w:val="20" pt14:Unid="8fd56a0628eb44f79e515490043c1064"/>
        </w:rPr>
      </w:pPr>
    </w:p>
    <w:p pt14:Unid="8678ba4efe4d434aa6fc35b43065b7e3">
      <w:pPr pt14:Unid="eab20cb505394a2ea897688ce8126fa8">
        <w:spacing w:after="0" w:line="54" w:lineRule="exact" pt14:Unid="990556ffdfaf42e1ad335b7fbc5b4109"/>
        <w:rPr pt14:Unid="5b72dfc5461046da98d846b7eae0022f">
          <w:color w:val="auto" pt14:Unid="d977df3539cc44109eab1392cc65425f"/>
          <w:sz w:val="20" pt14:Unid="66741a5c6b53439c91c5f465922fbe86"/>
          <w:szCs w:val="20" pt14:Unid="3f40d3c62d434785861e3d1026a42b29"/>
        </w:rPr>
      </w:pPr>
    </w:p>
    <w:p pt14:Unid="8db91812260d477194060b13a035faa2">
      <w:pPr pt14:Unid="6e32ceb94e36400e9da86e8ed752173e">
        <w:spacing w:after="0" w:line="250" w:lineRule="auto" pt14:Unid="f66ab36c26124ca18a18493349ca2cdb"/>
        <w:ind w:left="800" w:right="266" pt14:Unid="a1821541ecd54c5ca0d50a7a146329b4"/>
        <w:jc w:val="both" pt14:Unid="f9a75c1852e848948d1bd79ca4f9e12f"/>
        <w:rPr pt14:Unid="2ab723b575bd4ee9963cfa3df5d4b4ba">
          <w:rFonts w:ascii="Arial" w:hAnsi="Arial" w:eastAsia="Arial" w:cs="Arial" pt14:Unid="5bcd923d11ff44249dfb80fff9ec1bff"/>
          <w:color w:val="auto" pt14:Unid="94e410198af942e287542d22ded0f7fb"/>
          <w:sz w:val="22" pt14:Unid="901ebbc8a929494bb32b2ebb946a144e"/>
          <w:szCs w:val="22" pt14:Unid="f60e42292ff2466a938627721ba1c1d8"/>
        </w:rPr>
      </w:pPr>
      <w:r>
        <w:rPr pt14:Unid="a385181e571b4f95a77b8159fabdf793">
          <w:rFonts w:ascii="Arial" w:hAnsi="Arial" w:eastAsia="Arial" w:cs="Arial" pt14:Unid="8e9b437f1a0047fda59c7e78d7e46c24"/>
          <w:b w:val="1" pt14:Unid="1e4e3c85c46944aba536eb804802179b"/>
          <w:bCs w:val="1" pt14:Unid="4eb1519de2054d8284e9df8d4f889edf"/>
          <w:color w:val="auto" pt14:Unid="9c40d71083ae44cb99822159bd41e5cc"/>
          <w:sz w:val="22" pt14:Unid="de6dac8c71634bee8ae13cc28cc9c3dd"/>
          <w:szCs w:val="22" pt14:Unid="00e3e2d3c0d64354920c3b879e69d2c8"/>
        </w:rPr>
        <w:t>StyleCop</w:t>
      </w:r>
      <w:r>
        <w:rPr pt14:Unid="2164bb7dc0194bee8c78033c565c3f84">
          <w:rFonts w:ascii="Arial" w:hAnsi="Arial" w:eastAsia="Arial" w:cs="Arial" pt14:Unid="d93f7c0cf9d9461796b5803365df40e0"/>
          <w:color w:val="auto" pt14:Unid="85771557f838440e904d002ea5651531"/>
          <w:sz w:val="22" pt14:Unid="a3a85b19d53f4a0d9c4a22ec23399e28"/>
          <w:szCs w:val="22" pt14:Unid="784bcdabf77b4803b56468e6c2c0e66d"/>
        </w:rPr>
        <w:t>: es un analizador estático de código C# desarrollado por Microsoft. Se</w:t>
      </w:r>
      <w:r>
        <w:rPr pt14:Unid="0621ba7c2d344cb681bd144b9ac2ee8f">
          <w:rFonts w:ascii="Arial" w:hAnsi="Arial" w:eastAsia="Arial" w:cs="Arial" pt14:Unid="a4e1ca4977314ae587783cc9a403357c"/>
          <w:b w:val="1" pt14:Unid="1ad54e82f3664c7d8212b7b7c6c31d39"/>
          <w:bCs w:val="1" pt14:Unid="30809ba97ab541618d53dd9ac71e38ff"/>
          <w:color w:val="auto" pt14:Unid="76f7fa7208514206bda2765cd550a5f5"/>
          <w:sz w:val="22" pt14:Unid="9d3d4b6989a74e3d980b80b00a551347"/>
          <w:szCs w:val="22" pt14:Unid="340ff85f7dce49729f8071bc83d6f62f"/>
        </w:rPr>
        <w:t xml:space="preserve"> </w:t>
      </w:r>
      <w:r>
        <w:rPr pt14:Unid="81e469f0747e4a4085b3223f7e78c23e">
          <w:rFonts w:ascii="Arial" w:hAnsi="Arial" w:eastAsia="Arial" w:cs="Arial" pt14:Unid="89804e4f514240efaa7c1929afcfbf83"/>
          <w:color w:val="auto" pt14:Unid="b4d469a52deb4c22a8de05dfbd99b7f2"/>
          <w:sz w:val="22" pt14:Unid="684b34201ec6462b8dd758fe946148e2"/>
          <w:szCs w:val="22" pt14:Unid="0942364d699842f495433c3ee6f02265"/>
        </w:rPr>
        <w:t xml:space="preserve">basa en reglas centradas en aspectos como la documentación, la ordenación de los elementos o el estilo de código. Además, permite configurar las reglas que se apli-can, definir excepciones a una de ellas o la creación de reglas propias. </w:t>
      </w:r>
      <w:r>
        <w:rPr pt14:Unid="fec4d4d72f0740ef9664945d436d398a">
          <w:rFonts w:ascii="Arial" w:hAnsi="Arial" w:eastAsia="Arial" w:cs="Arial" pt14:Unid="9330aaa8ef9343fb94ea93eacfc09421"/>
          <w:color w:val="auto" pt14:Unid="2c604b210b7d4326b723b7f16c1fc93a"/>
          <w:sz w:val="31" pt14:Unid="5f6d4ceba3fb45f9ad3799010ef0dd49"/>
          <w:szCs w:val="31" pt14:Unid="ab164536ecf343e08e2bfb30e7331b5e"/>
          <w:vertAlign w:val="superscript" pt14:Unid="37c1fdb867d24baaaf8906eae616ea33"/>
        </w:rPr>
        <w:t>16</w:t>
      </w:r>
    </w:p>
    <w:p pt14:Unid="4535d9c6cddd46aca56010a732958c30">
      <w:pPr pt14:Unid="787cbcd9c095485094d8ef0348e92fbf">
        <w:spacing w:after="0" w:line="20" w:lineRule="exact" pt14:Unid="dfd25553ca3e4ba99ed4b90481e0df04"/>
        <w:rPr pt14:Unid="245b431dde774c2dbc3e772b7fcdb10c">
          <w:color w:val="auto" pt14:Unid="53bfb1a1b3544486ab141e7d4cbe8174"/>
          <w:sz w:val="20" pt14:Unid="f80e809e91fd40a7b2e913c2458ac08c"/>
          <w:szCs w:val="20" pt14:Unid="2fcacf17ef6c412498cb72be1d282019"/>
        </w:rPr>
      </w:pPr>
    </w:p>
    <w:p pt14:Unid="eb98cbc2b6114cc2b6b4563644b358c8">
      <w:pPr pt14:Unid="d75ced0c4f844c9dbf2b2fae6be720c5">
        <w:spacing w:after="0" w:line="267" w:lineRule="auto" pt14:Unid="943f30b152f64cdbbfded9e4cd65e5d6"/>
        <w:ind w:left="800" w:right="266" pt14:Unid="b57bf96bea924f188ed5eecf99dcd50d"/>
        <w:jc w:val="both" pt14:Unid="5c7f73fde5f7481cb32167e0bcdc49cc"/>
        <w:rPr pt14:Unid="9582a55d822a49708a6bd457fc89ebba">
          <w:color w:val="auto" pt14:Unid="d4ec049f8f774bb8ade7c9202a1e34c2"/>
          <w:sz w:val="20" pt14:Unid="b77e8684061e4cc4b0db4805b9c6c114"/>
          <w:szCs w:val="20" pt14:Unid="e95f509ff15e4f4984a6d1f426341c75"/>
        </w:rPr>
      </w:pPr>
      <w:r>
        <w:rPr pt14:Unid="94afe844eff44b26a528188ad0ec231a">
          <w:rFonts w:ascii="Arial" w:hAnsi="Arial" w:eastAsia="Arial" w:cs="Arial" pt14:Unid="176c8e8f11894239bff1eea7bcab44ce"/>
          <w:color w:val="auto" pt14:Unid="4278adfb6def466c80ebd9a45dba0ee5"/>
          <w:sz w:val="22" pt14:Unid="2c83e70e02804c4b8d5dc9dc969700fe"/>
          <w:szCs w:val="22" pt14:Unid="9e4676fee2264e5e8caa810e5abaf443"/>
        </w:rPr>
        <w:t>En la mayoría de proyectos se ha configurado para que las alertas que devuelve StyleCop cuando no se cumple una regla se trate como un error y no como una</w:t>
      </w:r>
    </w:p>
    <w:p pt14:Unid="4035c525a20246a599517fa1f37de866">
      <w:pPr pt14:Unid="da607ebaf34b472b9ee3fa4730b14ada">
        <w:spacing w:after="0" w:line="20" w:lineRule="exact" pt14:Unid="fcc10e1003314aad886d577d9c5ed02f"/>
        <w:rPr pt14:Unid="de1479de4bba49ec99cf11fc24f02b21">
          <w:color w:val="auto" pt14:Unid="a7ea8f8303df4340935b333ed277e17f"/>
          <w:sz w:val="20" pt14:Unid="90f8d2ebf2134782b3587632fcb09ad0"/>
          <w:szCs w:val="20" pt14:Unid="0b3fb9428ae54fa8ab6898a14fb2494a"/>
        </w:rPr>
      </w:pPr>
    </w:p>
    <w:p pt14:Unid="522d7344a3bc48b58ee2e5855dd0dd35">
      <w:pPr pt14:Unid="f18a8d2ecf274e73a7051aec0ad507e3">
        <w:spacing w:after="0" w:line="65" w:lineRule="exact" pt14:Unid="d4222dbaffa447739f5b136dc1cae217"/>
        <w:rPr pt14:Unid="9c248ad557f14c9bb4d382bbe7d7e1c1">
          <w:color w:val="auto" pt14:Unid="d3d07899f6bb41e48db36d76a43048fc"/>
          <w:sz w:val="20" pt14:Unid="31450254cf4d450ba7ceea75129d26a5"/>
          <w:szCs w:val="20" pt14:Unid="c8dc57cfa5964d4d92e04ba1b629f0e8"/>
        </w:rPr>
      </w:pPr>
    </w:p>
    <w:p pt14:Unid="6d2e3d3ef82840298ba2bd349ffa96c9">
      <w:pPr pt14:Unid="c205c7d94dea4a8abc090956f38d6084">
        <w:numPr pt14:Unid="a76cbbb2ea644452abba2b3f137f32e1">
          <w:ilvl w:val="0" pt14:Unid="8f15aaf945884d63a4d3a58fb3068e8d"/>
          <w:numId w:val="9" pt14:Unid="3d2c20b393f845ff973963b42682a2fb"/>
        </w:numPr>
        <w:tabs pt14:Unid="d9fa5e612e5944139ac3cab021a628d3">
          <w:tab w:val="left" w:leader="none" w:pos="620" pt14:Unid="04709f4de51340f291e1b54ad1739799"/>
        </w:tabs>
        <w:spacing w:after="0" pt14:Unid="3d9d94ebbd1f4729a3f8440b41079f4b"/>
        <w:ind w:left="620" w:hanging="186" pt14:Unid="397edb6b21554e718cc340e8b23846f7"/>
        <w:rPr pt14:Unid="1a3975e8be684c2db1c71f389dbda772">
          <w:rFonts w:ascii="Arial" w:hAnsi="Arial" w:eastAsia="Arial" w:cs="Arial" pt14:Unid="fcec6e0afe9148a192980b1b73c7aab4"/>
          <w:color w:val="auto" pt14:Unid="e1da897539ee4f42a9f42f0357ac958d"/>
          <w:sz w:val="25" pt14:Unid="d2d925897c4c406c85509677981c427c"/>
          <w:szCs w:val="25" pt14:Unid="10945c09120a415e9ef129bd55c2f9c2"/>
          <w:vertAlign w:val="superscript" pt14:Unid="673ff346d2d94eaf97ddce224f631235"/>
        </w:rPr>
      </w:pPr>
      <w:r>
        <w:rPr pt14:Unid="54ddf404b6814a31bfd4949c469af6ff">
          <w:rFonts w:ascii="Arial" w:hAnsi="Arial" w:eastAsia="Arial" w:cs="Arial" pt14:Unid="cf947b17a1144082a582c317d90202df"/>
          <w:color w:val="auto" pt14:Unid="d62f5a57fc39433091be1fa49eb2b1a9"/>
          <w:sz w:val="16" pt14:Unid="23f854b3eeb8471783dc5d342cbe094b"/>
          <w:szCs w:val="16" pt14:Unid="b8056f066ece4d6493fdc83bf861d2e0"/>
        </w:rPr>
        <w:t>Página de GitHub de NSwag: https://github.com/RSuter/NSwag</w:t>
      </w:r>
    </w:p>
    <w:p pt14:Unid="4c89a42390ae4c9893ff1155e8b18407">
      <w:pPr pt14:Unid="246bb826ae8247c9914ee048ef7bd09a">
        <w:spacing w:after="0" w:line="49" w:lineRule="exact" pt14:Unid="eef8a5ea340043f28a76e2931c60808f"/>
        <w:rPr pt14:Unid="329be7df806e444fb6ca4df1f5aa2f5e">
          <w:rFonts w:ascii="Arial" w:hAnsi="Arial" w:eastAsia="Arial" w:cs="Arial" pt14:Unid="ba67204281b84c16880074573f1f4ed9"/>
          <w:color w:val="auto" pt14:Unid="abefe3feea0b4e1a8753e5b3b44e1142"/>
          <w:sz w:val="25" pt14:Unid="dc2f295d7ab345c3b20f416f6ffae701"/>
          <w:szCs w:val="25" pt14:Unid="18f9efae5bfc4696bd7e843ba2fd0aa7"/>
          <w:vertAlign w:val="superscript" pt14:Unid="901c7a92254442218f8d76612467909f"/>
        </w:rPr>
      </w:pPr>
    </w:p>
    <w:p pt14:Unid="9ea65789e8364b0dbc9c90082733ea4e">
      <w:pPr pt14:Unid="2e2cc8ea7a204ce1aea81b126804e35a">
        <w:numPr pt14:Unid="e1119685bfa54867bd0cb9b714de58cd">
          <w:ilvl w:val="0" pt14:Unid="252116f5fc294a109be30c90c06e587f"/>
          <w:numId w:val="9" pt14:Unid="be8874c1b19f440985237927f93dc5db"/>
        </w:numPr>
        <w:tabs pt14:Unid="3f2858ab5f46419797796a3cbde5f4b9">
          <w:tab w:val="left" w:leader="none" w:pos="740" pt14:Unid="d9e15cb03e934874ad9d64e8908d98d5"/>
        </w:tabs>
        <w:spacing w:after="0" w:line="180" w:lineRule="auto" pt14:Unid="a46f76678d2e44d9bc84a7b88c33d4e5"/>
        <w:ind w:left="260" w:right="266" w:firstLine="174" pt14:Unid="0baa057f681245b19d5f3e036e74f80f"/>
        <w:rPr pt14:Unid="921bd2b11a514376a08b2c8febf83822">
          <w:rFonts w:ascii="Arial" w:hAnsi="Arial" w:eastAsia="Arial" w:cs="Arial" pt14:Unid="34746183943144fb915e335872b34563"/>
          <w:color w:val="auto" pt14:Unid="0df1d6406f654a738661c5f19f5c8c56"/>
          <w:sz w:val="28" pt14:Unid="9d080dbe30134b088102ff464504e63b"/>
          <w:szCs w:val="28" pt14:Unid="f7985651d0d44be28364fd8e0ef3cd33"/>
          <w:vertAlign w:val="superscript" pt14:Unid="e4e3468948ef4111acc2212ff02173fb"/>
        </w:rPr>
      </w:pPr>
      <w:r>
        <w:rPr pt14:Unid="713718a5a9b2410a83daa04efe351abd">
          <w:rFonts w:ascii="Arial" w:hAnsi="Arial" w:eastAsia="Arial" w:cs="Arial" pt14:Unid="e1879b4dcd624377bc5fbe7677be4223"/>
          <w:color w:val="auto" pt14:Unid="61eec131b3ea408dacfefe949227bd7f"/>
          <w:sz w:val="18" pt14:Unid="f91d88a2860e4545bed5bd563c38bac0"/>
          <w:szCs w:val="18" pt14:Unid="70956409f02f44bbb5ffe33011920281"/>
        </w:rPr>
        <w:t>NSwag Tutorial: How to integrate NSwag into your ASP.NET Core Web API project: https://www.youtube.com/watch?v=lF9ZZ8p2Ciw</w:t>
      </w:r>
    </w:p>
    <w:p pt14:Unid="ccc6bcf27282417f85e99b2d00551201">
      <w:pPr pt14:Unid="8355d00dc3094c4cbe99348a7d595af2">
        <w:numPr pt14:Unid="54324b8d55b94ce5be3d33869295aba1">
          <w:ilvl w:val="0" pt14:Unid="b917c363af334f479bc4035fe37bcdd8"/>
          <w:numId w:val="9" pt14:Unid="624fd891b4814638ad99d979bacb44ae"/>
        </w:numPr>
        <w:tabs pt14:Unid="8cbf84b2f5344b419022da298b40aedd">
          <w:tab w:val="left" w:leader="none" w:pos="620" pt14:Unid="a2720068e1e64cb3913f5a3af8897094"/>
        </w:tabs>
        <w:spacing w:after="0" w:line="189" w:lineRule="auto" pt14:Unid="9a282c335d5c454ca05ad05477a1e512"/>
        <w:ind w:left="620" w:hanging="186" pt14:Unid="1f12c0cd6cec4ed3a468fda347b66995"/>
        <w:rPr pt14:Unid="3d2f4c2cbce844b79ee2192ff25abe33">
          <w:rFonts w:ascii="Arial" w:hAnsi="Arial" w:eastAsia="Arial" w:cs="Arial" pt14:Unid="785040bdd35f44b7a379046360a078d7"/>
          <w:color w:val="auto" pt14:Unid="dd3161b6bcbc42f39862f0a1288ff9df"/>
          <w:sz w:val="25" pt14:Unid="6b5317fb237e44739d109f9a1d4250f5"/>
          <w:szCs w:val="25" pt14:Unid="b7a7f1ce5e9b47509cf9f825267dcc15"/>
          <w:vertAlign w:val="superscript" pt14:Unid="49366dbe402046e3984c5e372fdcee2d"/>
        </w:rPr>
      </w:pPr>
      <w:r>
        <w:rPr pt14:Unid="8760a46e8d434295b3a4c32776bb31c5">
          <w:rFonts w:ascii="Arial" w:hAnsi="Arial" w:eastAsia="Arial" w:cs="Arial" pt14:Unid="d317fbd7dcbc4cefb557aab23c500b57"/>
          <w:color w:val="auto" pt14:Unid="97e7777796434cb4b88243848ef7c717"/>
          <w:sz w:val="16" pt14:Unid="f913abed7b234b5a9e66af64971be551"/>
          <w:szCs w:val="16" pt14:Unid="5a992ec476eb4bb1b5f1f5421d8984a4"/>
        </w:rPr>
        <w:t>Página oficial de CodeMaid: http://www.codemaid.net/</w:t>
      </w:r>
    </w:p>
    <w:p pt14:Unid="311c25574456432e86f8353df32497d4">
      <w:pPr pt14:Unid="08a0f170c61c453db5daeb589de24336">
        <w:spacing w:after="0" w:line="50" w:lineRule="exact" pt14:Unid="5c5798ff383f4e8281d1641091cec5ae"/>
        <w:rPr pt14:Unid="aca1285e53a944cabb5bd628a3d56281">
          <w:rFonts w:ascii="Arial" w:hAnsi="Arial" w:eastAsia="Arial" w:cs="Arial" pt14:Unid="b14e6ceef4f1401887b06b8d0811c316"/>
          <w:color w:val="auto" pt14:Unid="11df7a1f3c5c46beade45d8d0117b860"/>
          <w:sz w:val="25" pt14:Unid="4ebc7830440d4ef9b1bde214e76c6c2d"/>
          <w:szCs w:val="25" pt14:Unid="1c2683f0563d46318ca6e328269b782c"/>
          <w:vertAlign w:val="superscript" pt14:Unid="6fc02eaed754480d9f8c97d5d374b572"/>
        </w:rPr>
      </w:pPr>
    </w:p>
    <w:p pt14:Unid="cf62c31166e2480caa875cd39fc34a03">
      <w:pPr pt14:Unid="b5109d37da9c49b9bd0a64741e617d89">
        <w:numPr pt14:Unid="935cce6705ff4707bcd2a126e2bb95d8">
          <w:ilvl w:val="0" pt14:Unid="25fb0b75faa442268109f164b7dfbe4a"/>
          <w:numId w:val="9" pt14:Unid="38b65b74398a47ac9c66005073a00bba"/>
        </w:numPr>
        <w:tabs pt14:Unid="11c5044b0f3c4d82b8d3fcfcd8093976">
          <w:tab w:val="left" w:leader="none" w:pos="580" pt14:Unid="6571d1b34cc44493ab8bd790b60d9ea6"/>
        </w:tabs>
        <w:spacing w:after="0" w:line="195" w:lineRule="auto" pt14:Unid="80df846d2e81481ba7e3c548159a02d0"/>
        <w:ind w:left="580" w:hanging="146" pt14:Unid="f21c3e89b94c45dfaaa1475b444c1353"/>
        <w:rPr pt14:Unid="b0ee0bc4ce6744ca8a6368d8ca046ff1">
          <w:rFonts w:ascii="Arial" w:hAnsi="Arial" w:eastAsia="Arial" w:cs="Arial" pt14:Unid="f21b6f37f41f48d1b06a7611a22c190f"/>
          <w:color w:val="auto" pt14:Unid="8f14cef08d644e2b98cd8b0c5c9ed037"/>
          <w:sz w:val="19" pt14:Unid="e7cb015d759a4f05968d9cd833fca841"/>
          <w:szCs w:val="19" pt14:Unid="1ff504db86e74637b0045f4ad686a74d"/>
          <w:vertAlign w:val="superscript" pt14:Unid="e27d1e33bb2242e2b57f066b4042f0c7"/>
        </w:rPr>
      </w:pPr>
      <w:r>
        <w:rPr pt14:Unid="bc99a815cca04885aef49cbeba2020e5">
          <w:rFonts w:ascii="Arial" w:hAnsi="Arial" w:eastAsia="Arial" w:cs="Arial" pt14:Unid="5fa7e31c8ab34448b53895a12fb61f2e"/>
          <w:color w:val="auto" pt14:Unid="247e26aa52e14cfc9a3fa433f7195acc"/>
          <w:sz w:val="13" pt14:Unid="a9a5ac0caa274959bb188a3eee18ae47"/>
          <w:szCs w:val="13" pt14:Unid="bc8edc84e9644c29822bc2158f89c79a"/>
        </w:rPr>
        <w:t>Página de la Wikipedia de StyleCop: https://en.wikipedia.org/wiki/StyleCop</w:t>
      </w:r>
    </w:p>
    <w:p pt14:Unid="4a722500457c489f966e253fcaa9dcc0">
      <w:pPr pt14:Unid="dcef151129764c2c92170740892ce435"/>
    </w:p>
    <w:tbl pt14:Unid="e9fc58a9aae747b694655c772e38c533" pt14:CorrelatedSHA1Hash="9adc58a7a12d078634107defbd74c90b7735a369" pt14:SHA1Hash="9adc58a7a12d078634107defbd74c90b7735a369" pt14:StructureSHA1Hash="083c39f071e2f67adc0ffdb8cc687ed0eb21b73c">
      <w:tblPr pt14:Unid="5b19edf3c76b4b54974cf6a15f44f25a">
        <w:tblInd w:w="260" w:type="dxa" pt14:Unid="6903678f08f54d8d8b85091944ce4b43"/>
        <w:tblLayout w:type="fixed" pt14:Unid="83b3d194d99d4c978a5788e4816bec1a"/>
        <w:tblCellMar pt14:Unid="5fa5f29d7dea453cad639eb360e5b794">
          <w:top w:w="0" w:type="dxa" pt14:Unid="2b1a165fdef647928516c3656d6e07fe"/>
          <w:left w:w="0" w:type="dxa" pt14:Unid="36f93a45a6804c759343a30b0e554a2f"/>
          <w:bottom w:w="0" w:type="dxa" pt14:Unid="4f7d77d80c384423b9fca99e965ea437"/>
          <w:right w:w="0" w:type="dxa" pt14:Unid="eecd4cbd65064ba0ab43d920e979bc9a"/>
        </w:tblCellMar>
      </w:tblPr>
      <w:tr pt14:Unid="99d2af5a06244c19982ab6ad66012b1e" pt14:CorrelatedSHA1Hash="240d64cad43f5b346a0f77826fa7c7da69e4ff97" pt14:SHA1Hash="240d64cad43f5b346a0f77826fa7c7da69e4ff97" pt14:StructureSHA1Hash="79a0eea29f620d22c292795db0fa42012a6019db">
        <w:trPr pt14:Unid="4c04fbf281074b0490d2f352cbb76d7b">
          <w:trHeight w:val="361" pt14:Unid="231b39813a7d444dadf043dc32853d75"/>
        </w:trPr>
        <w:tc pt14:Unid="102b5cfaf8bc4330bece9a12537eccdf" pt14:SHA1Hash="868d855066e60d70dfde28ec7f9383361cadb722">
          <w:tcPr pt14:Unid="43444af83e7845909c47a5a9bf2f7ade">
            <w:tcW w:w="5200" w:type="dxa" pt14:Unid="99b846048cd04b35940254e5ae9ec36f"/>
            <w:tcBorders pt14:Unid="a89a9d12ef754d7d9a76511fc4676696">
              <w:bottom w:val="single" w:color="auto" w:sz="8" pt14:Unid="8248074d992f4cb68f76500b6284a825"/>
            </w:tcBorders>
            <w:vAlign w:val="bottom" pt14:Unid="f0e6c8cab4eb4a55bb2a00b1c7383728"/>
          </w:tcPr>
          <w:p pt14:Unid="a329e1de0390498e87455c20d95be49e">
            <w:pPr pt14:Unid="303b8bbc0a7447d49263c37d858d9668">
              <w:spacing w:after="0" pt14:Unid="a7c4311330464125ba0205940188c87d"/>
              <w:rPr pt14:Unid="9e2f16b1068f42d18a4eb816c217e9b5">
                <w:color w:val="auto" pt14:Unid="11a7738a97f4478993bf6390fcc2a24a"/>
                <w:sz w:val="20" pt14:Unid="3fafe8c059564d448d2c28dfd027c02f"/>
                <w:szCs w:val="20" pt14:Unid="22fd7e8d13524dc5bde48b7b7438398a"/>
              </w:rPr>
            </w:pPr>
            <w:r>
              <w:rPr pt14:Unid="10d023086e51446b82fb07df2eca7992">
                <w:rFonts w:ascii="Arial" w:hAnsi="Arial" w:eastAsia="Arial" w:cs="Arial" pt14:Unid="8c003a917209483a8a68a9cd86e4cfb1"/>
                <w:color w:val="auto" pt14:Unid="3295a618cd6d465099ef8455c86cdcd8"/>
                <w:sz w:val="24" pt14:Unid="a80e4274b6664c0f9f6a3538312a737f"/>
                <w:szCs w:val="24" pt14:Unid="53e350aaf4ea477fa368f4eb6d538347"/>
              </w:rPr>
              <w:t>6.3  Interfaz de usuario</w:t>
            </w:r>
          </w:p>
        </w:tc>
        <w:tc pt14:Unid="96575bf1a2b14e169a9dd2d8b41ae654" pt14:SHA1Hash="e0110449a7706f4922674044b704c3643d1c7e60">
          <w:tcPr pt14:Unid="035f2b5271814f3783a1a07e58664b31">
            <w:tcW w:w="3300" w:type="dxa" pt14:Unid="04251068eb684487b245492456f20872"/>
            <w:tcBorders pt14:Unid="1e1e8ed390ee42258b206a435e39585d">
              <w:bottom w:val="single" w:color="auto" w:sz="8" pt14:Unid="29eab11226474d68afe6cbd9fb5eb965"/>
            </w:tcBorders>
            <w:vAlign w:val="bottom" pt14:Unid="e3bcd3c5b18940e4970b258fa72878ae"/>
          </w:tcPr>
          <w:p pt14:Unid="5f7d1d2a7e1448f08d089910b8bf82c4">
            <w:pPr pt14:Unid="8c0f520ded3945e68f9fb5c1dc560b96">
              <w:spacing w:after="0" pt14:Unid="856e10e1d6e7405da07f3553540facb8"/>
              <w:jc w:val="right" pt14:Unid="c981351834e543ee9fb8f63412cb3000"/>
              <w:rPr pt14:Unid="367b45bd0af34d2d834857d0d5b44044">
                <w:color w:val="auto" pt14:Unid="ffc55fbdfb3449cb87e64a8387595aff"/>
                <w:sz w:val="20" pt14:Unid="d79120f96b1b4d7ba1d39daf21d92b9e"/>
                <w:szCs w:val="20" pt14:Unid="1b7b744a75994f2b8c3b84bd525cae38"/>
              </w:rPr>
            </w:pPr>
            <w:r>
              <w:rPr pt14:Unid="3daf5448920c440da85fa9ecc87065e4">
                <w:rFonts w:ascii="Arial" w:hAnsi="Arial" w:eastAsia="Arial" w:cs="Arial" pt14:Unid="1a98510650d4439d8b3e93a2dac7b7d5"/>
                <w:b w:val="1" pt14:Unid="90360cb40d4c48a4bd25761c32a3ceb3"/>
                <w:bCs w:val="1" pt14:Unid="1c84251f3f2f494db7942c6eb62d4271"/>
                <w:color w:val="auto" pt14:Unid="c0fd6f21638e403ca135a0df7e00dd3c"/>
                <w:sz w:val="22" pt14:Unid="02bb0807c5604571a9ea8b0b7eee6b40"/>
                <w:szCs w:val="22" pt14:Unid="f7606f3ac19c486f9e2a29a462d1b24a"/>
              </w:rPr>
              <w:t>45</w:t>
            </w:r>
          </w:p>
        </w:tc>
      </w:tr>
    </w:tbl>
    <w:p pt14:Unid="aecbe43175ba426a90fd65ccf65edac5">
      <w:pPr pt14:Unid="d8842d9633934754a9918847cf502954">
        <w:spacing w:after="0" w:line="387" w:lineRule="exact" pt14:Unid="e9dcca14e5e84e8e82c35cfe211c0ce6"/>
        <w:rPr pt14:Unid="09d2cb933b66444581f18ec487d67a7b">
          <w:color w:val="auto" pt14:Unid="ff3fba405cd54215bf89a4f1bd3e2cf3"/>
          <w:sz w:val="20" pt14:Unid="447da588299f4722bacbcd5f0af5df67"/>
          <w:szCs w:val="20" pt14:Unid="3d4f45767f6b40b7a3bde91c259eebb7"/>
        </w:rPr>
      </w:pPr>
    </w:p>
    <w:p pt14:Unid="8538cba67fe441499b23e5f10cce6361">
      <w:pPr pt14:Unid="1cb72fdd3b9e4088b6f60b44efb1534e">
        <w:spacing w:after="0" w:line="267" w:lineRule="auto" pt14:Unid="e5e45ac744b04f0880be450b9dc91a84"/>
        <w:ind w:left="800" w:right="266" pt14:Unid="bf986ca5833544a49111727c065280dd"/>
        <w:rPr pt14:Unid="17de564c51514f1bbfc353eff06b4b50">
          <w:color w:val="auto" pt14:Unid="c53df52f245e425f848162e111a8b8a1"/>
          <w:sz w:val="20" pt14:Unid="628997c267d149a29a8735b6d9ebf9f0"/>
          <w:szCs w:val="20" pt14:Unid="2f412ea1bb5c4831931e10dd0372dc5c"/>
        </w:rPr>
      </w:pPr>
      <w:r>
        <w:rPr pt14:Unid="69480901887b4e5d9d0426d644732a8a">
          <w:rFonts w:ascii="Arial" w:hAnsi="Arial" w:eastAsia="Arial" w:cs="Arial" pt14:Unid="a1442121d6d44456997e381f26bcffd7"/>
          <w:color w:val="auto" pt14:Unid="a564df752eb2432b941cbd21082611c5"/>
          <w:sz w:val="22" pt14:Unid="965ee470f4fe401ea938c07ddcac7ace"/>
          <w:szCs w:val="22" pt14:Unid="90792b2415e54285a14ba5b0fd045192"/>
        </w:rPr>
        <w:t>alerta. Esto se puede conseguir añadiendo la opción TreatWarningsAsErrors en los archivos .csproj.</w:t>
      </w:r>
    </w:p>
    <w:p pt14:Unid="91354bf2d4ba4730a983126a60c059bd">
      <w:pPr pt14:Unid="75f11ef92255452e8e660a7b1b0f9c2a">
        <w:spacing w:after="0" w:line="20" w:lineRule="exact" pt14:Unid="5764edc908364ee78326561cb20c41a5"/>
        <w:rPr pt14:Unid="ca3f5eda06e845bbb74c7b2e72f4bb17">
          <w:color w:val="auto" pt14:Unid="2d30f58769c340b7aadfeec6d9e2b49b"/>
          <w:sz w:val="20" pt14:Unid="ab1ad9c2d7b34514b10944114118f239"/>
          <w:szCs w:val="20" pt14:Unid="52d6862032d54bca9fcacc07cea94595"/>
        </w:rPr>
      </w:pPr>
      <w:r>
        <w:rPr pt14:Unid="de4a8f82a8b6470d81d141e07a3e4aa2">
          <w:color w:val="auto" pt14:Unid="b457a6993781448c839f3d57af14f2e5"/>
          <w:sz w:val="20" pt14:Unid="020a332a3a104abfaeeea25dc1300b51"/>
          <w:szCs w:val="20" pt14:Unid="06435ccf70d44424b13f11128de874b7"/>
        </w:rPr>
        <w:drawing pt14:Unid="73a8645d7a954678a8b4cdf714953df8" pt14:SHA1Hash="47172fa28f9904896dc2091dadb61317939c0f7a">
          <wp:anchor simplePos="0" relativeHeight="251657728" behindDoc="1" locked="0" layoutInCell="0" allowOverlap="1" pt14:Unid="ab025874df3f4146a53100c1011b0de8">
            <wp:simplePos x="0" y="0" pt14:Unid="1a4b11c4ef5b42db90c7de27300160b6"/>
            <wp:positionH relativeFrom="column" pt14:Unid="e32b3e7618224b44b9a8b7961d714dac">
              <wp:posOffset pt14:Unid="488a894e41a54001b773095fa5cd6995">455295</wp:posOffset>
            </wp:positionH>
            <wp:positionV relativeFrom="paragraph" pt14:Unid="0606663437064c7cac4102e9aa98aafd">
              <wp:posOffset pt14:Unid="f4f7e0481ea240939b25b5f781883aa5">186690</wp:posOffset>
            </wp:positionV>
            <wp:extent cx="4820920" cy="1618615" pt14:Unid="c329709bf1a54b219a6c023941e432c9"/>
            <wp:wrapNone pt14:Unid="160c5fcb4f1548d0822fa70f892e380a"/>
            <wp:docPr id="47" name="Picture 226" pt14:Unid="2bfa39d43fa448e3a219cd9380ea6c85"/>
            <wp:cNvGraphicFramePr pt14:Unid="7c2b83d604cb4ba4b748bf354b3b2646">
              <a:graphicFrameLocks xmlns:a="http://schemas.openxmlformats.org/drawingml/2006/main" noChangeAspect="1" pt14:Unid="b01a197ab1e948c0a66a0ef4a09402f7"/>
            </wp:cNvGraphicFramePr>
            <a:graphic xmlns:a="http://schemas.openxmlformats.org/drawingml/2006/main" pt14:Unid="446b0d103dbe4c0aabb2ba5403b35fd8">
              <a:graphicData uri="http://schemas.openxmlformats.org/drawingml/2006/picture" pt14:Unid="5d474fd9fc3241d587084e2730b1a88e">
                <pic:pic xmlns:pic="http://schemas.openxmlformats.org/drawingml/2006/picture" pt14:Unid="5fd17bb34d38439ba8a0ad1a9c4c640b">
                  <pic:nvPicPr pt14:Unid="49bc54b3dce54c2b832e40641d945836">
                    <pic:cNvPr id="0" name="Picture 226" pt14:Unid="d1ce01a1034b4f319993dd455b3f868a"/>
                    <pic:cNvPicPr pt14:Unid="8f6f64abacff4623bda388fdcf9ef3df">
                      <a:picLocks noChangeAspect="1" noChangeArrowheads="1" pt14:Unid="f27a6f755c4a48d288acfc8914dfa0e4"/>
                    </pic:cNvPicPr>
                  </pic:nvPicPr>
                  <pic:blipFill pt14:Unid="de86e676128d4216963c0346c0b08e85">
                    <a:blip r:embed="rId53" pt14:Unid="cb3346d9b705421cb8dd7af1cedb37ef">
                      <a:extLst pt14:Unid="dbfebd1c989b48a9a286acfcfddbd23d">
                        <a:ext uri="{28A0092B-C50C-407E-A947-70E740481C1C}" pt14:Unid="103703c12c474feabd558790ee557cb6"/>
                      </a:extLst>
                    </a:blip>
                    <a:srcRect pt14:Unid="9020532225ba428fb1ed75e12be790aa"/>
                    <a:stretch pt14:Unid="f90771ef8785456783013bf0e181d06c">
                      <a:fillRect pt14:Unid="f4f535a014f64911b6b7b0988d60c009"/>
                    </a:stretch>
                  </pic:blipFill>
                  <pic:spPr bwMode="auto" pt14:Unid="2da9299ec1744e36b132088a546bc745">
                    <a:xfrm pt14:Unid="c0dd55d79e0a48ea829cb125394fa0a9">
                      <a:off x="0" y="0" pt14:Unid="db11c763a8a84fd08f1a77c242d01c23"/>
                      <a:ext cx="4820920" cy="1618615" pt14:Unid="1051e018cb954d6ebd950e368d0858b6"/>
                    </a:xfrm>
                    <a:prstGeom prst="rect" pt14:Unid="a9ac20dda93147a6bb87d9aa15cd57ba">
                      <a:avLst pt14:Unid="f331c6b21b9e47dd9340a7e1694ed9b5"/>
                    </a:prstGeom>
                    <a:noFill pt14:Unid="e04ba360860245d39d3d71aec674a05e"/>
                  </pic:spPr>
                </pic:pic>
              </a:graphicData>
            </a:graphic>
          </wp:anchor>
        </w:drawing>
      </w:r>
    </w:p>
    <w:p pt14:Unid="5c48e1364f9c40ceb2c81df8132f041d">
      <w:pPr pt14:Unid="d8b8d19e393447febf69a3db1ae6a002">
        <w:spacing w:after="0" w:line="200" w:lineRule="exact" pt14:Unid="64afc61f18f740e98e3938c53805d204"/>
        <w:rPr pt14:Unid="88f613e4c15f47f9bd4837f8879a4edf">
          <w:color w:val="auto" pt14:Unid="bf5804d777324a8caf81a8bef0b10c59"/>
          <w:sz w:val="20" pt14:Unid="0730155a461c4abeb4c295e5e0928dde"/>
          <w:szCs w:val="20" pt14:Unid="fc904c56a38b4ebdbc9ba1cebc496557"/>
        </w:rPr>
      </w:pPr>
    </w:p>
    <w:p pt14:Unid="3beef519ac7d4442a26d1fdf3f8acee1">
      <w:pPr pt14:Unid="aa880bca25b1430ba0f2cf79215accd2">
        <w:spacing w:after="0" w:line="200" w:lineRule="exact" pt14:Unid="239f995d2e0c4b278a32ce817db25224"/>
        <w:rPr pt14:Unid="7587bddbabc3402ab59a4ab3421baeff">
          <w:color w:val="auto" pt14:Unid="efcad679e21349f38095a0c6ee4e7c36"/>
          <w:sz w:val="20" pt14:Unid="a7f7326a49d141768d54c59ed38288d1"/>
          <w:szCs w:val="20" pt14:Unid="e05f7c231e7a427687638afe7a1ac81e"/>
        </w:rPr>
      </w:pPr>
    </w:p>
    <w:p pt14:Unid="81613d53035642c0a7fb0fb3fb67ffe3">
      <w:pPr pt14:Unid="3e4408ec76ee4ecd8d2e8c6440c6f637">
        <w:spacing w:after="0" w:line="200" w:lineRule="exact" pt14:Unid="771f02ffcfde4c16bb0f018bb1d50b3a"/>
        <w:rPr pt14:Unid="808258ad6d094f84be83878170117ecf">
          <w:color w:val="auto" pt14:Unid="3b712d01d1ac48689f3ae93f296299c6"/>
          <w:sz w:val="20" pt14:Unid="eded6e007313479b9aec736faa790a43"/>
          <w:szCs w:val="20" pt14:Unid="38f48e7a8b9241728f1d444680a747fc"/>
        </w:rPr>
      </w:pPr>
    </w:p>
    <w:p pt14:Unid="8537be9cf9a54439a70faffbb42fbdaa">
      <w:pPr pt14:Unid="c47aa1d16df346d8ba16723a3902104c">
        <w:spacing w:after="0" w:line="200" w:lineRule="exact" pt14:Unid="e97c4a80bd54498683b252d32bd1893f"/>
        <w:rPr pt14:Unid="4cf8afffcd7747ea9df4ad8bde06f3aa">
          <w:color w:val="auto" pt14:Unid="9faf745d076947dfbbb7ffda1a96b3e4"/>
          <w:sz w:val="20" pt14:Unid="fc82624e26aa407c9370ee0e5274eea4"/>
          <w:szCs w:val="20" pt14:Unid="a464cd919fbc465aac8a587bc40e12de"/>
        </w:rPr>
      </w:pPr>
    </w:p>
    <w:p pt14:Unid="c638f104143843a8815d3dc77e3dcc2a">
      <w:pPr pt14:Unid="219f6c395b78492dac0714b2d3e0bf27">
        <w:spacing w:after="0" w:line="200" w:lineRule="exact" pt14:Unid="0958acb96b0b4ab5b9b23764239e2cec"/>
        <w:rPr pt14:Unid="c5c58495f7cf460fbb55a8c3c16d6917">
          <w:color w:val="auto" pt14:Unid="fedea5cdc6e24f9babb1596a3b271d21"/>
          <w:sz w:val="20" pt14:Unid="215d6e7dd4b54bddbffcd3b7b2e96216"/>
          <w:szCs w:val="20" pt14:Unid="ad0f492a24e748e4adec8cbe158b882d"/>
        </w:rPr>
      </w:pPr>
    </w:p>
    <w:p pt14:Unid="303389068f8e4c1b9696adfa521e743f">
      <w:pPr pt14:Unid="76a9d08b7e394a5894343291ef841dbf">
        <w:spacing w:after="0" w:line="200" w:lineRule="exact" pt14:Unid="7f2f12ecf98d4c5b989a8b5faad9e0c3"/>
        <w:rPr pt14:Unid="87f931701d614c779b995b80c0beec1e">
          <w:color w:val="auto" pt14:Unid="0a00564ce1324c60a3170d365ebcfbe3"/>
          <w:sz w:val="20" pt14:Unid="82bca6665aaa495ba60100ca2163a66a"/>
          <w:szCs w:val="20" pt14:Unid="4a24c4a792aa49f8a3f25e3902eb87af"/>
        </w:rPr>
      </w:pPr>
    </w:p>
    <w:p pt14:Unid="6ab479fd5f5a461f8d6bfaac9e3bc1a3">
      <w:pPr pt14:Unid="85743c7d470642a29580ea625434997f">
        <w:spacing w:after="0" w:line="200" w:lineRule="exact" pt14:Unid="f1bd5745f6154fa18f6ae5b1149e7a70"/>
        <w:rPr pt14:Unid="35ec132847224dbc92ce03b8e59aa2f3">
          <w:color w:val="auto" pt14:Unid="4f4f0d37bc794fa28b286a7fb482d1bf"/>
          <w:sz w:val="20" pt14:Unid="ad38ebf64e854e6693c5420a246adf9a"/>
          <w:szCs w:val="20" pt14:Unid="78c1be5756074a9a8a95e3460788f0e5"/>
        </w:rPr>
      </w:pPr>
    </w:p>
    <w:p pt14:Unid="2afeb2a787944433a34bf1a4fbd03af5">
      <w:pPr pt14:Unid="6b159a3c839147a1b38a2f3a65625643">
        <w:spacing w:after="0" w:line="200" w:lineRule="exact" pt14:Unid="ef07f3f3ac7c4ecd911172cfb8a44ffe"/>
        <w:rPr pt14:Unid="c1a28bc7b9dc4b57becf653631b64abf">
          <w:color w:val="auto" pt14:Unid="4a46c5cc6b804482bb4422730d78c79b"/>
          <w:sz w:val="20" pt14:Unid="e1f418266d0d4ed2ac29856c74d1971e"/>
          <w:szCs w:val="20" pt14:Unid="f6bdb271937f42d18b933074f38579dc"/>
        </w:rPr>
      </w:pPr>
    </w:p>
    <w:p pt14:Unid="75ad115805b14e3e8adee8cd4473f927">
      <w:pPr pt14:Unid="701f51a1de1c4539a90dd04b925e0b96">
        <w:spacing w:after="0" w:line="200" w:lineRule="exact" pt14:Unid="53491c90f7404532a8dc19881f4d6f8d"/>
        <w:rPr pt14:Unid="0521b5d7116842789236e62670c5f279">
          <w:color w:val="auto" pt14:Unid="1288358a315246ea963373566c956336"/>
          <w:sz w:val="20" pt14:Unid="ba141ccea482464f94abd125568c7727"/>
          <w:szCs w:val="20" pt14:Unid="eb008ee671124e16b4b14e4f4767fe80"/>
        </w:rPr>
      </w:pPr>
    </w:p>
    <w:p pt14:Unid="c1db8ba763f44c318ebb3c793aba3e35">
      <w:pPr pt14:Unid="bd9abc85b92245c8aa186936055012a7">
        <w:spacing w:after="0" w:line="200" w:lineRule="exact" pt14:Unid="c6680e5dd96b416eab05c6e5657aeabb"/>
        <w:rPr pt14:Unid="418bb77c32b7421dbf784034e9b44671">
          <w:color w:val="auto" pt14:Unid="500055f0ace24308a389b7ea551d63dc"/>
          <w:sz w:val="20" pt14:Unid="b66b22a1a1b84424a4470b9bfa75956b"/>
          <w:szCs w:val="20" pt14:Unid="d8e7c27ac6ee46bfab421ad8c3a0d3a9"/>
        </w:rPr>
      </w:pPr>
    </w:p>
    <w:p pt14:Unid="86566ab4405d434b968e967338ace0c0">
      <w:pPr pt14:Unid="3bdaf91f7164471798983aedd6a11236">
        <w:spacing w:after="0" w:line="200" w:lineRule="exact" pt14:Unid="872ece9e7488431884bfbd3aaccaa99a"/>
        <w:rPr pt14:Unid="53a934dfd1da41cb8a9477cd39cd690a">
          <w:color w:val="auto" pt14:Unid="e22336db37c74b4c9e4d428c3019377c"/>
          <w:sz w:val="20" pt14:Unid="508bd0d13dd540329a73763a1ef6684b"/>
          <w:szCs w:val="20" pt14:Unid="8ddf3ba6b09e4b53999f43b7beaadd8d"/>
        </w:rPr>
      </w:pPr>
    </w:p>
    <w:p pt14:Unid="bc07ea1bdae94aa99a14215cc2912a7a">
      <w:pPr pt14:Unid="935f7f4f2ca74151a879497d2ea93877">
        <w:spacing w:after="0" w:line="200" w:lineRule="exact" pt14:Unid="fbc3804094824f7dbdbd1780172d4cb1"/>
        <w:rPr pt14:Unid="911bedd9e106436abd8a5f6de44360a4">
          <w:color w:val="auto" pt14:Unid="cd6f8b92058447049e5655037e01b407"/>
          <w:sz w:val="20" pt14:Unid="45ca82fb549d495a85f72dee64ec36b7"/>
          <w:szCs w:val="20" pt14:Unid="b7928bf4ca73410ab216a9938cea8415"/>
        </w:rPr>
      </w:pPr>
    </w:p>
    <w:p pt14:Unid="821d9dcbc9d746e9a012febc0b54a2eb">
      <w:pPr pt14:Unid="908954ee911445d2b8be1a8d41ba3ecc">
        <w:spacing w:after="0" w:line="200" w:lineRule="exact" pt14:Unid="2da4adfa4f7c4411a0bf08467207d6b2"/>
        <w:rPr pt14:Unid="01b4019980ff4dcf8b91e41ee5ec2eab">
          <w:color w:val="auto" pt14:Unid="237d15bd390348678a253efb21d7b693"/>
          <w:sz w:val="20" pt14:Unid="4648db21ab3144e6a75cf46dcea2aa2d"/>
          <w:szCs w:val="20" pt14:Unid="1f4760a5e01a4f3faa803df52a0151b2"/>
        </w:rPr>
      </w:pPr>
    </w:p>
    <w:p pt14:Unid="f446d6223f244d58a096e3eb5a0b9c47">
      <w:pPr pt14:Unid="5c882fbd83dc4b61882c639574e4c7eb">
        <w:spacing w:after="0" w:line="200" w:lineRule="exact" pt14:Unid="5a797e45a7ab49ae920d3fe6811de0e7"/>
        <w:rPr pt14:Unid="c0b197240751475aaba1ac66490aa418">
          <w:color w:val="auto" pt14:Unid="02eec4e72bff4906b5873fec67540413"/>
          <w:sz w:val="20" pt14:Unid="f8f4a3d159174c81b4205956364615c4"/>
          <w:szCs w:val="20" pt14:Unid="e9435bc19cf7470f95465a6240ecc533"/>
        </w:rPr>
      </w:pPr>
    </w:p>
    <w:p pt14:Unid="7a452608f82e4ad1be96fe486520b9ab">
      <w:pPr pt14:Unid="5b15b2b4a0d243f992684978fb80a670">
        <w:spacing w:after="0" w:line="203" w:lineRule="exact" pt14:Unid="fe9983abb1384ddb898a7fa342f5faba"/>
        <w:rPr pt14:Unid="af96035af4de407d96f2308a6b47a914">
          <w:color w:val="auto" pt14:Unid="c60e89b3574a40da85f3371f0620ac24"/>
          <w:sz w:val="20" pt14:Unid="46ce17f3ce1043c0934c2560178d511e"/>
          <w:szCs w:val="20" pt14:Unid="675bc93927d94ebd9913094f6446da36"/>
        </w:rPr>
      </w:pPr>
    </w:p>
    <w:p pt14:Unid="f29c34478990411d8500932438d5a980">
      <w:pPr pt14:Unid="d0d11c5398294f14bf582601baded254">
        <w:spacing w:after="0" pt14:Unid="9e3380af11244f7ab1f48765486e2380"/>
        <w:ind w:right="6" pt14:Unid="c8fad396a142428c8e5514326807dcd2"/>
        <w:jc w:val="center" pt14:Unid="c7fc5d5ff1c3485783d44474da8806e2"/>
        <w:rPr pt14:Unid="40df5000a08f40e588b3ab2391d8188d">
          <w:color w:val="auto" pt14:Unid="44e433dc6c03418bbe8cea1352c841f5"/>
          <w:sz w:val="20" pt14:Unid="d9b82e233a6549bd8c8db904575aa082"/>
          <w:szCs w:val="20" pt14:Unid="287ae9fc58524edab46f7f47dd3abfee"/>
        </w:rPr>
      </w:pPr>
      <w:r>
        <w:rPr pt14:Unid="ea9d810dd5314241b92beaf7e4178be2">
          <w:rFonts w:ascii="Arial" w:hAnsi="Arial" w:eastAsia="Arial" w:cs="Arial" pt14:Unid="89166943799d41d4898492ab2a5f4b59"/>
          <w:b w:val="1" pt14:Unid="d709ba56bd8f4f708be372f0a1747a65"/>
          <w:bCs w:val="1" pt14:Unid="d443b6a8715145e1b29a30aa5b1b88e8"/>
          <w:color w:val="auto" pt14:Unid="a98fe7472f794b02908bb675bdfd46cd"/>
          <w:sz w:val="20" pt14:Unid="b37f3996ec954bdbaf1e7a4ac7a8c1c0"/>
          <w:szCs w:val="20" pt14:Unid="008e1d92cbea44ddad1d65f1b97fcfc9"/>
        </w:rPr>
        <w:t xml:space="preserve">Figura 6.24: </w:t>
      </w:r>
      <w:r>
        <w:rPr pt14:Unid="b537876ea2ab4fccbc22cbf03adc8a63">
          <w:rFonts w:ascii="Arial" w:hAnsi="Arial" w:eastAsia="Arial" w:cs="Arial" pt14:Unid="861cc88410464fec9ae8171a6dfff169"/>
          <w:color w:val="auto" pt14:Unid="6e09b9a68fbf411db209d0bf653b0a49"/>
          <w:sz w:val="20" pt14:Unid="1459a2a1ef6c43e5b8b92b6d9a8d0bec"/>
          <w:szCs w:val="20" pt14:Unid="8c8c7cbd862643e38395eafbb9873db6"/>
        </w:rPr>
        <w:t>Fragmento de un proyecto donde se añade la opción TreatWarningsAsErrors.</w:t>
      </w:r>
    </w:p>
    <w:p pt14:Unid="09aabf9e294d4eb3953547e3975d9623">
      <w:pPr pt14:Unid="baac6bf44cf7415c89a261f8f5455776">
        <w:spacing w:after="0" w:line="200" w:lineRule="exact" pt14:Unid="ab7ce30eda794f31a97ab8a3d135444e"/>
        <w:rPr pt14:Unid="adde52e7383641ff807307bac04c0469">
          <w:color w:val="auto" pt14:Unid="b9af05dbef994010b18083ce00ee1ef7"/>
          <w:sz w:val="20" pt14:Unid="c670d183b77c47b99f17ebd4845c3e0d"/>
          <w:szCs w:val="20" pt14:Unid="12f84aa133c843beb54a36a49d509fca"/>
        </w:rPr>
      </w:pPr>
    </w:p>
    <w:p pt14:Unid="49159213d7914610a2c0a6a9e9d72c09">
      <w:pPr pt14:Unid="b6e74786c5e84b8d86239f6a4ba881f0">
        <w:spacing w:after="0" w:line="378" w:lineRule="exact" pt14:Unid="00115a180ad4476194604c32f2bd863e"/>
        <w:rPr pt14:Unid="ace5a5b847f04f73b9209f025e6fe22f">
          <w:color w:val="auto" pt14:Unid="1a8719e69adc458590667d0f977b5601"/>
          <w:sz w:val="20" pt14:Unid="5a3089e820234e07a36d1afe7777ff1b"/>
          <w:szCs w:val="20" pt14:Unid="d8f3319d9a64491cb329fb07006341c7"/>
        </w:rPr>
      </w:pPr>
    </w:p>
    <w:p pt14:Unid="feaccc324fee4957a1029caf56b6ec42">
      <w:pPr pt14:Unid="e078be69f60f4804b2c69fe41f5d5d29">
        <w:spacing w:after="0" pt14:Unid="0165e6905bdb4eb3a5e6168e7dbd5cc5"/>
        <w:ind w:left="260" pt14:Unid="ca46638f918043a1881f096240659e26"/>
        <w:rPr pt14:Unid="a00ac00885b04589887327d10765a5a8">
          <w:color w:val="auto" pt14:Unid="144697c98cdc438d971b23b3a6c11756"/>
          <w:sz w:val="20" pt14:Unid="14ae9265df9b49fdb12be83ab0643184"/>
          <w:szCs w:val="20" pt14:Unid="e787bf623cc7493fa6abeb80a25730fd"/>
        </w:rPr>
      </w:pPr>
      <w:r>
        <w:rPr pt14:Unid="16c9ec212ddc49cca64dac716d71cf23">
          <w:rFonts w:ascii="Arial" w:hAnsi="Arial" w:eastAsia="Arial" w:cs="Arial" pt14:Unid="265af0070813477eb35d3260912e6bfa"/>
          <w:color w:val="auto" pt14:Unid="9b0e5d00725144ee96fca8f09dcd2560"/>
          <w:sz w:val="29" pt14:Unid="59ddfd84f2624096b5f8f1e1cd6ed76b"/>
          <w:szCs w:val="29" pt14:Unid="2b3f375054014bc18b4344372e9d4bfd"/>
        </w:rPr>
        <w:t>6.3 Interfaz de usuario</w:t>
      </w:r>
    </w:p>
    <w:p pt14:Unid="1eabbc23ba494128b49b5e384652eb07">
      <w:pPr pt14:Unid="fa918a4d3f064d849b7401520b37259c">
        <w:spacing w:after="0" w:line="20" w:lineRule="exact" pt14:Unid="4d54e4111a454001b8a14c45bc19060e"/>
        <w:rPr pt14:Unid="49d074cb47c7424498fc7c428312adda">
          <w:color w:val="auto" pt14:Unid="564374e3a6c94c2cbe46b00eae9c2990"/>
          <w:sz w:val="20" pt14:Unid="6cc852b49a7e41b5836af5864a2a10fd"/>
          <w:szCs w:val="20" pt14:Unid="58365afdbfaa4c069a82cba2e2a604b7"/>
        </w:rPr>
      </w:pPr>
    </w:p>
    <w:p pt14:Unid="178659c239ec409989ab74d56e34d678">
      <w:pPr pt14:Unid="4c4440b2eb5544b6bd6b5a97c32a3184">
        <w:spacing w:after="0" w:line="305" w:lineRule="exact" pt14:Unid="40267e63fa734fa9b636b4394eb406d4"/>
        <w:rPr pt14:Unid="86255b6343dc479181cb899469427c8a">
          <w:color w:val="auto" pt14:Unid="3e7c6e609f4340d1963f300a3fdcd768"/>
          <w:sz w:val="20" pt14:Unid="fad6a6f8e88a4aca854f53ee12103e81"/>
          <w:szCs w:val="20" pt14:Unid="5c6926a9ce0744f1b9cc3506b2477df0"/>
        </w:rPr>
      </w:pPr>
    </w:p>
    <w:p pt14:Unid="76f57379d7594d408c675ec0f0c731c7">
      <w:pPr pt14:Unid="b6abfd197c034ca397c915e68ca55f35">
        <w:spacing w:after="0" w:line="259" w:lineRule="auto" pt14:Unid="70b24ce8be6c4b9fb9009b692bf72bef"/>
        <w:ind w:left="260" w:right="266" w:firstLine="339" pt14:Unid="a44d496baf3a48a096f2cac57445c1e8"/>
        <w:jc w:val="both" pt14:Unid="b52acd31847b44b5b22590cfecf0b2fd"/>
        <w:rPr pt14:Unid="9c484c995abb4cdd96ebaa437a1ec67e">
          <w:rFonts w:ascii="Arial" w:hAnsi="Arial" w:eastAsia="Arial" w:cs="Arial" pt14:Unid="14821d37baf84b4ca9e71ff790d8f0f1"/>
          <w:color w:val="auto" pt14:Unid="b827f4950b1f4b5ebf2db3683f80605c"/>
          <w:sz w:val="22" pt14:Unid="244d197f3be0455aad091a4d386314cb"/>
          <w:szCs w:val="22" pt14:Unid="724e276180fa4b24b8f7956cca295db4"/>
        </w:rPr>
      </w:pPr>
      <w:r>
        <w:rPr pt14:Unid="931c7547f1f34427bbd57dab559a3cad">
          <w:rFonts w:ascii="Arial" w:hAnsi="Arial" w:eastAsia="Arial" w:cs="Arial" pt14:Unid="5315ba55380c4bd5b93ffcc98af1423d"/>
          <w:color w:val="auto" pt14:Unid="36c74552c7604dc29073ff525b66be22"/>
          <w:sz w:val="22" pt14:Unid="4dc309e8233949139e622377ce6227dc"/>
          <w:szCs w:val="22" pt14:Unid="38c110cece534e7eb52cf4a87deec881"/>
        </w:rPr>
        <w:t>Como hemos comentado en la sección 5.1 Plan de trabajo, vamos a implementar una interfaz de usuario que cumpla con los casos de uso y se pueda emplear para comunicar tanto con la solución monolítica como con la basada en microservicios. Para desacoplar el desarrollo del back-end y el front-end, la aplicación móvil va a desarrollarse en un repositorio de código distinto.</w:t>
      </w:r>
    </w:p>
    <w:p pt14:Unid="24547259d59543dbb3e116cd6675171a">
      <w:pPr pt14:Unid="a5b4dced586b4dc4a1c10b8377e2f207">
        <w:spacing w:after="0" w:line="84" w:lineRule="exact" pt14:Unid="43486e85d6dc4008a7d2d36f80239f02"/>
        <w:rPr pt14:Unid="b1fd3062427044d79cb3337342343d8b">
          <w:color w:val="auto" pt14:Unid="d6781afba7d641ccbf2191c845082285"/>
          <w:sz w:val="20" pt14:Unid="bf8f64f6c996481885c3d7b0cc01535b"/>
          <w:szCs w:val="20" pt14:Unid="8c3c2170cb2d4b2ab1e5978996747582"/>
        </w:rPr>
      </w:pPr>
    </w:p>
    <w:p pt14:Unid="c9ef8fee2dea46889031f6342f5064f4">
      <w:pPr pt14:Unid="bebbb3d01e944decaf2f9e27b8bafb78">
        <w:spacing w:after="0" w:line="259" w:lineRule="auto" pt14:Unid="71b0ac5b7ccd4f1880efb43e584723d3"/>
        <w:ind w:left="260" w:right="266" w:firstLine="339" pt14:Unid="4f403fe5a1f142b8bac94be7eb9f3b7c"/>
        <w:jc w:val="both" pt14:Unid="afbe7cdb08e649ca817395c4239ace5c"/>
        <w:rPr pt14:Unid="18a613b036ee41799bfb1b391681a9ce">
          <w:color w:val="auto" pt14:Unid="66d3252d8e2a47d4bd9720b0bc4f80a2"/>
          <w:sz w:val="20" pt14:Unid="381a377759614074a2256e69add50d32"/>
          <w:szCs w:val="20" pt14:Unid="e797b0dfeb8a4ebcb0ca15410cf442e2"/>
        </w:rPr>
      </w:pPr>
      <w:r>
        <w:rPr pt14:Unid="61e6e0631c424e7ead6acc7ae8a214f8">
          <w:rFonts w:ascii="Arial" w:hAnsi="Arial" w:eastAsia="Arial" w:cs="Arial" pt14:Unid="31704bd9c0e24f2783a7501b70d44afa"/>
          <w:color w:val="auto" pt14:Unid="4730597de7274452b2bed348687e59d4"/>
          <w:sz w:val="22" pt14:Unid="25c30880caea43018492288bc248bb01"/>
          <w:szCs w:val="22" pt14:Unid="22d70805ba184662b69d98f5738f5009"/>
        </w:rPr>
        <w:t>La solución de la UI está compuesta por dos proyectos. El primero es en el que se localiza la mayoría del código que se ha implementado, un proyecto .NET Standard con el código compartido por todas las plataformas. El segundo es el proyecto específico para la plataforma Android. Los proyectos asociados a las plataformas UWP y iOS han sido eliminados para hacer más simple su desarrollo.</w:t>
      </w:r>
    </w:p>
    <w:p pt14:Unid="9c6ea5806de64ad592495c57a5b2039f">
      <w:pPr pt14:Unid="883d75d547314a1d8aa47f19ae142a7a">
        <w:spacing w:after="0" w:line="20" w:lineRule="exact" pt14:Unid="f5a9c93c0e824af693fdc64870522350"/>
        <w:rPr pt14:Unid="e1acff88276d4e1dbc75e2cfd350ec82">
          <w:color w:val="auto" pt14:Unid="852b910e371347768b0ecb9edd52727c"/>
          <w:sz w:val="20" pt14:Unid="1a08242f76534c10908278e911e58cc0"/>
          <w:szCs w:val="20" pt14:Unid="bcec670a96a949b599fc8e373018b14d"/>
        </w:rPr>
      </w:pPr>
      <w:r>
        <w:rPr pt14:Unid="cf37e146754943e7879535bcb4a92010">
          <w:color w:val="auto" pt14:Unid="7bfaf419d96548f1abb7aa60d6daaeb8"/>
          <w:sz w:val="20" pt14:Unid="b804b3e813fe482592dd0a3d1a7e69e2"/>
          <w:szCs w:val="20" pt14:Unid="7f12561a6bee46e2a721e56cc0f51ea4"/>
        </w:rPr>
        <w:drawing pt14:Unid="333c1ca7a2f446eda12e1b81dc8a7d88" pt14:SHA1Hash="522225ddcee01ebb8575ea9e1da9cbf533a3fe83">
          <wp:anchor simplePos="0" relativeHeight="251657728" behindDoc="1" locked="0" layoutInCell="0" allowOverlap="1" pt14:Unid="d3016c8cb7ca4291b24ebb5c736040e8">
            <wp:simplePos x="0" y="0" pt14:Unid="44ca2e777f4e4bf7a53fb6805511181e"/>
            <wp:positionH relativeFrom="column" pt14:Unid="7b102f61166f433db44aa4a24a12dc50">
              <wp:posOffset pt14:Unid="1b65fa9e0e554f26a5a6bc7f76d2eef2">1585595</wp:posOffset>
            </wp:positionH>
            <wp:positionV relativeFrom="paragraph" pt14:Unid="be52f1431b74439eaadf9eeb967f27ea">
              <wp:posOffset pt14:Unid="4ea7a8116d9140a5a49ca1a159317e29">116840</wp:posOffset>
            </wp:positionV>
            <wp:extent cx="2560320" cy="2688590" pt14:Unid="08e9b325cede4ee4a7570ce917bac7fb"/>
            <wp:wrapNone pt14:Unid="37b49add2f2742978124e0ae2e101b79"/>
            <wp:docPr id="48" name="Picture 228" pt14:Unid="6bc3f1eb6c8a41528b0e28e22c31fd5e"/>
            <wp:cNvGraphicFramePr pt14:Unid="c54578e1582647aa9e2261ed4ea6aec3">
              <a:graphicFrameLocks xmlns:a="http://schemas.openxmlformats.org/drawingml/2006/main" noChangeAspect="1" pt14:Unid="6b447207534b48019a1b589a235b5d58"/>
            </wp:cNvGraphicFramePr>
            <a:graphic xmlns:a="http://schemas.openxmlformats.org/drawingml/2006/main" pt14:Unid="3f5f9bd451644a3db99394b667179210">
              <a:graphicData uri="http://schemas.openxmlformats.org/drawingml/2006/picture" pt14:Unid="b21849c6124f46c2a6ea4e5f8332b7e8">
                <pic:pic xmlns:pic="http://schemas.openxmlformats.org/drawingml/2006/picture" pt14:Unid="dc6fc17268ad40929e2ec752772408be">
                  <pic:nvPicPr pt14:Unid="a984592b873c4212b3bd2628e496d932">
                    <pic:cNvPr id="0" name="Picture 228" pt14:Unid="b6c40153caa3475bb42d2b360f2b940d"/>
                    <pic:cNvPicPr pt14:Unid="f61a05a6ea7f45ca967e3541c3bcaf4b">
                      <a:picLocks noChangeAspect="1" noChangeArrowheads="1" pt14:Unid="e28b216cc4864bad8bc23ceb878ff966"/>
                    </pic:cNvPicPr>
                  </pic:nvPicPr>
                  <pic:blipFill pt14:Unid="0eec5af8f7c94521b6ad5fc5b54fd2b0">
                    <a:blip r:embed="rId54" pt14:Unid="b185477e4cc14903855ab4fbe666f0a1">
                      <a:extLst pt14:Unid="6be2af96c8954214b6a06c049ff4c7b0">
                        <a:ext uri="{28A0092B-C50C-407E-A947-70E740481C1C}" pt14:Unid="371810083ff54ebea79d98ab90021a71"/>
                      </a:extLst>
                    </a:blip>
                    <a:srcRect pt14:Unid="142f2a9d519046e3a3f6381b23b6c8ff"/>
                    <a:stretch pt14:Unid="51f4c937ed5246de8063dab8549709b3">
                      <a:fillRect pt14:Unid="663aefb399354ad6968789d37b10752c"/>
                    </a:stretch>
                  </pic:blipFill>
                  <pic:spPr bwMode="auto" pt14:Unid="a9456d5704d5412eac1b92d13e0df120">
                    <a:xfrm pt14:Unid="3f821b21ac3c4926aab5cddc6f9645f1">
                      <a:off x="0" y="0" pt14:Unid="d26ea057edc64df0a06f6a46fbdd924e"/>
                      <a:ext cx="2560320" cy="2688590" pt14:Unid="7f520f9e75e44a2791067012bd360cba"/>
                    </a:xfrm>
                    <a:prstGeom prst="rect" pt14:Unid="2271ead6872046169cdb13d6c94fe04c">
                      <a:avLst pt14:Unid="29740c1786444d308d2c42c3a37d4a51"/>
                    </a:prstGeom>
                    <a:noFill pt14:Unid="ee81044189454f329ea14b2ffeae7fa7"/>
                  </pic:spPr>
                </pic:pic>
              </a:graphicData>
            </a:graphic>
          </wp:anchor>
        </w:drawing>
      </w:r>
    </w:p>
    <w:p pt14:Unid="868f7c863e194a338d26dbeda66313fd">
      <w:pPr pt14:Unid="5f92060472b8413eb55cc35df26e1c19">
        <w:spacing w:after="0" w:line="200" w:lineRule="exact" pt14:Unid="659e994c023142dca7bf53bf83e76a6b"/>
        <w:rPr pt14:Unid="308cbef8cf04475e80d78cedf570da2a">
          <w:color w:val="auto" pt14:Unid="c9e90588268c4826ad367534470aa1a7"/>
          <w:sz w:val="20" pt14:Unid="559bd4dd4cd04a3297fe7612ffd51c8a"/>
          <w:szCs w:val="20" pt14:Unid="8883a3c59adc4811904866629fbe4c95"/>
        </w:rPr>
      </w:pPr>
    </w:p>
    <w:p pt14:Unid="c9e6d1ea12594b6fa9946f7a965a2b3f">
      <w:pPr pt14:Unid="7921c68e364c4b30b63edc438b41932d">
        <w:spacing w:after="0" w:line="200" w:lineRule="exact" pt14:Unid="ec3ea808767b449ea2214a44c5fe4c2f"/>
        <w:rPr pt14:Unid="19b3a637db504fe7b34d51a80c1a0c8c">
          <w:color w:val="auto" pt14:Unid="2ea203880a4645f3b438d7e63bad9273"/>
          <w:sz w:val="20" pt14:Unid="fc2f5b19692e46d3a59fbc919d2c5d5a"/>
          <w:szCs w:val="20" pt14:Unid="a1b0c80dd5154485bd4651b470e87983"/>
        </w:rPr>
      </w:pPr>
    </w:p>
    <w:p pt14:Unid="ed490f405aca447ba26c7c47ae52943d">
      <w:pPr pt14:Unid="e2b24e203bf441aaa7cc312b672c78aa">
        <w:spacing w:after="0" w:line="200" w:lineRule="exact" pt14:Unid="bc1232cfc4cd403a95310849650b3d98"/>
        <w:rPr pt14:Unid="72ab6cfc79b04d4ea7ca0e2739f0721d">
          <w:color w:val="auto" pt14:Unid="c7139c4675844ab3bb837e47347c88fd"/>
          <w:sz w:val="20" pt14:Unid="ca605e08764b4566b1f1da678bec637a"/>
          <w:szCs w:val="20" pt14:Unid="818d272a7b464fcba8240acadfd24299"/>
        </w:rPr>
      </w:pPr>
    </w:p>
    <w:p pt14:Unid="825d99127dc74c159e9aae9d08971058">
      <w:pPr pt14:Unid="6d85c91992c947498cba9c9a9e747af4">
        <w:spacing w:after="0" w:line="200" w:lineRule="exact" pt14:Unid="b8bbdb513ceb422cb8b858e502ac03d5"/>
        <w:rPr pt14:Unid="364971a01ebc4824aff34ec4049ea716">
          <w:color w:val="auto" pt14:Unid="9b7ecd825ac7418a8d1df055f5b96325"/>
          <w:sz w:val="20" pt14:Unid="8085a3a2542c4f86b8e5ddf5bff4da94"/>
          <w:szCs w:val="20" pt14:Unid="5d4bd0c9f90d4b2da5b3c3e4aff17f76"/>
        </w:rPr>
      </w:pPr>
    </w:p>
    <w:p pt14:Unid="017545b3067444c988644427150b56fb">
      <w:pPr pt14:Unid="e9b28498d80548e390be28f764a941f2">
        <w:spacing w:after="0" w:line="200" w:lineRule="exact" pt14:Unid="8bbe239ca5dc408d8ace21346dabad4c"/>
        <w:rPr pt14:Unid="850a0a671a6645d6824edcf3a0d5c1e4">
          <w:color w:val="auto" pt14:Unid="36a35512c6a54379ab80f80d7440373f"/>
          <w:sz w:val="20" pt14:Unid="3e477f7a4a0145b8a800c3ed422232f6"/>
          <w:szCs w:val="20" pt14:Unid="e0c50c585cb04f51932c0c22602c18ce"/>
        </w:rPr>
      </w:pPr>
    </w:p>
    <w:p pt14:Unid="e2af654e566e4ff88a0f8722f01b31dc">
      <w:pPr pt14:Unid="f5f3ec83970749a19374b649cba1b857">
        <w:spacing w:after="0" w:line="200" w:lineRule="exact" pt14:Unid="9ffa42eaeb534d1ba4bec58b08e02881"/>
        <w:rPr pt14:Unid="ab803b0db7b34ea48b158d8729654941">
          <w:color w:val="auto" pt14:Unid="2489b169dbbc464aba5eb8b0cf3dcdac"/>
          <w:sz w:val="20" pt14:Unid="06e04b28693543038c1084bbbd5ee1ac"/>
          <w:szCs w:val="20" pt14:Unid="eb39f7ada2d64f3ab77572dffb4d8fb5"/>
        </w:rPr>
      </w:pPr>
    </w:p>
    <w:p pt14:Unid="b32af08a48fd437491964a35888bdbc6">
      <w:pPr pt14:Unid="96a597ce2a3046c6b9bdb4bf267bf316">
        <w:spacing w:after="0" w:line="200" w:lineRule="exact" pt14:Unid="289e94e9a4ac45608f27f978f3d426ed"/>
        <w:rPr pt14:Unid="33fb56eadbf942c1893ac0cd33b2e26c">
          <w:color w:val="auto" pt14:Unid="71760a5412a94fb0b15fb0b666bab142"/>
          <w:sz w:val="20" pt14:Unid="f836e10b6e5f4a0482cb968cbe9de90d"/>
          <w:szCs w:val="20" pt14:Unid="5b6fb9aab3fc4bd9abff5164fb73b0f9"/>
        </w:rPr>
      </w:pPr>
    </w:p>
    <w:p pt14:Unid="7eec9efe8bfb4ff8bbccd5c6b614f39c">
      <w:pPr pt14:Unid="6ebf26de788140078649fa68e4d196dc">
        <w:spacing w:after="0" w:line="200" w:lineRule="exact" pt14:Unid="69ba6ef2588d491fb3b7a676ba99a7cf"/>
        <w:rPr pt14:Unid="aa0828b159a84af1bd6c7b1b33778030">
          <w:color w:val="auto" pt14:Unid="0a9086347ef942ec9cc0ad0637b8c018"/>
          <w:sz w:val="20" pt14:Unid="7fbbb73ac3f940b4b6581fdf637f9c56"/>
          <w:szCs w:val="20" pt14:Unid="eaa35606da494b60afcf2bb521b7f77a"/>
        </w:rPr>
      </w:pPr>
    </w:p>
    <w:p pt14:Unid="77e1f06522c54a74a1f14d0a31faa122">
      <w:pPr pt14:Unid="0e4a410772f349929fec3724b8c16daf">
        <w:spacing w:after="0" w:line="200" w:lineRule="exact" pt14:Unid="6a0eb4b128c04b0aa4e71c55e7fb71c9"/>
        <w:rPr pt14:Unid="4c6ed9eee4de42ab8548392590e67a89">
          <w:color w:val="auto" pt14:Unid="f66584b91e4843b98be56626d18ed64d"/>
          <w:sz w:val="20" pt14:Unid="7e7214290dd84ae2ac666baddf8dd4c5"/>
          <w:szCs w:val="20" pt14:Unid="ea38aa2e53a14454a3b4b3c11d417954"/>
        </w:rPr>
      </w:pPr>
    </w:p>
    <w:p pt14:Unid="7a97847dd2514d25ae42c4b68a4039d3">
      <w:pPr pt14:Unid="4c255f3893754bbc852d29ae2ceebf45">
        <w:spacing w:after="0" w:line="200" w:lineRule="exact" pt14:Unid="07b5ae844bd94ec2af6c189edc79731f"/>
        <w:rPr pt14:Unid="eb7d72d2bc4445eb93b34f70288e59da">
          <w:color w:val="auto" pt14:Unid="a2fd7369584b433c82676bde066129d7"/>
          <w:sz w:val="20" pt14:Unid="98822f76d7ff4d09af37c94feca5e143"/>
          <w:szCs w:val="20" pt14:Unid="7623f85d0d8e49aebace034257673d3c"/>
        </w:rPr>
      </w:pPr>
    </w:p>
    <w:p pt14:Unid="9d286958e48a46d783346acd3dc4b04b">
      <w:pPr pt14:Unid="cd091f96771d4086b89abb2b02609be5">
        <w:spacing w:after="0" w:line="200" w:lineRule="exact" pt14:Unid="20e1cac288b44b13becdb271aa212e27"/>
        <w:rPr pt14:Unid="c46854f6b60646d1809975372989396f">
          <w:color w:val="auto" pt14:Unid="756719dd5dcb4fa4b33c43566b232921"/>
          <w:sz w:val="20" pt14:Unid="b10c46db7d32457a8c8a23856f1c7e4a"/>
          <w:szCs w:val="20" pt14:Unid="dd24d5a2e7604955b2fc8b13c45741db"/>
        </w:rPr>
      </w:pPr>
    </w:p>
    <w:p pt14:Unid="3c76a6e1c9ad4a328697ca548cbb3a96">
      <w:pPr pt14:Unid="5099caa3ded1419e80a1c8d49576ecf2">
        <w:spacing w:after="0" w:line="200" w:lineRule="exact" pt14:Unid="fbb3ef0dcd254f4fb04d1356945a8bf1"/>
        <w:rPr pt14:Unid="1259974150ef41f7b0e63bdc07ae1663">
          <w:color w:val="auto" pt14:Unid="0fe6ae9468d14fa7981774766752704b"/>
          <w:sz w:val="20" pt14:Unid="9cc9d1bbde6a4c0f87380eabe82736a3"/>
          <w:szCs w:val="20" pt14:Unid="aa2f6e07799a4c009c2e9a2c06264fbd"/>
        </w:rPr>
      </w:pPr>
    </w:p>
    <w:p pt14:Unid="2d4b4ed7b468427f8f688acf8739f97c">
      <w:pPr pt14:Unid="a330a0c481d64a6dace3dc8fccca31f6">
        <w:spacing w:after="0" w:line="200" w:lineRule="exact" pt14:Unid="936c1376837d42668da1ff00b90e0c50"/>
        <w:rPr pt14:Unid="2c08907bf6a143248d144c5d69aac15e">
          <w:color w:val="auto" pt14:Unid="abad8b62750a49f7aecf85cea6a84146"/>
          <w:sz w:val="20" pt14:Unid="e55052544e434673a055bab3b563b25c"/>
          <w:szCs w:val="20" pt14:Unid="65741ce0946549e3b74d035f2a62fe5f"/>
        </w:rPr>
      </w:pPr>
    </w:p>
    <w:p pt14:Unid="d2bf94969a5047b0b5d83f4320c9dad2">
      <w:pPr pt14:Unid="6f7773ae6cb74ff595936c8eaceae5e9">
        <w:spacing w:after="0" w:line="200" w:lineRule="exact" pt14:Unid="ef188fc70b194fb8b2b319a60b0bc92f"/>
        <w:rPr pt14:Unid="58bbb93d92ba472d9cc982d8b6e22fa9">
          <w:color w:val="auto" pt14:Unid="99b97ea13a914ca284504558b25dbdf1"/>
          <w:sz w:val="20" pt14:Unid="e808cf91e4ba4bb7b9db8a8f72833b64"/>
          <w:szCs w:val="20" pt14:Unid="a926054634ea417985d186930117eae9"/>
        </w:rPr>
      </w:pPr>
    </w:p>
    <w:p pt14:Unid="6501e5c39f2149cc947abdaef112a8de">
      <w:pPr pt14:Unid="490a4d746b17491394d5fcc5bfe94c3a">
        <w:spacing w:after="0" w:line="200" w:lineRule="exact" pt14:Unid="454a59d9c84a4e33b854ee2a8eac17eb"/>
        <w:rPr pt14:Unid="f9afdfc2ea504f82a1a08aaaa6812e04">
          <w:color w:val="auto" pt14:Unid="c76d3cea51be495b9f45c4dfafdd9434"/>
          <w:sz w:val="20" pt14:Unid="9cf48991e27f418ba7ccc46b80ff03db"/>
          <w:szCs w:val="20" pt14:Unid="89adbd8a4ab2465e8a662e25742b0d0f"/>
        </w:rPr>
      </w:pPr>
    </w:p>
    <w:p pt14:Unid="6c8638d906fd49d2ae80ad02be6f840e">
      <w:pPr pt14:Unid="2b38308be2db49d398cf1fc8b29344cc">
        <w:spacing w:after="0" w:line="200" w:lineRule="exact" pt14:Unid="0191e74d269942a797751352103e36b1"/>
        <w:rPr pt14:Unid="bd4a30b8d4754dd0a0439a4119de097b">
          <w:color w:val="auto" pt14:Unid="f1969c37368246b899b2064676498194"/>
          <w:sz w:val="20" pt14:Unid="d4fab786909a46199545d0beba260067"/>
          <w:szCs w:val="20" pt14:Unid="bc459be4778640f38e4139a0e7d17ac4"/>
        </w:rPr>
      </w:pPr>
    </w:p>
    <w:p pt14:Unid="0d1fceab36284eb2a618f73ef33ce4db">
      <w:pPr pt14:Unid="8105113d47e8430483c6ef68ff78e2dc">
        <w:spacing w:after="0" w:line="200" w:lineRule="exact" pt14:Unid="82f46b30ded14be5aa232b89cac9b9ae"/>
        <w:rPr pt14:Unid="e760219ad0df426cbc076c69371cd47e">
          <w:color w:val="auto" pt14:Unid="46f2ffe6c06b4d369c9b0cad21d87d80"/>
          <w:sz w:val="20" pt14:Unid="9fcd70aaf3ea4bfe8076a7d062bbbd3c"/>
          <w:szCs w:val="20" pt14:Unid="2399ba32b4d54dcca7e4d8cf6907d600"/>
        </w:rPr>
      </w:pPr>
    </w:p>
    <w:p pt14:Unid="c17978973b544ba994d85df067a17b35">
      <w:pPr pt14:Unid="fb963b3a721543c4ab28248c96742da2">
        <w:spacing w:after="0" w:line="200" w:lineRule="exact" pt14:Unid="921c4466f301400bac12b6f07df97d99"/>
        <w:rPr pt14:Unid="df6ce8b407a341e5899493ebdb4e55f0">
          <w:color w:val="auto" pt14:Unid="b333ea2dc450498b9fc30166a7e37e11"/>
          <w:sz w:val="20" pt14:Unid="be211411bb4c460aa5b02efa656c385f"/>
          <w:szCs w:val="20" pt14:Unid="f60ca578b4b14cf6a88d15a6e06ef48d"/>
        </w:rPr>
      </w:pPr>
    </w:p>
    <w:p pt14:Unid="36758d873fc64adeb5aff90557a129bb">
      <w:pPr pt14:Unid="d10d45d4ba3f4a169cbebb5ef38d199d">
        <w:spacing w:after="0" w:line="200" w:lineRule="exact" pt14:Unid="64e929505c694b73815b2a9c9baa5784"/>
        <w:rPr pt14:Unid="577e741eeea7423f9a209e7eed9e1d21">
          <w:color w:val="auto" pt14:Unid="e41bec9d27284fe0978a50f714470157"/>
          <w:sz w:val="20" pt14:Unid="63a4e806aaf7485cbf20279063ade1bc"/>
          <w:szCs w:val="20" pt14:Unid="430c8da2b68a4368b86576a69501f03d"/>
        </w:rPr>
      </w:pPr>
    </w:p>
    <w:p pt14:Unid="da7b300e699a46c39333581e9505415b">
      <w:pPr pt14:Unid="4f3c0e02e94e47d9a30a88943ef76c6e">
        <w:spacing w:after="0" w:line="200" w:lineRule="exact" pt14:Unid="a41694703f9c418fb8eee7a5626cfcce"/>
        <w:rPr pt14:Unid="8f8c9e9fb2ec4534b8bc938f1303b36d">
          <w:color w:val="auto" pt14:Unid="02b1776f05814f8ab465e970ef536a4b"/>
          <w:sz w:val="20" pt14:Unid="b19178905b1a4b829e4286f1ea9c1257"/>
          <w:szCs w:val="20" pt14:Unid="71e11b0655bd4393a74149ede1f979d9"/>
        </w:rPr>
      </w:pPr>
    </w:p>
    <w:p pt14:Unid="90f9c8e3551546e68f60739df3e0dabd">
      <w:pPr pt14:Unid="8ed8830a89a44d55bfce4fc1487aacd0">
        <w:spacing w:after="0" w:line="200" w:lineRule="exact" pt14:Unid="08cd5f5355e14643a5ce92a7a1b6461f"/>
        <w:rPr pt14:Unid="74fcccb3f74045958e425dc45fa4f63c">
          <w:color w:val="auto" pt14:Unid="1baa143fe0b0420a9d5263a059c9e401"/>
          <w:sz w:val="20" pt14:Unid="23cfbe3a3258438a81813e0eca24ded5"/>
          <w:szCs w:val="20" pt14:Unid="5c2f8d57209d4182b5a84911c54e20e8"/>
        </w:rPr>
      </w:pPr>
    </w:p>
    <w:p pt14:Unid="108e0a7569d540f3a4fcff7484e7c4b6">
      <w:pPr pt14:Unid="aa97737b5fee4950b25bedc5b7d920e0">
        <w:spacing w:after="0" w:line="378" w:lineRule="exact" pt14:Unid="54e9348a00294ef0bb3e32d42094aedc"/>
        <w:rPr pt14:Unid="1e0fed31d53b468d9943a95558062ad5">
          <w:color w:val="auto" pt14:Unid="87832c4167ef4bb9b0b507c6398e6a4d"/>
          <w:sz w:val="20" pt14:Unid="0d12d6850d7c46349ee417f88e687843"/>
          <w:szCs w:val="20" pt14:Unid="e8e9b311b5f049d1a4b965f7e42d7cb4"/>
        </w:rPr>
      </w:pPr>
    </w:p>
    <w:p pt14:Unid="40bcded414034759abe5c033e1f5267b">
      <w:pPr pt14:Unid="a90dfc7a51d04234b303bdafca86fbae">
        <w:spacing w:after="0" pt14:Unid="3c78efe5cda34981be9b6beffc44c51f"/>
        <w:ind w:right="6" pt14:Unid="5f071c21362e4199b855c4e8c84343cf"/>
        <w:jc w:val="center" pt14:Unid="39f0d997e63d4788b66c6183b0a95547"/>
        <w:rPr pt14:Unid="fee89487de7a4d24b795002cda150d9d">
          <w:color w:val="auto" pt14:Unid="5be5369e266a4d4c880f99b072f41053"/>
          <w:sz w:val="20" pt14:Unid="375617f607e449fa959b5ccae64a7493"/>
          <w:szCs w:val="20" pt14:Unid="caa48979fafe4a3b91f20ffcb07ac21a"/>
        </w:rPr>
      </w:pPr>
      <w:r>
        <w:rPr pt14:Unid="3d5a93923a564a00b11c51a677188058">
          <w:rFonts w:ascii="Arial" w:hAnsi="Arial" w:eastAsia="Arial" w:cs="Arial" pt14:Unid="15ae21befd1a4a79a6e9c2da3f542ec2"/>
          <w:b w:val="1" pt14:Unid="6a6cc439ae1040c8bf69b9b3b29afef2"/>
          <w:bCs w:val="1" pt14:Unid="1f81309db5e243469bf128b2aa648108"/>
          <w:color w:val="auto" pt14:Unid="4db42d4fd486471c94c5f50af3bcfed6"/>
          <w:sz w:val="20" pt14:Unid="e10359f05cfe4fe095e692944e2193b2"/>
          <w:szCs w:val="20" pt14:Unid="3c040e17ae2845819f504c0c1076f491"/>
        </w:rPr>
        <w:t xml:space="preserve">Figura 6.25: </w:t>
      </w:r>
      <w:r>
        <w:rPr pt14:Unid="bdca32f1b6e9422fa40c68e55a202afb">
          <w:rFonts w:ascii="Arial" w:hAnsi="Arial" w:eastAsia="Arial" w:cs="Arial" pt14:Unid="a4b4a511e4dd41a9999499eb558aa08f"/>
          <w:color w:val="auto" pt14:Unid="5e6b7f006e5348c1926d65f7caded11f"/>
          <w:sz w:val="20" pt14:Unid="c773c203793045d9ba09960d95e455c8"/>
          <w:szCs w:val="20" pt14:Unid="ff5cf312aa41418a855d64c042e1635d"/>
        </w:rPr>
        <w:t>Solución de la interfaz de usuario hecha con Xamarin.Forms.</w:t>
      </w:r>
    </w:p>
    <w:p pt14:Unid="b2955a49d7a3409c859b3f451b3f9a74">
      <w:pPr pt14:Unid="0e5ad2129332438389fa05a7b6764e0e">
        <w:spacing w:after="0" w:line="233" w:lineRule="exact" pt14:Unid="8ed0a2762d3a44e1aed6c11a594df92a"/>
        <w:rPr pt14:Unid="c8db5cd1881d4a7b98ae040420235115">
          <w:color w:val="auto" pt14:Unid="63f778edb6be4827b567c8bb3c6a1ba6"/>
          <w:sz w:val="20" pt14:Unid="20f29b7eb2784c64814966324dc35b2b"/>
          <w:szCs w:val="20" pt14:Unid="5d91c311e8e943929980641ee620f6de"/>
        </w:rPr>
      </w:pPr>
    </w:p>
    <w:p pt14:Unid="da305a1e9fb04dd99c111cee120dfce9">
      <w:pPr pt14:Unid="0faab78364db42f086e228cdce64fb30">
        <w:spacing w:after="0" w:line="267" w:lineRule="auto" pt14:Unid="49074702a15749359d4b67d40d440ce7"/>
        <w:ind w:left="260" w:right="266" w:firstLine="339" pt14:Unid="a319062204c543d5a023516ec83767b9"/>
        <w:jc w:val="both" pt14:Unid="a4295ed317eb486f957e4a9447c9d2be"/>
        <w:rPr pt14:Unid="a131ca84175443bfbf5b95071d8e1f27">
          <w:color w:val="auto" pt14:Unid="674af87060b7469a9289428a91fbb0f1"/>
          <w:sz w:val="20" pt14:Unid="101f35d9fef74c8d9e4828f3d5bb3688"/>
          <w:szCs w:val="20" pt14:Unid="42a40d6646e4481b8fd74be017cfb490"/>
        </w:rPr>
      </w:pPr>
      <w:r>
        <w:rPr pt14:Unid="eb2075f81d754f0b95ca06086a9fa418">
          <w:rFonts w:ascii="Arial" w:hAnsi="Arial" w:eastAsia="Arial" w:cs="Arial" pt14:Unid="8606835673d8445f9d9084cbeaaa4437"/>
          <w:color w:val="auto" pt14:Unid="0c8f54268f44400f974500c97b22baca"/>
          <w:sz w:val="22" pt14:Unid="8ebf2f189e2b494db9db9e2393096773"/>
          <w:szCs w:val="22" pt14:Unid="223914f296ae40a38b84b016223f4938"/>
        </w:rPr>
        <w:t>Podemos citar las siguientes características que se desean poner en valor de la imple-mentación de la interfaz de usuario:</w:t>
      </w:r>
    </w:p>
    <w:p pt14:Unid="dee414e1b2f54a3d915079f1b0b26dd2">
      <w:pPr pt14:Unid="b261b26cf0a445a18f20837961b5460d">
        <w:spacing w:after="0" w:line="194" w:lineRule="exact" pt14:Unid="15bd50dfd61046d882153f61ca55b2d4"/>
        <w:rPr pt14:Unid="ef443004df2549879be1410ddb954ba1">
          <w:color w:val="auto" pt14:Unid="cfa94a9f49904f4c8d179e0bdfc50599"/>
          <w:sz w:val="20" pt14:Unid="659f6b2a50544811ae8252ecd7dab183"/>
          <w:szCs w:val="20" pt14:Unid="f4637116d5be4ad6a270ef245d0dc1da"/>
        </w:rPr>
      </w:pPr>
    </w:p>
    <w:p pt14:Unid="6947efe1db954cef9ddc75f5959615be">
      <w:pPr pt14:Unid="e9cbdd92d8d84bfb8540c48d28e91b3b">
        <w:spacing w:after="0" w:line="291" w:lineRule="auto" pt14:Unid="29a6f381b1944acf87826300ff090f5d"/>
        <w:ind w:left="800" w:right="266" pt14:Unid="6a6a8c7ff467431dab1b493a4107db22"/>
        <w:rPr pt14:Unid="eeb943160fa0496da6ece10ddb6fd3f6">
          <w:color w:val="auto" pt14:Unid="a35a6f6aef5d469baf2378f46be25a52"/>
          <w:sz w:val="20" pt14:Unid="d7b10c52b0de40fd86e2d2580e6f6b84"/>
          <w:szCs w:val="20" pt14:Unid="ce6f45c6fb1a4f0dbd8511e3ea6b979a"/>
        </w:rPr>
      </w:pPr>
      <w:r>
        <w:rPr pt14:Unid="40cd98c28eeb41a795800bb58bde0816">
          <w:rFonts w:ascii="Arial" w:hAnsi="Arial" w:eastAsia="Arial" w:cs="Arial" pt14:Unid="132ca10d41f742d7975fc9ef0a057a21"/>
          <w:b w:val="1" pt14:Unid="93fe77f659c14416b119671652063649"/>
          <w:bCs w:val="1" pt14:Unid="bc3fb68b0547425eb12b18c4ee8035a7"/>
          <w:color w:val="auto" pt14:Unid="0d02bc937c484bd3a7c6581faf67a56c"/>
          <w:sz w:val="21" pt14:Unid="a64d423b4ad44381a3f6e755a65846b6"/>
          <w:szCs w:val="21" pt14:Unid="51660d7262644920874d19cadfaa5041"/>
        </w:rPr>
        <w:t>Presentación de resultados de forma paginada</w:t>
      </w:r>
      <w:r>
        <w:rPr pt14:Unid="b88d9e3eaf9145eabdb6537ec0f0a9cf">
          <w:rFonts w:ascii="Arial" w:hAnsi="Arial" w:eastAsia="Arial" w:cs="Arial" pt14:Unid="c9c33064e2de412fadacdb63aeae1be9"/>
          <w:color w:val="auto" pt14:Unid="765ebec48fe74728ae53a310bd4bc1f9"/>
          <w:sz w:val="21" pt14:Unid="51a953e203ab4b9295e7a3a99441cffb"/>
          <w:szCs w:val="21" pt14:Unid="5dcd08995cc94ccb8ba42b46e3a9f3e9"/>
        </w:rPr>
        <w:t>: en el back-end se han implemen-tado diferentes métodos para obtener resultados (como la lista de incidencias de un</w:t>
      </w:r>
    </w:p>
    <w:p pt14:Unid="25108b0d396746a7868486e76172c680">
      <w:pPr pt14:Unid="df6179a03a0a4504907a9861dd599d89">
        <w:spacing w:after="0" w:line="20" w:lineRule="exact" pt14:Unid="a45cf794839f4270805d4358699341f0"/>
        <w:rPr pt14:Unid="ae2459ad66414434b3e20742e0723355">
          <w:color w:val="auto" pt14:Unid="e8eca9a819a34179b1789f13360dbb86"/>
          <w:sz w:val="20" pt14:Unid="fafb70c4a3ac4b9190123b38118e4ad1"/>
          <w:szCs w:val="20" pt14:Unid="9f0c88de53a0405aa32423cdfe2de975"/>
        </w:rPr>
      </w:pPr>
    </w:p>
    <w:p pt14:Unid="63f71da158e44fe9a4b4770957bf7382">
      <w:pPr pt14:Unid="75b843688c8b4b5cbe7e7d10ce8c2ff1"/>
    </w:p>
    <w:p pt14:Unid="1daaeb4662794eb8a4214d4daf5a2694">
      <w:pPr pt14:Unid="b6133ebfe7854315aa60c65b89f82ec5">
        <w:tabs pt14:Unid="a8c83e0f81e9480a9b4799b9f095790b">
          <w:tab w:val="left" w:leader="none" w:pos="4180" pt14:Unid="8cbbba6ca15848008a0889be8fc4c19a"/>
        </w:tabs>
        <w:spacing w:after="0" pt14:Unid="fc0a9b1784ba4d0ca8b4f9859aa51138"/>
        <w:ind w:left="260" pt14:Unid="2a9bb1526f894c88aeae3c0838fbb0a6"/>
        <w:rPr pt14:Unid="18e6974f289f4ce6bed18d1b2bb20bfe">
          <w:color w:val="auto" pt14:Unid="4cfd32b31ad34f82813d037cef833c9f"/>
          <w:sz w:val="20" pt14:Unid="233d3e5ce69f4dc5aa3650a7615e85ec"/>
          <w:szCs w:val="20" pt14:Unid="4302e14e0e5f45388e2695ce69aaf1c5"/>
        </w:rPr>
      </w:pPr>
      <w:r>
        <w:rPr pt14:Unid="22d17fd9bb0343bba43c09a1717ec52f">
          <w:rFonts w:ascii="Arial" w:hAnsi="Arial" w:eastAsia="Arial" w:cs="Arial" pt14:Unid="07acd5e520bf4d4a82468907c7919594"/>
          <w:b w:val="1" pt14:Unid="3c2bc03396f14ef6b06e34f14f219709"/>
          <w:bCs w:val="1" pt14:Unid="7b9fad4b4d804e9b926f1476e4ca048c"/>
          <w:color w:val="auto" pt14:Unid="6b6e1aaa2479450aba59b6f97f4ca8e1"/>
          <w:sz w:val="22" pt14:Unid="e2cf5e6af049440b826156674ae72dc2"/>
          <w:szCs w:val="22" pt14:Unid="092f9387f38145e6b5184fecd2cd62a4"/>
        </w:rPr>
        <w:t>46</w:t>
      </w:r>
      <w:r>
        <w:rPr pt14:Unid="38f491a158db4dbf8f5a21a61131dca5">
          <w:color w:val="auto" pt14:Unid="f34895430c8c4393b20dcea2d29ce71e"/>
          <w:sz w:val="20" pt14:Unid="0fe2c8678c614871aedad28ae7354072"/>
          <w:szCs w:val="20" pt14:Unid="50251fc6d0d4419baaa6dc59ac93b9d8"/>
        </w:rPr>
        <w:tab pt14:Unid="e6a20b34c6cf46cfb396100829b27567"/>
      </w:r>
      <w:r>
        <w:rPr pt14:Unid="35786118322047c49416572cdcccb595">
          <w:rFonts w:ascii="Arial" w:hAnsi="Arial" w:eastAsia="Arial" w:cs="Arial" pt14:Unid="97acea944026445b8b2d443157cc3216"/>
          <w:color w:val="auto" pt14:Unid="0c08c9f4bd18422fb53103c644676cfe"/>
          <w:sz w:val="24" pt14:Unid="f014e38f08744542b2dc82813f1805e2"/>
          <w:szCs w:val="24" pt14:Unid="082d7ccb285f42a49fc97e8869494084"/>
        </w:rPr>
        <w:t>Diseño e implementación de la solución monolítica</w:t>
      </w:r>
    </w:p>
    <w:p pt14:Unid="73213710d4534ac0a5f9011e8f0b62c7">
      <w:pPr pt14:Unid="dde1a97e89b34396bd5b6ef2743e7aba">
        <w:spacing w:after="0" w:line="20" w:lineRule="exact" pt14:Unid="b47ba9bc46aa4a9ba54d93b187110cd2"/>
        <w:rPr pt14:Unid="0cb4e93651254e99a6a4295879d062b7">
          <w:color w:val="auto" pt14:Unid="5a91a4f7914846c5b9b75685c22a66fb"/>
          <w:sz w:val="20" pt14:Unid="0b609f08d90e4aafa2268199b1923d4a"/>
          <w:szCs w:val="20" pt14:Unid="dd6ba2505fd54761942729203eb2c0b9"/>
        </w:rPr>
      </w:pPr>
    </w:p>
    <w:p pt14:Unid="81287134762e48dd88319c661579ff26">
      <w:pPr pt14:Unid="3a208652cd8e4d76a9a417d9bd119d57">
        <w:spacing w:after="0" w:line="200" w:lineRule="exact" pt14:Unid="9a3cbfd3545e44a7a22c42105ec04cd5"/>
        <w:rPr pt14:Unid="e0acea24bbd047479d3632b4790da4dd">
          <w:color w:val="auto" pt14:Unid="43752b32802f4fbfb5a50126a52d0bc7"/>
          <w:sz w:val="20" pt14:Unid="76f65d74b40841c7a34c0be482a22360"/>
          <w:szCs w:val="20" pt14:Unid="45e2875cfd1b49aa833e829a74befbdd"/>
        </w:rPr>
      </w:pPr>
    </w:p>
    <w:p pt14:Unid="7a7a8ccd7054493a8e65dce7d09753f2">
      <w:pPr pt14:Unid="a42ae2e79ff0489baa0fd4437e6315be">
        <w:spacing w:after="0" w:line="320" w:lineRule="exact" pt14:Unid="4891f1142d0d4ff4ba934dd2fe313c78"/>
        <w:rPr pt14:Unid="a1103d7cefaf4efa836863fd645b5735">
          <w:color w:val="auto" pt14:Unid="70d82af14a704814a33f3bb9f5f7a41f"/>
          <w:sz w:val="20" pt14:Unid="c1235d7b09e04e75b4e0d5daaabf9a40"/>
          <w:szCs w:val="20" pt14:Unid="6038ddfa647840c4afbfa4439e88e420"/>
        </w:rPr>
      </w:pPr>
    </w:p>
    <w:p pt14:Unid="70d718ae0ec8412d87b434be261e0a1e">
      <w:pPr pt14:Unid="af0a271c911e41bab1a1ff8451bee7fc">
        <w:spacing w:after="0" w:line="251" w:lineRule="auto" pt14:Unid="0fc0f44088e644d4b8c7a42c0c61db55"/>
        <w:ind w:left="800" w:right="1340" pt14:Unid="3d0a02e0e0db48f2b964cefe6255d9a5"/>
        <w:jc w:val="both" pt14:Unid="944e09c45cfc4e9b86a5f761205d32fa"/>
        <w:rPr pt14:Unid="12adbf38b66c42a4920d672efa0b9482">
          <w:rFonts w:ascii="Arial" w:hAnsi="Arial" w:eastAsia="Arial" w:cs="Arial" pt14:Unid="db458af0e33845299b208f2e60488774"/>
          <w:color w:val="auto" pt14:Unid="90193b8046b94126984147f30ed6a456"/>
          <w:sz w:val="22" pt14:Unid="32e7ae870a454585873855ecddc1c63e"/>
          <w:szCs w:val="22" pt14:Unid="4aa0101dc5f14ce19f0ffc63702afeb5"/>
        </w:rPr>
      </w:pPr>
      <w:r>
        <w:rPr pt14:Unid="ba285dd1ebfe4800a2142638c109bf9e">
          <w:rFonts w:ascii="Arial" w:hAnsi="Arial" w:eastAsia="Arial" w:cs="Arial" pt14:Unid="ac61e34edfdd45538fe1ac022877cc36"/>
          <w:color w:val="auto" pt14:Unid="f38cc68bc9b844128f8b73529f7564bc"/>
          <w:sz w:val="22" pt14:Unid="7362a47977b340849c550d48b9c7e736"/>
          <w:szCs w:val="22" pt14:Unid="92eff03668424a14b33333ee6e4dd26e"/>
        </w:rPr>
        <w:t>usuario o la lista de productos) de forma paginada, ordenada y a través de filtros. La paginación en las invocaciones a una API son una forma de mejorar el rendimiento de una aplicación porque evita traer más resultados de los que luego se consultan. El filtrado y la ordenación de los datos están más centrados en mejor la experiencia del usuario (UX).</w:t>
      </w:r>
      <w:r>
        <w:rPr pt14:Unid="3a6684882f354dc0a26086172e4b452d">
          <w:rFonts w:ascii="Arial" w:hAnsi="Arial" w:eastAsia="Arial" w:cs="Arial" pt14:Unid="44ef5eabfeb94d1aaaf293e4b5980bbc"/>
          <w:color w:val="auto" pt14:Unid="38a41e9555494831ab97a3be4484eaee"/>
          <w:sz w:val="31" pt14:Unid="b15f063e360b4d02a189a7bc368077f9"/>
          <w:szCs w:val="31" pt14:Unid="312c6569338b4c2b9760035839ac2636"/>
          <w:vertAlign w:val="superscript" pt14:Unid="626e19743cf1422485963867a992d251"/>
        </w:rPr>
        <w:t>17</w:t>
      </w:r>
    </w:p>
    <w:p pt14:Unid="dafab0a5958a4510b0e3c17629a67890">
      <w:pPr pt14:Unid="b3a2bcad3e34470f864af1a413d1878d">
        <w:spacing w:after="0" w:line="31" w:lineRule="exact" pt14:Unid="9977c277294c44f0a6df25ff38f20f3f"/>
        <w:rPr pt14:Unid="c8e463b4ee9c4a05be208ff27ef9613c">
          <w:color w:val="auto" pt14:Unid="94dee333cd7e45108c6e1121f3c33e9d"/>
          <w:sz w:val="20" pt14:Unid="7edf73514c6c4cbd91b392d8c621a582"/>
          <w:szCs w:val="20" pt14:Unid="cf534b3df9cc4a4b9224f99ad1ed54d5"/>
        </w:rPr>
      </w:pPr>
    </w:p>
    <w:p pt14:Unid="7907e49402374e48a0f5c68b542e7ec9">
      <w:pPr pt14:Unid="476ba2d14cff405ca902502d3f61d931">
        <w:spacing w:after="0" w:line="273" w:lineRule="auto" pt14:Unid="bedc10d529bd453ba1eea6e83eb309ca"/>
        <w:ind w:left="800" w:right="1340" pt14:Unid="a01ccc7980344e9cb1c761a9ea78a0a5"/>
        <w:jc w:val="both" pt14:Unid="16e1c00a6a6e4a8cbc2289f4610cf803"/>
        <w:rPr pt14:Unid="c94a6b609def4193884344a8f1cd9655">
          <w:color w:val="auto" pt14:Unid="de0404cac72f407e94dd54d91640beb9"/>
          <w:sz w:val="20" pt14:Unid="a231def20c02468ca715ee2633481336"/>
          <w:szCs w:val="20" pt14:Unid="f0fd213a22e34320ae5d325625afcf19"/>
        </w:rPr>
      </w:pPr>
      <w:r>
        <w:rPr pt14:Unid="b3d75aa3909f4c7b810462396a656f47">
          <w:rFonts w:ascii="Arial" w:hAnsi="Arial" w:eastAsia="Arial" w:cs="Arial" pt14:Unid="f93060d021f54186b2146827b9dc6465"/>
          <w:color w:val="auto" pt14:Unid="5db43b3e711f43a1b0a24a93a10462be"/>
          <w:sz w:val="21" pt14:Unid="ac5ec7a1f28b470bbb4ff78fd3135627"/>
          <w:szCs w:val="21" pt14:Unid="815a8767b9394b41bdcc49edfafd6adb"/>
        </w:rPr>
        <w:t>A nivel de UI se ha implementado de tal forma que se soliciten al back-end una cantidad de datos aproximada a la que se puede mostrar en la pantalla de un dis-positivo. Cuando el usuario haga scroll para mostrar más resultados, se realizará una nueva petición en segundo plano a la parte servidora solicitando el siguiente bloque de datos. Mientras se cargan los datos, el usuario visualizará un elemento que indica que el sistema está trabajando en segundo plano para traer más datos.</w:t>
      </w:r>
    </w:p>
    <w:p pt14:Unid="62c0fb042a77471e80eb23dd37fd2781">
      <w:pPr pt14:Unid="72950e7936d24ec1b8fc776fb0f33c1a">
        <w:spacing w:after="0" w:line="192" w:lineRule="exact" pt14:Unid="cb21222c35054a07a87a169cdf8b08e2"/>
        <w:rPr pt14:Unid="160e0e26687242af8945fbe897e574b3">
          <w:color w:val="auto" pt14:Unid="8238d9f239a645b483c0bb7a2b519f82"/>
          <w:sz w:val="20" pt14:Unid="94d10682b7584ca78771636f79a1f5e8"/>
          <w:szCs w:val="20" pt14:Unid="6bc33126f9e9455d8b53ff0d6d60a8b9"/>
        </w:rPr>
      </w:pPr>
    </w:p>
    <w:p pt14:Unid="f515e48e3d6942f5af96aa8c8dfa8108">
      <w:pPr pt14:Unid="0d0ed7df34944343a524f37eb1bfaa57">
        <w:spacing w:after="0" w:line="267" w:lineRule="auto" pt14:Unid="855f02a64e7d467f9b4802634ba44ff5"/>
        <w:ind w:left="800" w:right="1340" pt14:Unid="f25a4ba6e418470ba6352631522c4ab1"/>
        <w:jc w:val="both" pt14:Unid="cafcac06e89a455bb39303bfac020d72"/>
        <w:rPr pt14:Unid="57f73a8b921c454c9ad440c233b631d0">
          <w:color w:val="auto" pt14:Unid="eeff3f8a6f5b4a05bcab204d24578da3"/>
          <w:sz w:val="20" pt14:Unid="9ed7bf3196d3419b9070d4c5a0d1c61b"/>
          <w:szCs w:val="20" pt14:Unid="4c00fb87f39547ceb85daca7842a542b"/>
        </w:rPr>
      </w:pPr>
      <w:r>
        <w:rPr pt14:Unid="5f977f8401b545b1866fc1afa2135ac0">
          <w:rFonts w:ascii="Arial" w:hAnsi="Arial" w:eastAsia="Arial" w:cs="Arial" pt14:Unid="9c64d5b5b87e45e1a0c9d72a1a74d49a"/>
          <w:b w:val="1" pt14:Unid="be46849e61754315bd1f1442cfba66e2"/>
          <w:bCs w:val="1" pt14:Unid="9a9df6118a484cd398233182ef044a24"/>
          <w:color w:val="auto" pt14:Unid="d825459aa8594407998384bc4960e195"/>
          <w:sz w:val="21" pt14:Unid="8b142091881047b5bb40a3a58e624f59"/>
          <w:szCs w:val="21" pt14:Unid="a20f2b2062564700a2eadd2f5144ca25"/>
        </w:rPr>
        <w:t>Uso de ViewModels</w:t>
      </w:r>
      <w:r>
        <w:rPr pt14:Unid="ae5aa783ca204aafa4a299b3734f52fc">
          <w:rFonts w:ascii="Arial" w:hAnsi="Arial" w:eastAsia="Arial" w:cs="Arial" pt14:Unid="9fe102426b98473fb43ad3186bd69998"/>
          <w:color w:val="auto" pt14:Unid="3c447722f4b246e7bdba74ac8180363a"/>
          <w:sz w:val="21" pt14:Unid="1de04d76bbf84e4b82db06cdc439d8c6"/>
          <w:szCs w:val="21" pt14:Unid="b6000fd7887f4c2082b30943f0ce03a8"/>
        </w:rPr>
        <w:t>: la separación de responsabilidades no es un principio que se</w:t>
      </w:r>
      <w:r>
        <w:rPr pt14:Unid="d572f46d2fc8469f96f81de39c6950c5">
          <w:rFonts w:ascii="Arial" w:hAnsi="Arial" w:eastAsia="Arial" w:cs="Arial" pt14:Unid="2520e32712564525a77b95780cf5e0fc"/>
          <w:b w:val="1" pt14:Unid="16a3eb603ff049c5a7f337a0c7d72e3f"/>
          <w:bCs w:val="1" pt14:Unid="15fe0b32788244b29956f7b282a6410f"/>
          <w:color w:val="auto" pt14:Unid="08e932a8bbd44dd8a6375dc026b9fe6e"/>
          <w:sz w:val="21" pt14:Unid="5df1b4acd66a42e1b9adc46e650acbd8"/>
          <w:szCs w:val="21" pt14:Unid="a4219bb38d544558927c79fafb724e0e"/>
        </w:rPr>
        <w:t xml:space="preserve"> </w:t>
      </w:r>
      <w:r>
        <w:rPr pt14:Unid="a98a8b9d77b6483ca584457ceac0b413">
          <w:rFonts w:ascii="Arial" w:hAnsi="Arial" w:eastAsia="Arial" w:cs="Arial" pt14:Unid="706a246156f94c58b5df3d120087c6e8"/>
          <w:color w:val="auto" pt14:Unid="2910d2fb5c0b4596a83c2e7969cb6259"/>
          <w:sz w:val="21" pt14:Unid="ff72c62c758148b3bac8557977f2f4f2"/>
          <w:szCs w:val="21" pt14:Unid="d90b31d7bacd42dbbd27d3316d0b443b"/>
        </w:rPr>
        <w:t xml:space="preserve">deba aplicar solo en el back-end. El patrón arquitectónico </w:t>
      </w:r>
      <w:r>
        <w:rPr pt14:Unid="7df215fac1084c028691b324627e759f">
          <w:rFonts w:ascii="Arial" w:hAnsi="Arial" w:eastAsia="Arial" w:cs="Arial" pt14:Unid="2f75f4ea4d4247c8b9bc46570a72986d"/>
          <w:b w:val="1" pt14:Unid="cb8d7cd2f88b4764b967243678c4677e"/>
          <w:bCs w:val="1" pt14:Unid="8a5f8a05d4b1480f8e2da2282c22f051"/>
          <w:color w:val="auto" pt14:Unid="61169c0356f04cb99e3416b4eb5b48fa"/>
          <w:sz w:val="21" pt14:Unid="152da67003904acaa9bf08ee3a63e5c5"/>
          <w:szCs w:val="21" pt14:Unid="63002975cf034ae4ac254a962e69c387"/>
        </w:rPr>
        <w:t>Model-View-ViewModel</w:t>
      </w:r>
      <w:r>
        <w:rPr pt14:Unid="5f92d9a133d543aa83ddc47693bbae16">
          <w:rFonts w:ascii="Arial" w:hAnsi="Arial" w:eastAsia="Arial" w:cs="Arial" pt14:Unid="935306abb19243189713a981d9221cee"/>
          <w:color w:val="auto" pt14:Unid="bfd6ca4a84964eb0bd7a1108c0803bbb"/>
          <w:sz w:val="21" pt14:Unid="80f3a19c59854079850deeccfc1c9009"/>
          <w:szCs w:val="21" pt14:Unid="0ba123e1857943689ce31c79b05586bf"/>
        </w:rPr>
        <w:t xml:space="preserve"> (MVVM) divide la interfaz de usuario en 3 capas: la vista, empleando páginas XAML, los datos tal como se obtienen en su origen, también llamados el mode-lo, y el modelo de la vista, que conecta ambos y se emplea para rellenar la vista.</w:t>
      </w:r>
    </w:p>
    <w:p pt14:Unid="673bb1b5e55b4e66a5263769b44a1179">
      <w:pPr pt14:Unid="aba25263429d4ec3a5bb21e83b32e426">
        <w:spacing w:after="0" w:line="20" w:lineRule="exact" pt14:Unid="92fd825385e347b99a8a3177148b26bb"/>
        <w:rPr pt14:Unid="eb54f87f616141e3ab34ca55ce3cd1eb">
          <w:color w:val="auto" pt14:Unid="5b8b1d1d96734ff9b255e99a103ca8ea"/>
          <w:sz w:val="20" pt14:Unid="010e71d5448f48bdac0afba8e6352028"/>
          <w:szCs w:val="20" pt14:Unid="12428008e47a478f89f2426c9a7266db"/>
        </w:rPr>
      </w:pPr>
    </w:p>
    <w:p pt14:Unid="bca5b5c307f1442993f58fb413293f12">
      <w:pPr pt14:Unid="c706b2b1c93946b3b1aec5d45fe1ab73">
        <w:spacing w:after="0" w:line="235" w:lineRule="auto" pt14:Unid="e7d6a32024e2401a92e65986bdb93273"/>
        <w:ind w:left="800" pt14:Unid="36abdccd948e48cd9ccd1a322ed59d13"/>
        <w:rPr pt14:Unid="935e61a0a0514d07883f087ed1ad1300">
          <w:rFonts w:ascii="Arial" w:hAnsi="Arial" w:eastAsia="Arial" w:cs="Arial" pt14:Unid="06c7ec2bcbb84aeca162e369ac758ae2"/>
          <w:color w:val="auto" pt14:Unid="9b41bb3c55a045448f9ad6607b173bfc"/>
          <w:sz w:val="16" pt14:Unid="464b65142e144614b507e56878fa0362"/>
          <w:szCs w:val="16" pt14:Unid="a531106862b846948b97e1a1b40877f9"/>
        </w:rPr>
      </w:pPr>
      <w:r>
        <w:rPr pt14:Unid="3d748368ce80464aa0f5184065c8c570">
          <w:rFonts w:ascii="Arial" w:hAnsi="Arial" w:eastAsia="Arial" w:cs="Arial" pt14:Unid="e7a0204633fe4cd3b0a701ccc97cd6fc"/>
          <w:color w:val="auto" pt14:Unid="a31a3c6886e84fe5909efada2538f1bc"/>
          <w:sz w:val="16" pt14:Unid="4b8583f6bc42446caf802075b4004ef8"/>
          <w:szCs w:val="16" pt14:Unid="f4b49b9b0d9740acae6191f6ccd3d1a1"/>
        </w:rPr>
        <w:t>18</w:t>
      </w:r>
    </w:p>
    <w:p pt14:Unid="43679f6943db4121bdd6ad810066d800">
      <w:pPr pt14:Unid="6cae8d9dd19548f9aa034f5f602a2a80">
        <w:spacing w:after="0" w:line="210" w:lineRule="exact" pt14:Unid="d45763614090487cbc5a0e31b5ecb926"/>
        <w:rPr pt14:Unid="efa474cfae434110a3e54d01e9be2a1c">
          <w:color w:val="auto" pt14:Unid="061cc1a192bd45c09f573389bbf40ea8"/>
          <w:sz w:val="20" pt14:Unid="9084127abd364b61b4b85f36cbc03cc4"/>
          <w:szCs w:val="20" pt14:Unid="6d2763846feb45af97dcaa2caf4e8c0c"/>
        </w:rPr>
      </w:pPr>
    </w:p>
    <w:p pt14:Unid="fe04de26aed34f5db1f035a1c7076552">
      <w:pPr pt14:Unid="aec7bfbc1453426693f9d3bdac7e7650">
        <w:spacing w:after="0" w:line="252" w:lineRule="auto" pt14:Unid="865996f3c6034d72b6bd121ac6b1ef51"/>
        <w:ind w:left="800" w:right="1340" pt14:Unid="9fadfc62951e4b76be5a2a484de2f3b3"/>
        <w:jc w:val="both" pt14:Unid="165c9505403d4d21ab3cc965bd404026"/>
        <w:rPr pt14:Unid="0d5a7b923e7f40ffb1391e18c721e8b4">
          <w:rFonts w:ascii="Arial" w:hAnsi="Arial" w:eastAsia="Arial" w:cs="Arial" pt14:Unid="3489d3573a3c49259ebe7f9ffe40992d"/>
          <w:color w:val="auto" pt14:Unid="c2aebc7f57284bc4b1e7b5842c228c0d"/>
          <w:sz w:val="22" pt14:Unid="f1e53591958f48af841ee93f5544a88e"/>
          <w:szCs w:val="22" pt14:Unid="4c4bbebf0cda4f50add311ed7f4d756f"/>
        </w:rPr>
      </w:pPr>
      <w:r>
        <w:rPr pt14:Unid="17f4f5008e5d4f5d9f84d0bd563ca4b8">
          <w:rFonts w:ascii="Arial" w:hAnsi="Arial" w:eastAsia="Arial" w:cs="Arial" pt14:Unid="2c19a2fa9d7f420c97fc85a1768a3b62"/>
          <w:color w:val="auto" pt14:Unid="34520ccc444448108a99189162228977"/>
          <w:sz w:val="22" pt14:Unid="161e3a4b79464db7b3cedef411ecd6c9"/>
          <w:szCs w:val="22" pt14:Unid="54b9eb6927bd452381da2c244d3c0e90"/>
        </w:rPr>
        <w:t xml:space="preserve">La diferencia entre este patrón y otros como el Model-View-Controller(MVC) es que en MVC los datos con los que se llena la vista son los que se obtienen en el origen y es el controlador quien ha de adaptarlos a cómo se visualizan en la vista. En cambio, en MVVM la vista y el modelo de la vista suelen relacionarse a través de enlaces (bindings) en el propio XAML y se notifican mutuamente cuando alguna de sus propiedades cambia. </w:t>
      </w:r>
      <w:r>
        <w:rPr pt14:Unid="caf739c4c3fc4102b0188c4669986277">
          <w:rFonts w:ascii="Arial" w:hAnsi="Arial" w:eastAsia="Arial" w:cs="Arial" pt14:Unid="635e752139bc4344b613a8fa08297785"/>
          <w:color w:val="auto" pt14:Unid="2ab979e3910a45469523462c2b288837"/>
          <w:sz w:val="31" pt14:Unid="d2d7f995dcfe4eb08f04501f0a9e660a"/>
          <w:szCs w:val="31" pt14:Unid="7978657c265444bf87bf6fde1302036a"/>
          <w:vertAlign w:val="superscript" pt14:Unid="ffa21e83230345b4b59ff71033988ef9"/>
        </w:rPr>
        <w:t>19</w:t>
      </w:r>
    </w:p>
    <w:p pt14:Unid="f23679f674484c699bfc4f69577fda82">
      <w:pPr pt14:Unid="84f4f698150b4f0bb11aad4bef36d3b7">
        <w:spacing w:after="0" w:line="6" w:lineRule="exact" pt14:Unid="311631b669824856a33f46f54f685bae"/>
        <w:rPr pt14:Unid="f5d2d5d91ae545eb8df4efc4deb3b60b">
          <w:color w:val="auto" pt14:Unid="46e9a0326e1f48c3b858e4b48d2a8e31"/>
          <w:sz w:val="20" pt14:Unid="d73185bc34d141fcbd4a5a0a4bc2b764"/>
          <w:szCs w:val="20" pt14:Unid="3973e5d810ae463ca42ffc0585bc80cb"/>
        </w:rPr>
      </w:pPr>
    </w:p>
    <w:p pt14:Unid="673857da53a64cd98bf53af6b70e7251">
      <w:pPr pt14:Unid="4396adbb7a9d482fbddbfcacafb99ebf">
        <w:spacing w:after="0" w:line="246" w:lineRule="auto" pt14:Unid="2832ccc9af6f4a2a9c2ee05a8012e25e"/>
        <w:ind w:left="800" w:right="1340" pt14:Unid="1dcf993c405b4218b24e63326bc1391b"/>
        <w:jc w:val="both" pt14:Unid="949a49381e204bdd9a8030d42f7eb5b7"/>
        <w:rPr pt14:Unid="9721dc7e56e743ba95106a7f477741d3">
          <w:rFonts w:ascii="Arial" w:hAnsi="Arial" w:eastAsia="Arial" w:cs="Arial" pt14:Unid="8245a2b3288f482d90228ef42cab2470"/>
          <w:color w:val="auto" pt14:Unid="cd70ef859ba7449a973bb37d0326f112"/>
          <w:sz w:val="22" pt14:Unid="6f9317ed6132450e8daa971b0c1da6af"/>
          <w:szCs w:val="22" pt14:Unid="4b7377610bb1487fa421c4c45b207a01"/>
        </w:rPr>
      </w:pPr>
      <w:r>
        <w:rPr pt14:Unid="70130527a3c94546881651212e6b624e">
          <w:rFonts w:ascii="Arial" w:hAnsi="Arial" w:eastAsia="Arial" w:cs="Arial" pt14:Unid="85a6cc549f094aea817b6a8f407a77a7"/>
          <w:color w:val="auto" pt14:Unid="e2f77c9520fc406e97c5b7324b4c6307"/>
          <w:sz w:val="22" pt14:Unid="c81b7a786f9d48e08dbf0fc8c11d1f51"/>
          <w:szCs w:val="22" pt14:Unid="76a969ede6884e3aa5fa92e005f35e14"/>
        </w:rPr>
        <w:t xml:space="preserve">Sin embargo, usar este patrón puede ser excesivo para UIs muy sencillas. </w:t>
      </w:r>
      <w:r>
        <w:rPr pt14:Unid="3c92186e64ab4c33bb115ac26952e32c">
          <w:rFonts w:ascii="Arial" w:hAnsi="Arial" w:eastAsia="Arial" w:cs="Arial" pt14:Unid="bebecce3306e4a038510fefffdea18f7"/>
          <w:color w:val="auto" pt14:Unid="b1fbf7222d344587bc54258a4bdff315"/>
          <w:sz w:val="31" pt14:Unid="b46ec3977b4a4f50800fa90abe728b08"/>
          <w:szCs w:val="31" pt14:Unid="9fccc4df96cb4d48a6e383f7ff5aafe5"/>
          <w:vertAlign w:val="superscript" pt14:Unid="a8aa0e2f2c9d4345b56c13ef1611f88d"/>
        </w:rPr>
        <w:t>20</w:t>
      </w:r>
      <w:r>
        <w:rPr pt14:Unid="edc7a081d9894bc288c75c3ec68648d0">
          <w:rFonts w:ascii="Arial" w:hAnsi="Arial" w:eastAsia="Arial" w:cs="Arial" pt14:Unid="ef26fae71c944dbaa0f480ff48037621"/>
          <w:color w:val="auto" pt14:Unid="51bc0cfd04f74415964f32b6e8bd2eec"/>
          <w:sz w:val="22" pt14:Unid="57b0ef719f25426c8ecd43ab305a3ccf"/>
          <w:szCs w:val="22" pt14:Unid="d0805ef601f94ebb8a2336340b072f68"/>
        </w:rPr>
        <w:t xml:space="preserve"> Por este motivo, hemos empleado objetos ViewModel en solo aquellos casos que era necesa-rio adaptar los datos del modelo a la vista. Lo que aquí definimos como modelo es un DTO que devuelve la parte servidora y ya está diseñado para que contenga solo la información estrictamente necesaria. Un ejemplo en el que se emplea un View-Model es el ProductViewModel, donde se tiene que transformar la imagen que se recibe del ProductDTO de byte[] a un ImageSource.</w:t>
      </w:r>
    </w:p>
    <w:p pt14:Unid="9dbd83a292354dedb3474ecdabb93488">
      <w:pPr pt14:Unid="c49bd62b2cde46a3a374c4ec44f77b65">
        <w:spacing w:after="0" w:line="20" w:lineRule="exact" pt14:Unid="5884daad225c460bb3e30e0e52821417"/>
        <w:rPr pt14:Unid="ebbe49825dcc4277acd4615b8dbfec06">
          <w:color w:val="auto" pt14:Unid="a654ed40824148d8985b331302ff22e5"/>
          <w:sz w:val="20" pt14:Unid="e3ad9af0dcd346df9872ed2045d16118"/>
          <w:szCs w:val="20" pt14:Unid="24844b2178b547e1864aab80d836d2b4"/>
        </w:rPr>
      </w:pPr>
      <w:r>
        <w:rPr pt14:Unid="640d86572148487fb1f39f543081b889">
          <w:color w:val="auto" pt14:Unid="4528fdc4292843f7ada7920f8f682ecc"/>
          <w:sz w:val="20" pt14:Unid="95b9b9668e5c4f05bed2fd28ec012e1c"/>
          <w:szCs w:val="20" pt14:Unid="7f26299a25b74882a07455302a930cb1"/>
        </w:rPr>
        <w:drawing pt14:Unid="12670bab8a2045ca81b9c023918c9631" pt14:SHA1Hash="f2518738e0753b40d99c70b3f8ca0ef030dca8c9">
          <wp:anchor simplePos="0" relativeHeight="251657728" behindDoc="1" locked="0" layoutInCell="0" allowOverlap="1" pt14:Unid="186a6500bd7948a197ab4aa2ca185405">
            <wp:simplePos x="0" y="0" pt14:Unid="f0fa95abb9674fda864a19d3b5d4c7b0"/>
            <wp:positionH relativeFrom="column" pt14:Unid="a0be088300414e72a8dd5273c230951f">
              <wp:posOffset pt14:Unid="7417c1691fa343a1ad27ca2eb346adbc">521970</wp:posOffset>
            </wp:positionH>
            <wp:positionV relativeFrom="paragraph" pt14:Unid="f6b181ef178a4fdb92ac05dc5721a6d1">
              <wp:posOffset pt14:Unid="160384e52c104e62a4388f27d4db907b">160020</wp:posOffset>
            </wp:positionV>
            <wp:extent cx="4687570" cy="1713230" pt14:Unid="1ba542d2dd1f41c3bb04fb43ef5f6672"/>
            <wp:wrapNone pt14:Unid="b8316a82a8544156b0687c22fb9bc0c6"/>
            <wp:docPr id="49" name="Picture 232" pt14:Unid="e19e9b00665e4d1886e01e2279e6419f"/>
            <wp:cNvGraphicFramePr pt14:Unid="56099ca158274205aab30bccd3ef5992">
              <a:graphicFrameLocks xmlns:a="http://schemas.openxmlformats.org/drawingml/2006/main" noChangeAspect="1" pt14:Unid="a7a8b0be5e5a4edc8092c8716ad62736"/>
            </wp:cNvGraphicFramePr>
            <a:graphic xmlns:a="http://schemas.openxmlformats.org/drawingml/2006/main" pt14:Unid="67c142d9bffb4f308ec7e666062273c1">
              <a:graphicData uri="http://schemas.openxmlformats.org/drawingml/2006/picture" pt14:Unid="09cc3efd17084a74966d258ef5d5ebce">
                <pic:pic xmlns:pic="http://schemas.openxmlformats.org/drawingml/2006/picture" pt14:Unid="3e202914064f496eb425a5a08d3a7811">
                  <pic:nvPicPr pt14:Unid="9d175bc6429442b2901b9cb923e9fd9e">
                    <pic:cNvPr id="0" name="Picture 232" pt14:Unid="9b2f9683f68041049f90aabe5e54780b"/>
                    <pic:cNvPicPr pt14:Unid="ba8572bbb69a4134bd7455d9d6ba6c45">
                      <a:picLocks noChangeAspect="1" noChangeArrowheads="1" pt14:Unid="81390370cffd47c48bf857cd171b8914"/>
                    </pic:cNvPicPr>
                  </pic:nvPicPr>
                  <pic:blipFill pt14:Unid="84fd09a36b614882876353e2d0d5202c">
                    <a:blip r:embed="rId55" pt14:Unid="bd9f13525e0a42dc9be69072207523d9">
                      <a:extLst pt14:Unid="d066e94dec2e4bafa64f12e9bc6e1d79">
                        <a:ext uri="{28A0092B-C50C-407E-A947-70E740481C1C}" pt14:Unid="7ab18c36707347d293de6e0d83af842b"/>
                      </a:extLst>
                    </a:blip>
                    <a:srcRect pt14:Unid="3958eb0448404b139b33b282fdc1e53f"/>
                    <a:stretch pt14:Unid="e92a3479e3d24e6a80b32c10d758e228">
                      <a:fillRect pt14:Unid="52767011f44345f9ad7e29c755176f9e"/>
                    </a:stretch>
                  </pic:blipFill>
                  <pic:spPr bwMode="auto" pt14:Unid="a71b99df76fc4629946d4fd321fe6e5d">
                    <a:xfrm pt14:Unid="66f3ee92a54247d08bc95569d816262e">
                      <a:off x="0" y="0" pt14:Unid="dcb062053ec748f892450944200de315"/>
                      <a:ext cx="4687570" cy="1713230" pt14:Unid="28caa5f68b0c48b6b95df2cd74d6c709"/>
                    </a:xfrm>
                    <a:prstGeom prst="rect" pt14:Unid="e03b8585632445c89114c0920c569fa2">
                      <a:avLst pt14:Unid="1c58823ca7ef4744973a27d362b04dec"/>
                    </a:prstGeom>
                    <a:noFill pt14:Unid="ee44bd8040194468a0a50e2e3275dc22"/>
                  </pic:spPr>
                </pic:pic>
              </a:graphicData>
            </a:graphic>
          </wp:anchor>
        </w:drawing>
      </w:r>
    </w:p>
    <w:p pt14:Unid="5e0e178bd785481c8bb9e85ff335f164">
      <w:pPr pt14:Unid="6e191e36bfdc4bfc80b26adce8ea45f0">
        <w:spacing w:after="0" w:line="200" w:lineRule="exact" pt14:Unid="01ded3fee6af4dab81b6d1a4369f3e9f"/>
        <w:rPr pt14:Unid="eb5eade81e9e45c7bb5958c266207e16">
          <w:color w:val="auto" pt14:Unid="0ea653658aef442189fac6460013fbd5"/>
          <w:sz w:val="20" pt14:Unid="a9477929b9764e03a1f8ce92736ff116"/>
          <w:szCs w:val="20" pt14:Unid="efff91bd5fb241adb05f465c3b4f144b"/>
        </w:rPr>
      </w:pPr>
    </w:p>
    <w:p pt14:Unid="6302ea70d30847b38a4fbb4ab8ed17ea">
      <w:pPr pt14:Unid="1050ecf5170542ee83ccc06ba8752e39">
        <w:spacing w:after="0" w:line="200" w:lineRule="exact" pt14:Unid="de750728e6ef43a9b9d543cb484ad71f"/>
        <w:rPr pt14:Unid="79785e7dfe124d59836a8ce4c563badb">
          <w:color w:val="auto" pt14:Unid="642b40a3cc334022a76fda5d0950046d"/>
          <w:sz w:val="20" pt14:Unid="0b38cca96e434304af63b265be632434"/>
          <w:szCs w:val="20" pt14:Unid="81cd43d2fa0b40f0b7f5a1209061e34b"/>
        </w:rPr>
      </w:pPr>
    </w:p>
    <w:p pt14:Unid="849d7642420f4f90bc1b5d49c7d660fc">
      <w:pPr pt14:Unid="6c8e843620cf453d95eed12d174c438c">
        <w:spacing w:after="0" w:line="200" w:lineRule="exact" pt14:Unid="497a520d5fd14a9a950ffe01466da9c1"/>
        <w:rPr pt14:Unid="b075b04fc49d45aeae6dcf1c0404555e">
          <w:color w:val="auto" pt14:Unid="c9f63abcceea4a5e9d780da72a844a4e"/>
          <w:sz w:val="20" pt14:Unid="a765ea5218e442b3abea3f8ebabff195"/>
          <w:szCs w:val="20" pt14:Unid="bba7b01b66904eb6b598b53949c988e0"/>
        </w:rPr>
      </w:pPr>
    </w:p>
    <w:p pt14:Unid="d497bf57aea64d8588cc9bf5abf0de91">
      <w:pPr pt14:Unid="d0d3d7d029c34238903647efb8cd23e3">
        <w:spacing w:after="0" w:line="200" w:lineRule="exact" pt14:Unid="b185ebf781044820854dd84a501f1411"/>
        <w:rPr pt14:Unid="041fd93866a24841ab8f7d28b4ff5a45">
          <w:color w:val="auto" pt14:Unid="32ec68dd01764489be04c10d8466f313"/>
          <w:sz w:val="20" pt14:Unid="e4607b948d6f4c858dc129e7bd852f9c"/>
          <w:szCs w:val="20" pt14:Unid="8cf9855792474f89a2b5335188efa24a"/>
        </w:rPr>
      </w:pPr>
    </w:p>
    <w:p pt14:Unid="209ebe4163e045c1ac6f79d65e5f0400">
      <w:pPr pt14:Unid="758790b1b6e54351a4a599c1fee32ee9">
        <w:spacing w:after="0" w:line="200" w:lineRule="exact" pt14:Unid="a00f9b4a09dc4600a38cac1dd8e853eb"/>
        <w:rPr pt14:Unid="ba110774bc154969aae7f8bf9beb47ef">
          <w:color w:val="auto" pt14:Unid="c85062a7399c41ac84d1abf83a23a1b4"/>
          <w:sz w:val="20" pt14:Unid="70a375d653564a88a0bdb8ae11012685"/>
          <w:szCs w:val="20" pt14:Unid="c82bd95957b44c43a769ee939d8dc5a3"/>
        </w:rPr>
      </w:pPr>
    </w:p>
    <w:p pt14:Unid="26f5cf4024c2445592bdf20663341395">
      <w:pPr pt14:Unid="23c0095c38de4a1e8cd9992659509353">
        <w:spacing w:after="0" w:line="200" w:lineRule="exact" pt14:Unid="1d7c9127b4b749f9a297cae350aff709"/>
        <w:rPr pt14:Unid="3b6ec5d578b84fddb55931228c342751">
          <w:color w:val="auto" pt14:Unid="f2f9c4e9058844c19cc40054f0d331ec"/>
          <w:sz w:val="20" pt14:Unid="d9c7cd755ab64d1abada889ea737a2b1"/>
          <w:szCs w:val="20" pt14:Unid="2b335de1c5ce4895b8784584253f7d0a"/>
        </w:rPr>
      </w:pPr>
    </w:p>
    <w:p pt14:Unid="57bf15ce610b4e5cb5980400cf976807">
      <w:pPr pt14:Unid="88571153273148d7a5de764bafb68134">
        <w:spacing w:after="0" w:line="200" w:lineRule="exact" pt14:Unid="fac0d7cef5524fdbbeba32fbd41c0b0c"/>
        <w:rPr pt14:Unid="0300b02ba0114ddfa094f514ec7d07ee">
          <w:color w:val="auto" pt14:Unid="3918426ed1994d4083c0d189e3b9bbf8"/>
          <w:sz w:val="20" pt14:Unid="274481604a464a98941cfc5af0ee8820"/>
          <w:szCs w:val="20" pt14:Unid="807c70e7172449fbb2af0c869899010b"/>
        </w:rPr>
      </w:pPr>
    </w:p>
    <w:p pt14:Unid="924618a5e2ea46f785c9e1e0852f6eae">
      <w:pPr pt14:Unid="7e57a6c4aac9409584a829bd178ee556">
        <w:spacing w:after="0" w:line="200" w:lineRule="exact" pt14:Unid="e67d1bd77bcd4f50b7095e40faa3c252"/>
        <w:rPr pt14:Unid="64de18bd28e84d06a4658f84da98a463">
          <w:color w:val="auto" pt14:Unid="55a990f7f8774c61a852eac705e04eb0"/>
          <w:sz w:val="20" pt14:Unid="8af95f85ed3d47d7be5b79973df8c2b8"/>
          <w:szCs w:val="20" pt14:Unid="bf51ede9c3964527af9b4bd267dcd9a6"/>
        </w:rPr>
      </w:pPr>
    </w:p>
    <w:p pt14:Unid="7c61be822a08462299d19e881b510854">
      <w:pPr pt14:Unid="fe323d44aa5a4912bc67278828d136de">
        <w:spacing w:after="0" w:line="200" w:lineRule="exact" pt14:Unid="36a25463760c4cb7a099b989f7bf255b"/>
        <w:rPr pt14:Unid="78bcec5d4df1408abb394768d8d1d4be">
          <w:color w:val="auto" pt14:Unid="8963a0d84c6246ae8da4b4d1e9fd8770"/>
          <w:sz w:val="20" pt14:Unid="567f6eaaf6e74de288fbefb66b52dba7"/>
          <w:szCs w:val="20" pt14:Unid="f614cbb224524ff09d06e614eec19e56"/>
        </w:rPr>
      </w:pPr>
    </w:p>
    <w:p pt14:Unid="42165ebeb4fc4a96a21f99562996a05a">
      <w:pPr pt14:Unid="b0ffaa026ff44beb8365b525cb6e9d32">
        <w:spacing w:after="0" w:line="200" w:lineRule="exact" pt14:Unid="1c105cc5d04a44dd95fd42a543863402"/>
        <w:rPr pt14:Unid="f247ab9e3bb74434949b353d1c6fe680">
          <w:color w:val="auto" pt14:Unid="2a52b565d6cd4ea08af5b621ac9bd4ac"/>
          <w:sz w:val="20" pt14:Unid="c370ea0bae764e4d9d93c1ccab4c4bd5"/>
          <w:szCs w:val="20" pt14:Unid="278826432e264aaf9768853f3ab0c6f6"/>
        </w:rPr>
      </w:pPr>
    </w:p>
    <w:p pt14:Unid="139216ec08d34fb39f47671d52adcd6f">
      <w:pPr pt14:Unid="4773d3d16e464a03a118020be2eb5c71">
        <w:spacing w:after="0" w:line="200" w:lineRule="exact" pt14:Unid="5514474fd7784fd9858c43d4e6e9a936"/>
        <w:rPr pt14:Unid="3da1a0b95482476caf1eafeb813bdf4d">
          <w:color w:val="auto" pt14:Unid="33432b01c6504e5fb07b5b0787a73272"/>
          <w:sz w:val="20" pt14:Unid="e3fb107b41e54cd7951e8211f696e169"/>
          <w:szCs w:val="20" pt14:Unid="f26738350b26479fab37a2063eb97e3a"/>
        </w:rPr>
      </w:pPr>
    </w:p>
    <w:p pt14:Unid="2180cf6c2c0b45da904941f9a7fdc7e8">
      <w:pPr pt14:Unid="e9229866c70c4311aca66c86db3089fd">
        <w:spacing w:after="0" w:line="200" w:lineRule="exact" pt14:Unid="2fced260501444aca68e9cb57c92916c"/>
        <w:rPr pt14:Unid="eb3638d59ed542bea9f50232931fdbd6">
          <w:color w:val="auto" pt14:Unid="b384c6a17aac41e097e9eee013bc1c39"/>
          <w:sz w:val="20" pt14:Unid="ed309b7bfee34adc9c272e5bf9c86df5"/>
          <w:szCs w:val="20" pt14:Unid="119f145608d84bd98304bce12661cd9f"/>
        </w:rPr>
      </w:pPr>
    </w:p>
    <w:p pt14:Unid="28f7ab883fba4bd69582ed834658f4e3">
      <w:pPr pt14:Unid="b501603e111a4f34a5668f11079ae52d">
        <w:spacing w:after="0" w:line="200" w:lineRule="exact" pt14:Unid="72164e5ced6342d08e19ba7c647e1b9e"/>
        <w:rPr pt14:Unid="47d7b81016b94f1d85bf2d9919b75de9">
          <w:color w:val="auto" pt14:Unid="a1f6f530b7364d8a9fcf8f993f229c16"/>
          <w:sz w:val="20" pt14:Unid="02216193c5454380833e89481c6cf15f"/>
          <w:szCs w:val="20" pt14:Unid="ba2e297ba9904ee7aeb63d089a17a218"/>
        </w:rPr>
      </w:pPr>
    </w:p>
    <w:p pt14:Unid="6d8d9d7224554febbb9b32bc94d3a6a8">
      <w:pPr pt14:Unid="0ae7fef38c73421498df598867bfcb03">
        <w:spacing w:after="0" w:line="200" w:lineRule="exact" pt14:Unid="162c2dbe77a84ce28c840205e153e477"/>
        <w:rPr pt14:Unid="165273b22bfb4775b285e70d15d0b3ad">
          <w:color w:val="auto" pt14:Unid="7f818b4128b742e385e6b43dcf475160"/>
          <w:sz w:val="20" pt14:Unid="c30ecef6efc14ea5b5f8c7e593f77ca1"/>
          <w:szCs w:val="20" pt14:Unid="26648f02d6584d58a2396330a066c5cf"/>
        </w:rPr>
      </w:pPr>
    </w:p>
    <w:p pt14:Unid="432d9e0583df48ec8af6acc79207be67">
      <w:pPr pt14:Unid="afa0a82fedfb4f20b9b647dd5445b99f">
        <w:spacing w:after="0" w:line="310" w:lineRule="exact" pt14:Unid="6c82f150dc9c4b7d849be34e47b4e690"/>
        <w:rPr pt14:Unid="de6b68290263453db96472d734f6c6d2">
          <w:color w:val="auto" pt14:Unid="ab5e93b42ca34d84a26906643792ba9b"/>
          <w:sz w:val="20" pt14:Unid="d5ba5e04c23b425fadcbce2243edfc91"/>
          <w:szCs w:val="20" pt14:Unid="7d57ba83b6694efea6dc299e2ff2a8df"/>
        </w:rPr>
      </w:pPr>
    </w:p>
    <w:p pt14:Unid="0b31569e2e6844ba86742a9362c50891">
      <w:pPr pt14:Unid="da616d1586c94471b736dfe51e2f5dd5">
        <w:spacing w:after="0" pt14:Unid="1776f4f681914dce984a48b3b1e7a62a"/>
        <w:ind w:left="1180" pt14:Unid="4e02007cdf73406d8ac4ff93604ded54"/>
        <w:rPr pt14:Unid="847a6e40308b4b6da57e2b4bd2d24e68">
          <w:color w:val="auto" pt14:Unid="5aa66e1440234364910e28224fbc9c7e"/>
          <w:sz w:val="20" pt14:Unid="51320d5a50e842b38b22807dae4a3b20"/>
          <w:szCs w:val="20" pt14:Unid="815d61150e544fdfa87674f918619066"/>
        </w:rPr>
      </w:pPr>
      <w:r>
        <w:rPr pt14:Unid="be940ad410c748759f4220b50dfed78c">
          <w:rFonts w:ascii="Arial" w:hAnsi="Arial" w:eastAsia="Arial" w:cs="Arial" pt14:Unid="6c95d3efbd5e4fa5b2b2f3d93b0700f8"/>
          <w:b w:val="1" pt14:Unid="9a2be19018dc46ed9d2b383f22f1b21e"/>
          <w:bCs w:val="1" pt14:Unid="3e29e4e5221d4890af19a9a94021d19a"/>
          <w:color w:val="auto" pt14:Unid="f909bad670dc4544a86f7b1a6a79404a"/>
          <w:sz w:val="20" pt14:Unid="a5e5cbf0ebe544fcbeea9d0c76daf8cc"/>
          <w:szCs w:val="20" pt14:Unid="65e4666461984c9c857fb3169bc986b7"/>
        </w:rPr>
        <w:t xml:space="preserve">Figura 6.26: </w:t>
      </w:r>
      <w:r>
        <w:rPr pt14:Unid="ba631fef2276463a8123849517a04374">
          <w:rFonts w:ascii="Arial" w:hAnsi="Arial" w:eastAsia="Arial" w:cs="Arial" pt14:Unid="b485c1f4102c4647adedf211976c2cd6"/>
          <w:color w:val="auto" pt14:Unid="8ad5064da56c48fcad65b7848983a75b"/>
          <w:sz w:val="20" pt14:Unid="e83a8900f5d74668a50470748c9bb729"/>
          <w:szCs w:val="20" pt14:Unid="7987c7303b7447859a1cdf2fb1d62665"/>
        </w:rPr>
        <w:t>Método para transformar de un DTO a un modelo de una vista.</w:t>
      </w:r>
    </w:p>
    <w:p pt14:Unid="10856eac03d84ceba4475a30e5df5149">
      <w:pPr pt14:Unid="064f85abec53438c82bed08069a2f676">
        <w:spacing w:after="0" w:line="20" w:lineRule="exact" pt14:Unid="4c69d89b4bb8488fbe30653bab63efb7"/>
        <w:rPr pt14:Unid="4114300bf8bc4f1699c794dc2607c934">
          <w:color w:val="auto" pt14:Unid="e6a4552e213f43da9ad239abe0ea1d81"/>
          <w:sz w:val="20" pt14:Unid="c62c19de5472472b824663015de3d937"/>
          <w:szCs w:val="20" pt14:Unid="3162ebce06a04d329207b3464b9af6a3"/>
        </w:rPr>
      </w:pPr>
    </w:p>
    <w:p pt14:Unid="f014f67453ea4d4da0dba79285e75639">
      <w:pPr pt14:Unid="b770e88647c54f378a2136c9cfba3c5c">
        <w:spacing w:after="0" w:line="386" w:lineRule="exact" pt14:Unid="2d6af2f2b3074baa8d9747de83a30ee2"/>
        <w:rPr pt14:Unid="8f634029dce84de0b568f3834e897759">
          <w:color w:val="auto" pt14:Unid="e67a48efbabd40b683d95046c2e2dd16"/>
          <w:sz w:val="20" pt14:Unid="6e58450e4af340c3a49bb14c6fea98e2"/>
          <w:szCs w:val="20" pt14:Unid="01b2f406efde4a9fb02dbeda90fc7479"/>
        </w:rPr>
      </w:pPr>
    </w:p>
    <w:p pt14:Unid="64f2a8f6c3f543f080229fcb45f90bd9">
      <w:pPr pt14:Unid="93a219650974485cb2c55862b842e971">
        <w:numPr pt14:Unid="5a92d86babd8486b96a5d3923bb261eb">
          <w:ilvl w:val="0" pt14:Unid="8259adc696874d0a9038fb75d182af1f"/>
          <w:numId w:val="10" pt14:Unid="630587e60a034c7e9d768a14a9c2bd5e"/>
        </w:numPr>
        <w:tabs pt14:Unid="d7117c4be3104b0c96dce2f4fc4f5814">
          <w:tab w:val="left" w:leader="none" w:pos="651" pt14:Unid="131a61902f004615938360fc67f0fc64"/>
        </w:tabs>
        <w:spacing w:after="0" w:line="198" w:lineRule="auto" pt14:Unid="ebd0998f8ef34b1c8a8766cbb0636a5c"/>
        <w:ind w:left="260" w:right="1340" w:firstLine="174" pt14:Unid="aff37fa7c5754846be90b21c976efdc8"/>
        <w:rPr pt14:Unid="2780461999ba445fbe9f83d942641d68">
          <w:rFonts w:ascii="Arial" w:hAnsi="Arial" w:eastAsia="Arial" w:cs="Arial" pt14:Unid="c1cac770bdc04697824516b1d1b2e730"/>
          <w:color w:val="auto" pt14:Unid="a2669ffbffd3445e8aeb3b8d9b93ced4"/>
          <w:sz w:val="28" pt14:Unid="ceb49a027f0b43839c8e51c76c84c2ae"/>
          <w:szCs w:val="28" pt14:Unid="9058e1ec3d2942fb8e403217a51768f0"/>
          <w:vertAlign w:val="superscript" pt14:Unid="92596253af854879b42fa1e1620bd43f"/>
        </w:rPr>
      </w:pPr>
      <w:r>
        <w:rPr pt14:Unid="e0994bd71dff494bb0e2960c46e7a158">
          <w:rFonts w:ascii="Arial" w:hAnsi="Arial" w:eastAsia="Arial" w:cs="Arial" pt14:Unid="a2612b68af8842aeac21610897628666"/>
          <w:color w:val="auto" pt14:Unid="63c7e441e7dc48e4add90bcb9b6f47ff"/>
          <w:sz w:val="18" pt14:Unid="67974a9cb4ee49b68b9ff3732b216ea5"/>
          <w:szCs w:val="18" pt14:Unid="5cac1f28e167457fb9064ceced029ad6"/>
        </w:rPr>
        <w:t>REST API Design: Filtering, Sorting, and Pagination: https://www.moesif.com/blog/technical/api-design/REST-API-Design-Filtering-Sorting-and-Pagination/</w:t>
      </w:r>
    </w:p>
    <w:p pt14:Unid="f87f34c9a08548058cce890e0f231ac5">
      <w:pPr pt14:Unid="c22780b90da74a33b3442edb7a998601">
        <w:spacing w:after="0" w:line="10" w:lineRule="exact" pt14:Unid="1520601170a846dbb22120b728ea7fbc"/>
        <w:rPr pt14:Unid="9706638ac5724dac83013f17b4e1a23a">
          <w:rFonts w:ascii="Arial" w:hAnsi="Arial" w:eastAsia="Arial" w:cs="Arial" pt14:Unid="9fa0234d4ece4c15a02b13c478ac6249"/>
          <w:color w:val="auto" pt14:Unid="28788873346344149dbc6211238b6c0b"/>
          <w:sz w:val="28" pt14:Unid="43c1acf6007b41e1bf57e3824ff7b564"/>
          <w:szCs w:val="28" pt14:Unid="ca3ff1897a074777bcaab0b35b6d1e0d"/>
          <w:vertAlign w:val="superscript" pt14:Unid="464116df0d4c40789de97570f7bafa77"/>
        </w:rPr>
      </w:pPr>
    </w:p>
    <w:p pt14:Unid="d77c197cdf404f58815bd6d835a9d0f2">
      <w:pPr pt14:Unid="8e0cea4b9c0844e39e96287f03f4f8a7">
        <w:numPr pt14:Unid="4e3299f40506438fa60abb87dcf80ac2">
          <w:ilvl w:val="0" pt14:Unid="1173ad8e9fa7404c9014d417c930cbfb"/>
          <w:numId w:val="10" pt14:Unid="7f3f623ec225454e82595dab8df5d869"/>
        </w:numPr>
        <w:tabs pt14:Unid="3643896560ee4489b21468c3001b77e1">
          <w:tab w:val="left" w:leader="none" w:pos="583" pt14:Unid="8d7195a3fbb848a88a181038927f4d81"/>
        </w:tabs>
        <w:spacing w:after="0" pt14:Unid="4493c7f2f4cc4555b351a1fbf37db863"/>
        <w:ind w:left="260" w:right="1340" w:firstLine="174" pt14:Unid="ed7628851b5a42f59da5f449b189592b"/>
        <w:rPr pt14:Unid="7df12791173f45b4a29697b1fb1c35be">
          <w:rFonts w:ascii="Arial" w:hAnsi="Arial" w:eastAsia="Arial" w:cs="Arial" pt14:Unid="c5f18d4cbf504d5faab26899007b8b62"/>
          <w:color w:val="auto" pt14:Unid="810176463ccf418fa68f265ad8ca1b96"/>
          <w:sz w:val="20" pt14:Unid="c19dc0a83e9e42359f92f07a908548d3"/>
          <w:szCs w:val="20" pt14:Unid="ffb01c87dc824a478dc6e6cfe470d3f6"/>
          <w:vertAlign w:val="superscript" pt14:Unid="504da646a60a468cb538acc6fd1ff652"/>
        </w:rPr>
      </w:pPr>
      <w:r>
        <w:rPr pt14:Unid="9438751169584945b251ebc9787cc60a">
          <w:rFonts w:ascii="Arial" w:hAnsi="Arial" w:eastAsia="Arial" w:cs="Arial" pt14:Unid="d555b1cc3398469493d3da20e0664aae"/>
          <w:color w:val="auto" pt14:Unid="22b4e836224148c0adc06e730e4e6e0d"/>
          <w:sz w:val="14" pt14:Unid="8b3589a594a24db5a7ea2147edd4ec43"/>
          <w:szCs w:val="14" pt14:Unid="4cbcb2a8917847279659b1d8f486b5da"/>
        </w:rPr>
        <w:t>From Data Bindings to MVVM: https://docs.microsoft.com/es-es/xamarin/xamarin-forms/xaml/xaml-basics/data-bindings-to-mvvm</w:t>
      </w:r>
    </w:p>
    <w:p pt14:Unid="5e3484dbb0f84228acbdbb23b0b24490">
      <w:pPr pt14:Unid="0f105e02fd5849a28797a3509ad995c7">
        <w:spacing w:after="0" w:line="216" w:lineRule="exact" pt14:Unid="03595cb1dff04d27bfae5198a63da15f"/>
        <w:rPr pt14:Unid="ac792863738d471bb1b0cff495fd859b">
          <w:rFonts w:ascii="Arial" w:hAnsi="Arial" w:eastAsia="Arial" w:cs="Arial" pt14:Unid="8b0e37bc751e45309cc5607f8d4f0b85"/>
          <w:color w:val="auto" pt14:Unid="06c17f0e9f924670a1f761c0cf8b8f2d"/>
          <w:sz w:val="20" pt14:Unid="784feec1233b4a57be940c7bf20e86d3"/>
          <w:szCs w:val="20" pt14:Unid="1c9ac9ef112f412fba76729867d653db"/>
          <w:vertAlign w:val="superscript" pt14:Unid="b7beb38970ff4136bc046247f87264f7"/>
        </w:rPr>
      </w:pPr>
    </w:p>
    <w:p pt14:Unid="099ee061e4fc49b78cfdb0893d58ae07">
      <w:pPr pt14:Unid="9055638e377c48f2adcad08db7139766">
        <w:numPr pt14:Unid="17a6cbd6c67844d48dc33110662b6d82">
          <w:ilvl w:val="0" pt14:Unid="65ca20f4bdf0423c9937e0b0a0817c13"/>
          <w:numId w:val="10" pt14:Unid="4f2b009751b44793a4169a64414bd616"/>
        </w:numPr>
        <w:tabs pt14:Unid="b10deccf4ca54238817c54d414cbfd05">
          <w:tab w:val="left" w:leader="none" w:pos="897" pt14:Unid="2d381d1099fe474c8b9dd6be9fd632cc"/>
        </w:tabs>
        <w:spacing w:after="0" w:line="198" w:lineRule="auto" pt14:Unid="c4f46603a3ab4715baa66538a94662b6"/>
        <w:ind w:left="260" w:right="1340" w:firstLine="174" pt14:Unid="41f9b60fd7ee46839038928286583df1"/>
        <w:rPr pt14:Unid="959d7f59324242769b649d333c0b840f">
          <w:rFonts w:ascii="Arial" w:hAnsi="Arial" w:eastAsia="Arial" w:cs="Arial" pt14:Unid="ba993fc41d6340d889585dd390aba0c2"/>
          <w:color w:val="auto" pt14:Unid="cda3b3b1d4c74263834a88b8c8ecf7ff"/>
          <w:sz w:val="28" pt14:Unid="e1de5d01f20b46fc94555d8181727a1b"/>
          <w:szCs w:val="28" pt14:Unid="a9cd1335dd974bf6998adb141d4b6ba1"/>
          <w:vertAlign w:val="superscript" pt14:Unid="41fec2fc65034cb38bd9c2c3e7a2e9fa"/>
        </w:rPr>
      </w:pPr>
      <w:r>
        <w:rPr pt14:Unid="6419efcb8cdd4f23bff7a92b8317f022">
          <w:rFonts w:ascii="Arial" w:hAnsi="Arial" w:eastAsia="Arial" w:cs="Arial" pt14:Unid="d7c4750ca3f44cac905bb648379a2ba9"/>
          <w:color w:val="auto" pt14:Unid="8ca86b56e4714b7aa76aa56190acde72"/>
          <w:sz w:val="18" pt14:Unid="d420895910774e7b8786792930e913e9"/>
          <w:szCs w:val="18" pt14:Unid="a27f25cfe54247d7a0327cb786566166"/>
        </w:rPr>
        <w:t>Patterns - WPF Apps With The Model-View-ViewModel Design Pattern: https://msdn.microsoft.com/en-us/magazine/dd419663.aspx</w:t>
      </w:r>
    </w:p>
    <w:p pt14:Unid="feb1cb63641840bdb243ce51233deb1e">
      <w:pPr pt14:Unid="c084eaa26d4c40498905d6a6ea3316e8">
        <w:spacing w:after="0" w:line="10" w:lineRule="exact" pt14:Unid="b110df266ab04d91a606722062a47319"/>
        <w:rPr pt14:Unid="d1012eecd50244fb8b480e51ee4f98a1">
          <w:rFonts w:ascii="Arial" w:hAnsi="Arial" w:eastAsia="Arial" w:cs="Arial" pt14:Unid="d14d738d40d64b899f5ae4e5d2ef58d1"/>
          <w:color w:val="auto" pt14:Unid="73cc218d979f43ce8d657dd07b2eb5a4"/>
          <w:sz w:val="28" pt14:Unid="b882ba4067f2417f951f0e7ba0f143d3"/>
          <w:szCs w:val="28" pt14:Unid="4b013dff9db847eeacd6d7ea30dde618"/>
          <w:vertAlign w:val="superscript" pt14:Unid="191bc6c7e02543929c3605e44c674c6b"/>
        </w:rPr>
      </w:pPr>
    </w:p>
    <w:p pt14:Unid="26e58a15930d4093aa2e32bd0bd8b3df">
      <w:pPr pt14:Unid="c1f981a1d79e47e39b21959d82423078">
        <w:numPr pt14:Unid="efb8f16937f34a8788749f5d1b232e0e">
          <w:ilvl w:val="0" pt14:Unid="36a4f1ffff0f40a9af2bb2a97e5bcbfa"/>
          <w:numId w:val="10" pt14:Unid="30a3021b763f469c9e66087416a30466"/>
        </w:numPr>
        <w:tabs pt14:Unid="bdd2606e0d4d43d9bd784d2470a07c0f">
          <w:tab w:val="left" w:leader="none" w:pos="583" pt14:Unid="99dc465b1aeb4b7fa3b148a7a938e4f8"/>
        </w:tabs>
        <w:spacing w:after="0" pt14:Unid="02b9a3a110984cc8a4ed9773e8bb7b2d"/>
        <w:ind w:left="260" w:firstLine="174" pt14:Unid="5fdb3d8ee69442b7ad6828b993878a2b"/>
        <w:rPr pt14:Unid="2d7c073378044a83be0d7f8c702ce47d">
          <w:rFonts w:ascii="Arial" w:hAnsi="Arial" w:eastAsia="Arial" w:cs="Arial" pt14:Unid="91d04a4d71454da2a5b851c018d5c2d0"/>
          <w:color w:val="auto" pt14:Unid="66beeff5f5c94431b75f2f28ddfd5dd1"/>
          <w:sz w:val="20" pt14:Unid="b876049f53e047d8bb8abcfd735d3820"/>
          <w:szCs w:val="20" pt14:Unid="aefcc129391b41ba92e090aba474b510"/>
          <w:vertAlign w:val="superscript" pt14:Unid="f883ed8d276d4e48a05bacdd6246a67b"/>
        </w:rPr>
      </w:pPr>
      <w:r>
        <w:rPr pt14:Unid="24e848925afe402d8492ae370b1c7a2d">
          <w:rFonts w:ascii="Arial" w:hAnsi="Arial" w:eastAsia="Arial" w:cs="Arial" pt14:Unid="76dbcf6d25c541a28f2fcaac00352564"/>
          <w:color w:val="auto" pt14:Unid="44a74291d1e544c9ba82379d9013e64c"/>
          <w:sz w:val="14" pt14:Unid="d0d3d13ba7c14179a84a952bc9e0ab99"/>
          <w:szCs w:val="14" pt14:Unid="f7e967033c4349caa0c95b7b4ffeae67"/>
        </w:rPr>
        <w:t>Advantages and disadvantages of M-V-VM: https://blogs.msdn.microsoft.com/johngossman/2006/03/04/advantages-and-disadvantages-of-m-v-vm/</w:t>
      </w:r>
    </w:p>
    <w:p pt14:Unid="5b8ecf4d42174d8abfd43bca6a02b537">
      <w:pPr pt14:Unid="a880414cfd60404a9c0114343cf98aa6"/>
    </w:p>
    <w:tbl pt14:Unid="1901d9a6f6854fce918c4118f41383d5" pt14:CorrelatedSHA1Hash="a8662a2e5fe428c7c3d99664ab00946f5a94fbfb" pt14:SHA1Hash="a8662a2e5fe428c7c3d99664ab00946f5a94fbfb" pt14:StructureSHA1Hash="083c39f071e2f67adc0ffdb8cc687ed0eb21b73c">
      <w:tblPr pt14:Unid="35236b607c0640e798b6d264f140d8d1">
        <w:tblInd w:w="260" w:type="dxa" pt14:Unid="e0d9af8b221142cb8750fd1206395686"/>
        <w:tblLayout w:type="fixed" pt14:Unid="5740a2348edf465687f4db03b346edff"/>
        <w:tblCellMar pt14:Unid="d9f5815d665845e79d43a123f011fab1">
          <w:top w:w="0" w:type="dxa" pt14:Unid="ff7e40420011433698a8408d9f5c8f2f"/>
          <w:left w:w="0" w:type="dxa" pt14:Unid="d10bf3a3e90942a8bfcd6b57dd6029d2"/>
          <w:bottom w:w="0" w:type="dxa" pt14:Unid="137c2fbc0dfe4e2ab3f528fdcb9c2f0d"/>
          <w:right w:w="0" w:type="dxa" pt14:Unid="8c2af55d82db4d19960df26ff26a1bdf"/>
        </w:tblCellMar>
      </w:tblPr>
      <w:tr pt14:Unid="fca9dc70160649b9b6761cdffcfaff3e" pt14:CorrelatedSHA1Hash="50207f2fad1f6e341f29678f17ca99a9f14532a8" pt14:SHA1Hash="50207f2fad1f6e341f29678f17ca99a9f14532a8" pt14:StructureSHA1Hash="79a0eea29f620d22c292795db0fa42012a6019db">
        <w:trPr pt14:Unid="de8a43f8e8d54cdb84d3bf879a9935ed">
          <w:trHeight w:val="361" pt14:Unid="f43edbe6af784ca6b5fe56fabe443f77"/>
        </w:trPr>
        <w:tc pt14:Unid="3bd6b0d03f0d4a3bab8d3da631b20b07" pt14:SHA1Hash="e8b1ee9d11c8a8795564e59bb04242310bd522a3">
          <w:tcPr pt14:Unid="3d7818553a9844aaac37aa39e1b714b9">
            <w:tcW w:w="4720" w:type="dxa" pt14:Unid="33994e11aefd4bd19e88f9c8ab9b7d9b"/>
            <w:tcBorders pt14:Unid="9193583f7d00428893c437b38d5a9a41">
              <w:bottom w:val="single" w:color="auto" w:sz="8" pt14:Unid="20faebf986fd4539bfa28e8ad233db69"/>
            </w:tcBorders>
            <w:vAlign w:val="bottom" pt14:Unid="f3a565d2fb1b42648259d09b7a54566b"/>
          </w:tcPr>
          <w:p pt14:Unid="7d47c8ea09c44af5bb17994a62d3ed8c">
            <w:pPr pt14:Unid="46a457b5129c46d585f3e4b2d11cb849">
              <w:spacing w:after="0" pt14:Unid="1adc57f96e9343f4bea4af917f29ce70"/>
              <w:rPr pt14:Unid="957ebbece68e448eb3a2b13d4ea2d3b4">
                <w:color w:val="auto" pt14:Unid="91c93265d55243fda627e1e2dd433448"/>
                <w:sz w:val="20" pt14:Unid="8d84dc751e3444d391d1ed68e39168c0"/>
                <w:szCs w:val="20" pt14:Unid="986647f46d3d4e17af5423aef0104a62"/>
              </w:rPr>
            </w:pPr>
            <w:r>
              <w:rPr pt14:Unid="c4b01aa99d6a42b384788ff54edbb57b">
                <w:rFonts w:ascii="Arial" w:hAnsi="Arial" w:eastAsia="Arial" w:cs="Arial" pt14:Unid="c9e23024c7d54c9a8d516c5ee4b27e1d"/>
                <w:color w:val="auto" pt14:Unid="9265737193574ec2a21903d4dd877daf"/>
                <w:sz w:val="24" pt14:Unid="641b5614a50b447685a83936e8abc4e9"/>
                <w:szCs w:val="24" pt14:Unid="983f1cc1abb54d4b9702a4bc4fc46397"/>
              </w:rPr>
              <w:t>6.4  Pruebas</w:t>
            </w:r>
          </w:p>
        </w:tc>
        <w:tc pt14:Unid="3fd4d8a65e98414a8d8c18cdb1ba0631" pt14:SHA1Hash="1fbf34f808229372016dae84a5a452677537235c">
          <w:tcPr pt14:Unid="ac1a9f1d4cea4db8aa2362b665140cd5">
            <w:tcW w:w="3780" w:type="dxa" pt14:Unid="a3ff6ed23b274a3aa953ce572c98e74e"/>
            <w:tcBorders pt14:Unid="51435d1741024ce795bfafc54457e122">
              <w:bottom w:val="single" w:color="auto" w:sz="8" pt14:Unid="87592de1ca0a4ff592113f9acc4754de"/>
            </w:tcBorders>
            <w:vAlign w:val="bottom" pt14:Unid="d1d3ed30fe2d41c997c169e622862d54"/>
          </w:tcPr>
          <w:p pt14:Unid="aafc3b8f920a46158278665f5f0cc508">
            <w:pPr pt14:Unid="26d5e24d36c44a989c26f1bf1babab30">
              <w:spacing w:after="0" pt14:Unid="6d9c29e585f3421d8c6f8abfe04b9767"/>
              <w:jc w:val="right" pt14:Unid="ba291d5f56024eceb08a9e1278c46863"/>
              <w:rPr pt14:Unid="65ab436e7c0c465daa27a954c748bd4d">
                <w:color w:val="auto" pt14:Unid="94fffd69cd094c3e9e9d9a4c58856cf6"/>
                <w:sz w:val="20" pt14:Unid="83380c0723f845f994846791e0761c4e"/>
                <w:szCs w:val="20" pt14:Unid="ee544765f2d64adb8fbf6fd7edd4d2d7"/>
              </w:rPr>
            </w:pPr>
            <w:r>
              <w:rPr pt14:Unid="5703c3e30e1c4fa98353e89cf5617fc2">
                <w:rFonts w:ascii="Arial" w:hAnsi="Arial" w:eastAsia="Arial" w:cs="Arial" pt14:Unid="6df6acf25b7244068e70cb75677036e4"/>
                <w:b w:val="1" pt14:Unid="5ad18aae019141db8da54d38eb5fcd04"/>
                <w:bCs w:val="1" pt14:Unid="2f19e84d571d431ebb0e88dc2ce1f261"/>
                <w:color w:val="auto" pt14:Unid="3bfb6e6d3a094f22b3456753087afa6d"/>
                <w:sz w:val="22" pt14:Unid="181c7d18089249b9a1f39f7dadcb8e05"/>
                <w:szCs w:val="22" pt14:Unid="d51e64e8fa124e3d8dd67fbe826cef9d"/>
              </w:rPr>
              <w:t>47</w:t>
            </w:r>
          </w:p>
        </w:tc>
      </w:tr>
    </w:tbl>
    <w:p pt14:Unid="11af89353b6e4433b0b7d43bec35929b">
      <w:pPr pt14:Unid="ed22d02cffec4dfbac22e2e9e95f49bd">
        <w:spacing w:after="0" w:line="387" w:lineRule="exact" pt14:Unid="82f0e737e47940ceaf17454ab557740e"/>
        <w:rPr pt14:Unid="92ae54f7acf847e3bb65896298ccb983">
          <w:color w:val="auto" pt14:Unid="daed0aeb50584c399adf7aa18a44c1ce"/>
          <w:sz w:val="20" pt14:Unid="e4a9515400ef4687b93ba3d2ad85089e"/>
          <w:szCs w:val="20" pt14:Unid="ffd73f5dbae54a2f964c47755291fa9e"/>
        </w:rPr>
      </w:pPr>
    </w:p>
    <w:p pt14:Unid="29241fca09054500a6eb9a3951413b77">
      <w:pPr pt14:Unid="d0535f4ec3514c1ca1ea5aa0dfd788b6">
        <w:spacing w:after="0" w:line="254" w:lineRule="auto" pt14:Unid="49a822a4cac74c7a9433a6f6506f832d"/>
        <w:ind w:left="800" w:right="266" pt14:Unid="5493c31358644aee9e2434c57dcf6fd3"/>
        <w:jc w:val="both" pt14:Unid="d75e22207053417583f7bba2dafecdda"/>
        <w:rPr pt14:Unid="af44ea5188c540d9990fe06f58eb8942">
          <w:rFonts w:ascii="Arial" w:hAnsi="Arial" w:eastAsia="Arial" w:cs="Arial" pt14:Unid="9fb3af91c8584c339bbefd0e7af49dd9"/>
          <w:color w:val="auto" pt14:Unid="acc859379e6942dc9ae5dc0a5cbe463c"/>
          <w:sz w:val="22" pt14:Unid="c2d366d867434570bbab3491411cb094"/>
          <w:szCs w:val="22" pt14:Unid="f51209cc87ed4d4c88b58c0d56f26405"/>
        </w:rPr>
      </w:pPr>
      <w:r>
        <w:rPr pt14:Unid="858830c897394594bf32dce944d2a6fc">
          <w:rFonts w:ascii="Arial" w:hAnsi="Arial" w:eastAsia="Arial" w:cs="Arial" pt14:Unid="93cb0b689be24ccf9ad7b01994061eec"/>
          <w:b w:val="1" pt14:Unid="3ddf989b1e9e48e892fe2a14a6f34fbc"/>
          <w:bCs w:val="1" pt14:Unid="cd084e313f6147b08259d98944175f21"/>
          <w:color w:val="auto" pt14:Unid="f858169abcf34740a34a52538137c1e5"/>
          <w:sz w:val="22" pt14:Unid="b84b1c0f40fc49a5ae24d248cb93455e"/>
          <w:szCs w:val="22" pt14:Unid="2796749c22ae4b0884e5ad03b82fd68b"/>
        </w:rPr>
        <w:t>Código específico de plataforma</w:t>
      </w:r>
      <w:r>
        <w:rPr pt14:Unid="848bf873583142a6bac4de80ab1e07af">
          <w:rFonts w:ascii="Arial" w:hAnsi="Arial" w:eastAsia="Arial" w:cs="Arial" pt14:Unid="a532fbb5c92d49d3bb7411d3c497ba22"/>
          <w:color w:val="auto" pt14:Unid="c8edfcb4868f4fac90cd4cee1602a068"/>
          <w:sz w:val="22" pt14:Unid="1d0a4a2fea6e4614b2b595e26ce1437c"/>
          <w:szCs w:val="22" pt14:Unid="5514f010f86a4bec89c6fa06b26d5074"/>
        </w:rPr>
        <w:t xml:space="preserve">: existen algunos servicios que no se pueden im-plementar en el proyecto compartido por todas las plataformas. Estos servicios es-tán relacionados con aspectos muy ligados a cada plataforma, como puede ser el sistema de archivos. Para este propósito se define una interfaz en el proyecto com-partido. Cada una de las plataformas debe dar una implementación concreta a esta interfaz. Desde el proyecto genérico, se hace uso de la interfaz y será el sistema quien se encargará de dirigir la operación que se invoca sobre la interfaz a la imple-mentación de la plataforma. </w:t>
      </w:r>
      <w:r>
        <w:rPr pt14:Unid="77354d6c19544ca7ad5d0810f16f5195">
          <w:rFonts w:ascii="Arial" w:hAnsi="Arial" w:eastAsia="Arial" w:cs="Arial" pt14:Unid="ad6e391d49114b7ba8be0c28575cef3d"/>
          <w:color w:val="auto" pt14:Unid="cb54b56efbe54737979ca008ba4e9e50"/>
          <w:sz w:val="31" pt14:Unid="85a1bffbca724d4bbb775170dd51c4de"/>
          <w:szCs w:val="31" pt14:Unid="84aad9e03a1a4ff793bf465e6fc8802d"/>
          <w:vertAlign w:val="superscript" pt14:Unid="5c1d7fc328b34bc0a4a0395f00fb67b5"/>
        </w:rPr>
        <w:t>21</w:t>
      </w:r>
    </w:p>
    <w:p pt14:Unid="b88709fb98ed4aa185965b98e0978715">
      <w:pPr pt14:Unid="eb2e9482b3184652ac5ab07e1e556e79">
        <w:spacing w:after="0" w:line="20" w:lineRule="exact" pt14:Unid="4555ae0590cd4c0faa45ce95d738dd9e"/>
        <w:rPr pt14:Unid="44d9ad4db7634a9c8c7a3b54a6fffe01">
          <w:color w:val="auto" pt14:Unid="86ed785efb3e497dbb2f9b9c82fb6695"/>
          <w:sz w:val="20" pt14:Unid="a9db443e7fe7479cb95d48fe46ec1ed9"/>
          <w:szCs w:val="20" pt14:Unid="4954114b814a4a018fb7f8e5754ce8a7"/>
        </w:rPr>
      </w:pPr>
      <w:r>
        <w:rPr pt14:Unid="b3572a34a58a4d47aa98a159e20a3239">
          <w:color w:val="auto" pt14:Unid="6cbd1dbdd493415ca299999bfb9be8cd"/>
          <w:sz w:val="20" pt14:Unid="910b5637def34d6f92c15d073ce13768"/>
          <w:szCs w:val="20" pt14:Unid="e90eae191b874e36a2f284e3bc77592c"/>
        </w:rPr>
        <w:drawing pt14:Unid="3ef7c10152824a5285fc23d4f08b8428" pt14:SHA1Hash="631f51c109d78c41606b791c460185f9942f5097">
          <wp:anchor simplePos="0" relativeHeight="251657728" behindDoc="1" locked="0" layoutInCell="0" allowOverlap="1" pt14:Unid="cee61565856645a3ba6ad5625ccdc9f1">
            <wp:simplePos x="0" y="0" pt14:Unid="0f1169b7cddc4f77a5e3adffe8301379"/>
            <wp:positionH relativeFrom="column" pt14:Unid="41c4fb64835f4156a4124a160127add8">
              <wp:posOffset pt14:Unid="c9f8c8df85f440dcb59a2f87607350de">372110</wp:posOffset>
            </wp:positionH>
            <wp:positionV relativeFrom="paragraph" pt14:Unid="6e35230fe4134dd5b55bf5fb20c75d5e">
              <wp:posOffset pt14:Unid="15d0e4159c434ce6a3522d240997b3f4">85090</wp:posOffset>
            </wp:positionV>
            <wp:extent cx="4986655" cy="2846705" pt14:Unid="d4bed6096f9845d19b4e5b90a25fcf22"/>
            <wp:wrapNone pt14:Unid="370b9f8122f44ff181bd817ff319c568"/>
            <wp:docPr id="50" name="Picture 235" pt14:Unid="fc17df24746a47a58782752f1ba0049d"/>
            <wp:cNvGraphicFramePr pt14:Unid="d8957ad70a6e45ea93b90a32682c4ad2">
              <a:graphicFrameLocks xmlns:a="http://schemas.openxmlformats.org/drawingml/2006/main" noChangeAspect="1" pt14:Unid="464cf1b605fb41d69dd43bf511fa9c12"/>
            </wp:cNvGraphicFramePr>
            <a:graphic xmlns:a="http://schemas.openxmlformats.org/drawingml/2006/main" pt14:Unid="601a97c5b91c4d9c97690245e85e70a8">
              <a:graphicData uri="http://schemas.openxmlformats.org/drawingml/2006/picture" pt14:Unid="38cf3c2010424c9ab445d1924f6b14e8">
                <pic:pic xmlns:pic="http://schemas.openxmlformats.org/drawingml/2006/picture" pt14:Unid="22ee1c31bb1d4f22a520f8390ae9659a">
                  <pic:nvPicPr pt14:Unid="5613821d6274436fa047cd0bd22c89bf">
                    <pic:cNvPr id="0" name="Picture 235" pt14:Unid="fefa51599be648b09f4a3ca3e99961c1"/>
                    <pic:cNvPicPr pt14:Unid="5cd1ed93acea4db6adebd8223dc64606">
                      <a:picLocks noChangeAspect="1" noChangeArrowheads="1" pt14:Unid="e374666e973940238c27082d221d4ac6"/>
                    </pic:cNvPicPr>
                  </pic:nvPicPr>
                  <pic:blipFill pt14:Unid="a99a0097fdcb4e1a9b248540a84be406">
                    <a:blip r:embed="rId56" pt14:Unid="fac2ccd476374360a092bca4ea930101">
                      <a:extLst pt14:Unid="4f32978211ad433096c20becd22781f4">
                        <a:ext uri="{28A0092B-C50C-407E-A947-70E740481C1C}" pt14:Unid="e3dd4d5e51e04c41a7035c20f11cfc55"/>
                      </a:extLst>
                    </a:blip>
                    <a:srcRect pt14:Unid="a7f64a30760f40f4bcc6648644393408"/>
                    <a:stretch pt14:Unid="d2b5217a2c0c41eaba4fdf8f52065d84">
                      <a:fillRect pt14:Unid="8b32bcc1ab144e5a9e4b233fdab82e05"/>
                    </a:stretch>
                  </pic:blipFill>
                  <pic:spPr bwMode="auto" pt14:Unid="42ed3d4a2fb44c92a45ca47821d82fd9">
                    <a:xfrm pt14:Unid="99b5ee365c464d628d7574ce5726df85">
                      <a:off x="0" y="0" pt14:Unid="87143a889b3d4064af1b64c2bbe54ba6"/>
                      <a:ext cx="4986655" cy="2846705" pt14:Unid="9991257488bc4beab5e54e32e48f066f"/>
                    </a:xfrm>
                    <a:prstGeom prst="rect" pt14:Unid="e5aee044a4d94b5fa7121a4cdbbfdf3d">
                      <a:avLst pt14:Unid="385264cd7b0b4bdfb82f678368ce9e48"/>
                    </a:prstGeom>
                    <a:noFill pt14:Unid="3b0271d6165844c9a5ee70dcc408c5cb"/>
                  </pic:spPr>
                </pic:pic>
              </a:graphicData>
            </a:graphic>
          </wp:anchor>
        </w:drawing>
      </w:r>
    </w:p>
    <w:p pt14:Unid="af64ebcc949e40dca8fecc2653a017d4">
      <w:pPr pt14:Unid="a355510ef949408ea6797ece465a8d78">
        <w:spacing w:after="0" w:line="200" w:lineRule="exact" pt14:Unid="76cb984e9f3945438a9decb9235e2338"/>
        <w:rPr pt14:Unid="e479f9f780854cdea9ae0a96e4356469">
          <w:color w:val="auto" pt14:Unid="c3e350a651f8479890bfba0dde9e3307"/>
          <w:sz w:val="20" pt14:Unid="ac8b31328f9f453cb1ebf28484235bfe"/>
          <w:szCs w:val="20" pt14:Unid="9b39e91ed7c24ed4bbbb0a7c4b2d9b26"/>
        </w:rPr>
      </w:pPr>
    </w:p>
    <w:p pt14:Unid="d2b96b729674421db4ae8b63057caeda">
      <w:pPr pt14:Unid="a4a2fc9eba1f4f68ae66275b564cb8f4">
        <w:spacing w:after="0" w:line="200" w:lineRule="exact" pt14:Unid="e728e64ef0844235a64344766f5143f9"/>
        <w:rPr pt14:Unid="ad424e88adaf4fb28c6fc3e0bfb06067">
          <w:color w:val="auto" pt14:Unid="caeb71caf86d40e29b916b95a4813ba0"/>
          <w:sz w:val="20" pt14:Unid="f1d9e27443ed45b796b414ed0efe33a6"/>
          <w:szCs w:val="20" pt14:Unid="e354a1d60270459faa37a76939cebaa9"/>
        </w:rPr>
      </w:pPr>
    </w:p>
    <w:p pt14:Unid="1444e1bc3083471e8e97fe81df5b5c56">
      <w:pPr pt14:Unid="23b8c4ea43c142ef9fb7080721c98711">
        <w:spacing w:after="0" w:line="200" w:lineRule="exact" pt14:Unid="f7481a5b75374906bfbbb3da4b8b62e5"/>
        <w:rPr pt14:Unid="6633d34db78b4986a735657be12a60e4">
          <w:color w:val="auto" pt14:Unid="173ef248dd4242eb99da82c95a8c3ba5"/>
          <w:sz w:val="20" pt14:Unid="530e622e57d34c118ec94191f856533b"/>
          <w:szCs w:val="20" pt14:Unid="17a28a203b1d488594f8864136e687a2"/>
        </w:rPr>
      </w:pPr>
    </w:p>
    <w:p pt14:Unid="0ad971bd0bff4178a2d72d02b88c047d">
      <w:pPr pt14:Unid="d2b60fe3b70c4f1d92c9458f40bf75b9">
        <w:spacing w:after="0" w:line="200" w:lineRule="exact" pt14:Unid="d9c8d269f4744a379516880a15cb20d1"/>
        <w:rPr pt14:Unid="1622b3ce5cc74dadb9f9f75f453084a8">
          <w:color w:val="auto" pt14:Unid="04a6eb9ec4734779b1fa25fb4bb56a26"/>
          <w:sz w:val="20" pt14:Unid="b653d850f7ce4dcb8e004aaba4b3581c"/>
          <w:szCs w:val="20" pt14:Unid="2961437826314beda52d0e04fc35ead4"/>
        </w:rPr>
      </w:pPr>
    </w:p>
    <w:p pt14:Unid="3a294ace360045b08b073d25e8da3976">
      <w:pPr pt14:Unid="7c0cb8ab4a464617801e5d27b024b460">
        <w:spacing w:after="0" w:line="200" w:lineRule="exact" pt14:Unid="c834f74f5cae4d7b83ad235bd54da0e6"/>
        <w:rPr pt14:Unid="7cadf5007ce444218c0d15231372ba94">
          <w:color w:val="auto" pt14:Unid="cc66da5612e140f589cfbba4f2743d6f"/>
          <w:sz w:val="20" pt14:Unid="4f0081b6ed674180865d426570fc2c74"/>
          <w:szCs w:val="20" pt14:Unid="40d971e1128e4dfaa3e2070d1eae5040"/>
        </w:rPr>
      </w:pPr>
    </w:p>
    <w:p pt14:Unid="9a27245106dd46b9aa3d108c57839135">
      <w:pPr pt14:Unid="b3ed8efc154d43aa80eeb03e04018954">
        <w:spacing w:after="0" w:line="200" w:lineRule="exact" pt14:Unid="5302ee72a69c42c8b84558b4f8a20c7a"/>
        <w:rPr pt14:Unid="f889a9967cb9448e891b2d5f535e94ae">
          <w:color w:val="auto" pt14:Unid="05801d9f2421427fac26b875edfd6c0b"/>
          <w:sz w:val="20" pt14:Unid="73db41941a654fd4891c26cd79994543"/>
          <w:szCs w:val="20" pt14:Unid="8882184f60e345f8ac3082eedbf1d48b"/>
        </w:rPr>
      </w:pPr>
    </w:p>
    <w:p pt14:Unid="2c0049f6a3d846238a89ea5c76933866">
      <w:pPr pt14:Unid="3ae10936d650404b96cbc61f4ead3006">
        <w:spacing w:after="0" w:line="200" w:lineRule="exact" pt14:Unid="d3e1d510bef04c8cbffc8a74cbe426b9"/>
        <w:rPr pt14:Unid="602cc0c398064375a8cc8b0958fad891">
          <w:color w:val="auto" pt14:Unid="7e3303600c674a91a98b5b675b86b795"/>
          <w:sz w:val="20" pt14:Unid="4d5c85bb01ac4f82a9dbb26fc2722af2"/>
          <w:szCs w:val="20" pt14:Unid="b64c40efafd54ba98e78ca3985d39ba8"/>
        </w:rPr>
      </w:pPr>
    </w:p>
    <w:p pt14:Unid="572c25d181fe42d1b5dadcac8d9b3e0f">
      <w:pPr pt14:Unid="959e5c7c711e43748c7abccf61142271">
        <w:spacing w:after="0" w:line="200" w:lineRule="exact" pt14:Unid="cbb48522daea49e0b73c099ca20a4a50"/>
        <w:rPr pt14:Unid="d4bdb001f09a4cadbc5175b2932027fb">
          <w:color w:val="auto" pt14:Unid="e36f683e978d4682878369387afc04c9"/>
          <w:sz w:val="20" pt14:Unid="2bce1ed0772447d4a469434248fd80fb"/>
          <w:szCs w:val="20" pt14:Unid="d01eafbe3f384bfd9ce1efdedf26ecb0"/>
        </w:rPr>
      </w:pPr>
    </w:p>
    <w:p pt14:Unid="be7e98a6aaff4f02a2ec1dab38b3bfc5">
      <w:pPr pt14:Unid="97853d50128f40bab4b694174473084a">
        <w:spacing w:after="0" w:line="200" w:lineRule="exact" pt14:Unid="b2248f9ecd4e438b8bfddb6e9cca74c6"/>
        <w:rPr pt14:Unid="72acdadcc2f543a8951aa440abe8d162">
          <w:color w:val="auto" pt14:Unid="34ae257f78a14db894274f721253b4bf"/>
          <w:sz w:val="20" pt14:Unid="27f9c0d4f221472496129058788fab86"/>
          <w:szCs w:val="20" pt14:Unid="019b535c9bbe4a178b05695ecf9460c2"/>
        </w:rPr>
      </w:pPr>
    </w:p>
    <w:p pt14:Unid="58f23acef4854bdb8e7332be6e6ac96b">
      <w:pPr pt14:Unid="4729ee04a80444a09fd05a7453d578ed">
        <w:spacing w:after="0" w:line="200" w:lineRule="exact" pt14:Unid="64132b872e6e48de82f2886201203a44"/>
        <w:rPr pt14:Unid="8ac45045d30840469f0d3bc0c71fe592">
          <w:color w:val="auto" pt14:Unid="f9c458a9e13c4525b746ec0600a50210"/>
          <w:sz w:val="20" pt14:Unid="b6d59f0180c949b4ab44e37474fbe0fa"/>
          <w:szCs w:val="20" pt14:Unid="6650091fbaf04af7a37c8b9920f10305"/>
        </w:rPr>
      </w:pPr>
    </w:p>
    <w:p pt14:Unid="bc817f3725ce43fea1875ef0470d4643">
      <w:pPr pt14:Unid="75efb9f7d4ed4418be0465d0ad4cc758">
        <w:spacing w:after="0" w:line="200" w:lineRule="exact" pt14:Unid="a73358341ba345f78227a050235704d1"/>
        <w:rPr pt14:Unid="e106943edfe747a4950c3f2a82295e3f">
          <w:color w:val="auto" pt14:Unid="5cf71308465f46cda6aca0b52188c8ec"/>
          <w:sz w:val="20" pt14:Unid="63ff746812d64a72aa894e2d311bba7c"/>
          <w:szCs w:val="20" pt14:Unid="43b80e0e30c24be1945115692b0596bc"/>
        </w:rPr>
      </w:pPr>
    </w:p>
    <w:p pt14:Unid="ba1c53d24d2243a28821dd2b7c9d6db4">
      <w:pPr pt14:Unid="c42bae98152646efb2d7937350278dca">
        <w:spacing w:after="0" w:line="200" w:lineRule="exact" pt14:Unid="6d22c8bda459482b8fb49cb3df54588a"/>
        <w:rPr pt14:Unid="155c9ee259194e66a5a6f82c20cb577b">
          <w:color w:val="auto" pt14:Unid="bfd8789c83c3463d9493ac5bb1026fe8"/>
          <w:sz w:val="20" pt14:Unid="4c85348b6a34475bb19ec2e67314f97a"/>
          <w:szCs w:val="20" pt14:Unid="e064b2cc483b41808279d47edb85940c"/>
        </w:rPr>
      </w:pPr>
    </w:p>
    <w:p pt14:Unid="a1fb5cdccb69480b8e42a7fa527059eb">
      <w:pPr pt14:Unid="21d678556c51462fbcb03e804e5532cb">
        <w:spacing w:after="0" w:line="200" w:lineRule="exact" pt14:Unid="fb12958d0c454260aefe80c73d6f4969"/>
        <w:rPr pt14:Unid="1f80bac522404b2f8783a52be69af12e">
          <w:color w:val="auto" pt14:Unid="fb9c4cf8aa0f4184b9a1ba666ea4fcb9"/>
          <w:sz w:val="20" pt14:Unid="0d1064cb2c9a4b34b5c2941e9d29c17f"/>
          <w:szCs w:val="20" pt14:Unid="6426d42b1d994fe4b1320d27ab2ef2df"/>
        </w:rPr>
      </w:pPr>
    </w:p>
    <w:p pt14:Unid="2aae4e3c7bc248fdb0fc89338fa44d0a">
      <w:pPr pt14:Unid="c000884958994e6a940750d47ad1ec25">
        <w:spacing w:after="0" w:line="200" w:lineRule="exact" pt14:Unid="d4bf966669d942d18459d5349a0b018a"/>
        <w:rPr pt14:Unid="0e72c0d7ca504275b2c2cd732c7a7cb8">
          <w:color w:val="auto" pt14:Unid="4f402968a8d344fc8aa461e6f5c820d6"/>
          <w:sz w:val="20" pt14:Unid="87f5976a65f34416b34f916438a29b2b"/>
          <w:szCs w:val="20" pt14:Unid="540af9afcbec44e4a37b5a24554d6020"/>
        </w:rPr>
      </w:pPr>
    </w:p>
    <w:p pt14:Unid="c0463dc0cffe427b8befab8adcc41e54">
      <w:pPr pt14:Unid="992c25e566a34fe99a88537139f67188">
        <w:spacing w:after="0" w:line="200" w:lineRule="exact" pt14:Unid="39f7baff9f2c4e87aadf9dea7eaefbf7"/>
        <w:rPr pt14:Unid="ae1e429b499044acb8c21524d2f934c8">
          <w:color w:val="auto" pt14:Unid="d457bcbf12ae42d6ac5b8bc3bfcc537f"/>
          <w:sz w:val="20" pt14:Unid="81ee849cd45c480fb1e3826b28c4a504"/>
          <w:szCs w:val="20" pt14:Unid="11a51133b8264bfdb22cdd1748d0b011"/>
        </w:rPr>
      </w:pPr>
    </w:p>
    <w:p pt14:Unid="9e77b1fac880422ea39cac2ee905b706">
      <w:pPr pt14:Unid="c47dc8f9fcc947e894989acdae2672b4">
        <w:spacing w:after="0" w:line="200" w:lineRule="exact" pt14:Unid="5957697fa83a4ba2892e489f090804b1"/>
        <w:rPr pt14:Unid="dce212d89a934e248b35de6bfec49972">
          <w:color w:val="auto" pt14:Unid="24413addd695496da3a49b669f38ddc2"/>
          <w:sz w:val="20" pt14:Unid="b13273f0344149fa8f59cf19014ac979"/>
          <w:szCs w:val="20" pt14:Unid="12ae807c53294c3e83d7ca61410fd6eb"/>
        </w:rPr>
      </w:pPr>
    </w:p>
    <w:p pt14:Unid="9dc07a8d809b45468bba794a60dc4c11">
      <w:pPr pt14:Unid="a6273d9076b04dc1948eba63c875a5e5">
        <w:spacing w:after="0" w:line="200" w:lineRule="exact" pt14:Unid="f3118aeefe654be0930115be48f61458"/>
        <w:rPr pt14:Unid="a9f7e14d14084a2b8d42fd0f04eb4c75">
          <w:color w:val="auto" pt14:Unid="7e1a781fc7b94f5ca3662afa567be919"/>
          <w:sz w:val="20" pt14:Unid="315d0948038840e0946c8b666241ebb6"/>
          <w:szCs w:val="20" pt14:Unid="bcb84eedbb394d19920404d755b4e379"/>
        </w:rPr>
      </w:pPr>
    </w:p>
    <w:p pt14:Unid="ed005bc8efa24d3cabaa53b1393101fc">
      <w:pPr pt14:Unid="33b47f98a220468f8d3aa91ffd6addbc">
        <w:spacing w:after="0" w:line="200" w:lineRule="exact" pt14:Unid="38fa839b4d75480fbbe94257ee34d090"/>
        <w:rPr pt14:Unid="0b400c4fdef44914a367c71dd3245745">
          <w:color w:val="auto" pt14:Unid="e8c3a59e88674d27a4c5c139576618f3"/>
          <w:sz w:val="20" pt14:Unid="cbe3631ee8d94e9e9fba96777f6f0c69"/>
          <w:szCs w:val="20" pt14:Unid="70c459c645114e209e3cbc9fedbd427a"/>
        </w:rPr>
      </w:pPr>
    </w:p>
    <w:p pt14:Unid="b0f1cb6e566f4e45a870445a858140c2">
      <w:pPr pt14:Unid="e3bf56923718473fb62fca1dbcfbacad">
        <w:spacing w:after="0" w:line="200" w:lineRule="exact" pt14:Unid="adf796131f4646c8ab94fc9ab5d15328"/>
        <w:rPr pt14:Unid="12b85f0a3e6743ea996be56603868574">
          <w:color w:val="auto" pt14:Unid="1381eec254964978b95653e9b072df53"/>
          <w:sz w:val="20" pt14:Unid="744417c54757414e80378133ab294d4b"/>
          <w:szCs w:val="20" pt14:Unid="52c6a0a746204e119f4de054dfd6cd4b"/>
        </w:rPr>
      </w:pPr>
    </w:p>
    <w:p pt14:Unid="5c8fdf2463e1462cae3eba89d0aeca17">
      <w:pPr pt14:Unid="f5d70db4086b4469864e2453c3dec5ba">
        <w:spacing w:after="0" w:line="200" w:lineRule="exact" pt14:Unid="a15321773b304a8cbad703f724894373"/>
        <w:rPr pt14:Unid="beeb71dbb6254c55b07afa0ed050825f">
          <w:color w:val="auto" pt14:Unid="2cbb4d568c8a47649600f773d62de65c"/>
          <w:sz w:val="20" pt14:Unid="ce1044356af44e51a43f86286880e944"/>
          <w:szCs w:val="20" pt14:Unid="5e88c4d98e2147938ae94146eef0b279"/>
        </w:rPr>
      </w:pPr>
    </w:p>
    <w:p pt14:Unid="11c415af8fdb4282b45713895fd59ea1">
      <w:pPr pt14:Unid="cd957680c683448b944c7e295f8d7dfe">
        <w:spacing w:after="0" w:line="200" w:lineRule="exact" pt14:Unid="f63f94629b2d4b6aa6bcc0e4198cf683"/>
        <w:rPr pt14:Unid="988908c0a7a649ee9ac3e0405f8f4e24">
          <w:color w:val="auto" pt14:Unid="4a2423325b9f42fbb8070855d43048dd"/>
          <w:sz w:val="20" pt14:Unid="ce69247d640542f2bc1b61df9c34281c"/>
          <w:szCs w:val="20" pt14:Unid="f1249b7e3a77433384d45d93c466c3cc"/>
        </w:rPr>
      </w:pPr>
    </w:p>
    <w:p pt14:Unid="890ee2d05dcd4450b1e8d1c683cca47e">
      <w:pPr pt14:Unid="3a6a02864128462a9a1debb7009219f9">
        <w:spacing w:after="0" w:line="200" w:lineRule="exact" pt14:Unid="4512d714efd44dbb935228c2b7cbc38a"/>
        <w:rPr pt14:Unid="e91e66bdda134d31bfc533f3a0bfb72d">
          <w:color w:val="auto" pt14:Unid="11767edf044e4dafb4a13e94593c61a8"/>
          <w:sz w:val="20" pt14:Unid="66ddab13de844b1d91c07103844a5997"/>
          <w:szCs w:val="20" pt14:Unid="cb7640e7de164117a87daff10bcfd614"/>
        </w:rPr>
      </w:pPr>
    </w:p>
    <w:p pt14:Unid="d7959aaa060e45da9a76b1dbeb042f74">
      <w:pPr pt14:Unid="ff5b56ab1e57455bb12cf2ab408916ed">
        <w:spacing w:after="0" w:line="378" w:lineRule="exact" pt14:Unid="0fb418408bb94b29ade0aa30fa8f65af"/>
        <w:rPr pt14:Unid="930a2ef9b2604611b295f0bd3a8f4019">
          <w:color w:val="auto" pt14:Unid="ac2618b79a48488e9ff51694dbb83408"/>
          <w:sz w:val="20" pt14:Unid="23b147dde9024d57a5936b7f56b80fc9"/>
          <w:szCs w:val="20" pt14:Unid="850370b2b0e94404aa6e66d02c93ab3a"/>
        </w:rPr>
      </w:pPr>
    </w:p>
    <w:p pt14:Unid="9ae583c6a8c745db8f1aaf5a9ede713f">
      <w:pPr pt14:Unid="56922e60c4704170a94de9bf660f11b9">
        <w:spacing w:after="0" pt14:Unid="c11e1b1889604149b98314358d8ab2c3"/>
        <w:ind w:right="6" pt14:Unid="405bfb8a5a8244adb66dd0bfc4a2b9d8"/>
        <w:jc w:val="center" pt14:Unid="f103389cfd5d421fb3d8ab2f071cf99c"/>
        <w:rPr pt14:Unid="ac3f2228483e4b5190e24951bb170c9a">
          <w:color w:val="auto" pt14:Unid="5f2dea10b82d43f79edbd74109f215f8"/>
          <w:sz w:val="20" pt14:Unid="b59dea2021e34e56a4b772d87e0eb696"/>
          <w:szCs w:val="20" pt14:Unid="23a7823fc1bb4302b0181c2405fdcee9"/>
        </w:rPr>
      </w:pPr>
      <w:r>
        <w:rPr pt14:Unid="9431feebdc484f26aac28d14876a7141">
          <w:rFonts w:ascii="Arial" w:hAnsi="Arial" w:eastAsia="Arial" w:cs="Arial" pt14:Unid="e6f336138cf843959f3f684be701f85d"/>
          <w:b w:val="1" pt14:Unid="abadbd87b1c94cc1903e06a4779191b2"/>
          <w:bCs w:val="1" pt14:Unid="96ca74f9d861415482b7b0c939f34c23"/>
          <w:color w:val="auto" pt14:Unid="010f22967adc4ce1a342a2e43eda5009"/>
          <w:sz w:val="20" pt14:Unid="ba5fb59248ba439f8643c8a4833fcf55"/>
          <w:szCs w:val="20" pt14:Unid="536d677f63c345b9b3e828b6b1c9ebae"/>
        </w:rPr>
        <w:t xml:space="preserve">Figura 6.27: </w:t>
      </w:r>
      <w:r>
        <w:rPr pt14:Unid="84ea0760d03f4b6dbad93beae75e58e2">
          <w:rFonts w:ascii="Arial" w:hAnsi="Arial" w:eastAsia="Arial" w:cs="Arial" pt14:Unid="5786cc9db6bd4001a611c490e7ebee33"/>
          <w:color w:val="auto" pt14:Unid="db5f853068ad43a1b96d1a28428b8176"/>
          <w:sz w:val="20" pt14:Unid="5c70b13b80404e2a9aeb4799ef812afb"/>
          <w:szCs w:val="20" pt14:Unid="bc1f783443d642fa82206598a8e5eed5"/>
        </w:rPr>
        <w:t>Servicio concreto del proyecto de Android.</w:t>
      </w:r>
    </w:p>
    <w:p pt14:Unid="93577bb21dfe4a02acce5dc57cd7ea24">
      <w:pPr pt14:Unid="f6aa4e98de3c46e4a1b76be07d878ceb">
        <w:spacing w:after="0" w:line="200" w:lineRule="exact" pt14:Unid="07132898e1244c4b9193daa507ddc890"/>
        <w:rPr pt14:Unid="7df9d2adb7194d47bbda1125728d935b">
          <w:color w:val="auto" pt14:Unid="13f6928693814476885cf6636850d1d7"/>
          <w:sz w:val="20" pt14:Unid="233292635c5a46479ade38ddd3e694b3"/>
          <w:szCs w:val="20" pt14:Unid="1a99fc527793405db671a76e57bf3d00"/>
        </w:rPr>
      </w:pPr>
    </w:p>
    <w:p pt14:Unid="fedbe7eaa7754abd90b57986733f8830">
      <w:pPr pt14:Unid="6416b1ecfea34ec9ad882091d6285622">
        <w:spacing w:after="0" w:line="261" w:lineRule="exact" pt14:Unid="0930caf3451c4826be1441a84ef9a149"/>
        <w:rPr pt14:Unid="c369a8d531e04ed9a469a717d5f51d5c">
          <w:color w:val="auto" pt14:Unid="4a39b6605fb1421aa1e9efd39cb2f55c"/>
          <w:sz w:val="20" pt14:Unid="d347cac1a8f4434db47130b39ad279ae"/>
          <w:szCs w:val="20" pt14:Unid="8b94be8c458f4468b37cfd10d4a93e3e"/>
        </w:rPr>
      </w:pPr>
    </w:p>
    <w:p pt14:Unid="9c4f5ea43684430b9586ff36485d764f">
      <w:pPr pt14:Unid="4bd7e256c25b4d3299ba43f91f1cc59d">
        <w:spacing w:after="0" w:line="262" w:lineRule="auto" pt14:Unid="8929d169e81f4a9098b60aaa2f22e8e3"/>
        <w:ind w:left="260" w:right="266" w:firstLine="339" pt14:Unid="d5381943a79542be81e3fa55cc5bb1a8"/>
        <w:jc w:val="both" pt14:Unid="c3e3acdfc6f2458fb03c97b69622a242"/>
        <w:rPr pt14:Unid="1bbdc188471842cdb45ae614b4adf1f4">
          <w:rFonts w:ascii="Arial" w:hAnsi="Arial" w:eastAsia="Arial" w:cs="Arial" pt14:Unid="ddb16820e6434f7eb441a365645ff036"/>
          <w:color w:val="auto" pt14:Unid="beaa21a9aa6c4ce2953b1001a1c944c9"/>
          <w:sz w:val="22" pt14:Unid="f2d3117f70bb46648795ed417fe1b4fa"/>
          <w:szCs w:val="22" pt14:Unid="cca6c1c6640a4d158c822ed1ccab7848"/>
        </w:rPr>
      </w:pPr>
      <w:r>
        <w:rPr pt14:Unid="38aecd2ffec444eea4024284de4e8305">
          <w:rFonts w:ascii="Arial" w:hAnsi="Arial" w:eastAsia="Arial" w:cs="Arial" pt14:Unid="cb5c748dc50b4c73863dc8cb6ebe591d"/>
          <w:color w:val="auto" pt14:Unid="9cd2d3423bb24e1ba5cb2cd2c047dce7"/>
          <w:sz w:val="22" pt14:Unid="456ea19a0549408488a02e285336e75c"/>
          <w:szCs w:val="22" pt14:Unid="42a7b2489ebd46e886a0c6ce137e38f9"/>
        </w:rPr>
        <w:t>Como material adicional, en el apéndice A Descripción del prototipo de IU desarro-llado se incluyen capturas de la aplicación desarrollada y la navegación que existe entre las diferentes pantallas.</w:t>
      </w:r>
    </w:p>
    <w:p pt14:Unid="7677c5aa2cc049749cc9cf560bc33141">
      <w:pPr pt14:Unid="07f08fdd1eb74b378c2911cb8288b681">
        <w:spacing w:after="0" w:line="200" w:lineRule="exact" pt14:Unid="70108207b3334fb8bd020766a9143932"/>
        <w:rPr pt14:Unid="fa9c38af183c4b859678135f7d871b1a">
          <w:color w:val="auto" pt14:Unid="989fbe50e949493b88d17b356d55a293"/>
          <w:sz w:val="20" pt14:Unid="a611eebf49a54238b7c809209f2d2af2"/>
          <w:szCs w:val="20" pt14:Unid="7e709c28e96c4a7e901183f6cb944a7f"/>
        </w:rPr>
      </w:pPr>
    </w:p>
    <w:p pt14:Unid="8816ee86c3294c82ac9739c33066d46d">
      <w:pPr pt14:Unid="57d6d0b099b34b0bb5e609d57656fb93">
        <w:spacing w:after="0" w:line="235" w:lineRule="exact" pt14:Unid="a3459c961ba142fdb98c35241edc221b"/>
        <w:rPr pt14:Unid="91fb4ba32e284378a6ff2e333d63b5bc">
          <w:color w:val="auto" pt14:Unid="222d5fad184642f593d6627c7bce0c9c"/>
          <w:sz w:val="20" pt14:Unid="db7b2b147d3647d49d38ec9795d72129"/>
          <w:szCs w:val="20" pt14:Unid="9cfbabb904e341589e5c1c97835abe0e"/>
        </w:rPr>
      </w:pPr>
    </w:p>
    <w:p pt14:Unid="0fc0edc6a4394c1b85cf44243f0dca68">
      <w:pPr pt14:Unid="60b250551a004e87b13f4b4c42da790c">
        <w:spacing w:after="0" pt14:Unid="7c9c9baa461449b7b32110a60c744ceb"/>
        <w:ind w:left="260" pt14:Unid="ef26269fe38b4bb08f3e1b69ca7dd2b8"/>
        <w:rPr pt14:Unid="000562df57f545bc80e3932f9fdba6ef">
          <w:color w:val="auto" pt14:Unid="ee7f0fc22e0b4e79a7c762ea1337a093"/>
          <w:sz w:val="20" pt14:Unid="ba8d9096a158436887410bcb36ef5824"/>
          <w:szCs w:val="20" pt14:Unid="70041ab9648847099cdbb01f261b7994"/>
        </w:rPr>
      </w:pPr>
      <w:r>
        <w:rPr pt14:Unid="fcd9d0ffbe5149a2abf0f153d22cb128">
          <w:rFonts w:ascii="Arial" w:hAnsi="Arial" w:eastAsia="Arial" w:cs="Arial" pt14:Unid="c47ccba981c14bdca7365c03eb621a6c"/>
          <w:color w:val="auto" pt14:Unid="0feed4fba17c40db9dce5d783743e631"/>
          <w:sz w:val="29" pt14:Unid="a1a3f052b5b4446d9f4ad728d6a9173a"/>
          <w:szCs w:val="29" pt14:Unid="62837222b4864288929a4794ab542bc8"/>
        </w:rPr>
        <w:t>6.4 Pruebas</w:t>
      </w:r>
    </w:p>
    <w:p pt14:Unid="d118923b0611410aa5a566d5b5b4bfd7">
      <w:pPr pt14:Unid="64aa35a190d14bafb54e1a24eba072fa">
        <w:spacing w:after="0" w:line="20" w:lineRule="exact" pt14:Unid="ab165feae69e442db635f346526360b2"/>
        <w:rPr pt14:Unid="5b18b5d26c12436e9c699b6edf312cb8">
          <w:color w:val="auto" pt14:Unid="c4b008a3a8b34f21ac8b11fc57503b76"/>
          <w:sz w:val="20" pt14:Unid="8984d8940146499a80ec7653c86347b3"/>
          <w:szCs w:val="20" pt14:Unid="1529f55c9ecf453b8a0138073492af3a"/>
        </w:rPr>
      </w:pPr>
    </w:p>
    <w:p pt14:Unid="92280b048cf140b48aa07b9542b12d72">
      <w:pPr pt14:Unid="74ce75e4a4be4c548f650afdd5d6b489">
        <w:spacing w:after="0" w:line="305" w:lineRule="exact" pt14:Unid="be078ce99fa64cc08cce874301c6a7c3"/>
        <w:rPr pt14:Unid="0326d60b36ed445188a639042228d632">
          <w:color w:val="auto" pt14:Unid="ed9f15ba62cf43a18ff644a09722aa0a"/>
          <w:sz w:val="20" pt14:Unid="f90b3ead946947e1bde07d1e04045938"/>
          <w:szCs w:val="20" pt14:Unid="d0dde86b2d954d5993c44291846c3290"/>
        </w:rPr>
      </w:pPr>
    </w:p>
    <w:p pt14:Unid="5128fd8c7f40483fb5ee227e8bd93b46">
      <w:pPr pt14:Unid="188d4fd8de174ab6b42b2914b5ca267e">
        <w:spacing w:after="0" w:line="265" w:lineRule="auto" pt14:Unid="6fd3124d2cc7443aacdcc11842d0c552"/>
        <w:ind w:left="260" w:right="266" w:firstLine="339" pt14:Unid="a4ffd575a339401aa992b649c9f3f1f6"/>
        <w:jc w:val="both" pt14:Unid="9894009453434ee4a1ed5b68387ac219"/>
        <w:rPr pt14:Unid="007c110ff8c44708a4fb45459e7ec43d">
          <w:color w:val="auto" pt14:Unid="aad4a8a54a70489cb17591d6c1436a42"/>
          <w:sz w:val="20" pt14:Unid="3191d021b02445bb884b37a641530846"/>
          <w:szCs w:val="20" pt14:Unid="c94de5794ab04ee3b924c52a57064103"/>
        </w:rPr>
      </w:pPr>
      <w:r>
        <w:rPr pt14:Unid="033d683ce1c14adba9c25f908872e145">
          <w:rFonts w:ascii="Arial" w:hAnsi="Arial" w:eastAsia="Arial" w:cs="Arial" pt14:Unid="3f47e83d7c954f65a130ac29c9a7c32a"/>
          <w:color w:val="auto" pt14:Unid="1c969ea05a2341b887a6eae56e3cc702"/>
          <w:sz w:val="21" pt14:Unid="9d79a66b0f1547f9b7612a593b20193e"/>
          <w:szCs w:val="21" pt14:Unid="78660f7ed81c4e279957fc89ca7bebbd"/>
        </w:rPr>
        <w:t xml:space="preserve">Se han realizado un total de 16 pruebas automatizadas mediante el framework </w:t>
      </w:r>
      <w:r>
        <w:rPr pt14:Unid="9ed2e1ca60ff4460b9b6cce9f1a7ef74">
          <w:rFonts w:ascii="Arial" w:hAnsi="Arial" w:eastAsia="Arial" w:cs="Arial" pt14:Unid="093563e8ed4a408fb82eb403f88f7cc8"/>
          <w:b w:val="1" pt14:Unid="832b3429d03f4191a4ec73aaddf7e4b5"/>
          <w:bCs w:val="1" pt14:Unid="1036d01a297a4bc3af84a12bbbd497cd"/>
          <w:color w:val="auto" pt14:Unid="98df7d39ac5c462ab8867f1f30291360"/>
          <w:sz w:val="21" pt14:Unid="f63e458e52d34ff3b6874ef90b5914a9"/>
          <w:szCs w:val="21" pt14:Unid="9ee41b38e25f4171ab393122e2fa745e"/>
        </w:rPr>
        <w:t>NUnit</w:t>
      </w:r>
      <w:r>
        <w:rPr pt14:Unid="170f9a5188d8496282e95b291c174852">
          <w:rFonts w:ascii="Arial" w:hAnsi="Arial" w:eastAsia="Arial" w:cs="Arial" pt14:Unid="af1bdc3a4fdf43ab8d663ff223aa338e"/>
          <w:color w:val="auto" pt14:Unid="fd68793f668e4431a259664eda95a4a8"/>
          <w:sz w:val="21" pt14:Unid="c7af3f7bb28249f6ba00a0bef9e249b3"/>
          <w:szCs w:val="21" pt14:Unid="4fdebe90206c496b947cb5504ca6a1da"/>
        </w:rPr>
        <w:t>. NUnit es una librería para la implementación de pruebas unitarias en todos los lenguajes</w:t>
      </w:r>
    </w:p>
    <w:p pt14:Unid="57958dcfd9c54dbbb86c2c7267a4c715">
      <w:pPr pt14:Unid="58fdc8484caf49108f85bca0b6633760">
        <w:spacing w:after="0" w:line="2" w:lineRule="exact" pt14:Unid="84d580db3ec94588acb2ca42ec797f45"/>
        <w:rPr pt14:Unid="5d11b3264c714298a0cf2d340fde3293">
          <w:color w:val="auto" pt14:Unid="8452a8066f3d4029b73b74b15b11e41c"/>
          <w:sz w:val="20" pt14:Unid="4ce3e0cd69b541ffaa29fe6a594cf2e6"/>
          <w:szCs w:val="20" pt14:Unid="d353c33a480744b58dcc312f67ac9246"/>
        </w:rPr>
      </w:pPr>
    </w:p>
    <w:p pt14:Unid="7d8fa47f1e554b4b8e79962458a8cfdc">
      <w:pPr pt14:Unid="36490600e22445ae8656b575bbd9211b">
        <w:spacing w:after="0" w:line="221" w:lineRule="auto" pt14:Unid="00db58d70cc442a881bdefeb1ba2dd8f"/>
        <w:ind w:left="260" w:right="266" pt14:Unid="5030b39001dc4735b232b35ae3ec5c80"/>
        <w:jc w:val="both" pt14:Unid="a3c2dedbf5e24067a365ce280e911047"/>
        <w:rPr pt14:Unid="472a2ea577b04650b0aaf4615c396fc3">
          <w:rFonts w:ascii="Arial" w:hAnsi="Arial" w:eastAsia="Arial" w:cs="Arial" pt14:Unid="be5a1666bede4191959671a001d6f94a"/>
          <w:color w:val="auto" pt14:Unid="09eb9f133e934d488ca82d66429b87c1"/>
          <w:sz w:val="21" pt14:Unid="5497efc29c514fb5a6e4de7f53caf15f"/>
          <w:szCs w:val="21" pt14:Unid="fe895d93b7274ad79e91de2113bbb72e"/>
        </w:rPr>
      </w:pPr>
      <w:r>
        <w:rPr pt14:Unid="22948a1738b546fcb2fa22e14191146c">
          <w:rFonts w:ascii="Arial" w:hAnsi="Arial" w:eastAsia="Arial" w:cs="Arial" pt14:Unid="d866494e0fad45d2b3d41fa950253f64"/>
          <w:color w:val="auto" pt14:Unid="5a2a257ff78b4f66afbb441dc6b6c79d"/>
          <w:sz w:val="21" pt14:Unid="3463083535a54505be546c95353e4ad9"/>
          <w:szCs w:val="21" pt14:Unid="9fdbddbcc6d041e2a7ed93b1ff8552ef"/>
        </w:rPr>
        <w:t xml:space="preserve">.NET al igual que JUnit lo es para el lenguaje Java. </w:t>
      </w:r>
      <w:r>
        <w:rPr pt14:Unid="25e6c3f537e944e1b38cfa42254b958e">
          <w:rFonts w:ascii="Arial" w:hAnsi="Arial" w:eastAsia="Arial" w:cs="Arial" pt14:Unid="775e6fd3741e4f82b1dc3157ebad61e6"/>
          <w:color w:val="auto" pt14:Unid="f448cae37e8c49e4b64b1f0fc85da6d7"/>
          <w:sz w:val="30" pt14:Unid="faec9bab0a8e4040a92c5a4e4aabe76f"/>
          <w:szCs w:val="30" pt14:Unid="7a40a42b1a5f41839fd2410a33f843f5"/>
          <w:vertAlign w:val="superscript" pt14:Unid="2f4058624f2848bf8e578f4966ece763"/>
        </w:rPr>
        <w:t>22</w:t>
      </w:r>
      <w:r>
        <w:rPr pt14:Unid="bf157fae5b7a4bf1895ebae40cbe708c">
          <w:rFonts w:ascii="Arial" w:hAnsi="Arial" w:eastAsia="Arial" w:cs="Arial" pt14:Unid="0a53b96e844348b4843c885aa68c0f14"/>
          <w:color w:val="auto" pt14:Unid="42d26efb29b7494f8f5a21ebe5f40639"/>
          <w:sz w:val="21" pt14:Unid="0306e4ff5df349409378916273d3d4fe"/>
          <w:szCs w:val="21" pt14:Unid="fd89a1977baa413eb986b8bfaf6d7b96"/>
        </w:rPr>
        <w:t>. La mayoría de las pruebas realiza-das se clasifican como pruebas de integración porque involucran a más de una clase.</w:t>
      </w:r>
    </w:p>
    <w:p pt14:Unid="01876476e3824dae8669bd2e1a1c3eb4">
      <w:pPr pt14:Unid="47aea9d7573d41df8a01cc01b4c78092">
        <w:spacing w:after="0" w:line="103" w:lineRule="exact" pt14:Unid="2c1bc47700b2485796457aa37219981e"/>
        <w:rPr pt14:Unid="8a4fb9fe06eb46ea99e3bc91d63c95b5">
          <w:color w:val="auto" pt14:Unid="58a351fe67b84f62a3c97e57bb715670"/>
          <w:sz w:val="20" pt14:Unid="3259358a658d47b3abc153522a4c2c3b"/>
          <w:szCs w:val="20" pt14:Unid="4ce14fa6320c45d49c9e60fd684aa54d"/>
        </w:rPr>
      </w:pPr>
    </w:p>
    <w:p pt14:Unid="3c3b7670da1043de81d11254e63e7824">
      <w:pPr pt14:Unid="834cdaf1126c440f8272cf5a778fe1e6">
        <w:spacing w:after="0" w:line="259" w:lineRule="auto" pt14:Unid="7064708e6fa943d59b700ccd8d000b83"/>
        <w:ind w:left="260" w:right="266" w:firstLine="339" pt14:Unid="fb1c06c496934e918132dbbbfb4cc1f6"/>
        <w:jc w:val="both" pt14:Unid="8957ec4f6d8a441c871bbf1a64ec0907"/>
        <w:rPr pt14:Unid="9bb00277c4014fd38fde2538a8752773">
          <w:rFonts w:ascii="Arial" w:hAnsi="Arial" w:eastAsia="Arial" w:cs="Arial" pt14:Unid="4bd88448400c4c5dae7790418ba85d32"/>
          <w:color w:val="auto" pt14:Unid="5c354e9f1c754306b5ca67556d7f507d"/>
          <w:sz w:val="22" pt14:Unid="5b91c8a1611a42aeb2562905ee7a4d65"/>
          <w:szCs w:val="22" pt14:Unid="fa94b0bbb47c488f9198fdcd5e18f202"/>
        </w:rPr>
      </w:pPr>
      <w:r>
        <w:rPr pt14:Unid="db7b76f5bba142b4b37f7a690e268178">
          <w:rFonts w:ascii="Arial" w:hAnsi="Arial" w:eastAsia="Arial" w:cs="Arial" pt14:Unid="498159fa39f04f569f37b6caeca109fd"/>
          <w:color w:val="auto" pt14:Unid="b324f669eaf7492da04c580bcced523a"/>
          <w:sz w:val="22" pt14:Unid="a1adcbee769c4bcb9e98aa166e110011"/>
          <w:szCs w:val="22" pt14:Unid="968af551009c46baa596ec7187348d91"/>
        </w:rPr>
        <w:t>No se han podido probar todos los métodos expuestos en la interfaz del back-end, pero gracias a que existe mucho código genérico para la realización de operaciones CRUD y la persistencia de datos, podemos considerar el sistema como fiable. Algunas de las pruebas que si se han hecho son las asociadas a los casos de uso CU003, CU004, CU005, CU007, CU009 y CU013 que se encuentran en la sección 4.2 Casos de uso y modelo de dominio.</w:t>
      </w:r>
    </w:p>
    <w:p pt14:Unid="288b94dac831490fa5de1425fc92d09b">
      <w:pPr pt14:Unid="bc6ac6c87e2c43c38ddcec6134ee8a2f">
        <w:spacing w:after="0" w:line="82" w:lineRule="exact" pt14:Unid="4b0a91ef2e274bd68412ee1eec6563bc"/>
        <w:rPr pt14:Unid="da856cb5a9d64715ad120cbac15ce5fe">
          <w:color w:val="auto" pt14:Unid="35a826d857a9409f91bb8bd4d685194a"/>
          <w:sz w:val="20" pt14:Unid="a170a27b1357440e9711723303788fad"/>
          <w:szCs w:val="20" pt14:Unid="cd9412765c5948f7ba5ec2ff2a12d3f7"/>
        </w:rPr>
      </w:pPr>
    </w:p>
    <w:p pt14:Unid="808aacf3857444e789bcce0ab253d862">
      <w:pPr pt14:Unid="8252e01ec54045b5b86f9cc9b4348af9">
        <w:spacing w:after="0" w:line="280" w:lineRule="auto" pt14:Unid="1bda578c198b4e108ff81afa12af8376"/>
        <w:ind w:left="260" w:right="266" w:firstLine="339" pt14:Unid="650fbd0ab3cb475780f10c3dce494d28"/>
        <w:jc w:val="both" pt14:Unid="2aa12898d2f54bc4b77af4bcdac27d41"/>
        <w:rPr pt14:Unid="0f81cd8bcb3742259b73a819f595df3a">
          <w:color w:val="auto" pt14:Unid="cdcdfc9892a044448fc0a0f8f01a9c70"/>
          <w:sz w:val="20" pt14:Unid="fe870d35697e4b3d819858f8bbc1ce32"/>
          <w:szCs w:val="20" pt14:Unid="674c9061ed784b8c8a814ad4d9e0eccf"/>
        </w:rPr>
      </w:pPr>
      <w:r>
        <w:rPr pt14:Unid="98862a07a7464f7a89849bcb2d2e8dda">
          <w:rFonts w:ascii="Arial" w:hAnsi="Arial" w:eastAsia="Arial" w:cs="Arial" pt14:Unid="a9e1a7c13f2b42f7b2904a3bbfd5c541"/>
          <w:color w:val="auto" pt14:Unid="2dde9600b1934b1e92242eb69afccb57"/>
          <w:sz w:val="21" pt14:Unid="0c882feb994e4c2da623745ed67e465b"/>
          <w:szCs w:val="21" pt14:Unid="c19d8e7c952c457c985c28451b088720"/>
        </w:rPr>
        <w:t>Para la realización de las pruebas se ha empleado una base de datos en memoria. Así, las pruebas son más cercanas a una situación real. A la vez, no añade un sobrecoste aso-ciado al acceso a datos de una base de datos real, que haría más lenta la ejecución de las</w:t>
      </w:r>
    </w:p>
    <w:p pt14:Unid="e3f04188fc264152b816fc7f79a58c46">
      <w:pPr pt14:Unid="974c7b2ef25546ac8c84bd3820e0829b">
        <w:spacing w:after="0" w:line="20" w:lineRule="exact" pt14:Unid="e66fd46fb1cb4a739a8059eb8efd2819"/>
        <w:rPr pt14:Unid="ebf32609196f419ca553281587e18b8b">
          <w:color w:val="auto" pt14:Unid="d06b3606a79a4314a110677ef57682cf"/>
          <w:sz w:val="20" pt14:Unid="0cff9eaf95f84682a1d29ac3ec19ac8f"/>
          <w:szCs w:val="20" pt14:Unid="8847c2353f454a2396a3b36eda6bb85c"/>
        </w:rPr>
      </w:pPr>
    </w:p>
    <w:p pt14:Unid="d2639c75be774fe8bf79e4db052952bd">
      <w:pPr pt14:Unid="0d12b4feaaad4b12a3e3cef44576503f">
        <w:spacing w:after="0" w:line="68" w:lineRule="exact" pt14:Unid="0a47856db8ce47159c8d94e8761fac08"/>
        <w:rPr pt14:Unid="2282470b6c1840d9a13b9024173b1426">
          <w:color w:val="auto" pt14:Unid="2af63c50fcef4c3d89e08c139af4ace5"/>
          <w:sz w:val="20" pt14:Unid="bf6908a8babd45649bca2711a867afdb"/>
          <w:szCs w:val="20" pt14:Unid="b27c7b3264024f128c56965af356173a"/>
        </w:rPr>
      </w:pPr>
    </w:p>
    <w:p pt14:Unid="b122d006d9414ac8937c618cb8f75347">
      <w:pPr pt14:Unid="3e9579240f4549f2b9ef811bfc684c78">
        <w:tabs pt14:Unid="af17375914e446298cc42f28280f4f47">
          <w:tab w:val="left" w:leader="none" w:pos="1420" pt14:Unid="7d3eb1c622a94e99a63ad09b61bc46ef"/>
          <w:tab w:val="left" w:leader="none" w:pos="2380" pt14:Unid="f57e566ea6a74ec7879a024eba41c211"/>
          <w:tab w:val="left" w:leader="none" w:pos="3040" pt14:Unid="fc2857e9c9f841caad7115cd0bf80c37"/>
          <w:tab w:val="left" w:leader="none" w:pos="4680" pt14:Unid="c8396dbbf37f4020849f742578005fe6"/>
          <w:tab w:val="left" w:leader="none" w:pos="5240" pt14:Unid="83d87bc79d3747b68693bbf4dbda37d9"/>
          <w:tab w:val="left" w:leader="none" w:pos="7120" pt14:Unid="ff95b886621e43ce9cf29b4a8d2963da"/>
          <w:tab w:val="left" w:leader="none" w:pos="7580" pt14:Unid="b3246ab598a545d7aaca78de662c912e"/>
          <w:tab w:val="left" w:leader="none" w:pos="8140" pt14:Unid="29fdf737bee74b4989e51b2c548685de"/>
        </w:tabs>
        <w:spacing w:after="0" pt14:Unid="960930dcde634368b29c27cd3e8ff37b"/>
        <w:ind w:left="440" pt14:Unid="fe90a6ba10a04d9593ab42b17f158faf"/>
        <w:rPr pt14:Unid="62259177ba8e4bd294d6909f48238866">
          <w:color w:val="auto" pt14:Unid="dcf2e2d02a464ef284998086ec8d616e"/>
          <w:sz w:val="20" pt14:Unid="755756b63cbd4fb2be70b1cfe39c8895"/>
          <w:szCs w:val="20" pt14:Unid="9d57b4dd559c47448343e79cf89982a1"/>
        </w:rPr>
      </w:pPr>
      <w:r>
        <w:rPr pt14:Unid="1f845741c9c040fa8868611111cd9697">
          <w:rFonts w:ascii="Arial" w:hAnsi="Arial" w:eastAsia="Arial" w:cs="Arial" pt14:Unid="c28f7700a1c34377930ba5394ca8b084"/>
          <w:color w:val="auto" pt14:Unid="f6b9aca26f6a4b51aff78de5a30f13c8"/>
          <w:sz w:val="27" pt14:Unid="0db0e2e241234ddbbb5946572dc83fcd"/>
          <w:szCs w:val="27" pt14:Unid="c3366b9bead54d9f843a36cef2b08922"/>
          <w:vertAlign w:val="superscript" pt14:Unid="a8cf5c0b9d1545509f8578629713bc1d"/>
        </w:rPr>
        <w:t>21</w:t>
      </w:r>
      <w:r>
        <w:rPr pt14:Unid="6a64ac5a16ca4af5a99ed50359b70895">
          <w:rFonts w:ascii="Arial" w:hAnsi="Arial" w:eastAsia="Arial" w:cs="Arial" pt14:Unid="dbeb8e81d17d4bb4a4523c4daa940387"/>
          <w:color w:val="auto" pt14:Unid="a0f57e0b95f947a994c213d1e0cad32f"/>
          <w:sz w:val="18" pt14:Unid="be6edf7b5fec4e648364aed77825d43f"/>
          <w:szCs w:val="18" pt14:Unid="0fb201033428469e8d9e5971623eb6c1"/>
        </w:rPr>
        <w:t>Native</w:t>
      </w:r>
      <w:r>
        <w:rPr pt14:Unid="2f920c3e7ccf4caa9d5ec80b83cf4f82">
          <w:color w:val="auto" pt14:Unid="1f674ec2826a4bd785d357faec23ab57"/>
          <w:sz w:val="20" pt14:Unid="3765d5afab9f4c79a94cc139da47c4e5"/>
          <w:szCs w:val="20" pt14:Unid="baa8649a2fee4cf0bab16afb4fedac45"/>
        </w:rPr>
        <w:tab pt14:Unid="7fc41d1263f14d42982b81b18132da54"/>
      </w:r>
      <w:r>
        <w:rPr pt14:Unid="0fc9766fda1540ff962993b54c9f1b90">
          <w:rFonts w:ascii="Arial" w:hAnsi="Arial" w:eastAsia="Arial" w:cs="Arial" pt14:Unid="f98f5d242adf4d30a8109af069835106"/>
          <w:color w:val="auto" pt14:Unid="9da22d8daf66478f985d1dc4f6d02f06"/>
          <w:sz w:val="18" pt14:Unid="e79f97c940fc40f2b7b346c775b1a7f3"/>
          <w:szCs w:val="18" pt14:Unid="b02c4795e55b4d3982e58e7f06bde581"/>
        </w:rPr>
        <w:t>Services</w:t>
      </w:r>
      <w:r>
        <w:rPr pt14:Unid="8932a20bda4c46fa8e9ed0fdadc0b1ce">
          <w:color w:val="auto" pt14:Unid="e60316ce6f2c4d319f46847b6bd8f4a5"/>
          <w:sz w:val="20" pt14:Unid="db5c23c27275434aa0b1e6ea43873bcf"/>
          <w:szCs w:val="20" pt14:Unid="cc31561c8c404094b763c74861142af3"/>
        </w:rPr>
        <w:tab pt14:Unid="8fa1564b6bc94c1896aabc9343f6a8d4"/>
      </w:r>
      <w:r>
        <w:rPr pt14:Unid="7afa00a45070471e9237d05b607102eb">
          <w:rFonts w:ascii="Arial" w:hAnsi="Arial" w:eastAsia="Arial" w:cs="Arial" pt14:Unid="4f3ada6ab4f247e195dc296e4c0201f6"/>
          <w:color w:val="auto" pt14:Unid="8f89c512ab9a41ce9620e0571c57e760"/>
          <w:sz w:val="18" pt14:Unid="4283b18f50074022a3fce3544c997463"/>
          <w:szCs w:val="18" pt14:Unid="f75220d3d1b049caa735f2a87d183d61"/>
        </w:rPr>
        <w:t>with</w:t>
      </w:r>
      <w:r>
        <w:rPr pt14:Unid="f5582fbcc1ba4a5fac930bf859b8eca9">
          <w:color w:val="auto" pt14:Unid="a2e1c854c3d144c39714f63c170f5c75"/>
          <w:sz w:val="20" pt14:Unid="93f9cccb8161490dafa14ea3ace99a45"/>
          <w:szCs w:val="20" pt14:Unid="54c7c0f9ec08444e8f5dcf7b11a893d0"/>
        </w:rPr>
        <w:tab pt14:Unid="51df5b72b40b4df68bc7496296ba11f0"/>
      </w:r>
      <w:r>
        <w:rPr pt14:Unid="6c7cc4ee1b614d019759f995a844f2ee">
          <w:rFonts w:ascii="Arial" w:hAnsi="Arial" w:eastAsia="Arial" w:cs="Arial" pt14:Unid="e06bdd677ea3495ea5499ee0c100d7e2"/>
          <w:color w:val="auto" pt14:Unid="5e4df7efd6314764a05409dbd9eac0c9"/>
          <w:sz w:val="18" pt14:Unid="10648191158b4be395202dc929a29ef4"/>
          <w:szCs w:val="18" pt14:Unid="eb3f1f0a0d024d07ba90aba73dd638ff"/>
        </w:rPr>
        <w:t>Xamarin.Forms?</w:t>
      </w:r>
      <w:r>
        <w:rPr pt14:Unid="97956b6ea18b41469e6cfb573707fd33">
          <w:color w:val="auto" pt14:Unid="aa0540f28dea4a70a56e8a3706707864"/>
          <w:sz w:val="20" pt14:Unid="5ec3ba3ac6b047be82e28741f3911f22"/>
          <w:szCs w:val="20" pt14:Unid="9f6b2d24fb4c4eaab720f726f193cc36"/>
        </w:rPr>
        <w:tab pt14:Unid="4cc09f19f4604dc988b5b77e6cd8bb2f"/>
      </w:r>
      <w:r>
        <w:rPr pt14:Unid="8204480cc5924ad78f5a50b012040d45">
          <w:rFonts w:ascii="Arial" w:hAnsi="Arial" w:eastAsia="Arial" w:cs="Arial" pt14:Unid="02a30748fc3342a7bd6d59add29f9d93"/>
          <w:color w:val="auto" pt14:Unid="ea622331652a4d5ea8816b8067b713b5"/>
          <w:sz w:val="18" pt14:Unid="b465045d472e4d60b63c2403fc29ade9"/>
          <w:szCs w:val="18" pt14:Unid="7cbeebd1d76543e48355255863336f2e"/>
        </w:rPr>
        <w:t>It’s</w:t>
      </w:r>
      <w:r>
        <w:rPr pt14:Unid="79d384fef12543008e8a2e15ebec94d5">
          <w:color w:val="auto" pt14:Unid="b5f5245f0a9247da8b452e18f6c69d73"/>
          <w:sz w:val="20" pt14:Unid="31465d1649c34c498fe08839828bd18d"/>
          <w:szCs w:val="20" pt14:Unid="c5bd9026b8d8439496fa904810592fa0"/>
        </w:rPr>
        <w:tab pt14:Unid="45ce77b9a510409fb29605120e5afbe1"/>
      </w:r>
      <w:r>
        <w:rPr pt14:Unid="0e0365c434b843b6bb6a1c7ddeca232e">
          <w:rFonts w:ascii="Arial" w:hAnsi="Arial" w:eastAsia="Arial" w:cs="Arial" pt14:Unid="19fd9dc815ee4aea897ea62f48c52680"/>
          <w:color w:val="auto" pt14:Unid="a21c77a8978b4cf9a92b41b67052eb64"/>
          <w:sz w:val="18" pt14:Unid="a7b47df34f514b67a5a0f3a35816ef5f"/>
          <w:szCs w:val="18" pt14:Unid="9bf0808fcb4e4d7d945bb80e38a43bf3"/>
        </w:rPr>
        <w:t>DependencyService</w:t>
      </w:r>
      <w:r>
        <w:rPr pt14:Unid="31f0fab057d44e66a2dd1977499eab66">
          <w:color w:val="auto" pt14:Unid="d797d94dc06543c4b9e4af1c0b3f1703"/>
          <w:sz w:val="20" pt14:Unid="8bf361e5c899438a9518fb6847143f4f"/>
          <w:szCs w:val="20" pt14:Unid="071171123d7744bd9d4d88ca53db41ab"/>
        </w:rPr>
        <w:tab pt14:Unid="c45974c39ee147eaa3f2b0b420ae38a4"/>
      </w:r>
      <w:r>
        <w:rPr pt14:Unid="8bfabcd6a9264fd18af0cf7344c2ef3b">
          <w:rFonts w:ascii="Arial" w:hAnsi="Arial" w:eastAsia="Arial" w:cs="Arial" pt14:Unid="3f733dd6484c4d11b5de1e9f23b1e587"/>
          <w:color w:val="auto" pt14:Unid="6ee70228d32a44aa83b32fadf1bca570"/>
          <w:sz w:val="18" pt14:Unid="5abd127ee8554b398244eeea1acf806a"/>
          <w:szCs w:val="18" pt14:Unid="77ead3211afa488a845c36208d0346af"/>
        </w:rPr>
        <w:t>to</w:t>
      </w:r>
      <w:r>
        <w:rPr pt14:Unid="14fb094b9a2648e4bd80a2b0e274cf84">
          <w:color w:val="auto" pt14:Unid="64ba22f8a0f44282a9ae978701938382"/>
          <w:sz w:val="20" pt14:Unid="ee60e074d69c4199832ee827fdab252f"/>
          <w:szCs w:val="20" pt14:Unid="13994df9437f4f458a8049c080ec605c"/>
        </w:rPr>
        <w:tab pt14:Unid="7f687db51b644f70aed1278e5e284a1e"/>
      </w:r>
      <w:r>
        <w:rPr pt14:Unid="d2f9e6caea364089a74a23bf36fa76e9">
          <w:rFonts w:ascii="Arial" w:hAnsi="Arial" w:eastAsia="Arial" w:cs="Arial" pt14:Unid="c9fa476e913a48db8b2019628f47fe77"/>
          <w:color w:val="auto" pt14:Unid="b9ed0c47f06f4de7bbf4b205ab82fd56"/>
          <w:sz w:val="18" pt14:Unid="4d56fd5f68c94eb39ddbb5407843698f"/>
          <w:szCs w:val="18" pt14:Unid="89f1e665ed37469eab449371e7a27701"/>
        </w:rPr>
        <w:t>the</w:t>
      </w:r>
      <w:r>
        <w:rPr pt14:Unid="6a3336285b5a4a5ea97417045aeab40c">
          <w:color w:val="auto" pt14:Unid="5273eac205854b24b2bb41a88105f7e4"/>
          <w:sz w:val="20" pt14:Unid="4ec51f723c004ae084936d19d4c429f1"/>
          <w:szCs w:val="20" pt14:Unid="b5e86fad9a8248c7aa7b7660767dc27d"/>
        </w:rPr>
        <w:tab pt14:Unid="b28972dcdc184190b0bb5b7413bcbbc2"/>
      </w:r>
      <w:r>
        <w:rPr pt14:Unid="cdd6596935ac4140ae712621c5ae1ec0">
          <w:rFonts w:ascii="Arial" w:hAnsi="Arial" w:eastAsia="Arial" w:cs="Arial" pt14:Unid="e98a261241f64481975bb5574e9a162a"/>
          <w:color w:val="auto" pt14:Unid="b4c529c9fc514bd88a234a218131df89"/>
          <w:sz w:val="16" pt14:Unid="5d61dde2af264ef88e961ddd5abb3687"/>
          <w:szCs w:val="16" pt14:Unid="1b9dd9f7badc4cae9e226630120501f7"/>
        </w:rPr>
        <w:t>Rescue:</w:t>
      </w:r>
    </w:p>
    <w:p pt14:Unid="e4dfab07bb7a44f18487e96bab9fc49d">
      <w:pPr pt14:Unid="a280745a7867493a874224cacded385c">
        <w:spacing w:after="0" w:line="206" w:lineRule="auto" pt14:Unid="0f2e2027a51346a4adbfae27e3cd4fd8"/>
        <w:ind w:left="260" pt14:Unid="0d5a7f7802ee4b098a57b11c97aed9f6"/>
        <w:rPr pt14:Unid="acea614923c74af0bc46692e033b1426">
          <w:color w:val="auto" pt14:Unid="53be6731461d44fcb5bc0ce33aba9e5a"/>
          <w:sz w:val="20" pt14:Unid="7f42a3ff2e4340719004be5af41f24bd"/>
          <w:szCs w:val="20" pt14:Unid="2882c23a68ed44c4bd8b3bf57eca7777"/>
        </w:rPr>
      </w:pPr>
      <w:r>
        <w:rPr pt14:Unid="32205c5f89ca4f5698f1e67db18f197f">
          <w:rFonts w:ascii="Arial" w:hAnsi="Arial" w:eastAsia="Arial" w:cs="Arial" pt14:Unid="ab93d1eb91b540ca9730593395ff5687"/>
          <w:color w:val="auto" pt14:Unid="c5764b2316aa49f5bc7954bd93cd9d1c"/>
          <w:sz w:val="18" pt14:Unid="55e0e2ee813b448eb6e8868e6d38cf0f"/>
          <w:szCs w:val="18" pt14:Unid="ccb893f44f6144efb3f5844a7c86b2f0"/>
        </w:rPr>
        <w:t>https://visualstudiomagazine.com/articles/2015/09/01/native-services-with-xamarinforms.aspx</w:t>
      </w:r>
    </w:p>
    <w:p pt14:Unid="da69d2f9826b430a8090f047c899ed70">
      <w:pPr pt14:Unid="57d93427012848f694db64aa70e54c0e">
        <w:numPr pt14:Unid="e4fdc2fbff5342ad9efce19c6956cda6">
          <w:ilvl w:val="0" pt14:Unid="9b77acbac41e4ed08bf0219d844d4718"/>
          <w:numId w:val="11" pt14:Unid="bcc9b6219f3a4302ac7a75bee19da08a"/>
        </w:numPr>
        <w:tabs pt14:Unid="57ffdcbf3ac74d83b1a119efbb5f10ad">
          <w:tab w:val="left" w:leader="none" w:pos="620" pt14:Unid="802febb2bd40419a81299ca01db24a5f"/>
        </w:tabs>
        <w:spacing w:after="0" w:line="190" w:lineRule="auto" pt14:Unid="a501ba98a0a942d8a48bb8b90cc773c3"/>
        <w:ind w:left="620" w:hanging="186" pt14:Unid="126f60272cec4ce69b93a0ea8304d78d"/>
        <w:rPr pt14:Unid="2561242361504385a95219f74868566a">
          <w:rFonts w:ascii="Arial" w:hAnsi="Arial" w:eastAsia="Arial" w:cs="Arial" pt14:Unid="8e07a74ea7dc4768a13bb8862786d773"/>
          <w:color w:val="auto" pt14:Unid="35cb8cfd98e14a60b4617f6bd3a5355c"/>
          <w:sz w:val="25" pt14:Unid="19b9d898b2d74fb2a39b0129896022aa"/>
          <w:szCs w:val="25" pt14:Unid="0913326f2b1b4bf19b96d146f7d17d9f"/>
          <w:vertAlign w:val="superscript" pt14:Unid="671fc5e5e9cd4b7fae18e4e48b2ce25b"/>
        </w:rPr>
      </w:pPr>
      <w:r>
        <w:rPr pt14:Unid="75a80fc4832a437c9d2a17e5ee68248c">
          <w:rFonts w:ascii="Arial" w:hAnsi="Arial" w:eastAsia="Arial" w:cs="Arial" pt14:Unid="9905339412164cf882160f53b16a1d90"/>
          <w:color w:val="auto" pt14:Unid="d4408022078e4544a031acee997b2b8e"/>
          <w:sz w:val="16" pt14:Unid="ad88d375ea1b49cf9dba5aa24b9783d3"/>
          <w:szCs w:val="16" pt14:Unid="a6a1c6185c2b4f73bb45bfcd73bea0cc"/>
        </w:rPr>
        <w:t>Página de GitHub de NUnit: https://github.com/nunit/nunit</w:t>
      </w:r>
    </w:p>
    <w:p pt14:Unid="713aa0a3dd1e49e0913eaae77862c317">
      <w:pPr pt14:Unid="091cbeb135224038babb0a2b4a1e8213"/>
    </w:p>
    <w:p pt14:Unid="4deda140aefd4975adab913d3d52e129">
      <w:pPr pt14:Unid="b0a0fbc1d9794801b149c6a76009f1ad">
        <w:tabs pt14:Unid="6aff6652d6284861b1ee9983b1ae7289">
          <w:tab w:val="left" w:leader="none" w:pos="4180" pt14:Unid="21a60fe662584982bd092f70564c3fd1"/>
        </w:tabs>
        <w:spacing w:after="0" pt14:Unid="06ad0dc908ea40909f0f9110cb79133a"/>
        <w:ind w:left="260" pt14:Unid="363f9bd73b3942d7a9e22250ba16778d"/>
        <w:rPr pt14:Unid="18c8733b3742480ba257393dfc5ceb0c">
          <w:color w:val="auto" pt14:Unid="3b57efb18ab04babb6f6e098cf636d7a"/>
          <w:sz w:val="20" pt14:Unid="677be8654f274246840bb29dd33e112a"/>
          <w:szCs w:val="20" pt14:Unid="34c3c9f2b95e4ebb941d4660589b8aec"/>
        </w:rPr>
      </w:pPr>
      <w:r>
        <w:rPr pt14:Unid="f5f09278b6aa4846868f990f2eab56c1">
          <w:rFonts w:ascii="Arial" w:hAnsi="Arial" w:eastAsia="Arial" w:cs="Arial" pt14:Unid="a734ffca96074822a5689ba7a6c8aea7"/>
          <w:b w:val="1" pt14:Unid="333e3f6edb854084b1c3908cdb7abe0f"/>
          <w:bCs w:val="1" pt14:Unid="2b10cf115aea40f19b3358d8c13a8676"/>
          <w:color w:val="auto" pt14:Unid="a94ce50579664bb18da36ba6f935c289"/>
          <w:sz w:val="18" pt14:Unid="04664888a6ff4a24aa09d887977a35cf"/>
          <w:szCs w:val="18" pt14:Unid="456251280d04454bb0ee7c4b3e0349d2"/>
        </w:rPr>
        <w:t>48</w:t>
      </w:r>
      <w:r>
        <w:rPr pt14:Unid="41132683d5ba467282c2a77fa1164a29">
          <w:color w:val="auto" pt14:Unid="d2920fe2feb949d1826c226ac90583c2"/>
          <w:sz w:val="20" pt14:Unid="eb3f52f5b8b74ff38c81fd112ff584ee"/>
          <w:szCs w:val="20" pt14:Unid="c00a410b96d24cf9aff5cd5c0b7305a1"/>
        </w:rPr>
        <w:tab pt14:Unid="5018f637cf53485eae7d47826333a255"/>
      </w:r>
      <w:r>
        <w:rPr pt14:Unid="a9cf2c54072d402ebb56f6227c5b14cf">
          <w:rFonts w:ascii="Arial" w:hAnsi="Arial" w:eastAsia="Arial" w:cs="Arial" pt14:Unid="08b6ba85d236438086117e736f7ec8b1"/>
          <w:color w:val="auto" pt14:Unid="7899319e95bd40229ec61c5272983173"/>
          <w:sz w:val="19" pt14:Unid="d6d5d18ebc6e4f8cafdff0c218eb6ac2"/>
          <w:szCs w:val="19" pt14:Unid="db3c37be4abd449c93aa32eb93e361df"/>
        </w:rPr>
        <w:t>Diseño e implementación de la solución monolítica</w:t>
      </w:r>
    </w:p>
    <w:p pt14:Unid="911bb3916fc941568662e844024bbd0d">
      <w:pPr pt14:Unid="8d9e10a4422843b182ba33c035dbafd5">
        <w:spacing w:after="0" w:line="20" w:lineRule="exact" pt14:Unid="c9f191b6dffb4ebfa9d21dcb985f1154"/>
        <w:rPr pt14:Unid="e2b1f75147674dca9c502c0695bb521c">
          <w:color w:val="auto" pt14:Unid="cede9fa55e8c45aea44a1a36c2f6b270"/>
          <w:sz w:val="20" pt14:Unid="768b227e74e049a2a1e0cf71675e8323"/>
          <w:szCs w:val="20" pt14:Unid="31465db5697d463cb1f5caea0218a17e"/>
        </w:rPr>
      </w:pPr>
      <w:r>
        <w:rPr pt14:Unid="5426c0ed7a8e42fb87d4606647bb6f4c">
          <w:color w:val="auto" pt14:Unid="d7944fe8872047a4ab9f69acb3cc5116"/>
          <w:sz w:val="20" pt14:Unid="b9e01e25020b453eb6f48f8171d6fec0"/>
          <w:szCs w:val="20" pt14:Unid="39afde94cb484853bda00b6ed94e6ccd"/>
        </w:rPr>
        <w:drawing pt14:Unid="ea711a944f384d2fa521f49d9acd0e56" pt14:SHA1Hash="50abb9ed2a7c926ec08745964ea0609c6cab3547">
          <wp:anchor simplePos="0" relativeHeight="251657728" behindDoc="1" locked="0" layoutInCell="0" allowOverlap="1" pt14:Unid="c42651c33d9743b69f94fb9e2fbaf95f">
            <wp:simplePos x="0" y="0" pt14:Unid="410e8d73a1d54f8bad227a2527b413fd"/>
            <wp:positionH relativeFrom="column" pt14:Unid="dd2bb00309ef43f694b30b31203ec484">
              <wp:posOffset pt14:Unid="4b583be1121f4570ae8e9ed5d8831d1d">1204595</wp:posOffset>
            </wp:positionH>
            <wp:positionV relativeFrom="paragraph" pt14:Unid="8800982a57d944148e705ac24e8812c8">
              <wp:posOffset pt14:Unid="06bca4fc62064449b8b43740a7a5cc23">333375</wp:posOffset>
            </wp:positionV>
            <wp:extent cx="3322320" cy="1633855" pt14:Unid="6151b80d979d4d3188a632fb5ae04aa9"/>
            <wp:wrapNone pt14:Unid="73df6b607f304b0ea91bd9ecfcb2d2ed"/>
            <wp:docPr id="51" name="Picture 239" pt14:Unid="c9b44cee761c405faa76ec7151c74eb9"/>
            <wp:cNvGraphicFramePr pt14:Unid="132e5e42ed614e5d96e9e5ca8c2b43fd">
              <a:graphicFrameLocks xmlns:a="http://schemas.openxmlformats.org/drawingml/2006/main" noChangeAspect="1" pt14:Unid="40a665cbb261441e968930af00738585"/>
            </wp:cNvGraphicFramePr>
            <a:graphic xmlns:a="http://schemas.openxmlformats.org/drawingml/2006/main" pt14:Unid="391a035005614c8b89900393771c116a">
              <a:graphicData uri="http://schemas.openxmlformats.org/drawingml/2006/picture" pt14:Unid="00d7dcb2c69846568582f90cfdce3d20">
                <pic:pic xmlns:pic="http://schemas.openxmlformats.org/drawingml/2006/picture" pt14:Unid="d2877e74e3194a988838cbda1dfb1945">
                  <pic:nvPicPr pt14:Unid="a7630faf6d2e4ba1a89f6268ba01e6c8">
                    <pic:cNvPr id="0" name="Picture 239" pt14:Unid="2943aec814734a4190656ce732ac7222"/>
                    <pic:cNvPicPr pt14:Unid="abb7766d894c43dbbbec4826cd7aa558">
                      <a:picLocks noChangeAspect="1" noChangeArrowheads="1" pt14:Unid="a7f39dd257344dc5be328ee1166a551a"/>
                    </pic:cNvPicPr>
                  </pic:nvPicPr>
                  <pic:blipFill pt14:Unid="9ebe4adc12124ed69298ae2fc724a805">
                    <a:blip r:embed="rId57" pt14:Unid="5e0bd45f7a4048c6a6aeba1c820d30d5">
                      <a:extLst pt14:Unid="8f97e89b2a4c48dcb333b93df50d94d5">
                        <a:ext uri="{28A0092B-C50C-407E-A947-70E740481C1C}" pt14:Unid="a18d648ba146472aa698d026a92d52f2"/>
                      </a:extLst>
                    </a:blip>
                    <a:srcRect pt14:Unid="aba01f28caad49d39206f35af671e83c"/>
                    <a:stretch pt14:Unid="e44cea0c70af4ffb976ac9dcc83e6347">
                      <a:fillRect pt14:Unid="6eb8980bb3af443caf112dace2d18930"/>
                    </a:stretch>
                  </pic:blipFill>
                  <pic:spPr bwMode="auto" pt14:Unid="94f33a0df44949b0abf76307508640b2">
                    <a:xfrm pt14:Unid="0f78771192774800bfc4f4aaa21ee377">
                      <a:off x="0" y="0" pt14:Unid="a3f15c5c38834f209b835a7f754e75ca"/>
                      <a:ext cx="3322320" cy="1633855" pt14:Unid="39d4ccd067d741febc62f05b87affbb8"/>
                    </a:xfrm>
                    <a:prstGeom prst="rect" pt14:Unid="6391fa970038445ab9cbfd677c784bc4">
                      <a:avLst pt14:Unid="ca108877121543f0a11500abee3453d1"/>
                    </a:prstGeom>
                    <a:noFill pt14:Unid="cde83fab580940d1b9710616b793ec48"/>
                  </pic:spPr>
                </pic:pic>
              </a:graphicData>
            </a:graphic>
          </wp:anchor>
        </w:drawing>
      </w:r>
    </w:p>
    <w:p pt14:Unid="df5855f48fee46759de7b30cd38f9b27">
      <w:pPr pt14:Unid="1f2f0223212f48a5b5893649dc836e98">
        <w:spacing w:after="0" w:line="200" w:lineRule="exact" pt14:Unid="5b469201dc6941e6aa40297b5f49ad8b"/>
        <w:rPr pt14:Unid="47d83a972ce140fda0b194cebc8aa011">
          <w:color w:val="auto" pt14:Unid="38055490e0014c11b99a23f95cd6380f"/>
          <w:sz w:val="20" pt14:Unid="18d344f7b69c4116b9a6c9261f10f897"/>
          <w:szCs w:val="20" pt14:Unid="bc8a6b2b9cb44c8ca9f1a17dc06def5a"/>
        </w:rPr>
      </w:pPr>
    </w:p>
    <w:p pt14:Unid="69f42e4e898c45ae844b13ff7c2f55a7">
      <w:pPr pt14:Unid="9e1402cb71b94396b235d1211ad3aed3">
        <w:spacing w:after="0" w:line="200" w:lineRule="exact" pt14:Unid="f0513ee9e021402f8a4715fc43184938"/>
        <w:rPr pt14:Unid="ad7be99542e24df79d6e1694e7de3f42">
          <w:color w:val="auto" pt14:Unid="d5bfd2710ab444de859b78877968abc9"/>
          <w:sz w:val="20" pt14:Unid="449717ce20414af392b04179ff231c68"/>
          <w:szCs w:val="20" pt14:Unid="f1999edb09474f02809ef9622e0d4490"/>
        </w:rPr>
      </w:pPr>
    </w:p>
    <w:p pt14:Unid="912735b84f074892ad7506308de2b6ef">
      <w:pPr pt14:Unid="69685dd62b7d49328b6374cca06e6937">
        <w:spacing w:after="0" w:line="200" w:lineRule="exact" pt14:Unid="968e1ac61eea4f1b8e88890272b0537e"/>
        <w:rPr pt14:Unid="82dc53b4d7ea4c0a957461c5887758ee">
          <w:color w:val="auto" pt14:Unid="8db4eec7e7ae478684f77b155c706a9f"/>
          <w:sz w:val="20" pt14:Unid="69c267610453416eb29268d8c0239fb2"/>
          <w:szCs w:val="20" pt14:Unid="8cd3ae1add1045e4843a89e423859dea"/>
        </w:rPr>
      </w:pPr>
    </w:p>
    <w:p pt14:Unid="00f0afb047054cbf8ba000e478778f4f">
      <w:pPr pt14:Unid="d2d6fe3f6f6e44529fea0414dfa1052e">
        <w:spacing w:after="0" w:line="200" w:lineRule="exact" pt14:Unid="1577bfff90fe4af0b1c3a92efcaffb18"/>
        <w:rPr pt14:Unid="95dc8803a69e426c9ab15886910fec19">
          <w:color w:val="auto" pt14:Unid="c7da552019034a41ab064f857f2bf714"/>
          <w:sz w:val="20" pt14:Unid="ad3e02e313104266b231b830dc801c9a"/>
          <w:szCs w:val="20" pt14:Unid="79625a71518545918354bd42c7b580f8"/>
        </w:rPr>
      </w:pPr>
    </w:p>
    <w:p pt14:Unid="56ffd3bf4dc5462d8b601e2622e4f9d7">
      <w:pPr pt14:Unid="90c5ad52e5144bfba7a12e7535aba9eb">
        <w:spacing w:after="0" w:line="200" w:lineRule="exact" pt14:Unid="9f55d584e6564cc1967cec83a65684fa"/>
        <w:rPr pt14:Unid="6ada410b25f44e4898ce1a5d47e966c4">
          <w:color w:val="auto" pt14:Unid="a7b13788cf5e4f9682a1d9453d0e9a58"/>
          <w:sz w:val="20" pt14:Unid="5a7b0ebf8a174e28b8cb90e50464d7a3"/>
          <w:szCs w:val="20" pt14:Unid="6f2489c147504644957ef25fe73573f4"/>
        </w:rPr>
      </w:pPr>
    </w:p>
    <w:p pt14:Unid="73fc42fed6294b07941459dfea4effc8">
      <w:pPr pt14:Unid="011decea0f194617be387120027ef088">
        <w:spacing w:after="0" w:line="200" w:lineRule="exact" pt14:Unid="b7aa19049eff4fc89e808611387c5f83"/>
        <w:rPr pt14:Unid="f7e6d36afc6e4fc0a27a6ba4ccb44124">
          <w:color w:val="auto" pt14:Unid="dcf8af6b157344c4b233db6031c8a80f"/>
          <w:sz w:val="20" pt14:Unid="a81de0b5abe44fbfb1c351bbbeaaf541"/>
          <w:szCs w:val="20" pt14:Unid="c1e2984845014e24a415fa7afc9e06be"/>
        </w:rPr>
      </w:pPr>
    </w:p>
    <w:p pt14:Unid="986bae204c654fbbb173abc53e5592b0">
      <w:pPr pt14:Unid="2f5c4d1bc0b14479a6161adc1b0ec868">
        <w:spacing w:after="0" w:line="200" w:lineRule="exact" pt14:Unid="1112d8dad4cd4e309bcf23e437c286c4"/>
        <w:rPr pt14:Unid="72e8777a17bd4620bea97002f9088f52">
          <w:color w:val="auto" pt14:Unid="1a37f1fb45dd429eb6c9e2965a66ef04"/>
          <w:sz w:val="20" pt14:Unid="06c668389b7b44c19bdff5519df8ec91"/>
          <w:szCs w:val="20" pt14:Unid="bb336927901d4cb3824b798925db4c98"/>
        </w:rPr>
      </w:pPr>
    </w:p>
    <w:p pt14:Unid="93e5cbbb20864099bd4a4a1ba3ba6a41">
      <w:pPr pt14:Unid="d98d230508474578b9f0f929968a3070">
        <w:spacing w:after="0" w:line="200" w:lineRule="exact" pt14:Unid="a6cebf7bb0c64bfa97d9ba855f67083f"/>
        <w:rPr pt14:Unid="0162e53fa7fc45dc87eea370e26070b6">
          <w:color w:val="auto" pt14:Unid="cb2d3d58c95847558239d9f70a4cb3f4"/>
          <w:sz w:val="20" pt14:Unid="63c6b3f4e03f4fef83d163556a3c9439"/>
          <w:szCs w:val="20" pt14:Unid="0af1478b00c04f24bb52517e2850f572"/>
        </w:rPr>
      </w:pPr>
    </w:p>
    <w:p pt14:Unid="8797335b35fa4b9399c3c6300e32111f">
      <w:pPr pt14:Unid="51745272ffcb4502b1e79a4a265f39bd">
        <w:spacing w:after="0" w:line="200" w:lineRule="exact" pt14:Unid="0e92559a352a4b8a997b970679386140"/>
        <w:rPr pt14:Unid="7933ba03f6254e80bd4bf24a81e5643c">
          <w:color w:val="auto" pt14:Unid="64d1f69ba94b4007aefb2358a2870778"/>
          <w:sz w:val="20" pt14:Unid="ad80d8ab992b40b6ba2bb6f904179cef"/>
          <w:szCs w:val="20" pt14:Unid="b0101bff85d94d7f9eca89399e55077f"/>
        </w:rPr>
      </w:pPr>
    </w:p>
    <w:p pt14:Unid="509abb27e869487da72a9457b8dc5148">
      <w:pPr pt14:Unid="7081e46e3f884183a1feaa9ebfbfb971">
        <w:spacing w:after="0" w:line="200" w:lineRule="exact" pt14:Unid="1bfc2751d6514f649e1362bef898e786"/>
        <w:rPr pt14:Unid="515798cd9f844454b8eb87b9c3ebe92a">
          <w:color w:val="auto" pt14:Unid="7a6ea4dfe9ad40af8cd369f73b98820a"/>
          <w:sz w:val="20" pt14:Unid="34faabca2f184bb88efa1797c7cd6cdf"/>
          <w:szCs w:val="20" pt14:Unid="cb78d59139ac4cc08315fa2bf068e0f1"/>
        </w:rPr>
      </w:pPr>
    </w:p>
    <w:p pt14:Unid="c3554fc56105432f9be2b66db98bcb14">
      <w:pPr pt14:Unid="f26b7bd2034f47c09f13340bbc5ab388">
        <w:spacing w:after="0" w:line="200" w:lineRule="exact" pt14:Unid="026a0d0479384799aef5e5e4b9fc1114"/>
        <w:rPr pt14:Unid="3631de96892145949ffb51e49b43fa63">
          <w:color w:val="auto" pt14:Unid="ace17750d5bb426eab988466244a47b2"/>
          <w:sz w:val="20" pt14:Unid="a6f6f4c7899b48aa80502de4a83b9cc1"/>
          <w:szCs w:val="20" pt14:Unid="ef37e269e1be48ab84da234d1defd482"/>
        </w:rPr>
      </w:pPr>
    </w:p>
    <w:p pt14:Unid="9879fd88aade46419607ffd3cf6a5a78">
      <w:pPr pt14:Unid="ac41b02bb332417ba74e6e87ad91e56b">
        <w:spacing w:after="0" w:line="200" w:lineRule="exact" pt14:Unid="11b4fdf732834710b9044975c43338f1"/>
        <w:rPr pt14:Unid="677189a02d63411e9ec0b740f7dd3ce1">
          <w:color w:val="auto" pt14:Unid="7799930db35d4c7a8825403f02d04714"/>
          <w:sz w:val="20" pt14:Unid="44bf18b7c4f04bc28038fe6afa57d211"/>
          <w:szCs w:val="20" pt14:Unid="11e62cac635043b69fac2f5c5924a2ce"/>
        </w:rPr>
      </w:pPr>
    </w:p>
    <w:p pt14:Unid="fe20a22278f94a1bbd84a42eacb74f21">
      <w:pPr pt14:Unid="c628ade68a6545b6bc103c2fa0beb67e">
        <w:spacing w:after="0" w:line="200" w:lineRule="exact" pt14:Unid="f6166d131f0640e49d9cbca92c4e4d76"/>
        <w:rPr pt14:Unid="f65d5337308745aaaa8d8d984b15e225">
          <w:color w:val="auto" pt14:Unid="a1f1fadbdee54cd7931a9247a32d76c9"/>
          <w:sz w:val="20" pt14:Unid="e76034a78b394f44a77956845e4928d9"/>
          <w:szCs w:val="20" pt14:Unid="a42b4c296c2541cb96036f471d8ae534"/>
        </w:rPr>
      </w:pPr>
    </w:p>
    <w:p pt14:Unid="1b8dbe25cf9c4fefa21b0f4444fdace3">
      <w:pPr pt14:Unid="18850b0e5ec34277932659d1d22c7ef4">
        <w:spacing w:after="0" w:line="200" w:lineRule="exact" pt14:Unid="4e3e2bdaf9164fe7b9d9d2a43ee75cf0"/>
        <w:rPr pt14:Unid="5aa37420926e4f80b87f83e6cc4957cd">
          <w:color w:val="auto" pt14:Unid="9f46a6ca2a014d5a8d3e6821507a7431"/>
          <w:sz w:val="20" pt14:Unid="271812c26fd94ae890fec4828911d2f1"/>
          <w:szCs w:val="20" pt14:Unid="342b206b37a8444eaf69b9923ae748ab"/>
        </w:rPr>
      </w:pPr>
    </w:p>
    <w:p pt14:Unid="90200546711b42b58e110d2e76f285b7">
      <w:pPr pt14:Unid="9990ade5d0fc4a6e8a1236deac3bbe56">
        <w:spacing w:after="0" w:line="200" w:lineRule="exact" pt14:Unid="ee96053bd3ff4bcf991f5fc0d0a3b782"/>
        <w:rPr pt14:Unid="c87b402bf43b400796cdbe94bf2f81c1">
          <w:color w:val="auto" pt14:Unid="12a21c21388340a994c620dc83967504"/>
          <w:sz w:val="20" pt14:Unid="acc5f0aa047e45b39dc52d4a81fe1e2e"/>
          <w:szCs w:val="20" pt14:Unid="f9c1c4cabf89459c80453c74fea7286c"/>
        </w:rPr>
      </w:pPr>
    </w:p>
    <w:p pt14:Unid="a684e510e815482bb5a1d34364a6fd9c">
      <w:pPr pt14:Unid="570e7d47daf946fb85305157adb8e74c">
        <w:spacing w:after="0" w:line="258" w:lineRule="exact" pt14:Unid="5626baa84e7e4135b27f776bd5844edc"/>
        <w:rPr pt14:Unid="4cf42be092674c1499d44fb45dfb2415">
          <w:color w:val="auto" pt14:Unid="1d51516e3ca34c6b977e2cc1158662c7"/>
          <w:sz w:val="20" pt14:Unid="a7daf50bd6024a3f8b3e3138e667f363"/>
          <w:szCs w:val="20" pt14:Unid="b158a09c1e8b437cb95c9a27229929a0"/>
        </w:rPr>
      </w:pPr>
    </w:p>
    <w:p pt14:Unid="56da3b09c6624102a2d5d5d3e338a808">
      <w:pPr pt14:Unid="4e35045321d947bcad28bd7ccca898ed">
        <w:spacing w:after="0" pt14:Unid="c83296d986764ee9a9250c66347af8f3"/>
        <w:ind w:right="6" pt14:Unid="7f706fe3eacc46b6a5e3c3bb034e1d16"/>
        <w:jc w:val="center" pt14:Unid="1b63f0c9120f44089e57029fccd279d2"/>
        <w:rPr pt14:Unid="765e483caea140ffa47862ed633164f5">
          <w:color w:val="auto" pt14:Unid="3715b865efa44c009324c1672b23eb4b"/>
          <w:sz w:val="20" pt14:Unid="aa6a4c92f22944969298cc7db919f2be"/>
          <w:szCs w:val="20" pt14:Unid="e094f1d6113941468298bf696e189a4c"/>
        </w:rPr>
      </w:pPr>
      <w:r>
        <w:rPr pt14:Unid="c9afc12223c24c6f8fc042de8940dca7">
          <w:rFonts w:ascii="Arial" w:hAnsi="Arial" w:eastAsia="Arial" w:cs="Arial" pt14:Unid="5d28795525144225b540e2d8faf4f7a5"/>
          <w:b w:val="1" pt14:Unid="4d6f3975643f49ffb6e22fea06a9b585"/>
          <w:bCs w:val="1" pt14:Unid="6f5be558dee64bd38f89203c2513bcb9"/>
          <w:color w:val="auto" pt14:Unid="ccbc462cacca41c980310ed2899def9c"/>
          <w:sz w:val="20" pt14:Unid="9006f7a074e347bfbda89cd1cfd86a18"/>
          <w:szCs w:val="20" pt14:Unid="3b5d1dd480864d87bad1bce9a1cba2e2"/>
        </w:rPr>
        <w:t xml:space="preserve">Figura 6.28: </w:t>
      </w:r>
      <w:r>
        <w:rPr pt14:Unid="59abf00178824e46901cb5d0f7b399d3">
          <w:rFonts w:ascii="Arial" w:hAnsi="Arial" w:eastAsia="Arial" w:cs="Arial" pt14:Unid="25e9dc096e4c4541b4af6f77b2c52a64"/>
          <w:color w:val="auto" pt14:Unid="68c0e8238fce4761b8bf3b470c27c4a8"/>
          <w:sz w:val="20" pt14:Unid="92935ab4cb8b4d97b0ebfaf3a73d02a8"/>
          <w:szCs w:val="20" pt14:Unid="d02f8368e910427289daff7c0bfbfa82"/>
        </w:rPr>
        <w:t>Pruebas realizadas en la solución monolítica.</w:t>
      </w:r>
    </w:p>
    <w:p pt14:Unid="08f6da49dc7d4d53b492593814d3dd90">
      <w:pPr pt14:Unid="ecc9028c79404a8195dd703ab05a918e">
        <w:spacing w:after="0" w:line="394" w:lineRule="exact" pt14:Unid="321a00e59b674ee8b48a56906a52b3ca"/>
        <w:rPr pt14:Unid="5d8202a8056547b1bd8bb244b1d1c406">
          <w:color w:val="auto" pt14:Unid="cb25e1cbf83747109f27b52732b4f4a2"/>
          <w:sz w:val="20" pt14:Unid="4ef82d70ea9f4b7ea995543535387552"/>
          <w:szCs w:val="20" pt14:Unid="53bddea5b62544cc95ecdefeff681b5d"/>
        </w:rPr>
      </w:pPr>
    </w:p>
    <w:p pt14:Unid="11e18f2c3a2641bba267c32108b0ff97">
      <w:pPr pt14:Unid="4b82b2411ba84789ae7835a87b92b8fa">
        <w:spacing w:after="0" w:line="246" w:lineRule="auto" pt14:Unid="458cc09ba1c0423c9ba08cd8cb502989"/>
        <w:ind w:left="260" w:right="266" pt14:Unid="f3553770255c44f0bf6ba3679f913d08"/>
        <w:jc w:val="both" pt14:Unid="1cb9726576e94a6a8ccc03bb481c2dea"/>
        <w:rPr pt14:Unid="3500c5410f1a40089c6612135c411471">
          <w:rFonts w:ascii="Arial" w:hAnsi="Arial" w:eastAsia="Arial" w:cs="Arial" pt14:Unid="e863767ca57c43f2a9a85ce5e630704c"/>
          <w:color w:val="auto" pt14:Unid="1ba004161d3748159b493f1d7736fa5e"/>
          <w:sz w:val="22" pt14:Unid="3ea78db428ea43a7b84b37f72a117435"/>
          <w:szCs w:val="22" pt14:Unid="eaf11bb9980f4eb99940c034349ccfdb"/>
        </w:rPr>
      </w:pPr>
      <w:r>
        <w:rPr pt14:Unid="00b99563d80f4c35a166553b0585933e">
          <w:rFonts w:ascii="Arial" w:hAnsi="Arial" w:eastAsia="Arial" w:cs="Arial" pt14:Unid="558c38792c4a43239e94c70c76020e56"/>
          <w:color w:val="auto" pt14:Unid="c8e99a4d27354736a6488e5b6f59003d"/>
          <w:sz w:val="22" pt14:Unid="00c45899fcfc417fabc9f7b44522b72f"/>
          <w:szCs w:val="22" pt14:Unid="99582c46b2064a5882692031cecb239c"/>
        </w:rPr>
        <w:t xml:space="preserve">pruebas. </w:t>
      </w:r>
      <w:r>
        <w:rPr pt14:Unid="b960e59c02e14d39a3fb06587abb11ff">
          <w:rFonts w:ascii="Arial" w:hAnsi="Arial" w:eastAsia="Arial" w:cs="Arial" pt14:Unid="22b882e32c7346d69f338209b3f7546b"/>
          <w:color w:val="auto" pt14:Unid="64b27f9bdc924adfaa648e8f52f15528"/>
          <w:sz w:val="31" pt14:Unid="112f3cbd286d42e5ac41362d0dd69b74"/>
          <w:szCs w:val="31" pt14:Unid="7e4ac7ec308341bb84a8580e78f094a8"/>
          <w:vertAlign w:val="superscript" pt14:Unid="f9ffa246d4d9440aa84e122442594ee7"/>
        </w:rPr>
        <w:t>23</w:t>
      </w:r>
      <w:r>
        <w:rPr pt14:Unid="5e884431db054fc2b1c13e5b525b7a60">
          <w:rFonts w:ascii="Arial" w:hAnsi="Arial" w:eastAsia="Arial" w:cs="Arial" pt14:Unid="4612729a830142d09bc762c3c213db96"/>
          <w:color w:val="auto" pt14:Unid="783764edfb9949e48a7fb6a728bde0e1"/>
          <w:sz w:val="22" pt14:Unid="6298ce59ab6543daa565cf022c388568"/>
          <w:szCs w:val="22" pt14:Unid="00cd2b1ca98b43b483966130b45675ab"/>
        </w:rPr>
        <w:t xml:space="preserve"> Además, en el método Setup que se invoca antes de cada prueba es donde se resuelven las dependencias declaradas en los constructores de las clases invocando a los métodos AddDependencies() de las capas de aplicación y persistencia. Por último, para algunos servicios provistos por las herramientas utilizadas se han tenido que implemen-tar fakes. Es el caso del manager de Identity para hacer login en la aplicación, que se debe sobreescribir para devolver que el usuario ha hecho login correctamente sin acceder a la base de datos de usuarios.</w:t>
      </w:r>
    </w:p>
    <w:p pt14:Unid="5027d4cd418d4106b438e2012b9a9086">
      <w:pPr pt14:Unid="8539af4f136d4b51aeae0d5192a86694">
        <w:spacing w:after="0" w:line="20" w:lineRule="exact" pt14:Unid="f592a982b8794fe89008a06b38e70081"/>
        <w:rPr pt14:Unid="52b033be6c9c419e84db486522794b4b">
          <w:color w:val="auto" pt14:Unid="7152d39a74da42b2be1254f1c2e41aa2"/>
          <w:sz w:val="20" pt14:Unid="de709e11fea64241b336c8d14771610a"/>
          <w:szCs w:val="20" pt14:Unid="db4a9cb92b0f4b2399a444bc8d2d1147"/>
        </w:rPr>
      </w:pPr>
      <w:r>
        <w:rPr pt14:Unid="4d905b054eae4f85ad28bcc6c09ce20d">
          <w:color w:val="auto" pt14:Unid="b563ad0f0d0c405db0e6e2b4062c5e10"/>
          <w:sz w:val="20" pt14:Unid="62bda672d23847fa840ed6282a013787"/>
          <w:szCs w:val="20" pt14:Unid="5eacdb5d4ef04bb7830de9a58f0eb5a2"/>
        </w:rPr>
        <w:drawing pt14:Unid="4823fdb434e5470aa51537e654fef550" pt14:SHA1Hash="558fbfb6b20157645248a61bac91be3554b3c9ff">
          <wp:anchor simplePos="0" relativeHeight="251657728" behindDoc="1" locked="0" layoutInCell="0" allowOverlap="1" pt14:Unid="4cf6b491d77446da9c9cb89889cd2b0f">
            <wp:simplePos x="0" y="0" pt14:Unid="9ec7b765938f407ab87d69c0db3fad7b"/>
            <wp:positionH relativeFrom="column" pt14:Unid="16f9fc3d3e3d41ea92f2366923c66912">
              <wp:posOffset pt14:Unid="69b5895c596f40f286bbcfffbf55ebff">622300</wp:posOffset>
            </wp:positionH>
            <wp:positionV relativeFrom="paragraph" pt14:Unid="e5a71864cfd2478ebbcab061255a9e81">
              <wp:posOffset pt14:Unid="57b6bcbb79b74744827710c4cc6d7a49">105410</wp:posOffset>
            </wp:positionV>
            <wp:extent cx="4486910" cy="2670175" pt14:Unid="ea178b3510e24baa84ab9f02140c981c"/>
            <wp:wrapNone pt14:Unid="6a6147e613bc4664a02c5fdf4082eef7"/>
            <wp:docPr id="52" name="Picture 240" pt14:Unid="325f0a91b45540729a8a27378c690c6b"/>
            <wp:cNvGraphicFramePr pt14:Unid="2873612c13de4e048e13a281452315f1">
              <a:graphicFrameLocks xmlns:a="http://schemas.openxmlformats.org/drawingml/2006/main" noChangeAspect="1" pt14:Unid="e3bcfe7b49e54a95b9b119d4f2610182"/>
            </wp:cNvGraphicFramePr>
            <a:graphic xmlns:a="http://schemas.openxmlformats.org/drawingml/2006/main" pt14:Unid="f8e32162007e4bd4975a64267522dbee">
              <a:graphicData uri="http://schemas.openxmlformats.org/drawingml/2006/picture" pt14:Unid="d30e838ddd074b9dba6a244bc7ccf476">
                <pic:pic xmlns:pic="http://schemas.openxmlformats.org/drawingml/2006/picture" pt14:Unid="13169222032041c7b6314f22222ac2f5">
                  <pic:nvPicPr pt14:Unid="872718f077834fec890af2b7eb63bdfb">
                    <pic:cNvPr id="0" name="Picture 240" pt14:Unid="3846c60076fe4318883e8e04ac348363"/>
                    <pic:cNvPicPr pt14:Unid="29cf47dd539e4ea08ad5999c83a7a054">
                      <a:picLocks noChangeAspect="1" noChangeArrowheads="1" pt14:Unid="648c048abc124500882d36c572bb3f13"/>
                    </pic:cNvPicPr>
                  </pic:nvPicPr>
                  <pic:blipFill pt14:Unid="effc86b8f5f049248116a6c3cc64d19b">
                    <a:blip r:embed="rId58" pt14:Unid="9c8618557ea64db39f5b23f00888af26">
                      <a:extLst pt14:Unid="0ea50ae6eb04417596ed31b8379a5729">
                        <a:ext uri="{28A0092B-C50C-407E-A947-70E740481C1C}" pt14:Unid="383a3b60bcf246328545dc9e2c361e1f"/>
                      </a:extLst>
                    </a:blip>
                    <a:srcRect pt14:Unid="ce42e39bd6514bc192834d41fad69980"/>
                    <a:stretch pt14:Unid="4772fb4de6c44f1faea557d4d0e5c796">
                      <a:fillRect pt14:Unid="96f6b5d719714fc58411c15580baa5a0"/>
                    </a:stretch>
                  </pic:blipFill>
                  <pic:spPr bwMode="auto" pt14:Unid="38dafd5665e342b3a8546d899a763a48">
                    <a:xfrm pt14:Unid="a834c2c4e27745f9bf7dcced0fcaeff4">
                      <a:off x="0" y="0" pt14:Unid="9f8eb7ae8cf549ec8855c57ebd80a079"/>
                      <a:ext cx="4486910" cy="2670175" pt14:Unid="94a2cb328e8b48e2ab635fe09b520270"/>
                    </a:xfrm>
                    <a:prstGeom prst="rect" pt14:Unid="582df51bb93d42858ae7a21269ffaeec">
                      <a:avLst pt14:Unid="ad10d30ae8a04baf84909020a86aa8f5"/>
                    </a:prstGeom>
                    <a:noFill pt14:Unid="38a9f170ed754bb4b912dda48e7c3712"/>
                  </pic:spPr>
                </pic:pic>
              </a:graphicData>
            </a:graphic>
          </wp:anchor>
        </w:drawing>
      </w:r>
    </w:p>
    <w:p pt14:Unid="b7d0d3696cc54584b03bdfa3ba990c60">
      <w:pPr pt14:Unid="b26d57c8444d4634a9e862683517bcdb">
        <w:spacing w:after="0" w:line="200" w:lineRule="exact" pt14:Unid="083bc6dfe6ac4d82b09883edf01e0239"/>
        <w:rPr pt14:Unid="42e557f2c72243088c7d49688c4df7ab">
          <w:color w:val="auto" pt14:Unid="6c5bb9f20e744cf8a2dc9db4833e4de4"/>
          <w:sz w:val="20" pt14:Unid="c9649edea3bc454ca6d5a2265ad4f12a"/>
          <w:szCs w:val="20" pt14:Unid="746314231ab242d8a5e5f102afd7010f"/>
        </w:rPr>
      </w:pPr>
    </w:p>
    <w:p pt14:Unid="aa7c488f67264ea1b9eeb19891dd0714">
      <w:pPr pt14:Unid="58f9861506c14c82945b0005e7fda1df">
        <w:spacing w:after="0" w:line="200" w:lineRule="exact" pt14:Unid="e100ac6faf7442b18aa69f3c4db3ed45"/>
        <w:rPr pt14:Unid="5d075f2d696849e494e5c64b5188fd50">
          <w:color w:val="auto" pt14:Unid="bfc8328547264daaa65598e95092ad54"/>
          <w:sz w:val="20" pt14:Unid="5d2001202215472489fd26541bb9c078"/>
          <w:szCs w:val="20" pt14:Unid="0c415cda28ef4b8a98490197dc1935ba"/>
        </w:rPr>
      </w:pPr>
    </w:p>
    <w:p pt14:Unid="c1e1a8ae389b4955a42b964ea2ad368d">
      <w:pPr pt14:Unid="44a35408800b480a804f6c2c3d189961">
        <w:spacing w:after="0" w:line="200" w:lineRule="exact" pt14:Unid="d2af3ff5e8c24655b7da0bdce14107b3"/>
        <w:rPr pt14:Unid="1a30c70075514a0eba98e8348a70c57d">
          <w:color w:val="auto" pt14:Unid="f4d941b06bc64286b519f2fbb3603c21"/>
          <w:sz w:val="20" pt14:Unid="5d23da8866be468caca3d43ed13b9b73"/>
          <w:szCs w:val="20" pt14:Unid="f96e1aabe1594c79a660101abad78274"/>
        </w:rPr>
      </w:pPr>
    </w:p>
    <w:p pt14:Unid="9dbbccc033b64867ad2895e5e4907627">
      <w:pPr pt14:Unid="3251cc73134b43a2b05800ad8a34e668">
        <w:spacing w:after="0" w:line="200" w:lineRule="exact" pt14:Unid="b8ae00bf42684775964513606f497a2c"/>
        <w:rPr pt14:Unid="a0dfe09986fc4139ac894ef27103011e">
          <w:color w:val="auto" pt14:Unid="ce81e96e14ea4892a1802f311808bab0"/>
          <w:sz w:val="20" pt14:Unid="76957d46e846476491c351a43cb8d8a4"/>
          <w:szCs w:val="20" pt14:Unid="384fdb69eb9447e8b827008ff8e6ff77"/>
        </w:rPr>
      </w:pPr>
    </w:p>
    <w:p pt14:Unid="c30b053347504028bfcd724502e98641">
      <w:pPr pt14:Unid="271f6566c06c44f598f97e526c246ad1">
        <w:spacing w:after="0" w:line="200" w:lineRule="exact" pt14:Unid="cffa63df02a64add9a6cb5689d7d2107"/>
        <w:rPr pt14:Unid="50c0acf01c8c477a8864300470675f8c">
          <w:color w:val="auto" pt14:Unid="ae6dc127a7414f29840c7a30c4d13078"/>
          <w:sz w:val="20" pt14:Unid="42a8aa5facd948d4be25b8fc78f4fdfd"/>
          <w:szCs w:val="20" pt14:Unid="fff154181cd4440abf4fdbe2efed39c5"/>
        </w:rPr>
      </w:pPr>
    </w:p>
    <w:p pt14:Unid="9c3a9201ab35449f80d783c66cdd100e">
      <w:pPr pt14:Unid="9901f63fbdbb4917ab522f67bdd1f501">
        <w:spacing w:after="0" w:line="200" w:lineRule="exact" pt14:Unid="972a9c98e61b4d13b5c4723fbef9c0ea"/>
        <w:rPr pt14:Unid="50ff7e9486d248b9af7f3c7e0fb4a892">
          <w:color w:val="auto" pt14:Unid="b6ea528a194f428d8771577a9860547d"/>
          <w:sz w:val="20" pt14:Unid="4c228ec191de42de9a5cfd12052c043c"/>
          <w:szCs w:val="20" pt14:Unid="ba63995f4abe4b85bfe64a5ffb1c7724"/>
        </w:rPr>
      </w:pPr>
    </w:p>
    <w:p pt14:Unid="94f48e61be28468bb735f4270075cc58">
      <w:pPr pt14:Unid="5cf0c44b7fcc47e2b6f6c42d362c4692">
        <w:spacing w:after="0" w:line="200" w:lineRule="exact" pt14:Unid="603a43748ac648dfb2cd83c04fcb32f3"/>
        <w:rPr pt14:Unid="e8ce008230a24cff97ebe109af5b2f58">
          <w:color w:val="auto" pt14:Unid="869eb63d3bf144c1a2978fe5b1d8d17b"/>
          <w:sz w:val="20" pt14:Unid="11be06d505d74d4babff278dd527c6a5"/>
          <w:szCs w:val="20" pt14:Unid="aaa634d39345446f93a692055bb3c597"/>
        </w:rPr>
      </w:pPr>
    </w:p>
    <w:p pt14:Unid="b1836949318041b88d3c382cfc6db302">
      <w:pPr pt14:Unid="50bb8fc6228343aca28234554e6cb408">
        <w:spacing w:after="0" w:line="200" w:lineRule="exact" pt14:Unid="0c1c7ff331e94bb1a341fd38d3eeaf66"/>
        <w:rPr pt14:Unid="6020b3c8bb644446b06a5a510d64682e">
          <w:color w:val="auto" pt14:Unid="aba24f13b3d842dd90cb753acb12cbfa"/>
          <w:sz w:val="20" pt14:Unid="9361ac3e47484918a6cec776f7cd398f"/>
          <w:szCs w:val="20" pt14:Unid="98840c06aab44265a610ef8a39d123b8"/>
        </w:rPr>
      </w:pPr>
    </w:p>
    <w:p pt14:Unid="c339120acda149f49bd42563fedfaa84">
      <w:pPr pt14:Unid="9b7d2a8716be48b183c9f1677b6bea59">
        <w:spacing w:after="0" w:line="200" w:lineRule="exact" pt14:Unid="c2cc462bff8f4e70a659d0776d685345"/>
        <w:rPr pt14:Unid="25fce68cee194fa3854a5bdfedb09fd2">
          <w:color w:val="auto" pt14:Unid="61d9501aef82456eb7659833ee01140d"/>
          <w:sz w:val="20" pt14:Unid="1b5142414d2f481ebd63ecf09fabca03"/>
          <w:szCs w:val="20" pt14:Unid="ef0864f8a1ea4d018e5702b7a0e8ded3"/>
        </w:rPr>
      </w:pPr>
    </w:p>
    <w:p pt14:Unid="5ec78a41dcee4a79a18ab84be5842568">
      <w:pPr pt14:Unid="dd7624a788114962bbdf1b24c416ae9b">
        <w:spacing w:after="0" w:line="200" w:lineRule="exact" pt14:Unid="44f90ee5962b474a91d0011a9cd1cfce"/>
        <w:rPr pt14:Unid="18be031ea1d849398dd0095a083375c4">
          <w:color w:val="auto" pt14:Unid="e0e145c9c34f47b0a88279326bc5d23b"/>
          <w:sz w:val="20" pt14:Unid="1fc22a9b65874cb79ecc2a89afc985f0"/>
          <w:szCs w:val="20" pt14:Unid="4cb30b00389e4bab9b986f3b44116824"/>
        </w:rPr>
      </w:pPr>
    </w:p>
    <w:p pt14:Unid="8a9ae6af348e427088ade2c0465f659d">
      <w:pPr pt14:Unid="ec2f4bf904624e0b86e6d28e58fb9a0b">
        <w:spacing w:after="0" w:line="200" w:lineRule="exact" pt14:Unid="eac8290da48d4b67990f54e5c9858e86"/>
        <w:rPr pt14:Unid="a832a13353774a8b80cf00d9d5e789ce">
          <w:color w:val="auto" pt14:Unid="8fa756f62f244a88b58bce0337b18ae1"/>
          <w:sz w:val="20" pt14:Unid="ffb39504d6ec4e6b8bfcd35c6bbca344"/>
          <w:szCs w:val="20" pt14:Unid="3f9b1b25e60c4478897300187ec52ca3"/>
        </w:rPr>
      </w:pPr>
    </w:p>
    <w:p pt14:Unid="6afc604f3c55421980a02455905f8a69">
      <w:pPr pt14:Unid="40f75c79d0e1471d90b5038a07486d9e">
        <w:spacing w:after="0" w:line="200" w:lineRule="exact" pt14:Unid="8f5ebbc979dd417d9907086f65d10bd0"/>
        <w:rPr pt14:Unid="c999f5823f1f48d8997cd9cf8614b4ef">
          <w:color w:val="auto" pt14:Unid="3b4a24d309934550b232da892fa9d1bc"/>
          <w:sz w:val="20" pt14:Unid="cd1e4a4f549742cf8e2a71fe36b7e0e8"/>
          <w:szCs w:val="20" pt14:Unid="1c0cb0b1c2af46b3a3a7fe29a2bb6bee"/>
        </w:rPr>
      </w:pPr>
    </w:p>
    <w:p pt14:Unid="59fb77771dca499cab4ac77285b67570">
      <w:pPr pt14:Unid="69883c5bcbcb476daecba28e99aba7da">
        <w:spacing w:after="0" w:line="200" w:lineRule="exact" pt14:Unid="8f74ef4429e44c28b6b8e5d6d4ad4699"/>
        <w:rPr pt14:Unid="e1f64ec6671f40ea8e25d7770a7e9352">
          <w:color w:val="auto" pt14:Unid="a6e63f7215294520b3d40f5df85bbd94"/>
          <w:sz w:val="20" pt14:Unid="b8a59cb5b2e94bb8a2bc919d2dc71d14"/>
          <w:szCs w:val="20" pt14:Unid="087804aeba934045a40cacc99e9a885c"/>
        </w:rPr>
      </w:pPr>
    </w:p>
    <w:p pt14:Unid="ba610b160a7c4b4e8948bfaa03752c3f">
      <w:pPr pt14:Unid="16d217063d7245699d58b9c71f1a63f7">
        <w:spacing w:after="0" w:line="200" w:lineRule="exact" pt14:Unid="33fcda9111ca44268b7e175957b4c6ab"/>
        <w:rPr pt14:Unid="7b7c60c6c8f94bad93efb71b068823e4">
          <w:color w:val="auto" pt14:Unid="e2613b39c0684ec28fd5dc2b7ffb7745"/>
          <w:sz w:val="20" pt14:Unid="19401efba606480280ff69144aa5880a"/>
          <w:szCs w:val="20" pt14:Unid="df88cadf17584a79a33d02f95745d813"/>
        </w:rPr>
      </w:pPr>
    </w:p>
    <w:p pt14:Unid="d21c818913f8446bac7ca07f90a43966">
      <w:pPr pt14:Unid="a3fff58946c44b40985fbdcbeb8256aa">
        <w:spacing w:after="0" w:line="200" w:lineRule="exact" pt14:Unid="62f70901e4c64781b8077dffea968516"/>
        <w:rPr pt14:Unid="0d70339ef31248c9ad09e810ca638f8f">
          <w:color w:val="auto" pt14:Unid="4a24d0945fe14dc99c9bdd88333d62a6"/>
          <w:sz w:val="20" pt14:Unid="9700e6c92441450bac4d086195bcf7b0"/>
          <w:szCs w:val="20" pt14:Unid="2997c9ce4d7049afa61cabf4e36e551a"/>
        </w:rPr>
      </w:pPr>
    </w:p>
    <w:p pt14:Unid="391a69e8e18a40b5824abe74969e7051">
      <w:pPr pt14:Unid="b81c822442b7456d81677063aa8f91f9">
        <w:spacing w:after="0" w:line="200" w:lineRule="exact" pt14:Unid="d5b490309311478791a69a4adf1526e2"/>
        <w:rPr pt14:Unid="ec9bbd9394d541b8bdad65804631938b">
          <w:color w:val="auto" pt14:Unid="d4bfe7d58c9d44608b6afb12a5a9a43f"/>
          <w:sz w:val="20" pt14:Unid="4b2b07434a0b4061903e193be2d9a8db"/>
          <w:szCs w:val="20" pt14:Unid="8ed3ed18bb48414ca62b05f08eb74633"/>
        </w:rPr>
      </w:pPr>
    </w:p>
    <w:p pt14:Unid="b31c3f4c93274f18b51e538a0022860c">
      <w:pPr pt14:Unid="dbc8d2cfc63c4b828cde37ec2b268b09">
        <w:spacing w:after="0" w:line="200" w:lineRule="exact" pt14:Unid="87a1de7474c0428aafbb4f07ac0a484d"/>
        <w:rPr pt14:Unid="e1ee60cd86404bf898e2fe4dbaa4ead9">
          <w:color w:val="auto" pt14:Unid="e0003e9d24874be3b49e3ed518143271"/>
          <w:sz w:val="20" pt14:Unid="1798f3f1550743b689bd4f186724eaac"/>
          <w:szCs w:val="20" pt14:Unid="c8d85e0d5a4c4674a2bf294c1dd06867"/>
        </w:rPr>
      </w:pPr>
    </w:p>
    <w:p pt14:Unid="9c13518c17314011a0917ffd34a18707">
      <w:pPr pt14:Unid="125de5ed660b4e0fb9fb4ec8d50c95f4">
        <w:spacing w:after="0" w:line="200" w:lineRule="exact" pt14:Unid="13d6a8c6bb9e4bd2bcc2b08616f57322"/>
        <w:rPr pt14:Unid="5376bc6d7f584fc5b01c071ebe4661b7">
          <w:color w:val="auto" pt14:Unid="86bd5a41bf4741609399b7ab979abb27"/>
          <w:sz w:val="20" pt14:Unid="07cecaa7e2a4407a8c615f7192f0c96b"/>
          <w:szCs w:val="20" pt14:Unid="7e95c3c4f22145bdb34993abd11a38c4"/>
        </w:rPr>
      </w:pPr>
    </w:p>
    <w:p pt14:Unid="df13e36d13af4cd196d505adbb260054">
      <w:pPr pt14:Unid="77ee3ae4d4924a6580567c469d0054d8">
        <w:spacing w:after="0" w:line="200" w:lineRule="exact" pt14:Unid="87462b9b64014497b1ac1cb55b2228b6"/>
        <w:rPr pt14:Unid="189bf438b7284103aaeb03b6fb95b0da">
          <w:color w:val="auto" pt14:Unid="c0c29f463c224837b91c053ef3ad64cc"/>
          <w:sz w:val="20" pt14:Unid="36bc8bad8e344091b3799a4a976113ca"/>
          <w:szCs w:val="20" pt14:Unid="32f0a5b235b844449f4a4a5fed16ef3b"/>
        </w:rPr>
      </w:pPr>
    </w:p>
    <w:p pt14:Unid="e68cccd99b8248a48bd622b347e8eaa9">
      <w:pPr pt14:Unid="a00e1e60ed4243c6b43e56eaf234a20e">
        <w:spacing w:after="0" w:line="200" w:lineRule="exact" pt14:Unid="626ac97b2b3e44f59a1bb7aa2af077b9"/>
        <w:rPr pt14:Unid="4c2e956951644ac5915f2c61b1926d86">
          <w:color w:val="auto" pt14:Unid="c2fa014c29d6481580139f312c306a25"/>
          <w:sz w:val="20" pt14:Unid="27f9305fa3da4bda83d616938e94b480"/>
          <w:szCs w:val="20" pt14:Unid="8f5b3a7912b94c02aac499c5961fa2d3"/>
        </w:rPr>
      </w:pPr>
    </w:p>
    <w:p pt14:Unid="5ad2952dd6af4380aec84e8d0db753bb">
      <w:pPr pt14:Unid="fe1d255fbdf249cab17e114795718039">
        <w:spacing w:after="0" w:line="200" w:lineRule="exact" pt14:Unid="894bf9f163db45848a52d4f9cc4d572f"/>
        <w:rPr pt14:Unid="4162ec984fda4de7b665b8026658041f">
          <w:color w:val="auto" pt14:Unid="4e78efb131ee4607a6ba566c0e090788"/>
          <w:sz w:val="20" pt14:Unid="533523b4fe5a443291e44c0dcaa865a7"/>
          <w:szCs w:val="20" pt14:Unid="3441e3999eb04856a9d7c8c65c701e4a"/>
        </w:rPr>
      </w:pPr>
    </w:p>
    <w:p pt14:Unid="9f923e1260b4456ba0b02fa5cfdb4479">
      <w:pPr pt14:Unid="018d553ddbfa4bec865ae4d3b66464f3">
        <w:spacing w:after="0" w:line="331" w:lineRule="exact" pt14:Unid="7862f12e03c74c0386e3f1374cd049b1"/>
        <w:rPr pt14:Unid="a72531acbe0847af9b531222db951c32">
          <w:color w:val="auto" pt14:Unid="2c44fc5251d246e49a0e6e96481977d9"/>
          <w:sz w:val="20" pt14:Unid="80574446d09044e5aaa0bd810c1f7dd1"/>
          <w:szCs w:val="20" pt14:Unid="dcaf4636222646c2a1bc236f3028872b"/>
        </w:rPr>
      </w:pPr>
    </w:p>
    <w:p pt14:Unid="eebab07a399046b2b95eed15726877a9">
      <w:pPr pt14:Unid="524be344f4b3498ea81d34b84c8a979f">
        <w:spacing w:after="0" pt14:Unid="36eb99dbd64642a58b50697fe89724ff"/>
        <w:ind w:right="6" pt14:Unid="1d2064570a5e4a40b9a461ebef4ef1e9"/>
        <w:jc w:val="center" pt14:Unid="2243f89901644f6e85cce89080c1ad92"/>
        <w:rPr pt14:Unid="7a1e88b453b04bf79673e53733ed9371">
          <w:color w:val="auto" pt14:Unid="647a2bf7807d443f9623c00240d0b969"/>
          <w:sz w:val="20" pt14:Unid="3cf138c2bc5a4b6dbff1ec7179fa88f0"/>
          <w:szCs w:val="20" pt14:Unid="1007e08c6ced4b8390b3cbc5268a19b0"/>
        </w:rPr>
      </w:pPr>
      <w:r>
        <w:rPr pt14:Unid="d933bff4028f4312aa71e0655104fc31">
          <w:rFonts w:ascii="Arial" w:hAnsi="Arial" w:eastAsia="Arial" w:cs="Arial" pt14:Unid="0d36db5913fd48daad60e2b1de1bb52d"/>
          <w:b w:val="1" pt14:Unid="7af82c841ce24fc3a7b0006497a80370"/>
          <w:bCs w:val="1" pt14:Unid="56ddf0ef57564c778fd9bb08648bec9e"/>
          <w:color w:val="auto" pt14:Unid="afdf0ed2b15b425c836c1f20113da464"/>
          <w:sz w:val="20" pt14:Unid="b2a64e14b9114d02a158b73ce3b1ec25"/>
          <w:szCs w:val="20" pt14:Unid="0c5bce7a40334b96bb6848df371a6599"/>
        </w:rPr>
        <w:t xml:space="preserve">Figura 6.29: </w:t>
      </w:r>
      <w:r>
        <w:rPr pt14:Unid="75cd5287918b4a5095d53bb1d478d453">
          <w:rFonts w:ascii="Arial" w:hAnsi="Arial" w:eastAsia="Arial" w:cs="Arial" pt14:Unid="9b2c3802f7434380b33f79725c8f8f33"/>
          <w:color w:val="auto" pt14:Unid="1002ac95f4484fc8a0f12542d0e74fa7"/>
          <w:sz w:val="20" pt14:Unid="01224d67c9ad450684096e7f41d395b6"/>
          <w:szCs w:val="20" pt14:Unid="fcd30583a81a4d15a6110aecd70de68c"/>
        </w:rPr>
        <w:t>Ejemplo de método Setup donde se emplea una base de datos en memoria.</w:t>
      </w:r>
    </w:p>
    <w:p pt14:Unid="33e6ca6a6ad941fd9c178abf5fdf7569">
      <w:pPr pt14:Unid="99088f94f20241919d42346c46ab4446">
        <w:spacing w:after="0" w:line="200" w:lineRule="exact" pt14:Unid="787a2222793d4d379fd58dfc2b8dd476"/>
        <w:rPr pt14:Unid="1ad8f40182b64928acc401fcb6b8daef">
          <w:color w:val="auto" pt14:Unid="4786eda38ad94125b06dbd27b77cca3a"/>
          <w:sz w:val="20" pt14:Unid="59361a5e0c9a4526a1b7748e0861832a"/>
          <w:szCs w:val="20" pt14:Unid="675a927707e34035b7ddce250e4985f0"/>
        </w:rPr>
      </w:pPr>
    </w:p>
    <w:p pt14:Unid="0aed63f40c3b457a8c0f7b0554d15300">
      <w:pPr pt14:Unid="1d1eb02fb1fe41069c702ca417ee6c02">
        <w:spacing w:after="0" w:line="200" w:lineRule="exact" pt14:Unid="1ea1d12183dd415a91621ee7e756cf84"/>
        <w:rPr pt14:Unid="c5cd3001c4094201a705e306a94ba0fe">
          <w:color w:val="auto" pt14:Unid="2fe779789f184d38b7851def58669b06"/>
          <w:sz w:val="20" pt14:Unid="71209d69dc5f457cbf2da7ac240db9fc"/>
          <w:szCs w:val="20" pt14:Unid="c152f47d177b4eefb9c2e44e26846728"/>
        </w:rPr>
      </w:pPr>
    </w:p>
    <w:p pt14:Unid="80ce74a3e4f14b41a590f61630b728b5">
      <w:pPr pt14:Unid="603d5f41076542e0aed36a53bb51e7bf">
        <w:spacing w:after="0" w:line="277" w:lineRule="exact" pt14:Unid="3e4f332910d1468081cb29a90240b696"/>
        <w:rPr pt14:Unid="deff0f3156c340d69e1f1d7424270bda">
          <w:color w:val="auto" pt14:Unid="ac62200871a4412da6392373610f1f83"/>
          <w:sz w:val="20" pt14:Unid="66dac8c661484cae9f5e30b6ee02d77d"/>
          <w:szCs w:val="20" pt14:Unid="f5397e617b564d17b854d8a610d45fa8"/>
        </w:rPr>
      </w:pPr>
    </w:p>
    <w:p pt14:Unid="649e4672bb35414cb1067794da64ae38">
      <w:pPr pt14:Unid="a264ee2f23e4402c927f89ce5357d5d6">
        <w:spacing w:after="0" pt14:Unid="f177ec3bdef943e8919aafa91c69f901"/>
        <w:ind w:left="260" pt14:Unid="47b1ae7ccde8446aa46f96fe584f1bd0"/>
        <w:rPr pt14:Unid="f3b39ec61d8747d6ab2b1104b7c8ddd2">
          <w:color w:val="auto" pt14:Unid="30d0459c5f084ae9acefc313f5cb7f1a"/>
          <w:sz w:val="20" pt14:Unid="be17b25a0cca4589b741a1c553bc0e2f"/>
          <w:szCs w:val="20" pt14:Unid="c7b9fb5fb91646ac867f3e69ee8c9763"/>
        </w:rPr>
      </w:pPr>
      <w:r>
        <w:rPr pt14:Unid="ddbb59dff2ef490aa03ab2a1d99e479c">
          <w:rFonts w:ascii="Arial" w:hAnsi="Arial" w:eastAsia="Arial" w:cs="Arial" pt14:Unid="420f14ea414b428982b0e8f0d3849742"/>
          <w:color w:val="auto" pt14:Unid="31ca3a27c108412d8b897505ca407cdf"/>
          <w:sz w:val="29" pt14:Unid="59b858aca863494da146974270d5bfe9"/>
          <w:szCs w:val="29" pt14:Unid="21fef3b1684f4f6e9290e7dce54aed4b"/>
        </w:rPr>
        <w:t>6.5 Despliegue</w:t>
      </w:r>
    </w:p>
    <w:p pt14:Unid="fd9ad941741945378197fc055a67a88e">
      <w:pPr pt14:Unid="5a6ac76d638d4ce7b5926089171b2e2f">
        <w:spacing w:after="0" w:line="20" w:lineRule="exact" pt14:Unid="0fae2dd6fb3842c0ae0e3270ffc7ec86"/>
        <w:rPr pt14:Unid="87fb3104b880443eb225e8397727b3e2">
          <w:color w:val="auto" pt14:Unid="faa3c45f97d447b39b3e451ca4f33274"/>
          <w:sz w:val="20" pt14:Unid="ef0233a14f1a455a815ba32da4544aa7"/>
          <w:szCs w:val="20" pt14:Unid="f04d73884190425e8adc270e9248a72e"/>
        </w:rPr>
      </w:pPr>
    </w:p>
    <w:p pt14:Unid="081c7a23ece64020a6a78f4d46f09964">
      <w:pPr pt14:Unid="db5e0321b16445b6817cc627aa506e60">
        <w:spacing w:after="0" w:line="305" w:lineRule="exact" pt14:Unid="1b8c6b1af82d4c008402f5564a086087"/>
        <w:rPr pt14:Unid="3f5d4c6d486444228535a7c132551673">
          <w:color w:val="auto" pt14:Unid="6ae1ac6903d84db6b06e9fb5ab3db914"/>
          <w:sz w:val="20" pt14:Unid="0e1c258f5f1b4a68bd2aa0238f3abcaf"/>
          <w:szCs w:val="20" pt14:Unid="4970a0f7d41a4f3997cef695b6ecb905"/>
        </w:rPr>
      </w:pPr>
    </w:p>
    <w:p pt14:Unid="dbccf0aed9a743ffbff4f74229ad4354">
      <w:pPr pt14:Unid="c6610456a13e4a1c8cf49d0874f6a9fa">
        <w:spacing w:after="0" w:line="260" w:lineRule="auto" pt14:Unid="9f1b982a6694477e9dcc7c336e94051a"/>
        <w:ind w:left="260" w:right="266" w:firstLine="339" pt14:Unid="b28d296673ef4ad0bde20a43a856a988"/>
        <w:jc w:val="both" pt14:Unid="b5af7adcc11449ef9b2d3419985f4e64"/>
        <w:rPr pt14:Unid="cbe76df6efa742c4b86c3de409c8320e">
          <w:rFonts w:ascii="Arial" w:hAnsi="Arial" w:eastAsia="Arial" w:cs="Arial" pt14:Unid="4281577a999b4c19aa2d7768694a93da"/>
          <w:color w:val="auto" pt14:Unid="08d05645afb64584abb6439a38e906da"/>
          <w:sz w:val="22" pt14:Unid="40277366567b4814927d828862948c43"/>
          <w:szCs w:val="22" pt14:Unid="6300bfd198834d878a7bf6f2b911bc2f"/>
        </w:rPr>
      </w:pPr>
      <w:r>
        <w:rPr pt14:Unid="b8dc837c5b75400b8277b452092a1e06">
          <w:rFonts w:ascii="Arial" w:hAnsi="Arial" w:eastAsia="Arial" w:cs="Arial" pt14:Unid="e626c701494d482e992c51c4718fbc4c"/>
          <w:color w:val="auto" pt14:Unid="e78722f28f8946e285b5365a5ea6651f"/>
          <w:sz w:val="22" pt14:Unid="8d72c61c32274581a48d466f9811983d"/>
          <w:szCs w:val="22" pt14:Unid="064d3ae473f54e8b87a56f5bc5d9cc27"/>
        </w:rPr>
        <w:t>Como hemos mencionado en la sección 3.5 Propuesta, para el despliegue de la aplica-ción se va a emplear Azure App Service. No se va a implementar ninguna pipeline para desplegar automáticamente y todos los pasos que se detallan se deben hacer manual-mente, aunque sean muy sencillos:</w:t>
      </w:r>
    </w:p>
    <w:p pt14:Unid="2c2d3014f5a240c5b30f928ef278cee7">
      <w:pPr pt14:Unid="5031c9f86cf742e59460957af3bb6789">
        <w:spacing w:after="0" w:line="287" w:lineRule="exact" pt14:Unid="48ee2d7f002a4fa78debe701108ff66b"/>
        <w:rPr pt14:Unid="98e6d57526f34020a8cdac78ab61125d">
          <w:color w:val="auto" pt14:Unid="f1b3784c5bbc45ffa33f3a141f761783"/>
          <w:sz w:val="20" pt14:Unid="bbf24b41b9c046a5ba49bf07c9294a8d"/>
          <w:szCs w:val="20" pt14:Unid="2db1804bd3624d0ba7f179aa63c65d19"/>
        </w:rPr>
      </w:pPr>
    </w:p>
    <w:p pt14:Unid="f736dc5c7dd943789a47137101cd5387">
      <w:pPr pt14:Unid="1fd31e95476a4900b24bccb9e6a95611">
        <w:numPr pt14:Unid="ad0e2003363e4d149b4e915d28e51260">
          <w:ilvl w:val="0" pt14:Unid="f6c157581ac345eb90a8424f800e8269"/>
          <w:numId w:val="12" pt14:Unid="30f3682b4cd44a66882596acdf8ad53f"/>
        </w:numPr>
        <w:tabs pt14:Unid="8767695541e94e4da5a41974bfecaea6">
          <w:tab w:val="left" w:leader="none" w:pos="800" pt14:Unid="ce6c0c73764440f4aaa3cba2b971db5d"/>
        </w:tabs>
        <w:spacing w:after="0" w:line="280" w:lineRule="auto" pt14:Unid="56e829b2f3cd4a17a90cf01ab5ce2628"/>
        <w:ind w:left="800" w:right="266" w:hanging="266" pt14:Unid="f5dbfa2f63c14c719a64ee494ffadf79"/>
        <w:jc w:val="both" pt14:Unid="f335e6b1764d4c35943eab8e277ba6c9"/>
        <w:rPr pt14:Unid="f8c26c89d2a249049ea728d484f8d8f2">
          <w:rFonts w:ascii="Arial" w:hAnsi="Arial" w:eastAsia="Arial" w:cs="Arial" pt14:Unid="396f1cf9f6e94bc8a058042963f42591"/>
          <w:color w:val="auto" pt14:Unid="fd931c8425074769ace4ece63f9238b7"/>
          <w:sz w:val="21" pt14:Unid="e125ee952df94827b91df7b3f7dde2ea"/>
          <w:szCs w:val="21" pt14:Unid="93719152a54745b887474fefb2fc3176"/>
        </w:rPr>
      </w:pPr>
      <w:r>
        <w:rPr pt14:Unid="867bcb5a177348bfacc6485e1b26fc18">
          <w:rFonts w:ascii="Arial" w:hAnsi="Arial" w:eastAsia="Arial" w:cs="Arial" pt14:Unid="ec8654b3bf754576b044a75e8df16109"/>
          <w:b w:val="1" pt14:Unid="b9509dcf4e8a473eae9882ebe334cfa8"/>
          <w:bCs w:val="1" pt14:Unid="621316359b324fce91be421e4bb34814"/>
          <w:color w:val="auto" pt14:Unid="461c7dcf583a40e289fe69c8e7d4f5f2"/>
          <w:sz w:val="21" pt14:Unid="0d0e0b03b18941549945a2c009c9f422"/>
          <w:szCs w:val="21" pt14:Unid="d6458a8b1c594522b7f75691c27dbedf"/>
        </w:rPr>
        <w:t>Creación de un Dockerfile</w:t>
      </w:r>
      <w:r>
        <w:rPr pt14:Unid="48bf1cb5a2e54f0191402320bae389fb">
          <w:rFonts w:ascii="Arial" w:hAnsi="Arial" w:eastAsia="Arial" w:cs="Arial" pt14:Unid="e4d977ca16fb42328a07f719422f109c"/>
          <w:color w:val="auto" pt14:Unid="5a99f713df5942948fb99ae13f2000d6"/>
          <w:sz w:val="21" pt14:Unid="577abd9752534ee89b2cba67800990c1"/>
          <w:szCs w:val="21" pt14:Unid="ed905ce9bb2b49319ceab18712c0a975"/>
        </w:rPr>
        <w:t>: en la capa de servicios se debe crear un Dockerfile.</w:t>
      </w:r>
      <w:r>
        <w:rPr pt14:Unid="1fdb4b93f96a46189d18b0bb00292f00">
          <w:rFonts w:ascii="Arial" w:hAnsi="Arial" w:eastAsia="Arial" w:cs="Arial" pt14:Unid="b69725c128c3482d9f516ec204a4c101"/>
          <w:b w:val="1" pt14:Unid="5f5b62de4700412c90bfab53753421c0"/>
          <w:bCs w:val="1" pt14:Unid="1ccafbbf1ab245ab840d6ca9c297a147"/>
          <w:color w:val="auto" pt14:Unid="e9cf792d37724883a5996c8ffde8dee5"/>
          <w:sz w:val="21" pt14:Unid="513c980c911b48dea0e0dc6259a4b50a"/>
          <w:szCs w:val="21" pt14:Unid="430ba9e4e98e4c3fa2f909b710feda4c"/>
        </w:rPr>
        <w:t xml:space="preserve"> </w:t>
      </w:r>
      <w:r>
        <w:rPr pt14:Unid="477354a2ce29405d9b87d7da796cddbd">
          <w:rFonts w:ascii="Arial" w:hAnsi="Arial" w:eastAsia="Arial" w:cs="Arial" pt14:Unid="8530e3f8820543ffb8ef884260c19976"/>
          <w:color w:val="auto" pt14:Unid="b3f9d8759c5a488980fd8a3133dd195d"/>
          <w:sz w:val="21" pt14:Unid="456e0a23d49d4b5fb02d34bf7b489853"/>
          <w:szCs w:val="21" pt14:Unid="3edbc3f5396843cca37b2b5b204511da"/>
        </w:rPr>
        <w:t>En la mayoría de ejemplos encontrados se ha visto que la imagen de Docker se genera básicamente mediante dos pasos del Dockerfile: se copian todos los archivos</w:t>
      </w:r>
    </w:p>
    <w:p pt14:Unid="eff3df8b328e4c709087862aababb0ab">
      <w:pPr pt14:Unid="4b8ce2745b5941339c477084b8529d07">
        <w:spacing w:after="0" w:line="20" w:lineRule="exact" pt14:Unid="828018c716364e7196c2fdd37d850521"/>
        <w:rPr pt14:Unid="4b7d5a3d535448d0a4695312def7a8e5">
          <w:color w:val="auto" pt14:Unid="a9b42fec39a24a16a983286872761ad4"/>
          <w:sz w:val="20" pt14:Unid="fb107868c5ab4c20ae0d01ef7aacf8e1"/>
          <w:szCs w:val="20" pt14:Unid="7c51ae69101847499f3d5729dd9c1b0d"/>
        </w:rPr>
      </w:pPr>
    </w:p>
    <w:p pt14:Unid="7adda9d14fe649dcaf04e78dcf46176a">
      <w:pPr pt14:Unid="ce0f47d2699c48c7a505f9fae695eee1">
        <w:spacing w:after="0" w:line="97" w:lineRule="exact" pt14:Unid="33852bb045334b8ea47075aba8a3ce8a"/>
        <w:rPr pt14:Unid="603a33c3ae454048b3d9a13d00aec414">
          <w:color w:val="auto" pt14:Unid="0e60e4191446497e895899df71f834e7"/>
          <w:sz w:val="20" pt14:Unid="d60ba51d1e5e457ca192ae4f3a879587"/>
          <w:szCs w:val="20" pt14:Unid="2eccc6060ddb4a92827ba9f2e1de74db"/>
        </w:rPr>
      </w:pPr>
    </w:p>
    <w:p pt14:Unid="9c959915b251439489140de38573bba8">
      <w:pPr pt14:Unid="bc955ea360d3415397385d8bc9bf8d05">
        <w:spacing w:after="0" pt14:Unid="b8d3a9cfa8da41079293910670db04f2"/>
        <w:ind w:left="260" w:right="266" w:firstLine="173" pt14:Unid="ef471f02b72a41fa91be551aa36bd5ff"/>
        <w:rPr pt14:Unid="4e162ac7f0d14579857a6f3ad61d11b2">
          <w:color w:val="auto" pt14:Unid="6bdd8ed897124129a64bc862bd8bc3d3"/>
          <w:sz w:val="20" pt14:Unid="31d23bb403fa44fc81a9ba5bad791ef7"/>
          <w:szCs w:val="20" pt14:Unid="c43e830b812546da8149f66f2be208ce"/>
        </w:rPr>
      </w:pPr>
      <w:r>
        <w:rPr pt14:Unid="69440f59ca90489f94dec05e40df8f06">
          <w:rFonts w:ascii="Arial" w:hAnsi="Arial" w:eastAsia="Arial" w:cs="Arial" pt14:Unid="19c2a32237364cfea1dcded483dbdc8c"/>
          <w:color w:val="auto" pt14:Unid="937aaebce8d84ca6afb1b2a790f55da9"/>
          <w:sz w:val="27" pt14:Unid="c094b3f6545f4ac788945570a32c32df"/>
          <w:szCs w:val="27" pt14:Unid="c2930c54236f482a9423c20c7988ef1a"/>
          <w:vertAlign w:val="superscript" pt14:Unid="1d92cb61a168465ab4474538593cd305"/>
        </w:rPr>
        <w:t>23</w:t>
      </w:r>
      <w:r>
        <w:rPr pt14:Unid="482f43441fdc4e34bc73fb4ce3e07dae">
          <w:rFonts w:ascii="Arial" w:hAnsi="Arial" w:eastAsia="Arial" w:cs="Arial" pt14:Unid="353897b589834077aa807fe21a1ddf3c"/>
          <w:color w:val="auto" pt14:Unid="56b99735d3774656b5ea5d8bd97e9e1b"/>
          <w:sz w:val="18" pt14:Unid="d48bcf26ee9848b7b02fbc3021258d2a"/>
          <w:szCs w:val="18" pt14:Unid="d1d286c32b764a4eb867850457072b78"/>
        </w:rPr>
        <w:t xml:space="preserve"> Pruebas con InMemory: https://docs.microsoft.com/es-es/ef/core/miscellaneous/testing/in-memory</w:t>
      </w:r>
    </w:p>
    <w:p pt14:Unid="daaec5bf0a2e4406a1603f8e4c11cc63">
      <w:pPr pt14:Unid="73a91676dde6452a83774a523f4f82a6"/>
    </w:p>
    <w:tbl pt14:Unid="41d32732e226498aa2bbe66afc3304db" pt14:CorrelatedSHA1Hash="a49e81a64a727ad08555a0fb450d246001e4fb8c" pt14:SHA1Hash="a49e81a64a727ad08555a0fb450d246001e4fb8c" pt14:StructureSHA1Hash="083c39f071e2f67adc0ffdb8cc687ed0eb21b73c">
      <w:tblPr pt14:Unid="e5e23600a703422ca49ada14a1939242">
        <w:tblInd w:w="260" w:type="dxa" pt14:Unid="409ef48e93b047269e2fed906e41f50d"/>
        <w:tblLayout w:type="fixed" pt14:Unid="19fd756f92654283863d8a457c9b81d1"/>
        <w:tblCellMar pt14:Unid="694f4343a6c14511a685226701357890">
          <w:top w:w="0" w:type="dxa" pt14:Unid="f2add61e9f4b48eba70c5dc5db2cc127"/>
          <w:left w:w="0" w:type="dxa" pt14:Unid="7eb0e39e51344fbd808fa3a167db32a0"/>
          <w:bottom w:w="0" w:type="dxa" pt14:Unid="6f2124491386410eb38dd85cd204d92a"/>
          <w:right w:w="0" w:type="dxa" pt14:Unid="bfd41497c4884cc5a4dd5014c816976c"/>
        </w:tblCellMar>
      </w:tblPr>
      <w:tr pt14:Unid="09353f493dee434da04d3d8825fc641c" pt14:CorrelatedSHA1Hash="7505a48949e75f4a26de13e690370427abec8982" pt14:SHA1Hash="7505a48949e75f4a26de13e690370427abec8982" pt14:StructureSHA1Hash="79a0eea29f620d22c292795db0fa42012a6019db">
        <w:trPr pt14:Unid="7428fe41bc9a494a9e3e0aac8b9aa00d">
          <w:trHeight w:val="361" pt14:Unid="eb2ffa5125de4ecf99c245343621b3d3"/>
        </w:trPr>
        <w:tc pt14:Unid="6ad1ef8ab92c4dd7a3ac8ab6fa095ed9" pt14:SHA1Hash="c91d9acf2a3cc6aa3b8d8318e547e4e2bc420811">
          <w:tcPr pt14:Unid="9d727bc66e3e466e96fdd49e69314c6f">
            <w:tcW w:w="4840" w:type="dxa" pt14:Unid="9d9d28debbb048ef9c90a9604cb779e4"/>
            <w:tcBorders pt14:Unid="c86ad68355fe4873a412aa6f159faded">
              <w:bottom w:val="single" w:color="auto" w:sz="8" pt14:Unid="09df1420d9a94124ac20275a512d5da7"/>
            </w:tcBorders>
            <w:vAlign w:val="bottom" pt14:Unid="86ed156426f849cfb42a74cdfce10c50"/>
          </w:tcPr>
          <w:p pt14:Unid="9ee0ec9080ca4974a5bb8c8754b1294f">
            <w:pPr pt14:Unid="db0a56e2c4b44ab183f4d0f159244c89">
              <w:spacing w:after="0" pt14:Unid="a7d1671f4a5b44079e00c6a16701f627"/>
              <w:rPr pt14:Unid="2aa0dcf5a6c74172a21b2a023a719e27">
                <w:color w:val="auto" pt14:Unid="a1d50dc7eb474f2c8e6a03af643ef374"/>
                <w:sz w:val="20" pt14:Unid="44842a9b93154f18863acf0965d25f0d"/>
                <w:szCs w:val="20" pt14:Unid="6be3e54a6ff944998daad50d524401d2"/>
              </w:rPr>
            </w:pPr>
            <w:r>
              <w:rPr pt14:Unid="6568a1e8345f44079c21338851f7cabb">
                <w:rFonts w:ascii="Arial" w:hAnsi="Arial" w:eastAsia="Arial" w:cs="Arial" pt14:Unid="ee9a776e419d4b2fb513189d2c2a58cb"/>
                <w:color w:val="auto" pt14:Unid="06e9c8431ba544038b5621df20fed5e7"/>
                <w:sz w:val="24" pt14:Unid="6d6bdaeb7cf04f7d99b163a27d50132e"/>
                <w:szCs w:val="24" pt14:Unid="5dee0a484d8e4132a8cbcd8e76cc462d"/>
              </w:rPr>
              <w:t>6.5  Despliegue</w:t>
            </w:r>
          </w:p>
        </w:tc>
        <w:tc pt14:Unid="1b7ca12dfdbd41f5a5bbfdeeae9b9df6" pt14:SHA1Hash="53c5832ea3e82e3a4caea0c0ef7c3e589b649ef4">
          <w:tcPr pt14:Unid="6fea521efd5e420ea44f8e5ddb5f864b">
            <w:tcW w:w="3660" w:type="dxa" pt14:Unid="b81df36092424e9b9c7bb7404ae3fd20"/>
            <w:tcBorders pt14:Unid="c559a782954b477cb555b7d98367efef">
              <w:bottom w:val="single" w:color="auto" w:sz="8" pt14:Unid="022838aa46b3468ba88e059d28bcf7fb"/>
            </w:tcBorders>
            <w:vAlign w:val="bottom" pt14:Unid="7ddd22ce7acf4fdc8c6be23883c70012"/>
          </w:tcPr>
          <w:p pt14:Unid="563556faa0864b5e91fe50099f712143">
            <w:pPr pt14:Unid="ed44616f649f4e1496d2970eda78237f">
              <w:spacing w:after="0" pt14:Unid="c20462569e4d4175a18c026962b71825"/>
              <w:jc w:val="right" pt14:Unid="c9098799a8d4437aa2c7bf695114132e"/>
              <w:rPr pt14:Unid="875ea5a2b43f45a19ddc23bd84597787">
                <w:color w:val="auto" pt14:Unid="d21d417d06b34dcd97bd1af172227c40"/>
                <w:sz w:val="20" pt14:Unid="3c8a7771b842400abcbfaa250aaa652b"/>
                <w:szCs w:val="20" pt14:Unid="5fc5b8e27ebb4ec084afe78f4b91bc0d"/>
              </w:rPr>
            </w:pPr>
            <w:r>
              <w:rPr pt14:Unid="7f261040098440d48b38475fc765a10e">
                <w:rFonts w:ascii="Arial" w:hAnsi="Arial" w:eastAsia="Arial" w:cs="Arial" pt14:Unid="dafed92102eb40869511e1dee579bc47"/>
                <w:b w:val="1" pt14:Unid="f76050f827f146d99f8dcd1ecef15431"/>
                <w:bCs w:val="1" pt14:Unid="90ff64f050334571a481d6958e12ca08"/>
                <w:color w:val="auto" pt14:Unid="5e1cd13f246640dfa9535cd0fdc0efc5"/>
                <w:sz w:val="22" pt14:Unid="503d77e5f75046a8b18a2af4b912c3c3"/>
                <w:szCs w:val="22" pt14:Unid="1644ef4379c841edb05e81048dd2c219"/>
              </w:rPr>
              <w:t>49</w:t>
            </w:r>
          </w:p>
        </w:tc>
      </w:tr>
    </w:tbl>
    <w:p pt14:Unid="55b4253564e140d8ae6ab462fc997bc9">
      <w:pPr pt14:Unid="b4b3a68b4eae49aa926e5b6cfc96ace6">
        <w:spacing w:after="0" w:line="387" w:lineRule="exact" pt14:Unid="08831fc47cfb4bd492abb441fbdff7f4"/>
        <w:rPr pt14:Unid="8de5c4adbbb848b68c64dc03d32fc5da">
          <w:color w:val="auto" pt14:Unid="0592f99a3c7142baa9392966d8ffa7c9"/>
          <w:sz w:val="20" pt14:Unid="f0a05d3838e14e90898216869780d01e"/>
          <w:szCs w:val="20" pt14:Unid="74f2c2d950d34701b645af71b7e69aba"/>
        </w:rPr>
      </w:pPr>
    </w:p>
    <w:p pt14:Unid="b45a8ca020b249dca136bfb648161eb0">
      <w:pPr pt14:Unid="7a1cd8f81cbb4c779cef3a2c160bd30b">
        <w:spacing w:after="0" w:line="247" w:lineRule="auto" pt14:Unid="f3ac1ca6d2844d8f8f44e7807cf1a8da"/>
        <w:ind w:left="800" w:right="266" pt14:Unid="5e7342563b5a4e29a03e74173e0354ba"/>
        <w:jc w:val="both" pt14:Unid="faeacae733a64f7d9b8b868c72a01c0c"/>
        <w:rPr pt14:Unid="7507e22c467c4ff4b742844958a1b063">
          <w:rFonts w:ascii="Arial" w:hAnsi="Arial" w:eastAsia="Arial" w:cs="Arial" pt14:Unid="7b016c03bb254b6da95764a8fe513471"/>
          <w:color w:val="auto" pt14:Unid="81c72e44a8df45e693b1f0e14ddcbb6a"/>
          <w:sz w:val="22" pt14:Unid="5e374aa5bf7e48888179a3fc00673f98"/>
          <w:szCs w:val="22" pt14:Unid="1d4d79d5b98744a781b333369b737560"/>
        </w:rPr>
      </w:pPr>
      <w:r>
        <w:rPr pt14:Unid="256632142bca4499916300e7b18cd4f8">
          <w:rFonts w:ascii="Arial" w:hAnsi="Arial" w:eastAsia="Arial" w:cs="Arial" pt14:Unid="fe24c261e5bc49a2b972979d77209d39"/>
          <w:color w:val="auto" pt14:Unid="e02b257fb768434c8fc0fb7db550047c"/>
          <w:sz w:val="22" pt14:Unid="206f45992bc8478ba4e9edc904bb72c8"/>
          <w:szCs w:val="22" pt14:Unid="6682938fc7294b379d20295957f15916"/>
        </w:rPr>
        <w:t xml:space="preserve">de la solución a la imagen y se compila la solución completo. Cuando se crea y arranca un contenedor, se inicia el proceso del servicio a través de la DLL que se ha generado tras la compilación. </w:t>
      </w:r>
      <w:r>
        <w:rPr pt14:Unid="b8ae2fdef1d14f2f8881b447fb3fa32d">
          <w:rFonts w:ascii="Arial" w:hAnsi="Arial" w:eastAsia="Arial" w:cs="Arial" pt14:Unid="a5229fc094964f9fb35dd60cef05d995"/>
          <w:color w:val="auto" pt14:Unid="792fb1267a2943fb8591c82f66b8871e"/>
          <w:sz w:val="31" pt14:Unid="22362bc9d694472e919cff4561a330ba"/>
          <w:szCs w:val="31" pt14:Unid="efe887606c4d4533ab24ba7f0496e179"/>
          <w:vertAlign w:val="superscript" pt14:Unid="0ea4bc2af33a4ebe9ebc2dad8b4b6d6d"/>
        </w:rPr>
        <w:t>24</w:t>
      </w:r>
      <w:r>
        <w:rPr pt14:Unid="312f1dea40db4ba18bca241e2d639559">
          <w:rFonts w:ascii="Arial" w:hAnsi="Arial" w:eastAsia="Arial" w:cs="Arial" pt14:Unid="ba5371f41e39424f91bd46e24d3f0b25"/>
          <w:color w:val="auto" pt14:Unid="693d802f32f945fbacf0e4e148d28f02"/>
          <w:sz w:val="22" pt14:Unid="7879ad0bae624b00a1a2aed1b46f534b"/>
          <w:szCs w:val="22" pt14:Unid="f95c8c68d81546f0a5ab466f2213a3c7"/>
        </w:rPr>
        <w:t xml:space="preserve"> Este Dockerfile es más fiable en cuanto a que los ensamblados necesarios se generan dentro de la propia imagen. Sin embargo, la creación de la imagen es más lenta. Por ello, para entornos de desarrollo vamos a simplificar el Dockerfile para que simplemente copie los ensamblados, que se han generado previamente en el entorno de desarrollo, de aquí a la imagen. Los ensamblados se publican dentro de una carpeta que hemos llamado PublishOutput. En el Dockerfile tampoco hace falta exponer ningún puerto porque esto ya lo hace la imagen base.</w:t>
      </w:r>
    </w:p>
    <w:p pt14:Unid="7e1255a59a0547b9ab88d1e50ee013a1">
      <w:pPr pt14:Unid="7f64c765830946d087ea22b331c42648">
        <w:spacing w:after="0" w:line="20" w:lineRule="exact" pt14:Unid="b7b095523e774bdc9ee9a12e642b3072"/>
        <w:rPr pt14:Unid="af7ce926f8fe4644a4665fc0e8d472fa">
          <w:color w:val="auto" pt14:Unid="ee1de4b26ba2408c98d1a53a366a8a70"/>
          <w:sz w:val="20" pt14:Unid="779bb3523c954158aa2ac1cdc68ead08"/>
          <w:szCs w:val="20" pt14:Unid="7cc9ddddd10f407d949d020020274943"/>
        </w:rPr>
      </w:pPr>
      <w:r>
        <w:rPr pt14:Unid="3b243eee5da745bb8192ff0e8eae741f">
          <w:color w:val="auto" pt14:Unid="7d09a37aff5d4cbd9166297a9b6e3e51"/>
          <w:sz w:val="20" pt14:Unid="12afb842912946638aeaeaff4260b9f2"/>
          <w:szCs w:val="20" pt14:Unid="63bbe6dd8bf34d2eab6556a0e82a028f"/>
        </w:rPr>
        <w:drawing pt14:Unid="e5de27f0d46b43b5af6366f44e735cbb" pt14:SHA1Hash="6666d35d68840672256f2d55fbbf9cdf8dddca39">
          <wp:anchor simplePos="0" relativeHeight="251657728" behindDoc="1" locked="0" layoutInCell="0" allowOverlap="1" pt14:Unid="fb25d78b41334809bc9e28fdfc1ee63c">
            <wp:simplePos x="0" y="0" pt14:Unid="0a0c16aae8644b5599119853edc4b159"/>
            <wp:positionH relativeFrom="column" pt14:Unid="8ddeb1bc9c1b445b826c1f6ce8915852">
              <wp:posOffset pt14:Unid="a43d7e601dd943bd88e63045d51216bc">1360170</wp:posOffset>
            </wp:positionH>
            <wp:positionV relativeFrom="paragraph" pt14:Unid="b5f69c9c3cd44300bcc1c8eb6504e9f3">
              <wp:posOffset pt14:Unid="50f3e3c42694485bbbec6835cfdec78c">173990</wp:posOffset>
            </wp:positionV>
            <wp:extent cx="3011170" cy="920750" pt14:Unid="fe9f64a876fe486ebb79a46f4e8f1c98"/>
            <wp:wrapNone pt14:Unid="333ac11295f1474b82631b16563240f5"/>
            <wp:docPr id="53" name="Picture 243" pt14:Unid="3e008d4d589f4b97ae06669eacad2476"/>
            <wp:cNvGraphicFramePr pt14:Unid="fc8b256fe4aa4577a4c25c0d5b8e355c">
              <a:graphicFrameLocks xmlns:a="http://schemas.openxmlformats.org/drawingml/2006/main" noChangeAspect="1" pt14:Unid="07d2bf9dfd004fca98f3aadb6140db3b"/>
            </wp:cNvGraphicFramePr>
            <a:graphic xmlns:a="http://schemas.openxmlformats.org/drawingml/2006/main" pt14:Unid="c76758ea176948e7b493fb206bdeace2">
              <a:graphicData uri="http://schemas.openxmlformats.org/drawingml/2006/picture" pt14:Unid="9f5c865437744504b9166c2613eade2c">
                <pic:pic xmlns:pic="http://schemas.openxmlformats.org/drawingml/2006/picture" pt14:Unid="a2900d0e8646483e9d7b34c6b5ce4c51">
                  <pic:nvPicPr pt14:Unid="3be84a4cef864e6d803b1ce23ad549df">
                    <pic:cNvPr id="0" name="Picture 243" pt14:Unid="247f2f0237924ed0b58da6ee4647ec72"/>
                    <pic:cNvPicPr pt14:Unid="543a1c72e6c84528b0586685fa140420">
                      <a:picLocks noChangeAspect="1" noChangeArrowheads="1" pt14:Unid="a3a6f2de43c340b5aa1f17ab4744db91"/>
                    </pic:cNvPicPr>
                  </pic:nvPicPr>
                  <pic:blipFill pt14:Unid="fc973efce48a479d8977f3f2e86ab3b6">
                    <a:blip r:embed="rId59" pt14:Unid="c673bedcb763436681198f57758a8396">
                      <a:extLst pt14:Unid="dfdbfd9c1705487fa2b8aa04af27b544">
                        <a:ext uri="{28A0092B-C50C-407E-A947-70E740481C1C}" pt14:Unid="fe07dc1143224da4a9c1d35df1c296af"/>
                      </a:extLst>
                    </a:blip>
                    <a:srcRect pt14:Unid="a61a75d94f464e6bb996f7cd9c4bff1d"/>
                    <a:stretch pt14:Unid="b73086ef22cd4c409a7618b5c3a826bf">
                      <a:fillRect pt14:Unid="5c69e84969db46629309420e6a9b9673"/>
                    </a:stretch>
                  </pic:blipFill>
                  <pic:spPr bwMode="auto" pt14:Unid="fb2749e91fbd4336a10d80f0b15b4565">
                    <a:xfrm pt14:Unid="d5ba6f50782a46799ba4f74214d81972">
                      <a:off x="0" y="0" pt14:Unid="2ddddeed783945f7bbcb494dceb63ccc"/>
                      <a:ext cx="3011170" cy="920750" pt14:Unid="766adc698923421ebd756667880d1956"/>
                    </a:xfrm>
                    <a:prstGeom prst="rect" pt14:Unid="43d728a3723f426e96c131d783d4c981">
                      <a:avLst pt14:Unid="b43f1deefb154b6eb784b8b7ad97b836"/>
                    </a:prstGeom>
                    <a:noFill pt14:Unid="201f0cf732624586af8bce0b664b1014"/>
                  </pic:spPr>
                </pic:pic>
              </a:graphicData>
            </a:graphic>
          </wp:anchor>
        </w:drawing>
      </w:r>
    </w:p>
    <w:p pt14:Unid="09a84f11c5114982aa1dabe72ede28df">
      <w:pPr pt14:Unid="7ebbd4f4fb1145d88280eab3ab54749a">
        <w:spacing w:after="0" w:line="200" w:lineRule="exact" pt14:Unid="848551f915af430a8ad1b5ca2934d56e"/>
        <w:rPr pt14:Unid="11af95aadfd0440b97760472cc66ffdf">
          <w:color w:val="auto" pt14:Unid="5a88bd9877864b3a9e62a27a2e69f433"/>
          <w:sz w:val="20" pt14:Unid="e34a08aaf030484585de637036a512e0"/>
          <w:szCs w:val="20" pt14:Unid="3f349e402ef94d8b84fc82e55b8ca25a"/>
        </w:rPr>
      </w:pPr>
    </w:p>
    <w:p pt14:Unid="b07afba03dec4958b392543ebebb5dd6">
      <w:pPr pt14:Unid="2bce98fa9afd4928885277e66c94161d">
        <w:spacing w:after="0" w:line="200" w:lineRule="exact" pt14:Unid="1e024915eaba4190b39a31a663af90b5"/>
        <w:rPr pt14:Unid="f30a9ace0fa747d98aa869e6ebe7ce22">
          <w:color w:val="auto" pt14:Unid="52518826a92747938fc43cb8a0fa4f9e"/>
          <w:sz w:val="20" pt14:Unid="44b551daed414e81ab0a0992e5b218fd"/>
          <w:szCs w:val="20" pt14:Unid="a6143158bbdb49a5b4d682de46c6905b"/>
        </w:rPr>
      </w:pPr>
    </w:p>
    <w:p pt14:Unid="aa355b25a9e94446910ff8bee415f355">
      <w:pPr pt14:Unid="f9d4a9a960494ca18d9a5b40d7723d3e">
        <w:spacing w:after="0" w:line="200" w:lineRule="exact" pt14:Unid="1c92aac54ba74adfb19798e227049317"/>
        <w:rPr pt14:Unid="fd634e7b139f4c71a10228ccc5e13fab">
          <w:color w:val="auto" pt14:Unid="089bb7db66d34a2baf368c9c5ee2d08d"/>
          <w:sz w:val="20" pt14:Unid="5cfae767834a45ec876b78003e6e7eb8"/>
          <w:szCs w:val="20" pt14:Unid="96123e573e234fc5b59913b1de127865"/>
        </w:rPr>
      </w:pPr>
    </w:p>
    <w:p pt14:Unid="835512144d114896a1cb7bf3b53276c7">
      <w:pPr pt14:Unid="7177ab8a1a2b4a21a48a0f19566655c0">
        <w:spacing w:after="0" w:line="200" w:lineRule="exact" pt14:Unid="48e679a37615437e94de62f593362c3f"/>
        <w:rPr pt14:Unid="331d14d6bf3c4dd59ba664e455250ea8">
          <w:color w:val="auto" pt14:Unid="8410caf1904e439ba11a5300881f9bdd"/>
          <w:sz w:val="20" pt14:Unid="640a3c1ef7294a238f77098a8ecdc46a"/>
          <w:szCs w:val="20" pt14:Unid="97fa9ac7c98b4435b772069cac564700"/>
        </w:rPr>
      </w:pPr>
    </w:p>
    <w:p pt14:Unid="ab1586fa3e564e65bcf2dea61b30121a">
      <w:pPr pt14:Unid="c1cb9c1a920e4473b2e92a5ba23b1861">
        <w:spacing w:after="0" w:line="200" w:lineRule="exact" pt14:Unid="5a4ac1e4f04849168c30c981a4128968"/>
        <w:rPr pt14:Unid="5d8063166c334ba988a06c186f044c84">
          <w:color w:val="auto" pt14:Unid="530cae5a863345b19bd30b513adf5e2a"/>
          <w:sz w:val="20" pt14:Unid="7e750cb6af084c9aa28c7e36ac753882"/>
          <w:szCs w:val="20" pt14:Unid="b4ad1f25600e459fa935fc83732ebff3"/>
        </w:rPr>
      </w:pPr>
    </w:p>
    <w:p pt14:Unid="4090f161009b47c191b3e8d00607486d">
      <w:pPr pt14:Unid="0b6dfd9cc00d4902adcdd0365a2b88ff">
        <w:spacing w:after="0" w:line="200" w:lineRule="exact" pt14:Unid="3e6f047659c94c98837b266474a9d7e2"/>
        <w:rPr pt14:Unid="525194a2ab064e858612a8294031cc76">
          <w:color w:val="auto" pt14:Unid="2378e60e90a846fb9c816ad24decd076"/>
          <w:sz w:val="20" pt14:Unid="91a93a761abf43a8be32be4ad5133500"/>
          <w:szCs w:val="20" pt14:Unid="e1f0d272134842e5aaefa196eb777a94"/>
        </w:rPr>
      </w:pPr>
    </w:p>
    <w:p pt14:Unid="088fb587c1fa417fbaad94edc2448cc2">
      <w:pPr pt14:Unid="58d1ab541e1843bfb7e3a4bda34932e8">
        <w:spacing w:after="0" w:line="200" w:lineRule="exact" pt14:Unid="0872e957b5b24dffa3bc1bfdd6aa5614"/>
        <w:rPr pt14:Unid="6e319cb1a3a04c9c8a87aea1b84da58e">
          <w:color w:val="auto" pt14:Unid="cc36779e715b445e963af06afd87c727"/>
          <w:sz w:val="20" pt14:Unid="3e4ec247b1fb481c979648ff9fb0bdb9"/>
          <w:szCs w:val="20" pt14:Unid="ca3e4f57cc4e44638f24f7654e0843ad"/>
        </w:rPr>
      </w:pPr>
    </w:p>
    <w:p pt14:Unid="b25e5797b2144cbba8fdb7d9e0eb1a5a">
      <w:pPr pt14:Unid="83d99599147b4e828a3aefa1e3e280a3">
        <w:spacing w:after="0" w:line="200" w:lineRule="exact" pt14:Unid="b46b6bf031a34273a36291df756a1b11"/>
        <w:rPr pt14:Unid="a389ed9b1bc8497eb6ba6e412c2a33f2">
          <w:color w:val="auto" pt14:Unid="3a42f84027be4dbdad42a57c73d154cc"/>
          <w:sz w:val="20" pt14:Unid="98bcddd0a4e746d1b86f55abd00b3b66"/>
          <w:szCs w:val="20" pt14:Unid="0a8daa07af684085954bb3922ed236dd"/>
        </w:rPr>
      </w:pPr>
    </w:p>
    <w:p pt14:Unid="0b063decc7954638a16dd4514cc4a1ed">
      <w:pPr pt14:Unid="822a05a9c13b4af4933545b4b07414da">
        <w:spacing w:after="0" w:line="284" w:lineRule="exact" pt14:Unid="1f481e4acb3c4302b381dba5702ac12a"/>
        <w:rPr pt14:Unid="4f01cbd3699b4e7fb359136898bce119">
          <w:color w:val="auto" pt14:Unid="4993b5d5dae24e3eab8c37f74853c6e5"/>
          <w:sz w:val="20" pt14:Unid="5bcf73fb0c9c4cf4aef5ef68ca93d352"/>
          <w:szCs w:val="20" pt14:Unid="982797829ec948f88d4a0cfd52bed241"/>
        </w:rPr>
      </w:pPr>
    </w:p>
    <w:p pt14:Unid="4cb5eac609f84d938d31439b2ba5bf62">
      <w:pPr pt14:Unid="a9c5b2959f924e84a789bd5fd58ddd03">
        <w:spacing w:after="0" pt14:Unid="b6c2bc9bac594e20a5a3bae8acdd1a47"/>
        <w:ind w:right="6" pt14:Unid="7704f91fd8a44214adbb1057e2e2f3fe"/>
        <w:jc w:val="center" pt14:Unid="1687973b32014ba1beba414be8efc5d6"/>
        <w:rPr pt14:Unid="2b384a0a6c4741828238d11a45592fdc">
          <w:color w:val="auto" pt14:Unid="eb1d7c1678d94010920031523c082528"/>
          <w:sz w:val="20" pt14:Unid="59bb5537995442348de6c2334d9b73f3"/>
          <w:szCs w:val="20" pt14:Unid="73c73a39522f4f9594fbf7d56b1608ba"/>
        </w:rPr>
      </w:pPr>
      <w:r>
        <w:rPr pt14:Unid="871abf63b3b9412b85f39ebca891f84e">
          <w:rFonts w:ascii="Arial" w:hAnsi="Arial" w:eastAsia="Arial" w:cs="Arial" pt14:Unid="fd4c44d9f6704dbb8cbac5b7800b911c"/>
          <w:b w:val="1" pt14:Unid="9445f19e79074076a6a131d689a37d52"/>
          <w:bCs w:val="1" pt14:Unid="c668cae1b1f84e7ba73d0d53a626e6f6"/>
          <w:color w:val="auto" pt14:Unid="eace6acc88e141fc864848d5dfd3fc4d"/>
          <w:sz w:val="20" pt14:Unid="8794fcdd86a7438a8d0ccd52125f4e45"/>
          <w:szCs w:val="20" pt14:Unid="8a70967c3dca426bb96cf8e355213547"/>
        </w:rPr>
        <w:t xml:space="preserve">Figura 6.30: </w:t>
      </w:r>
      <w:r>
        <w:rPr pt14:Unid="2b0d509dc5a6486f89195f0232fe2a28">
          <w:rFonts w:ascii="Arial" w:hAnsi="Arial" w:eastAsia="Arial" w:cs="Arial" pt14:Unid="2176c13e16a94b99a3537faf9a863e5b"/>
          <w:color w:val="auto" pt14:Unid="45e8c158e52d4819a98f70f38f4695f5"/>
          <w:sz w:val="20" pt14:Unid="41a9800a137243eaa502bb3ce7d03660"/>
          <w:szCs w:val="20" pt14:Unid="b8f771a7fae14b1eab53429be1c2fbee"/>
        </w:rPr>
        <w:t>Dockerfile de la solución monolítica.</w:t>
      </w:r>
    </w:p>
    <w:p pt14:Unid="f93115c5b0864e1db7e76e04c79cb0a7">
      <w:pPr pt14:Unid="beea3040ffe44b869b567cdec6b1848f">
        <w:spacing w:after="0" w:line="200" w:lineRule="exact" pt14:Unid="2685cb72f47648e9b3bb59caf4dbbb04"/>
        <w:rPr pt14:Unid="436a9d36a6804a06840e612b102b417b">
          <w:color w:val="auto" pt14:Unid="8a34ef381a064f1f88cd107b68f950ef"/>
          <w:sz w:val="20" pt14:Unid="46bfde2b3b454e9995c8c8b016be9642"/>
          <w:szCs w:val="20" pt14:Unid="21de803dedac436989f25ed58e6bf772"/>
        </w:rPr>
      </w:pPr>
    </w:p>
    <w:p pt14:Unid="bc6648c8f03542bcbbfb8893ef817df7">
      <w:pPr pt14:Unid="cc70493b952d4e3d8e777541a3612196">
        <w:spacing w:after="0" w:line="244" w:lineRule="exact" pt14:Unid="41921907097a4e738a591c48ddf70b8b"/>
        <w:rPr pt14:Unid="dab069fa3ec3435bb208b9ce2722d3b6">
          <w:color w:val="auto" pt14:Unid="971c169fa9bd4065a5e536a78255c326"/>
          <w:sz w:val="20" pt14:Unid="1222782fb40c46ed86d2dc161a5ef621"/>
          <w:szCs w:val="20" pt14:Unid="142118decc3c4d4cb1eadbeec82a1f55"/>
        </w:rPr>
      </w:pPr>
    </w:p>
    <w:p pt14:Unid="d06ce91ecbf44066897082f299efed99">
      <w:pPr pt14:Unid="0ad01180d4a3457e9d31546b02193778">
        <w:numPr pt14:Unid="91c919f7abe34c0b9370689b97d9bd62">
          <w:ilvl w:val="0" pt14:Unid="ba85e8b5bd45454b9df098d2885845fa"/>
          <w:numId w:val="13" pt14:Unid="5c4fda775ee347c5bbb4bcd9959c740d"/>
        </w:numPr>
        <w:tabs pt14:Unid="6a7889a81fca4990a4b912c822382dae">
          <w:tab w:val="left" w:leader="none" w:pos="800" pt14:Unid="d2fce9188f394adaa9a28e0539d42573"/>
        </w:tabs>
        <w:spacing w:after="0" w:line="274" w:lineRule="auto" pt14:Unid="42175affe4d44d2199afda202199faec"/>
        <w:ind w:left="800" w:right="266" w:hanging="266" pt14:Unid="9d8189bbee9540689c0f2cc17c0a00de"/>
        <w:jc w:val="both" pt14:Unid="594d03aa026e4febb246b57278cecbc0"/>
        <w:rPr pt14:Unid="0cd062b075db4a829be81006dd83935a">
          <w:rFonts w:ascii="Arial" w:hAnsi="Arial" w:eastAsia="Arial" w:cs="Arial" pt14:Unid="b0b39dbb5e174a19aa9bdb51dfa61c65"/>
          <w:color w:val="auto" pt14:Unid="8af21c1ece67429b937662664637405f"/>
          <w:sz w:val="21" pt14:Unid="12685540b0704a0c8ccb920769eb8e72"/>
          <w:szCs w:val="21" pt14:Unid="9ebd23ec7aa94c8faa477d7a7d201485"/>
        </w:rPr>
      </w:pPr>
      <w:r>
        <w:rPr pt14:Unid="43d4416463914d1e99964c0749e4949e">
          <w:rFonts w:ascii="Arial" w:hAnsi="Arial" w:eastAsia="Arial" w:cs="Arial" pt14:Unid="8f8e24c8945247b7bd79db11d362f4dc"/>
          <w:b w:val="1" pt14:Unid="b0c2c0a5cc724a6e80ce3ebf5f6f043e"/>
          <w:bCs w:val="1" pt14:Unid="8f604689d0e340ba96a71596b0b9c71b"/>
          <w:color w:val="auto" pt14:Unid="51e286348cfe4d2caaa164f60dc8f1ba"/>
          <w:sz w:val="21" pt14:Unid="8f7c91cb62c04708b73972b7a7d4989e"/>
          <w:szCs w:val="21" pt14:Unid="0a973d18f15f49a8bed0313bc9cb0fe6"/>
        </w:rPr>
        <w:t>Crear un App Service</w:t>
      </w:r>
      <w:r>
        <w:rPr pt14:Unid="40b8c4bf6e34470e90ea872e1a47b31e">
          <w:rFonts w:ascii="Arial" w:hAnsi="Arial" w:eastAsia="Arial" w:cs="Arial" pt14:Unid="3a0e1f20840b4f85bbfabe51084aadf7"/>
          <w:color w:val="auto" pt14:Unid="aac8fcdd107946b3839283228d42f536"/>
          <w:sz w:val="21" pt14:Unid="fb87441276f649238da34d830c2d7e43"/>
          <w:szCs w:val="21" pt14:Unid="7ec0fb1b7ded43a7afb07bc03dd3b3e3"/>
        </w:rPr>
        <w:t>: en el portal de Azure, seleccionar la pestaña de nuevo re-curso y marcar Web App. Se debe proveer el nombre de la aplicación, que será la URL donde luego encontraremos nuestro servicio, la suscripción y el grupo de re-cursos. También se debe crear un plan de App Service, donde se establecerán las prestaciones del servidor donde se desplegará y las tarifas asociadas.</w:t>
      </w:r>
    </w:p>
    <w:p pt14:Unid="97b27a55a228408389b4a491feb3230b">
      <w:pPr pt14:Unid="3bf36c71c73c49339172a2f27ef2d888">
        <w:spacing w:after="0" w:line="237" w:lineRule="exact" pt14:Unid="982bc539506046e0811332adb1cef108"/>
        <w:rPr pt14:Unid="a38cd8f0d7f5492f92c2d65f539daa49">
          <w:rFonts w:ascii="Arial" w:hAnsi="Arial" w:eastAsia="Arial" w:cs="Arial" pt14:Unid="d8bd44877b3542509aee9b7e6c50da1f"/>
          <w:color w:val="auto" pt14:Unid="cbc1c5f1ae2a44f189965e8c6e66f52f"/>
          <w:sz w:val="21" pt14:Unid="ab9b3730621e4209a9d95a095edaa74b"/>
          <w:szCs w:val="21" pt14:Unid="5707bb3083674c0184e826d823740fbb"/>
        </w:rPr>
      </w:pPr>
    </w:p>
    <w:p pt14:Unid="af7e3e35cf804f2c9cb335e05840afad">
      <w:pPr pt14:Unid="6b9003d9eea7426dbbb327ca0acbb25a">
        <w:numPr pt14:Unid="45e91bf1e8f049469ceeac8a6169b070">
          <w:ilvl w:val="0" pt14:Unid="3a543686cb1941a3809225a0b2edf0f7"/>
          <w:numId w:val="13" pt14:Unid="5be8f196c7de40cf822c1be541454b2c"/>
        </w:numPr>
        <w:tabs pt14:Unid="51e46b316b4f44eabeaa4c7a622a20b2">
          <w:tab w:val="left" w:leader="none" w:pos="800" pt14:Unid="759ebe4fb13249b0871cf980beeac14f"/>
        </w:tabs>
        <w:spacing w:after="0" w:line="262" w:lineRule="auto" pt14:Unid="4a637d2818434b0aa2a1b7c6941162a9"/>
        <w:ind w:left="800" w:right="266" w:hanging="266" pt14:Unid="102c16d401284edfa38b0ed0f3afbc65"/>
        <w:jc w:val="both" pt14:Unid="38efdd52a3b1460b890b8ad64500b2d3"/>
        <w:rPr pt14:Unid="68a64e002da745b7882817554c835287">
          <w:rFonts w:ascii="Arial" w:hAnsi="Arial" w:eastAsia="Arial" w:cs="Arial" pt14:Unid="e3bcdeca721e423a8f8fa38d2efb0fe3"/>
          <w:color w:val="auto" pt14:Unid="e3505d0ce6da44d98d9a587ec4232d8f"/>
          <w:sz w:val="22" pt14:Unid="fd5660e37c004af4944e248f048bfd35"/>
          <w:szCs w:val="22" pt14:Unid="6af2ce0220f64c449ae383fb88e939e3"/>
        </w:rPr>
      </w:pPr>
      <w:r>
        <w:rPr pt14:Unid="6dade22a8e6f48848a1fe42b8fd74a1a">
          <w:rFonts w:ascii="Arial" w:hAnsi="Arial" w:eastAsia="Arial" w:cs="Arial" pt14:Unid="219686929d734f45aed3f0157b2e91c5"/>
          <w:b w:val="1" pt14:Unid="5055fc559f16482ea9430b1b393930b3"/>
          <w:bCs w:val="1" pt14:Unid="dff26b1c7f314fb398ceef7049b43272"/>
          <w:color w:val="auto" pt14:Unid="e4d0ab9ceb9b4478831144b45229d993"/>
          <w:sz w:val="22" pt14:Unid="308f8cf02173461fb6a78b1d2a53b917"/>
          <w:szCs w:val="22" pt14:Unid="d6a5d3764e31407781691a065405602c"/>
        </w:rPr>
        <w:t>Obtener perfil de publicación</w:t>
      </w:r>
      <w:r>
        <w:rPr pt14:Unid="65764a74291c45af90f18c171f85dba5">
          <w:rFonts w:ascii="Arial" w:hAnsi="Arial" w:eastAsia="Arial" w:cs="Arial" pt14:Unid="853e7420cd17416aae5029057f313efb"/>
          <w:color w:val="auto" pt14:Unid="7d72107c03834e33b2c66abe828da69d"/>
          <w:sz w:val="22" pt14:Unid="8b65c84c78e74a70b5edc8095d968351"/>
          <w:szCs w:val="22" pt14:Unid="fdfb85076c564b5d910d9c82e732dca6"/>
        </w:rPr>
        <w:t>: una vez creado el recurso nos podemos descargar</w:t>
      </w:r>
      <w:r>
        <w:rPr pt14:Unid="2f52a0217bb94bf3a8f6845695620f90">
          <w:rFonts w:ascii="Arial" w:hAnsi="Arial" w:eastAsia="Arial" w:cs="Arial" pt14:Unid="83da9af55fd2439480927406b56dd6a1"/>
          <w:b w:val="1" pt14:Unid="28db3e8ba31d4e2280b0271baf71fae1"/>
          <w:bCs w:val="1" pt14:Unid="9ce1f56f09f343a1a4b231cc55ef0ed1"/>
          <w:color w:val="auto" pt14:Unid="f2978dfa75834b2bbd9650175cb12d4b"/>
          <w:sz w:val="22" pt14:Unid="fc1328f0735d4fc49c42b7c0e3e9e27d"/>
          <w:szCs w:val="22" pt14:Unid="749d1dfdd1f7463d85e95b95512b7625"/>
        </w:rPr>
        <w:t xml:space="preserve"> </w:t>
      </w:r>
      <w:r>
        <w:rPr pt14:Unid="de2e038254574f19b9baccad2fb75134">
          <w:rFonts w:ascii="Arial" w:hAnsi="Arial" w:eastAsia="Arial" w:cs="Arial" pt14:Unid="93102aed0a60401480f92a27b427699f"/>
          <w:color w:val="auto" pt14:Unid="bead2b4898644fba9465409a9ae7f5a3"/>
          <w:sz w:val="22" pt14:Unid="91c1fd886f814f898e9d15a9af8c8783"/>
          <w:szCs w:val="22" pt14:Unid="14ffd49170ca49cf87f9aa539de95070"/>
        </w:rPr>
        <w:t>el perfil de publicación. Desde el panel del recurso podemos iniciar y detener el servicio.</w:t>
      </w:r>
    </w:p>
    <w:p pt14:Unid="4240c2cc19a54e9ca7d11280e72be83c">
      <w:pPr pt14:Unid="7b3b9d0d7e4f4fb9b028ba86ca780e6c">
        <w:spacing w:after="0" w:line="20" w:lineRule="exact" pt14:Unid="9f4ce1fe58284ecdb18642657051ca63"/>
        <w:rPr pt14:Unid="5d14611b10f3435fa5ad78eb9231f992">
          <w:color w:val="auto" pt14:Unid="51025eb52dd14129b25e771c3740699e"/>
          <w:sz w:val="20" pt14:Unid="bb156609d5e24ce986360a5446d3b8e8"/>
          <w:szCs w:val="20" pt14:Unid="380ab429609040239f3f3887a628034d"/>
        </w:rPr>
      </w:pPr>
      <w:r>
        <w:rPr pt14:Unid="1c66ebf0fc334b8382838de338779de2">
          <w:color w:val="auto" pt14:Unid="f34752cd024641229c042f9758654937"/>
          <w:sz w:val="20" pt14:Unid="b66ea9b2bef046828c86b2641a193e7e"/>
          <w:szCs w:val="20" pt14:Unid="bc3930c403a84f24a8be1c851f6d73fe"/>
        </w:rPr>
        <w:drawing pt14:Unid="fb480f9c95434c87b868a24000fad650" pt14:SHA1Hash="cd89f11be0108a684b61fd990795c0d73a78a3d4">
          <wp:anchor simplePos="0" relativeHeight="251657728" behindDoc="1" locked="0" layoutInCell="0" allowOverlap="1" pt14:Unid="0d4839bd1890485c80b4c2edd2f592d9">
            <wp:simplePos x="0" y="0" pt14:Unid="ac6e3db46b624f3faef802d05970d43f"/>
            <wp:positionH relativeFrom="column" pt14:Unid="ef843921b02c4c099a938f1a9984681d">
              <wp:posOffset pt14:Unid="64c076abae124e86a63446ad4c811177">325755</wp:posOffset>
            </wp:positionH>
            <wp:positionV relativeFrom="paragraph" pt14:Unid="bae49b18e02547efb3dd66ba1017f5d1">
              <wp:posOffset pt14:Unid="4cde1ccb1c1a4e7daca11f9e2ae47391">128270</wp:posOffset>
            </wp:positionV>
            <wp:extent cx="5079365" cy="2267585" pt14:Unid="fa32d9008ab84d9fad74b675f6faeb72"/>
            <wp:wrapNone pt14:Unid="1d04408aa4544a3ebae7c9465d42b014"/>
            <wp:docPr id="54" name="Picture 244" pt14:Unid="15e63f7af5074d4491c53512023c94c1"/>
            <wp:cNvGraphicFramePr pt14:Unid="7570fc33f55046a1ad25bfa568baef0d">
              <a:graphicFrameLocks xmlns:a="http://schemas.openxmlformats.org/drawingml/2006/main" noChangeAspect="1" pt14:Unid="1f5de1691017439689690f6314b88590"/>
            </wp:cNvGraphicFramePr>
            <a:graphic xmlns:a="http://schemas.openxmlformats.org/drawingml/2006/main" pt14:Unid="3d93637f891d4aa78fa2230ac6b7d260">
              <a:graphicData uri="http://schemas.openxmlformats.org/drawingml/2006/picture" pt14:Unid="0ee09beef1614da2a7d6729acf1724cc">
                <pic:pic xmlns:pic="http://schemas.openxmlformats.org/drawingml/2006/picture" pt14:Unid="154faaa92516405199280d5f9ff90cbd">
                  <pic:nvPicPr pt14:Unid="de8f6e4c53e84a44ad5b109586af6c80">
                    <pic:cNvPr id="0" name="Picture 244" pt14:Unid="b718cb5cba75417bbe751c9744845cfd"/>
                    <pic:cNvPicPr pt14:Unid="e21127b6a2a2451eb347c373d61e1dc1">
                      <a:picLocks noChangeAspect="1" noChangeArrowheads="1" pt14:Unid="19148d0eb7f1454e88c168f250a24dcf"/>
                    </pic:cNvPicPr>
                  </pic:nvPicPr>
                  <pic:blipFill pt14:Unid="2d07743086b641e99a9333b4632755b7">
                    <a:blip r:embed="rId60" pt14:Unid="2c4dd3bb533944d3af2cac13e4023d59">
                      <a:extLst pt14:Unid="24644ec9d1c444b89bbbbba19415b7e4">
                        <a:ext uri="{28A0092B-C50C-407E-A947-70E740481C1C}" pt14:Unid="923c03a66321462ab3eb1bcae8d2e4e9"/>
                      </a:extLst>
                    </a:blip>
                    <a:srcRect pt14:Unid="1ab304646d3742638999dfaa7382d24e"/>
                    <a:stretch pt14:Unid="597c9d9ceec84909a35c7e1eceed10a3">
                      <a:fillRect pt14:Unid="b14e84551db541f9a07a6b46c9cc700c"/>
                    </a:stretch>
                  </pic:blipFill>
                  <pic:spPr bwMode="auto" pt14:Unid="066587abc4ae4d6dac162f2672f06737">
                    <a:xfrm pt14:Unid="6db5919bbf874fbb837a15df93bb9dd2">
                      <a:off x="0" y="0" pt14:Unid="1026fa29b2f04b32ab60684ebd08706a"/>
                      <a:ext cx="5079365" cy="2267585" pt14:Unid="9c1b96a84b604c6a86e7c556fb484628"/>
                    </a:xfrm>
                    <a:prstGeom prst="rect" pt14:Unid="577e286bbb144706bedf601f4390b143">
                      <a:avLst pt14:Unid="69afc2aebba9473689b34d59507dc682"/>
                    </a:prstGeom>
                    <a:noFill pt14:Unid="b870299361224eda8684770f6b2262b5"/>
                  </pic:spPr>
                </pic:pic>
              </a:graphicData>
            </a:graphic>
          </wp:anchor>
        </w:drawing>
      </w:r>
    </w:p>
    <w:p pt14:Unid="886cef9f1ee84162929c05c7ae0d0eb9">
      <w:pPr pt14:Unid="5f6b8ca266164317a3b8f7e44bc9971f">
        <w:spacing w:after="0" w:line="200" w:lineRule="exact" pt14:Unid="94799858e26942cd8f8c357baa0a7f75"/>
        <w:rPr pt14:Unid="4f8e7a667dd647c79909309b27702ee1">
          <w:color w:val="auto" pt14:Unid="e5c91b9ea39443008bd66c3b4e79646f"/>
          <w:sz w:val="20" pt14:Unid="a0e8ac50ad3c462ba833c853df8d96b4"/>
          <w:szCs w:val="20" pt14:Unid="4daf79c401a64c0ca443c0e0a81aca70"/>
        </w:rPr>
      </w:pPr>
    </w:p>
    <w:p pt14:Unid="3d788e24d89c4b8f83ff5249a00ae0c2">
      <w:pPr pt14:Unid="2092ff18f8e64e10ae47e4618fff7705">
        <w:spacing w:after="0" w:line="200" w:lineRule="exact" pt14:Unid="7e641ac8135c4057a3746eec98c5bc4a"/>
        <w:rPr pt14:Unid="6c50d7a3ebd9480fb80b106521d99eee">
          <w:color w:val="auto" pt14:Unid="d5a61d5d7607479d9f4a7ecd00bc0888"/>
          <w:sz w:val="20" pt14:Unid="150bf854b7db4eab85f51f03b2c03dab"/>
          <w:szCs w:val="20" pt14:Unid="8024dbd1e69d43c19b837cd978563c64"/>
        </w:rPr>
      </w:pPr>
    </w:p>
    <w:p pt14:Unid="b99d3dc9b280401bbd3016ebaf153566">
      <w:pPr pt14:Unid="0f2e5c150f234a6fbf9885323f4b0fdc">
        <w:spacing w:after="0" w:line="200" w:lineRule="exact" pt14:Unid="ea59d614277643c7a5a383777da3aec5"/>
        <w:rPr pt14:Unid="46462b674ec247b28bda58f3a643e97c">
          <w:color w:val="auto" pt14:Unid="55c622ca69e247899faf723fd6d5682b"/>
          <w:sz w:val="20" pt14:Unid="d936a95ebe034356a520344342afd49a"/>
          <w:szCs w:val="20" pt14:Unid="e1fc6934bdfe4185bd36ffec601ec6c1"/>
        </w:rPr>
      </w:pPr>
    </w:p>
    <w:p pt14:Unid="f8916558143b490e965922f6216dd98b">
      <w:pPr pt14:Unid="b1be9103e9ad4cd6995ce6e0f0175061">
        <w:spacing w:after="0" w:line="200" w:lineRule="exact" pt14:Unid="ae362b99d4b74dff8deca0b18ce43186"/>
        <w:rPr pt14:Unid="96c47da319e144a4bcbed1aa95a689d5">
          <w:color w:val="auto" pt14:Unid="562b187065a746b2af49329b35544233"/>
          <w:sz w:val="20" pt14:Unid="a724731f12f3441eafcd46ee35f3034d"/>
          <w:szCs w:val="20" pt14:Unid="c4962e5bbb8f486697aef3f2463ed9f4"/>
        </w:rPr>
      </w:pPr>
    </w:p>
    <w:p pt14:Unid="7ff3e3d18fec4121bc3bf1247c9f7606">
      <w:pPr pt14:Unid="18c8b2c81e154919ae48e63896ce4b3f">
        <w:spacing w:after="0" w:line="200" w:lineRule="exact" pt14:Unid="11bbd1f5bcd2441d931f5b3186d28b29"/>
        <w:rPr pt14:Unid="65bd9d7871b7461a87a631402457627b">
          <w:color w:val="auto" pt14:Unid="ca5511fc986a498c999810234ae9799f"/>
          <w:sz w:val="20" pt14:Unid="f65fe18c4a144346932b5f4254ef51b5"/>
          <w:szCs w:val="20" pt14:Unid="5c580d31e41b4e5ab00e662c7bdb1a16"/>
        </w:rPr>
      </w:pPr>
    </w:p>
    <w:p pt14:Unid="63d2ed4a19fa4a38b64eafa34d1d67ac">
      <w:pPr pt14:Unid="5718abb5407e471b90de7516de1e083a">
        <w:spacing w:after="0" w:line="200" w:lineRule="exact" pt14:Unid="7eac3d26de644158b4263d26c6f30f2b"/>
        <w:rPr pt14:Unid="5305b5da6f784efd924de4ed34f70e86">
          <w:color w:val="auto" pt14:Unid="857ed72fe5fb4783b5d729e850c45325"/>
          <w:sz w:val="20" pt14:Unid="cb07b65cee1b45c980679694f2aaad42"/>
          <w:szCs w:val="20" pt14:Unid="c0a93390573d4018adc9b82b0509db23"/>
        </w:rPr>
      </w:pPr>
    </w:p>
    <w:p pt14:Unid="eb0a333a0d62465d8258be517212a538">
      <w:pPr pt14:Unid="886be7a3277a4e81b8b095e20f9df43a">
        <w:spacing w:after="0" w:line="200" w:lineRule="exact" pt14:Unid="cd980c64b6254d9ea301df28cffcf29c"/>
        <w:rPr pt14:Unid="c94056ec77a947fd892591871edd52c3">
          <w:color w:val="auto" pt14:Unid="07a6cc1c92584fdca32e3d123e45b1f6"/>
          <w:sz w:val="20" pt14:Unid="2159bc5e34374dfb8d7303af42cbb152"/>
          <w:szCs w:val="20" pt14:Unid="f2a7122a7ea94d3c8bdbe6c5ac5adaca"/>
        </w:rPr>
      </w:pPr>
    </w:p>
    <w:p pt14:Unid="85af7e79d13f4879b4a826717491979b">
      <w:pPr pt14:Unid="98c9fa27b7e64107b82234799368e46a">
        <w:spacing w:after="0" w:line="200" w:lineRule="exact" pt14:Unid="a3ab2f47077e40dfb1c2d77ba4147de5"/>
        <w:rPr pt14:Unid="ed9ca2873212461a8ea65faa82a5add7">
          <w:color w:val="auto" pt14:Unid="82ad19d7cf574ca2b4acf56afa7b6fcb"/>
          <w:sz w:val="20" pt14:Unid="830351d1333241d3b601d04eec014a51"/>
          <w:szCs w:val="20" pt14:Unid="57014af211d04ab4a92249ff3a2ff5b3"/>
        </w:rPr>
      </w:pPr>
    </w:p>
    <w:p pt14:Unid="c7e8828702c4441e90a34f370b588329">
      <w:pPr pt14:Unid="2fc4f1132a08476094333013da81118e">
        <w:spacing w:after="0" w:line="200" w:lineRule="exact" pt14:Unid="60c0ebeba52245fba159690d115e39bb"/>
        <w:rPr pt14:Unid="6ad82354074e470fb9cfe9a00de18b45">
          <w:color w:val="auto" pt14:Unid="271f04db1e8344c9a53123f2247e4b6e"/>
          <w:sz w:val="20" pt14:Unid="505bd13d2a95471eb4c5c7a7cd4a1813"/>
          <w:szCs w:val="20" pt14:Unid="5f181cbd953d4349b0011cd50b6913c5"/>
        </w:rPr>
      </w:pPr>
    </w:p>
    <w:p pt14:Unid="eec03fae4cd847889f6051c0324b1817">
      <w:pPr pt14:Unid="4dc146535b6244779e7fd8859cec4122">
        <w:spacing w:after="0" w:line="200" w:lineRule="exact" pt14:Unid="9c17ded9526e4bbe97549cae391da548"/>
        <w:rPr pt14:Unid="8c8b7f4169b74c2fa71ec6f2c89a3fa6">
          <w:color w:val="auto" pt14:Unid="56690f27d5f24a7790cc04c9b5363760"/>
          <w:sz w:val="20" pt14:Unid="9658a08c7fc64eec85b2e36acb47f875"/>
          <w:szCs w:val="20" pt14:Unid="278969f1a37947d4926b3325acaed681"/>
        </w:rPr>
      </w:pPr>
    </w:p>
    <w:p pt14:Unid="79e3fca40bc64deca38de9eba72601b2">
      <w:pPr pt14:Unid="2aa8cbd96354408db97ceaeafb968b10">
        <w:spacing w:after="0" w:line="200" w:lineRule="exact" pt14:Unid="62a9a43905f1498e8ef19f17f88951de"/>
        <w:rPr pt14:Unid="43c0b2f621874a98bcc4cb7fb0936f95">
          <w:color w:val="auto" pt14:Unid="de717bda9ef745a99fee8f4440729bde"/>
          <w:sz w:val="20" pt14:Unid="3fccc4823afa441eb7205aa84f292c6c"/>
          <w:szCs w:val="20" pt14:Unid="69eebc488c404c3587e36fbc28b1dee5"/>
        </w:rPr>
      </w:pPr>
    </w:p>
    <w:p pt14:Unid="3e1b89879d2547c4a7eb4a65285194a4">
      <w:pPr pt14:Unid="65e9887b0282427588ce288d1e01b5d2">
        <w:spacing w:after="0" w:line="200" w:lineRule="exact" pt14:Unid="d06f0b74690d492fae3f03dab718935c"/>
        <w:rPr pt14:Unid="38e581866cc44c429446f523884735be">
          <w:color w:val="auto" pt14:Unid="16c3ae494ac9482e8bcde060fd23bd1c"/>
          <w:sz w:val="20" pt14:Unid="3a70ef2a3dab4c5c887c942ad62dceaf"/>
          <w:szCs w:val="20" pt14:Unid="eb157849804243bb92d7e1aa823a939d"/>
        </w:rPr>
      </w:pPr>
    </w:p>
    <w:p pt14:Unid="56c84ee9dff443269addf3d599e14d40">
      <w:pPr pt14:Unid="a0e467fccb0a4d189011513a39fe6cdb">
        <w:spacing w:after="0" w:line="200" w:lineRule="exact" pt14:Unid="dbe7a7cf748e4eae84df65e153c9a977"/>
        <w:rPr pt14:Unid="650270be89964d99a530567403b1bea7">
          <w:color w:val="auto" pt14:Unid="1ca9c6aa21c74dd99d61aba4951343b9"/>
          <w:sz w:val="20" pt14:Unid="1917bf695faf4043bd4ac1e9347fc64c"/>
          <w:szCs w:val="20" pt14:Unid="fc79042b8482402aa8d3fe0aafb3effc"/>
        </w:rPr>
      </w:pPr>
    </w:p>
    <w:p pt14:Unid="7a7b83828ed14eaaba5d55db9537fc3f">
      <w:pPr pt14:Unid="cf46c924ff8347e9abf6bf4c4de8f940">
        <w:spacing w:after="0" w:line="200" w:lineRule="exact" pt14:Unid="35366bee31654ce08183682ce4cd0ae2"/>
        <w:rPr pt14:Unid="b9f4fb41c11f4a35986e93d1f6614ffa">
          <w:color w:val="auto" pt14:Unid="d8f43254e7fc4247a3e947a2470bc4c6"/>
          <w:sz w:val="20" pt14:Unid="85ec0427f1b34d69a3e0a0c801c3bed2"/>
          <w:szCs w:val="20" pt14:Unid="2871d2f628014cd5bbf53fd67fc5cfe1"/>
        </w:rPr>
      </w:pPr>
    </w:p>
    <w:p pt14:Unid="de73114bd927410ea82913114b62e7bf">
      <w:pPr pt14:Unid="b565d50c171c4884b298536ff3e33453">
        <w:spacing w:after="0" w:line="200" w:lineRule="exact" pt14:Unid="ef875135d39142108dc35d062ffda6a9"/>
        <w:rPr pt14:Unid="d6ae6d22b1744097929313fb75329ccf">
          <w:color w:val="auto" pt14:Unid="2570fefb9a21471c8fa024640fec1d59"/>
          <w:sz w:val="20" pt14:Unid="0921eb9717324bad8cafe378ce69a54b"/>
          <w:szCs w:val="20" pt14:Unid="10e930489b3144aeac8e989378e25412"/>
        </w:rPr>
      </w:pPr>
    </w:p>
    <w:p pt14:Unid="52ed85e2f0124a53a0e8e7cf7274dbd1">
      <w:pPr pt14:Unid="5fb0e5c761d94b6582f87a1fc1284be8">
        <w:spacing w:after="0" w:line="200" w:lineRule="exact" pt14:Unid="e6bb3b460d6f46e29676f12b3d4b08a1"/>
        <w:rPr pt14:Unid="2b8a5e9fa2f24f4fad77413d532cf7e9">
          <w:color w:val="auto" pt14:Unid="fd79aa9a0561428bbe872da4d74241dd"/>
          <w:sz w:val="20" pt14:Unid="06d5cf50e3874d3e9a8379777d8b5f4e"/>
          <w:szCs w:val="20" pt14:Unid="39a73562804c4601b0b2530b33f8ea38"/>
        </w:rPr>
      </w:pPr>
    </w:p>
    <w:p pt14:Unid="a9580f026a074e08afca2a893675030a">
      <w:pPr pt14:Unid="f55e63e990e34aa1ab8a84405c09169a">
        <w:spacing w:after="0" w:line="200" w:lineRule="exact" pt14:Unid="da40610d6fce42608354e719ce617701"/>
        <w:rPr pt14:Unid="fa85f92a7a2349a6909248a60f916d6b">
          <w:color w:val="auto" pt14:Unid="a3706476f5af4012ba44b4cddc221071"/>
          <w:sz w:val="20" pt14:Unid="7f7614aa8ba14f13847d5cf46a1fdadb"/>
          <w:szCs w:val="20" pt14:Unid="cd1f4481d5b34163bca34151620a0845"/>
        </w:rPr>
      </w:pPr>
    </w:p>
    <w:p pt14:Unid="8c3ba0075b03491cbd8b03786fc2f18c">
      <w:pPr pt14:Unid="f9127654f5ad41dba14bc8a5c2c046af">
        <w:spacing w:after="0" w:line="200" w:lineRule="exact" pt14:Unid="b5337c12171f4e28b1b2e20d28b24fc5"/>
        <w:rPr pt14:Unid="f58cfdbe2ebc46c58240daad909aed78">
          <w:color w:val="auto" pt14:Unid="032ca289e58b41619c548c8cd1b4caac"/>
          <w:sz w:val="20" pt14:Unid="02f062e3110b48d5b44897d6962a4ce7"/>
          <w:szCs w:val="20" pt14:Unid="3b82867148124e6bb8904cf64710a2b0"/>
        </w:rPr>
      </w:pPr>
    </w:p>
    <w:p pt14:Unid="37f09d7b516541b4b35a812f5afcf9bb">
      <w:pPr pt14:Unid="834affb23f10493f8f78fb31206c9fa4">
        <w:spacing w:after="0" w:line="334" w:lineRule="exact" pt14:Unid="eb40e7736a2d487f986ce650a5d44ba1"/>
        <w:rPr pt14:Unid="f900b44788de4467a5a829ff03762d77">
          <w:color w:val="auto" pt14:Unid="4d7ec8e3059243a3866103c13cf26f58"/>
          <w:sz w:val="20" pt14:Unid="8d1d5e92f12f438e8daf6d3591476646"/>
          <w:szCs w:val="20" pt14:Unid="7cb32d107bb14ce7b9579110429c22cd"/>
        </w:rPr>
      </w:pPr>
    </w:p>
    <w:p pt14:Unid="6cff1ba574284dc28e9af536857733be">
      <w:pPr pt14:Unid="2cc8dcac0ecc4c5aacbe95c69b6c71f0">
        <w:spacing w:after="0" pt14:Unid="54128a647f3240769b4666f2bc6e4bbd"/>
        <w:ind w:right="6" pt14:Unid="f7b0aeae5b18445197b42194c239760c"/>
        <w:jc w:val="center" pt14:Unid="3b0965e36e3f4fa8862d3ebc17fa09e3"/>
        <w:rPr pt14:Unid="10c34b91d7a44728a73292d0f755e22a">
          <w:color w:val="auto" pt14:Unid="9995a15f10b74fc5b451b3c2e15e8504"/>
          <w:sz w:val="20" pt14:Unid="a1abfb39237d417faf89a0e7af345143"/>
          <w:szCs w:val="20" pt14:Unid="2bd0c3e8184c41b4a36abef9b2b55f01"/>
        </w:rPr>
      </w:pPr>
      <w:r>
        <w:rPr pt14:Unid="78bfceeab9fb44bebe82124ab34c0f6e">
          <w:rFonts w:ascii="Arial" w:hAnsi="Arial" w:eastAsia="Arial" w:cs="Arial" pt14:Unid="912e15bc40d04dcfa8430e516771c3c9"/>
          <w:b w:val="1" pt14:Unid="87e52e289ce647788587891813fab6b2"/>
          <w:bCs w:val="1" pt14:Unid="4e86569b0a2147aebf42b81c8966870d"/>
          <w:color w:val="auto" pt14:Unid="f3d33643d6c647c4b723588cac165930"/>
          <w:sz w:val="20" pt14:Unid="3215d017860244feb08929446313afff"/>
          <w:szCs w:val="20" pt14:Unid="8dd2e2d4e72545a5b25ff9a028a8b962"/>
        </w:rPr>
        <w:t xml:space="preserve">Figura 6.31: </w:t>
      </w:r>
      <w:r>
        <w:rPr pt14:Unid="e6db12acc489476882440d1a5d2a65c9">
          <w:rFonts w:ascii="Arial" w:hAnsi="Arial" w:eastAsia="Arial" w:cs="Arial" pt14:Unid="7b92eb00a8a84195a2f01ee871a39cb8"/>
          <w:color w:val="auto" pt14:Unid="0ebd6ca36a2c4d31b0795677182726aa"/>
          <w:sz w:val="20" pt14:Unid="104a43bf6ffe459185e471fe38305d21"/>
          <w:szCs w:val="20" pt14:Unid="cbbfad82aacf4c489c8322e04568e766"/>
        </w:rPr>
        <w:t>Recurso App Service en el portal de Azure.</w:t>
      </w:r>
    </w:p>
    <w:p pt14:Unid="0776a6ab468c47839b24175f1277ee98">
      <w:pPr pt14:Unid="c03cd1bb96a14c3d8bc0dd4cac2fcfe5">
        <w:spacing w:after="0" w:line="200" w:lineRule="exact" pt14:Unid="0b601b12a15146dfbd5aec5ae7ee49e5"/>
        <w:rPr pt14:Unid="f6b8ca2721784387809e6414fc0602c9">
          <w:color w:val="auto" pt14:Unid="8f74e893d7314c67a18a71c3960943c2"/>
          <w:sz w:val="20" pt14:Unid="661c2d573c814a05b4729a3f33f21959"/>
          <w:szCs w:val="20" pt14:Unid="c9fa251fa0f444fd926f0069092a3804"/>
        </w:rPr>
      </w:pPr>
    </w:p>
    <w:p pt14:Unid="459360f3cebe4f998b744ba0151ca781">
      <w:pPr pt14:Unid="b2885bcf6f484c00bfa8448e397e66bc">
        <w:spacing w:after="0" w:line="301" w:lineRule="exact" pt14:Unid="c6de938fc93940c4931f845f5234fd4a"/>
        <w:rPr pt14:Unid="e79bc6f43a7446f3bda2bd0467eed450">
          <w:color w:val="auto" pt14:Unid="9276aee0507b4afcb4884cbc1c60cce7"/>
          <w:sz w:val="20" pt14:Unid="4d4cf94ff0db425aa36f2be1b0a73412"/>
          <w:szCs w:val="20" pt14:Unid="00c8ed5f71a84789a9e9f37dc1220abb"/>
        </w:rPr>
      </w:pPr>
    </w:p>
    <w:p pt14:Unid="b9e7808e8846429dbe242f9d972d6820">
      <w:pPr pt14:Unid="fcf04060e6fe44768227d77cc3c8f756">
        <w:numPr pt14:Unid="7565279822db4483b085db2de9ce8b02">
          <w:ilvl w:val="0" pt14:Unid="7259f9ea80694b40ae8cb723bde671b5"/>
          <w:numId w:val="14" pt14:Unid="b7ae57be9d2043908e5e7b04db466f81"/>
        </w:numPr>
        <w:tabs pt14:Unid="c2dfde6d4696470b8cefd03da9f55489">
          <w:tab w:val="left" w:leader="none" w:pos="800" pt14:Unid="a37ce71745814355a04bdcf74a4457fa"/>
        </w:tabs>
        <w:spacing w:after="0" w:line="260" w:lineRule="auto" pt14:Unid="bf0171996fbc4f5bb26ebbd7bfd4b192"/>
        <w:ind w:left="800" w:right="266" w:hanging="266" pt14:Unid="2c14f03cefd2459583aece161de3d18c"/>
        <w:jc w:val="both" pt14:Unid="4ffeb47f03be4b6f8d3e76f826d2d532"/>
        <w:rPr pt14:Unid="7b82cddfe82940908a980623f19f9d96">
          <w:rFonts w:ascii="Arial" w:hAnsi="Arial" w:eastAsia="Arial" w:cs="Arial" pt14:Unid="01d299c1c0614400b66b68a8650826d6"/>
          <w:color w:val="auto" pt14:Unid="fbf01ec5db3142fe8d4ad1705e0116b1"/>
          <w:sz w:val="22" pt14:Unid="9057e1c17758453e9edd06b31053302f"/>
          <w:szCs w:val="22" pt14:Unid="2c1df0c180724a999d73dde87d725f0d"/>
        </w:rPr>
      </w:pPr>
      <w:r>
        <w:rPr pt14:Unid="6e84dbe46cb6416b9c855a24978085c1">
          <w:rFonts w:ascii="Arial" w:hAnsi="Arial" w:eastAsia="Arial" w:cs="Arial" pt14:Unid="188395649d3242c5878a749d95aee8d1"/>
          <w:b w:val="1" pt14:Unid="d6536b3c32ca4daf924e7905e44a7b12"/>
          <w:bCs w:val="1" pt14:Unid="3228a8714a4c45e0ae1310a2ebdf492e"/>
          <w:color w:val="auto" pt14:Unid="46be53bde7e947439e9536f524b8340b"/>
          <w:sz w:val="22" pt14:Unid="7d70aff54a8d4ca7a2edff6489e53b67"/>
          <w:szCs w:val="22" pt14:Unid="1b20921bb9d240efa26033d67995873d"/>
        </w:rPr>
        <w:t>Importar perfil de publicación</w:t>
      </w:r>
      <w:r>
        <w:rPr pt14:Unid="78340ba7e6ef41328b6083e041689f58">
          <w:rFonts w:ascii="Arial" w:hAnsi="Arial" w:eastAsia="Arial" w:cs="Arial" pt14:Unid="6da3f3abfda24d9fb29a6db98b3c301c"/>
          <w:color w:val="auto" pt14:Unid="054463a3474f4230aa44d642166d3e25"/>
          <w:sz w:val="22" pt14:Unid="51ef340df974430fa639579f5577aeca"/>
          <w:szCs w:val="22" pt14:Unid="a0158d53c544430c8cc7e953b123dd81"/>
        </w:rPr>
        <w:t>: desde la solución de Visual Studio, abrir el menú</w:t>
      </w:r>
      <w:r>
        <w:rPr pt14:Unid="d3f1a4db28b54f97a96dec66d55e86f8">
          <w:rFonts w:ascii="Arial" w:hAnsi="Arial" w:eastAsia="Arial" w:cs="Arial" pt14:Unid="6e81556541e74b889cfb6a61ca2a5fda"/>
          <w:b w:val="1" pt14:Unid="ba10e2d31fbf41f6b807aba303d6c2ff"/>
          <w:bCs w:val="1" pt14:Unid="4bfd03db3e7249a389fd9b9513ddfb42"/>
          <w:color w:val="auto" pt14:Unid="47050ff6e833430fad97f52be03eb1d6"/>
          <w:sz w:val="22" pt14:Unid="a2d11121e5614aae95d68f8dc4b483ba"/>
          <w:szCs w:val="22" pt14:Unid="01470f1adc6a4b9ba55049dccb344e0f"/>
        </w:rPr>
        <w:t xml:space="preserve"> </w:t>
      </w:r>
      <w:r>
        <w:rPr pt14:Unid="2b4a63bf601c4dcc9842b284eb2b82b5">
          <w:rFonts w:ascii="Arial" w:hAnsi="Arial" w:eastAsia="Arial" w:cs="Arial" pt14:Unid="407e7022fa174da8ac09d4882b71fb35"/>
          <w:color w:val="auto" pt14:Unid="8e272a07f6cd47129f12dec048178ecd"/>
          <w:sz w:val="22" pt14:Unid="4edd9d3b05214076bdf557c5b146d8ca"/>
          <w:szCs w:val="22" pt14:Unid="0247c8f1410048008d163c03547c8937"/>
        </w:rPr>
        <w:t>contextual del proyecto de la capa de servicios y seleccionar la opción “Publish". En la ventana que se abre seleccionar “New profile</w:t>
      </w:r>
      <w:r>
        <w:rPr pt14:Unid="326ab532471a40f0a41ac1256af76905">
          <w:rFonts w:ascii="Arial" w:hAnsi="Arial" w:eastAsia="Arial" w:cs="Arial" pt14:Unid="242e5acd5395416097820ab14ac802e2"/>
          <w:color w:val="auto" pt14:Unid="f34b6d9d4c074090a9538ab5e1834e7f"/>
          <w:sz w:val="14" pt14:Unid="2dfcc269267942d1a1612777c792fd94"/>
          <w:szCs w:val="14" pt14:Unid="a6f6d3c0ed9041afb4c9e8634aa45bd4"/>
        </w:rPr>
        <w:t>2</w:t>
      </w:r>
      <w:r>
        <w:rPr pt14:Unid="5f50f884ac874926b41a0ff7dcc93fb4">
          <w:rFonts w:ascii="Arial" w:hAnsi="Arial" w:eastAsia="Arial" w:cs="Arial" pt14:Unid="659324cafab848bbb81db57696ed32a3"/>
          <w:color w:val="auto" pt14:Unid="5ae0fec403b34a1cbdd559d4923f4eaf"/>
          <w:sz w:val="22" pt14:Unid="43c6ad54286243e9ad8a04ccb8b265d7"/>
          <w:szCs w:val="22" pt14:Unid="d25d3d37b7f94726b811ddab46184995"/>
        </w:rPr>
        <w:t xml:space="preserve"> luego “Import profile", donde seleccionaremos el archivo que nos hemos descargado.</w:t>
      </w:r>
    </w:p>
    <w:p pt14:Unid="0f309aaa84e346089e5fd94138d6e8ab">
      <w:pPr pt14:Unid="58784510a88c471fafa466bfa43e087b">
        <w:spacing w:after="0" w:line="20" w:lineRule="exact" pt14:Unid="b4490c342caa460f9801b6c3717bae1d"/>
        <w:rPr pt14:Unid="07955cc6d71b4841bed04c58a18fcddd">
          <w:color w:val="auto" pt14:Unid="ad2b2e3f76104a6fae3b399931913991"/>
          <w:sz w:val="20" pt14:Unid="593ce162e9ae42119902af8bfd610e90"/>
          <w:szCs w:val="20" pt14:Unid="4b8d1157088741d68d79c8028b6486b2"/>
        </w:rPr>
      </w:pPr>
    </w:p>
    <w:p pt14:Unid="414d00b03a224d63a6f7bed4a650a176">
      <w:pPr pt14:Unid="a61f3ff8d14940eca92184a4c1ae5725">
        <w:spacing w:after="0" w:line="145" w:lineRule="exact" pt14:Unid="222ed68231fe4898becd39d8775aa523"/>
        <w:rPr pt14:Unid="2f910b09ad4840079a87edf0b2451edb">
          <w:color w:val="auto" pt14:Unid="45a8f378ce90451c9de78e42db9306e6"/>
          <w:sz w:val="20" pt14:Unid="0719705d719a43edadf6745d3d74a7e7"/>
          <w:szCs w:val="20" pt14:Unid="f0e0a47ee2bb41388802c1e499e6ac48"/>
        </w:rPr>
      </w:pPr>
    </w:p>
    <w:p pt14:Unid="3ddb17eea0094dadb4a26ccdddf5c43c">
      <w:pPr pt14:Unid="ec1bf830fbb34f8f81ae768e59083b13">
        <w:numPr pt14:Unid="75dcbad50f384cd3a064a26df2c81982">
          <w:ilvl w:val="0" pt14:Unid="f87e5cdba10344ed9f6d3a2d9e51f7c5"/>
          <w:numId w:val="15" pt14:Unid="2b449778ec364fc29b09f68ccb4b5388"/>
        </w:numPr>
        <w:tabs pt14:Unid="d416c4f7e75c4b7193df40b223c22b50">
          <w:tab w:val="left" w:leader="none" w:pos="640" pt14:Unid="bb6e5689293b414a88fb7f934db61b87"/>
        </w:tabs>
        <w:spacing w:after="0" pt14:Unid="3ae7214ac7584dc3b85414b253e0c53f"/>
        <w:ind w:left="640" w:hanging="206" pt14:Unid="e8ae5a04da444a68b6ff52e4d381e282"/>
        <w:rPr pt14:Unid="d0bf7ecc75b64353b5c872753a99ad86">
          <w:rFonts w:ascii="Arial" w:hAnsi="Arial" w:eastAsia="Arial" w:cs="Arial" pt14:Unid="3f3a1b5591654114a1261dfc64080cfd"/>
          <w:color w:val="auto" pt14:Unid="bfc6cd14495944c0b02e5d8e966caf6b"/>
          <w:sz w:val="27" pt14:Unid="8e52f7064d5143a49aa383de93094d52"/>
          <w:szCs w:val="27" pt14:Unid="c8a832e9cbc042b7b8e93ae088c60f63"/>
          <w:vertAlign w:val="superscript" pt14:Unid="5ebf3d76ea9848d4bec9ba243e12b07d"/>
        </w:rPr>
      </w:pPr>
      <w:r>
        <w:rPr pt14:Unid="f8458dd8f16b4c5ea03c8d237106196f">
          <w:rFonts w:ascii="Arial" w:hAnsi="Arial" w:eastAsia="Arial" w:cs="Arial" pt14:Unid="3d47ec9920ca48d6ab8c0a1c946b8e43"/>
          <w:color w:val="auto" pt14:Unid="d0ec6f46cdf1494584430c5feec74cda"/>
          <w:sz w:val="17" pt14:Unid="d3e4eacae0fd40bbb51956edea503b36"/>
          <w:szCs w:val="17" pt14:Unid="9fd0c0c9e6a04af9aefca34bc16e7757"/>
        </w:rPr>
        <w:t>Dockerize a .NET Core application : https://docs.docker.com/engine/examples/dotnetcore/#create-</w:t>
      </w:r>
    </w:p>
    <w:p pt14:Unid="f4aab88d75544dd3af37f2d3d41954bc">
      <w:pPr pt14:Unid="86cb204206fd437689e8a7f9ca496851">
        <w:spacing w:after="0" w:line="12" w:lineRule="exact" pt14:Unid="672c396b5aad4b1fa4a63de4051f6c45"/>
        <w:rPr pt14:Unid="62127ab6ceeb46b8afc3ab8bb76176b5">
          <w:color w:val="auto" pt14:Unid="945e8d2375af4937882ec7d45dacfdce"/>
          <w:sz w:val="20" pt14:Unid="13faf42b11404f87a5573f1eb31d8485"/>
          <w:szCs w:val="20" pt14:Unid="1437068684664e6b9ae8753219a8d3f3"/>
        </w:rPr>
      </w:pPr>
    </w:p>
    <w:p pt14:Unid="87e4608275734f3bb99e9af0b2537c14">
      <w:pPr pt14:Unid="4a7b466cd705462996e470f9c62b2250">
        <w:spacing w:after="0" pt14:Unid="b3f7c1eecea241e5afeff2ba0c79ffd0"/>
        <w:ind w:left="260" pt14:Unid="fea8f70519a541b380a8074af861cd8d"/>
        <w:rPr pt14:Unid="4cba537b9c2b43829e2e6a0685c7a700">
          <w:color w:val="auto" pt14:Unid="88da2570eba14455b8b10916e452dc37"/>
          <w:sz w:val="20" pt14:Unid="4bdff99c04314a4ea136c94feff4459f"/>
          <w:szCs w:val="20" pt14:Unid="9b063d3dc81d460db64ba1756a86eba9"/>
        </w:rPr>
      </w:pPr>
      <w:r>
        <w:rPr pt14:Unid="f0e1b351d9fe4f03bce57e9dc6fca012">
          <w:rFonts w:ascii="Arial" w:hAnsi="Arial" w:eastAsia="Arial" w:cs="Arial" pt14:Unid="bf1d8f0cc25c4a35a8ae03e8b41fc894"/>
          <w:color w:val="auto" pt14:Unid="c880b231b1e54fc0937a80d636136ff7"/>
          <w:sz w:val="18" pt14:Unid="6b948367534947eba3f4932663ddbb92"/>
          <w:szCs w:val="18" pt14:Unid="c8b1cae43d164f14b1e2fb447b660c7c"/>
        </w:rPr>
        <w:t>a-dockerfile-for-an-aspnet-core-application</w:t>
      </w:r>
    </w:p>
    <w:p pt14:Unid="46b7cc6ce6394b76b174fb9e2c1da352">
      <w:pPr pt14:Unid="9827fd83492f4fd4aab09e999403d22a"/>
    </w:p>
    <w:p pt14:Unid="f7ca1d9c2091431e9ea1352fcb65bdc4">
      <w:pPr pt14:Unid="0f3859b9b65a4b83913435177211eb79">
        <w:tabs pt14:Unid="da76c6568d154461abd71fa69dc019ca">
          <w:tab w:val="left" w:leader="none" w:pos="4180" pt14:Unid="459a4e0c42f741b68c41e809f5738120"/>
        </w:tabs>
        <w:spacing w:after="0" pt14:Unid="9ee0b1ad905d4cec8db821373c2619fb"/>
        <w:ind w:left="260" pt14:Unid="388722fcd92e4ffa9e2ca3850ddd0893"/>
        <w:rPr pt14:Unid="1548ffdb035c4aff91277282a80b5e09">
          <w:color w:val="auto" pt14:Unid="0164fe089bd44251a5e60949fe2db26f"/>
          <w:sz w:val="20" pt14:Unid="4e0a530b06e64f73b31f3bf5e3fb9c93"/>
          <w:szCs w:val="20" pt14:Unid="cd1cd01a8fde413c9dd6432987648c6c"/>
        </w:rPr>
      </w:pPr>
      <w:r>
        <w:rPr pt14:Unid="40b616025a984753b9577218dadd2e47">
          <w:rFonts w:ascii="Arial" w:hAnsi="Arial" w:eastAsia="Arial" w:cs="Arial" pt14:Unid="610cf89736034cf6ad5641f353858a50"/>
          <w:b w:val="1" pt14:Unid="997833efb42c48038258f2024348e8d4"/>
          <w:bCs w:val="1" pt14:Unid="c6081584e1bc4a1f84223aee37797acc"/>
          <w:color w:val="auto" pt14:Unid="a065910bb1c04a6cbc66074dbd54f568"/>
          <w:sz w:val="18" pt14:Unid="b26720484c004b91bf7526717b6dd1d9"/>
          <w:szCs w:val="18" pt14:Unid="0f8821b6bd2b4eb29965d94525c1c82b"/>
        </w:rPr>
        <w:t>50</w:t>
      </w:r>
      <w:r>
        <w:rPr pt14:Unid="7d22c93c923f4da193b7cb0927cf7279">
          <w:color w:val="auto" pt14:Unid="17c2b57c5a0d4ae2b7752bf3ad97d0a0"/>
          <w:sz w:val="20" pt14:Unid="25f37e9fdcb6449ea84e2adacc5ca0f4"/>
          <w:szCs w:val="20" pt14:Unid="39e91ceb9a61452ba7038bc6e1aac089"/>
        </w:rPr>
        <w:tab pt14:Unid="ca2b75ffeef443b2a43e9036a44a8d99"/>
      </w:r>
      <w:r>
        <w:rPr pt14:Unid="dbd25b2c03504d778c72293f80cc04b4">
          <w:rFonts w:ascii="Arial" w:hAnsi="Arial" w:eastAsia="Arial" w:cs="Arial" pt14:Unid="fdcf9f6081bd4dc7882050f1235ac9f7"/>
          <w:color w:val="auto" pt14:Unid="1cc4496db2874627aa330e1fe459d994"/>
          <w:sz w:val="19" pt14:Unid="82a4f9c0eb4e44d8808d287d105f38d0"/>
          <w:szCs w:val="19" pt14:Unid="830caffff3ab4407a1fc10a6ab4e9d94"/>
        </w:rPr>
        <w:t>Diseño e implementación de la solución monolítica</w:t>
      </w:r>
    </w:p>
    <w:p pt14:Unid="70f5ea320dc34616860212ddbea3d66c">
      <w:pPr pt14:Unid="1643e239bed344e4b2594ee74af1a6a5">
        <w:spacing w:after="0" w:line="20" w:lineRule="exact" pt14:Unid="bb7af4405fa542878d1503fb83ce021b"/>
        <w:rPr pt14:Unid="ebd9717cd5be48c488597aa2f05b7c20">
          <w:color w:val="auto" pt14:Unid="cd8d6c2d5d3b4163b2d84985708c4fcb"/>
          <w:sz w:val="20" pt14:Unid="f61bb5e1edbd421daf193709f664a3a4"/>
          <w:szCs w:val="20" pt14:Unid="a43fad41b2f64d81a8c59e7a1f019777"/>
        </w:rPr>
      </w:pPr>
    </w:p>
    <w:p pt14:Unid="48a4b5f99d2744849c26978c465cc566">
      <w:pPr pt14:Unid="fd58ee6f1b5d4f1889967c9ff2778b9d">
        <w:spacing w:after="0" w:line="200" w:lineRule="exact" pt14:Unid="1b78807aa61d4b92afc768c4a558f2c4"/>
        <w:rPr pt14:Unid="a9be3c88002c4449a8d76683bcc97e09">
          <w:color w:val="auto" pt14:Unid="04ae213a6d9d4d6fa785580b7f97e793"/>
          <w:sz w:val="20" pt14:Unid="4dbc6fac2b8e49eaa84e1e12ca742f5d"/>
          <w:szCs w:val="20" pt14:Unid="454b236814554111aadaac0171673fa7"/>
        </w:rPr>
      </w:pPr>
    </w:p>
    <w:p pt14:Unid="d9991c318fd0424f88691eb8c28be247">
      <w:pPr pt14:Unid="7326e0905f6347a5a416f0dca45b0a2b">
        <w:spacing w:after="0" w:line="320" w:lineRule="exact" pt14:Unid="e84b910c4dbc4997a641c852f3e44673"/>
        <w:rPr pt14:Unid="a3786b071df64b5498260d785c3685be">
          <w:color w:val="auto" pt14:Unid="d8f730ef18ea46ea8b625bcc703f8573"/>
          <w:sz w:val="20" pt14:Unid="20c5e48c38ec408c9b1fd9c09613dd79"/>
          <w:szCs w:val="20" pt14:Unid="c809a6f17e9f48a78a5a7d4b7dbfbcd9"/>
        </w:rPr>
      </w:pPr>
    </w:p>
    <w:p pt14:Unid="39b36790af5b4d3c90f947f4ff2811b1">
      <w:pPr pt14:Unid="14a72e12cbff41f99d238004a445e5fb">
        <w:numPr pt14:Unid="a3ced9c5c3824cafbc832b540afba55c">
          <w:ilvl w:val="0" pt14:Unid="6893423f53cb4928a616d948eba8de3a"/>
          <w:numId w:val="16" pt14:Unid="bd8895271779481cb12a0b23ffefd0ae"/>
        </w:numPr>
        <w:tabs pt14:Unid="16e5ed928b0843618cc44195f4d52f7f">
          <w:tab w:val="left" w:leader="none" w:pos="800" pt14:Unid="eae33c96fe894016930652cb9042f348"/>
        </w:tabs>
        <w:spacing w:after="0" w:line="259" w:lineRule="auto" pt14:Unid="56322a86a35c4a71908abb447930a93e"/>
        <w:ind w:left="800" w:right="266" w:hanging="266" pt14:Unid="4fcc49cec2d54a5396654f3c8495ae10"/>
        <w:jc w:val="both" pt14:Unid="7a14b6f2aeb94d31bad74a03a5b20e18"/>
        <w:rPr pt14:Unid="89b65145679d468bac61f2294b2406a4">
          <w:rFonts w:ascii="Arial" w:hAnsi="Arial" w:eastAsia="Arial" w:cs="Arial" pt14:Unid="c5dc41470f734c739464b6ea8fdaa10c"/>
          <w:color w:val="auto" pt14:Unid="b16c635ba92b43cd800a00b9648aa111"/>
          <w:sz w:val="22" pt14:Unid="ed74518bcffe4cfca37fa5cc36e683c0"/>
          <w:szCs w:val="22" pt14:Unid="ba60cda611fe4ac081145001449530ce"/>
        </w:rPr>
      </w:pPr>
      <w:r>
        <w:rPr pt14:Unid="7e07a7419f414090a56b1429894e0aec">
          <w:rFonts w:ascii="Arial" w:hAnsi="Arial" w:eastAsia="Arial" w:cs="Arial" pt14:Unid="12082eb0ec9b46cda9e10d67813001be"/>
          <w:b w:val="1" pt14:Unid="71cad7cbe52a43e48bd887e595927ae6"/>
          <w:bCs w:val="1" pt14:Unid="35e154ae341b4bd3952b8723d117c0c5"/>
          <w:color w:val="auto" pt14:Unid="b918e5acc2654ba3908042dfae3759e1"/>
          <w:sz w:val="22" pt14:Unid="5867430ec99247328d311c88bbcf4d90"/>
          <w:szCs w:val="22" pt14:Unid="883b9f87d88a417b8dc1b875a1e4ce22"/>
        </w:rPr>
        <w:t>Desplegar el servicio</w:t>
      </w:r>
      <w:r>
        <w:rPr pt14:Unid="df0996093b954c3cb432e47f8e8a08f2">
          <w:rFonts w:ascii="Arial" w:hAnsi="Arial" w:eastAsia="Arial" w:cs="Arial" pt14:Unid="b042485d25184b00984671f65115aed4"/>
          <w:color w:val="auto" pt14:Unid="63a11befe2cd46f1877da1f98d4ca45d"/>
          <w:sz w:val="22" pt14:Unid="9ea6a2ce3af545fd8236a947a9a560e2"/>
          <w:szCs w:val="22" pt14:Unid="4750a2bff5634ca5867e8ff4780a86bf"/>
        </w:rPr>
        <w:t>: cada vez que queramos desplegar a producción una nueva</w:t>
      </w:r>
      <w:r>
        <w:rPr pt14:Unid="65cbbb00ff6746d0af558ede42aeb60a">
          <w:rFonts w:ascii="Arial" w:hAnsi="Arial" w:eastAsia="Arial" w:cs="Arial" pt14:Unid="7de10cc978f4407fb2c244773488d6c5"/>
          <w:b w:val="1" pt14:Unid="592e0cd773824f2593001bca7432a018"/>
          <w:bCs w:val="1" pt14:Unid="0d6a61bf0d2543c38eff530d9b463a42"/>
          <w:color w:val="auto" pt14:Unid="bfcd7d83fe9f4594a2b97adb60bb1bd4"/>
          <w:sz w:val="22" pt14:Unid="c86bd61e60b94f4599ca78adedc77afc"/>
          <w:szCs w:val="22" pt14:Unid="9d37b839bfe54664963e2c6348024182"/>
        </w:rPr>
        <w:t xml:space="preserve"> </w:t>
      </w:r>
      <w:r>
        <w:rPr pt14:Unid="b637da6d7c044f4ca977afb5d60d378c">
          <w:rFonts w:ascii="Arial" w:hAnsi="Arial" w:eastAsia="Arial" w:cs="Arial" pt14:Unid="9fcbbeb081564a7881eeb98ceebcf940"/>
          <w:color w:val="auto" pt14:Unid="c0f798068c204ca18ba65f4e01b09aa5"/>
          <w:sz w:val="22" pt14:Unid="e62adef192de4628bfc907112c3824b8"/>
          <w:szCs w:val="22" pt14:Unid="e78be41e0f69445cb1c357774e6c4986"/>
        </w:rPr>
        <w:t>versión de la API nos iremos al proyecto de servicios, abriremos el menú de publi-cación a través del menú contextual y seleccionaremos el perfil de AppService. Si accedemos a la URL que antes hemos señalado, veremos la documentación de la API generada por Swagger UI.</w:t>
      </w:r>
    </w:p>
    <w:p pt14:Unid="e3720685004b4d5a907a1b055af02b01">
      <w:pPr pt14:Unid="bc6c144677ca4a6ea7168d72f9a719e8">
        <w:spacing w:after="0" w:line="20" w:lineRule="exact" pt14:Unid="8bb2ea7be885410ea02637930f4e2252"/>
        <w:rPr pt14:Unid="08e967d8798a445cbe8f33abb5442fa4">
          <w:color w:val="auto" pt14:Unid="5f18a2264d5040bdbc3c55d3b5ae88bf"/>
          <w:sz w:val="20" pt14:Unid="276d62e4b9004a4e9394a1177e3701f5"/>
          <w:szCs w:val="20" pt14:Unid="c73a32b13644445ca0d0c6026335fae3"/>
        </w:rPr>
      </w:pPr>
      <w:r>
        <w:rPr pt14:Unid="62294fe8d67a4e5993dd7145a1d56d08">
          <w:color w:val="auto" pt14:Unid="c52a050ce6c54ef98f0b5f1e08dc2c63"/>
          <w:sz w:val="20" pt14:Unid="01bb589f781b4ffb995fd1e979a4e2dc"/>
          <w:szCs w:val="20" pt14:Unid="07dfb79d63634eda91cc37d526e5d2f3"/>
        </w:rPr>
        <w:drawing pt14:Unid="fd55b863105e443680ff168ff31cab37" pt14:SHA1Hash="cdd7ac0edded5d06c816de76c38c86b21ee4431d">
          <wp:anchor simplePos="0" relativeHeight="251657728" behindDoc="1" locked="0" layoutInCell="0" allowOverlap="1" pt14:Unid="2a7ad453c30c40fbbf76ee3d5b47389a">
            <wp:simplePos x="0" y="0" pt14:Unid="c219a76ea89545f8a5e48f38a338d5c0"/>
            <wp:positionH relativeFrom="column" pt14:Unid="82866a0face848459037bb357b59305a">
              <wp:posOffset pt14:Unid="751c762445f747e683082f56754903a2">1244600</wp:posOffset>
            </wp:positionH>
            <wp:positionV relativeFrom="paragraph" pt14:Unid="a5c3b734df8b47da9c9334ce84fb6f9f">
              <wp:posOffset pt14:Unid="5eaa3048a36e41da989c13127786082e">142240</wp:posOffset>
            </wp:positionV>
            <wp:extent cx="3241675" cy="1696085" pt14:Unid="401530c317b1430dbda51a88dc72f6fc"/>
            <wp:wrapNone pt14:Unid="8082456af25d48c68d3d9b97a418b158"/>
            <wp:docPr id="55" name="Picture 247" pt14:Unid="9604c1a440ad4bdab298e2970b3154a3"/>
            <wp:cNvGraphicFramePr pt14:Unid="68877bab90654a7686794fa0f502964a">
              <a:graphicFrameLocks xmlns:a="http://schemas.openxmlformats.org/drawingml/2006/main" noChangeAspect="1" pt14:Unid="9d1d7add4c9546bf8be7849e0bf3dd35"/>
            </wp:cNvGraphicFramePr>
            <a:graphic xmlns:a="http://schemas.openxmlformats.org/drawingml/2006/main" pt14:Unid="55c0ecc2c222452bb8fb8aebe16ffc37">
              <a:graphicData uri="http://schemas.openxmlformats.org/drawingml/2006/picture" pt14:Unid="875b13f4b2514e53b9fc5afdc01a78e9">
                <pic:pic xmlns:pic="http://schemas.openxmlformats.org/drawingml/2006/picture" pt14:Unid="feeb644684b94a89ab8afbbde95bd482">
                  <pic:nvPicPr pt14:Unid="55c4a76aaf6749ccb4fe1ed883d8bbd3">
                    <pic:cNvPr id="0" name="Picture 247" pt14:Unid="be38060be49b471996aee6b40fec7bda"/>
                    <pic:cNvPicPr pt14:Unid="0544ff7137144189820faa2aaf53102a">
                      <a:picLocks noChangeAspect="1" noChangeArrowheads="1" pt14:Unid="2291c6c5a8ca49fea3779e980b45edc2"/>
                    </pic:cNvPicPr>
                  </pic:nvPicPr>
                  <pic:blipFill pt14:Unid="e57e8233d62e4f518956b132d23a5af5">
                    <a:blip r:embed="rId61" pt14:Unid="2cbe0ee71b9144769e6a1052fb6b980c">
                      <a:extLst pt14:Unid="5ff0ee4bd37d4fdc88363223e4863ce3">
                        <a:ext uri="{28A0092B-C50C-407E-A947-70E740481C1C}" pt14:Unid="9d92e1cf7d994a8990be27f8683bec56"/>
                      </a:extLst>
                    </a:blip>
                    <a:srcRect pt14:Unid="7d63fcf6094c418592aca5ff23224acd"/>
                    <a:stretch pt14:Unid="351643696e464282b96c2853f0a22afc">
                      <a:fillRect pt14:Unid="58b6da4bb3014cc3a3657fdf980c898f"/>
                    </a:stretch>
                  </pic:blipFill>
                  <pic:spPr bwMode="auto" pt14:Unid="c43baf0777b148a0901bf3788b3f596b">
                    <a:xfrm pt14:Unid="c9dd84fd0de6416ea44d893525084001">
                      <a:off x="0" y="0" pt14:Unid="1c1e42ebbbf34d948a097ea30cc7faee"/>
                      <a:ext cx="3241675" cy="1696085" pt14:Unid="e585c244f0ca48d0b19a2cebfa9683e2"/>
                    </a:xfrm>
                    <a:prstGeom prst="rect" pt14:Unid="2bcfe0c078de454dab9c4f76d46aeeff">
                      <a:avLst pt14:Unid="6569db8036964b5ead385150098320e7"/>
                    </a:prstGeom>
                    <a:noFill pt14:Unid="77a7dd815773418c9babc8c667f6dd6e"/>
                  </pic:spPr>
                </pic:pic>
              </a:graphicData>
            </a:graphic>
          </wp:anchor>
        </w:drawing>
      </w:r>
    </w:p>
    <w:p pt14:Unid="fa35b552f0ff4b62a8a9b70a4a3dd282">
      <w:pPr pt14:Unid="1ba29f09694b404daa9e15b465fd6fb8">
        <w:spacing w:after="0" w:line="200" w:lineRule="exact" pt14:Unid="512c9d5d53b4400d9de82dea69d3067e"/>
        <w:rPr pt14:Unid="6ef3786dd0b44f5b8dc5de7db83bebda">
          <w:color w:val="auto" pt14:Unid="277d409eb0154d888262c79f9fb2390c"/>
          <w:sz w:val="20" pt14:Unid="a2bbf9be93c4470f8583a013f7a03dfc"/>
          <w:szCs w:val="20" pt14:Unid="44db89f274b14a6e8f15d37f33e69257"/>
        </w:rPr>
      </w:pPr>
    </w:p>
    <w:p pt14:Unid="d63c37bdfc694e6a88c0ec8a6fb851c0">
      <w:pPr pt14:Unid="3100ace01906496db619d7233f76e87f">
        <w:spacing w:after="0" w:line="200" w:lineRule="exact" pt14:Unid="fa1fb28529bf464a85d2e4a4b1e49af9"/>
        <w:rPr pt14:Unid="e509c6cc6e4048c2ac345c3c2beaa0fb">
          <w:color w:val="auto" pt14:Unid="966f7fcf9683453aacdbec42582d34b7"/>
          <w:sz w:val="20" pt14:Unid="00fbd3f24bfc4d92b1349999a3579e22"/>
          <w:szCs w:val="20" pt14:Unid="2ae6172e322942c2b8a35cdbeac8b8fd"/>
        </w:rPr>
      </w:pPr>
    </w:p>
    <w:p pt14:Unid="23d029a37de640a1aa5a4d5e10a2a1db">
      <w:pPr pt14:Unid="c3510a28775c42a38328d44a32867de2">
        <w:spacing w:after="0" w:line="200" w:lineRule="exact" pt14:Unid="ae5f19e1150046658c5da333da3e8b98"/>
        <w:rPr pt14:Unid="1d9c0acc9cea47caa9797ebeb339f5d2">
          <w:color w:val="auto" pt14:Unid="ffeb7b576080427baada078b4951260a"/>
          <w:sz w:val="20" pt14:Unid="d32271c39a4d499795a832d5c6cba9bd"/>
          <w:szCs w:val="20" pt14:Unid="e7eb94eb765443819c2907dc46cef33d"/>
        </w:rPr>
      </w:pPr>
    </w:p>
    <w:p pt14:Unid="311f9ed57778402baf356bf8ddd68407">
      <w:pPr pt14:Unid="12cf3b1ceef34ce7b7c86a035ce07b23">
        <w:spacing w:after="0" w:line="200" w:lineRule="exact" pt14:Unid="c697f97db6be4aafb140f8191136eb2d"/>
        <w:rPr pt14:Unid="903bf287b65b4a6aa0594e2fe367c671">
          <w:color w:val="auto" pt14:Unid="cf5041bf70fb437891884465f74c7edc"/>
          <w:sz w:val="20" pt14:Unid="1a59a4b0e3f34ba29626742db8b5e174"/>
          <w:szCs w:val="20" pt14:Unid="e75c7ece7a704078af7fa07d2dfc9264"/>
        </w:rPr>
      </w:pPr>
    </w:p>
    <w:p pt14:Unid="5c774e316a9645768f006a7bc41da961">
      <w:pPr pt14:Unid="8e5cfbafd60f4bbf8ab062d34cded7f3">
        <w:spacing w:after="0" w:line="200" w:lineRule="exact" pt14:Unid="81559e334968482f98a5c7b11254bbcc"/>
        <w:rPr pt14:Unid="342d5e5841224d95a85c55f87e9e9796">
          <w:color w:val="auto" pt14:Unid="b2bd735d5acc41649ad36262935e7d6d"/>
          <w:sz w:val="20" pt14:Unid="264719f86019449c881a86859967337b"/>
          <w:szCs w:val="20" pt14:Unid="31ff129afb884cf9bc353c10fe9a3aac"/>
        </w:rPr>
      </w:pPr>
    </w:p>
    <w:p pt14:Unid="cafbd81af29f4e16b092c279307d2b65">
      <w:pPr pt14:Unid="2606473ebb6147ce89838372e07185a9">
        <w:spacing w:after="0" w:line="200" w:lineRule="exact" pt14:Unid="4e5fadd1bcc34fe3a487bd0a696bc3ef"/>
        <w:rPr pt14:Unid="a78d7bc4f82c4af9af4facf2c812fffb">
          <w:color w:val="auto" pt14:Unid="556b61a1ba534ce79ba263856ce76fb3"/>
          <w:sz w:val="20" pt14:Unid="537b8c6ed95b4385bae7e17e51ed14e3"/>
          <w:szCs w:val="20" pt14:Unid="3809f41103814d0eaecc1f2b3bd3d259"/>
        </w:rPr>
      </w:pPr>
    </w:p>
    <w:p pt14:Unid="805e88b8c5d345ceb545396967be2970">
      <w:pPr pt14:Unid="185b4bc51cb6410b860152858a06e998">
        <w:spacing w:after="0" w:line="200" w:lineRule="exact" pt14:Unid="a0e4e5f7cce1466c897a198a070424ca"/>
        <w:rPr pt14:Unid="6d0e6104f95b45f38318fe0794f8ae72">
          <w:color w:val="auto" pt14:Unid="b0b5c6c067924fe0ac6b5d5aaf218e8a"/>
          <w:sz w:val="20" pt14:Unid="a1222cf7e56149839d3754e7420fcd28"/>
          <w:szCs w:val="20" pt14:Unid="cca4d4fde12b4a5db6d83bea5534832e"/>
        </w:rPr>
      </w:pPr>
    </w:p>
    <w:p pt14:Unid="fc25d113e3ad492e82ba958dda33d855">
      <w:pPr pt14:Unid="802747521d5144a1b8a1bc62d6ed5971">
        <w:spacing w:after="0" w:line="200" w:lineRule="exact" pt14:Unid="8e14f732f4674659903659c78883f84e"/>
        <w:rPr pt14:Unid="72637e9113464fd6aef86de932ab5dd5">
          <w:color w:val="auto" pt14:Unid="a0004a2004b74970909b5da0402c4651"/>
          <w:sz w:val="20" pt14:Unid="ba2fd2c9d52a40c985970daf8cb75ee9"/>
          <w:szCs w:val="20" pt14:Unid="64baa84243a344808b8498a36c988716"/>
        </w:rPr>
      </w:pPr>
    </w:p>
    <w:p pt14:Unid="915092227c0e4be89d7dd3c0f7ac1c69">
      <w:pPr pt14:Unid="5c14561ac7fc4f8eb70df5f862ad1d8f">
        <w:spacing w:after="0" w:line="200" w:lineRule="exact" pt14:Unid="5a38b259ca21437fbc325580140c6d24"/>
        <w:rPr pt14:Unid="ed0365150a3e46e5937a177d9df41293">
          <w:color w:val="auto" pt14:Unid="1b16ebff2de6478a8d0539bd1996ba7b"/>
          <w:sz w:val="20" pt14:Unid="451126bed0494ec290bd893db2ea6599"/>
          <w:szCs w:val="20" pt14:Unid="e444ce477dd847c4a4868fe671e95217"/>
        </w:rPr>
      </w:pPr>
    </w:p>
    <w:p pt14:Unid="01edf8c51c8540ee8bb28da25318b304">
      <w:pPr pt14:Unid="b8763ad6c7894eb79cbc78357440bb6f">
        <w:spacing w:after="0" w:line="200" w:lineRule="exact" pt14:Unid="ffc71b767454487cba4647c3f7ab09c5"/>
        <w:rPr pt14:Unid="c5189b99ec2c4ba0af8124011e910d24">
          <w:color w:val="auto" pt14:Unid="9d64a4224eae447683800c534fa2660b"/>
          <w:sz w:val="20" pt14:Unid="2299f1bc8d8e4770b63b5e433873a9c9"/>
          <w:szCs w:val="20" pt14:Unid="665d26e170c3401fb9cc11a1841f6a94"/>
        </w:rPr>
      </w:pPr>
    </w:p>
    <w:p pt14:Unid="2b7acff173104b16a9c781c7a92839ec">
      <w:pPr pt14:Unid="5ea59729df2947628155955b4c503bb0">
        <w:spacing w:after="0" w:line="200" w:lineRule="exact" pt14:Unid="bd43437019944a01917dbebdd8c6b711"/>
        <w:rPr pt14:Unid="364946f4bdbe457d973cc119c34081dd">
          <w:color w:val="auto" pt14:Unid="ca74eea82e214097b4ef2136d13bf532"/>
          <w:sz w:val="20" pt14:Unid="1fb9634f5dfc43c8a144022affadad5e"/>
          <w:szCs w:val="20" pt14:Unid="5c7fa00314cf4dab9f6750337a44a78c"/>
        </w:rPr>
      </w:pPr>
    </w:p>
    <w:p pt14:Unid="1bfcc9f3f8bf46729396e6b83e11175d">
      <w:pPr pt14:Unid="608419b608f14a2ba7101d78d005df69">
        <w:spacing w:after="0" w:line="200" w:lineRule="exact" pt14:Unid="a7cadd273b4b481491dcb90da5c8012f"/>
        <w:rPr pt14:Unid="653f123ea12a4d93ab5a24f3e5be028e">
          <w:color w:val="auto" pt14:Unid="fae7fdb2a2f04e538e90b37bf1a611a7"/>
          <w:sz w:val="20" pt14:Unid="dbda73d99ff74d0c95eef998e2997d48"/>
          <w:szCs w:val="20" pt14:Unid="36ec9b16e6094faaa93ec86913a4c8f3"/>
        </w:rPr>
      </w:pPr>
    </w:p>
    <w:p pt14:Unid="545d70fd8b77444a8874bc66443ddc24">
      <w:pPr pt14:Unid="a73f3431ec9241abb8fd30e64e7ceba4">
        <w:spacing w:after="0" w:line="200" w:lineRule="exact" pt14:Unid="fa37f60f6bd241dcac30d2621bb4f60f"/>
        <w:rPr pt14:Unid="37bf4f1841b848bcb8eac91a9cc2c3be">
          <w:color w:val="auto" pt14:Unid="0d714527406c436197d5f5ad08de92fd"/>
          <w:sz w:val="20" pt14:Unid="2dc27fafff8348ef84c6dc472b2fcd2f"/>
          <w:szCs w:val="20" pt14:Unid="0a339a9484c943a78fa199d833566151"/>
        </w:rPr>
      </w:pPr>
    </w:p>
    <w:p pt14:Unid="88b946c727404502b3c7b0f1ff1ef26a">
      <w:pPr pt14:Unid="b37bc89fa8b749878960d74f6e122462">
        <w:spacing w:after="0" w:line="200" w:lineRule="exact" pt14:Unid="4b29adf79ae3440389487130ac63c0d1"/>
        <w:rPr pt14:Unid="f020b1793822422aa9d15b0307385ec0">
          <w:color w:val="auto" pt14:Unid="03bac6aec1af4864bb4199fe15651364"/>
          <w:sz w:val="20" pt14:Unid="ad4f85eba5e94d128d82de45ce2aae9b"/>
          <w:szCs w:val="20" pt14:Unid="6e0698d4b71a4dd0b457b97dac8c4641"/>
        </w:rPr>
      </w:pPr>
    </w:p>
    <w:p pt14:Unid="2a2777455f544c8aa87d56754a593f4c">
      <w:pPr pt14:Unid="797850caba86447cad8ed2d37cd413ef">
        <w:spacing w:after="0" w:line="255" w:lineRule="exact" pt14:Unid="5d95b6347b304aa38d4142cb7614105a"/>
        <w:rPr pt14:Unid="23952e5b15b7440db40ddadc052d49d3">
          <w:color w:val="auto" pt14:Unid="d946111ab3fe41319bd10ee8a07b449d"/>
          <w:sz w:val="20" pt14:Unid="4369e157f5ac4950a718141e3521fd33"/>
          <w:szCs w:val="20" pt14:Unid="db66639f0ed84e3bb3945bce08ee236d"/>
        </w:rPr>
      </w:pPr>
    </w:p>
    <w:p pt14:Unid="ee932c9c3e22444bac9f93a550b87d83">
      <w:pPr pt14:Unid="74dca52064f24903b844e29d93c11acf">
        <w:spacing w:after="0" pt14:Unid="442dbd2e6f774be99b42f387b930afa9"/>
        <w:ind w:right="6" pt14:Unid="8fe5693ffeea4a43af5cad625fca7041"/>
        <w:jc w:val="center" pt14:Unid="8e4be626bb494c76ad5b25d410a79ca0"/>
        <w:rPr pt14:Unid="758bcfca7ee0469491656746aca97e03">
          <w:color w:val="auto" pt14:Unid="0d83ea9cdb364b44b53ae0bfd4d3dd65"/>
          <w:sz w:val="20" pt14:Unid="b4ef6315d27b474593ea6bfe4e7e37a5"/>
          <w:szCs w:val="20" pt14:Unid="3b5b3da437304b84af0463a521c6524f"/>
        </w:rPr>
      </w:pPr>
      <w:r>
        <w:rPr pt14:Unid="f8c4b72345324a4ebd2b9891cf42a99f">
          <w:rFonts w:ascii="Arial" w:hAnsi="Arial" w:eastAsia="Arial" w:cs="Arial" pt14:Unid="7c2fa19a15c848f1b4a6622ecf4e3714"/>
          <w:b w:val="1" pt14:Unid="4cfdbd960ff7431a910eab52096df617"/>
          <w:bCs w:val="1" pt14:Unid="c20c70badaee4106a0bb013d0a9f816a"/>
          <w:color w:val="auto" pt14:Unid="5078151785504c0e9912b87f97d01eb1"/>
          <w:sz w:val="20" pt14:Unid="0cde8de6e1cb446590f3e9e2ef101ccd"/>
          <w:szCs w:val="20" pt14:Unid="eafe60ceed5a47f08155159f85227de7"/>
        </w:rPr>
        <w:t xml:space="preserve">Figura 6.32: </w:t>
      </w:r>
      <w:r>
        <w:rPr pt14:Unid="d11ef8b76959472db350b125a7d5f6be">
          <w:rFonts w:ascii="Arial" w:hAnsi="Arial" w:eastAsia="Arial" w:cs="Arial" pt14:Unid="7b085839ba57426282da9a28ff450a05"/>
          <w:color w:val="auto" pt14:Unid="f80c72ec2f0540fdb35dd8cdd815080a"/>
          <w:sz w:val="20" pt14:Unid="a4c0b926645b44dd8aa1e778d3676fbc"/>
          <w:szCs w:val="20" pt14:Unid="006d5881d2db414c9c3d7b4afc7ad35a"/>
        </w:rPr>
        <w:t>Despliegue a través de App Service.</w:t>
      </w:r>
    </w:p>
    <w:p pt14:Unid="692d10334ace488ea281446d4d2e42ef">
      <w:pPr pt14:Unid="8c88eedd4adc4f7784edadbbe3461d60"/>
    </w:p>
    <w:p pt14:Unid="a830a998d3b741d899ddea5e9b3d078c">
      <w:pPr pt14:Unid="77fa30b7bcad439cadef6764f623388e">
        <w:spacing w:after="0" w:line="200" w:lineRule="exact" pt14:Unid="3fb4dc706e824be09904f4f262700d2d"/>
        <w:rPr pt14:Unid="eb677e9e3b29496dac9c722693341d3e">
          <w:color w:val="auto" pt14:Unid="7ae83a5104854204ba878a0b7291dca9"/>
          <w:sz w:val="20" pt14:Unid="b891cfe16fe747a581fa07dd6a1c8f2f"/>
          <w:szCs w:val="20" pt14:Unid="d214a36356e74259aadee81579f4ab27"/>
        </w:rPr>
      </w:pPr>
    </w:p>
    <w:p pt14:Unid="c1121bf06732403ea273cabab1431377">
      <w:pPr pt14:Unid="c94faeeec55547d2a5906747458d5f36">
        <w:spacing w:after="0" w:line="200" w:lineRule="exact" pt14:Unid="e92a3cc26f7d48c299bede7c1960f63f"/>
        <w:rPr pt14:Unid="e0ba26d0ed634463aa0d5be2e34547ea">
          <w:color w:val="auto" pt14:Unid="2ed6ac8bea6f49eb90e2808d3e7f5115"/>
          <w:sz w:val="20" pt14:Unid="9b250f903f9b45d38cd1eb6efaa6ccbb"/>
          <w:szCs w:val="20" pt14:Unid="e8aba219198146f5bf1ea83d7291ab30"/>
        </w:rPr>
      </w:pPr>
    </w:p>
    <w:p pt14:Unid="6c74bc30a0084ade868d16d5d46fbdb6">
      <w:pPr pt14:Unid="c76df7fe1b254a7ea0c19edc1a40a119">
        <w:spacing w:after="0" w:line="200" w:lineRule="exact" pt14:Unid="4981744e6dec4091804284617bdc55fd"/>
        <w:rPr pt14:Unid="1dd0a37c78524b23a914a4bd443e4a77">
          <w:color w:val="auto" pt14:Unid="991e1a24799d487ea6592331adc8680d"/>
          <w:sz w:val="20" pt14:Unid="fefbc9c237c34f15aae8aaa434c8bc7b"/>
          <w:szCs w:val="20" pt14:Unid="3682878f43cd4864a2b4f86c22f8ba19"/>
        </w:rPr>
      </w:pPr>
    </w:p>
    <w:p pt14:Unid="05e2799a3c754a149e7b4e716966314a">
      <w:pPr pt14:Unid="e72787804e39473e8a76b5c1b985cd9a">
        <w:spacing w:after="0" w:line="200" w:lineRule="exact" pt14:Unid="197a19c8f50a4a9f963d92a9698e2b9d"/>
        <w:rPr pt14:Unid="b0466c5a7e1949be9985a8c0b651bec4">
          <w:color w:val="auto" pt14:Unid="bd6ece9e16374c7089ebeb883d6b9faa"/>
          <w:sz w:val="20" pt14:Unid="e7150ecf80d743d0bc7fd9d1623745f3"/>
          <w:szCs w:val="20" pt14:Unid="62e5f9c8607b4c179c89555a38947659"/>
        </w:rPr>
      </w:pPr>
    </w:p>
    <w:p pt14:Unid="4571348005154454ae49de3ea5c422be">
      <w:pPr pt14:Unid="b6b946f31b62408c86b186500480e931">
        <w:spacing w:after="0" w:line="200" w:lineRule="exact" pt14:Unid="158c473ae8604d18993ace5a156e8241"/>
        <w:rPr pt14:Unid="b8ffdf48341c4e7c81daa0c64a6299de">
          <w:color w:val="auto" pt14:Unid="4bfb3a29efa34b88b92de7592702bc2d"/>
          <w:sz w:val="20" pt14:Unid="e3b1359be1034aa3b5ae369590ab9566"/>
          <w:szCs w:val="20" pt14:Unid="a3528a30f6014fbc8c0067d6e022b162"/>
        </w:rPr>
      </w:pPr>
    </w:p>
    <w:p pt14:Unid="c79632e26a9641b497743673d39d3c57">
      <w:pPr pt14:Unid="a4418f6cfd2a47ebb2937c0c4ae8b569">
        <w:spacing w:after="0" w:line="200" w:lineRule="exact" pt14:Unid="cbcc17db334d411c80ec114856544ac7"/>
        <w:rPr pt14:Unid="9d28f7c2cc3b438482111ce3ffcbfe4c">
          <w:color w:val="auto" pt14:Unid="438159472c34402d9784be235907cd17"/>
          <w:sz w:val="20" pt14:Unid="4efed64f628244be83bbcd66c20c3035"/>
          <w:szCs w:val="20" pt14:Unid="61858e5cf7274306b70f3f38d3f22ab0"/>
        </w:rPr>
      </w:pPr>
    </w:p>
    <w:p pt14:Unid="82cec5efeffd41278ea5be8735405d3e">
      <w:pPr pt14:Unid="51068f89a1e641889e7611a0f863e1cb">
        <w:spacing w:after="0" w:line="335" w:lineRule="exact" pt14:Unid="83aeaf36f179454bb2116c330b11c677"/>
        <w:rPr pt14:Unid="6cdacb3fa6e34ffaa93dea05c4109471">
          <w:color w:val="auto" pt14:Unid="c51c1f3fea6a43dfac4b3c6f43fd656d"/>
          <w:sz w:val="20" pt14:Unid="8785f2af7e8b477eafdef5084f3e5b43"/>
          <w:szCs w:val="20" pt14:Unid="df7d6e575f624238b1e6a93f01f4ab8a"/>
        </w:rPr>
      </w:pPr>
    </w:p>
    <w:p pt14:Unid="3de1067f6f5740f09531cf6d795af52e">
      <w:pPr pt14:Unid="59d4c474edd44de880bf3f7211fc9c06">
        <w:spacing w:after="0" pt14:Unid="3f700b826d1a4539a91486cf63ebf208"/>
        <w:ind w:left="6480" pt14:Unid="df8bd465f7c04c8093d526f2e0f15847"/>
        <w:rPr pt14:Unid="9e890b609a7e4e7588b6aacad144f211">
          <w:color w:val="auto" pt14:Unid="35fee2b775254c349ad41d2436c58e9e"/>
          <w:sz w:val="20" pt14:Unid="4fcdd399260d4a1ea7cf36a74d8e1fda"/>
          <w:szCs w:val="20" pt14:Unid="1c7edb2bdbff4dd2aa02626ad43defd1"/>
        </w:rPr>
      </w:pPr>
      <w:r>
        <w:rPr pt14:Unid="1c7948f7244047879cb6866bfe5bdb67">
          <w:rFonts w:ascii="Arial" w:hAnsi="Arial" w:eastAsia="Arial" w:cs="Arial" pt14:Unid="2547c12a995144758b33e46d0adf29c0"/>
          <w:color w:val="auto" pt14:Unid="1064a4441a7b426cbe8fcc7833db8a47"/>
          <w:sz w:val="30" pt14:Unid="b34d0835077a446cb5605ceced483266"/>
          <w:szCs w:val="30" pt14:Unid="774dfc2929e245a493b4830cbce6c89e"/>
        </w:rPr>
        <w:t>CAPÍTULO 7</w:t>
      </w:r>
    </w:p>
    <w:p pt14:Unid="7ce548cfabbe4534bc8cd4fd6636ef35">
      <w:pPr pt14:Unid="c4f6f05cf7a446eeb7dadc5711ddfc0f">
        <w:spacing w:after="0" w:line="267" w:lineRule="exact" pt14:Unid="b1ad6e03d87348ebb33e0bc0a53d5217"/>
        <w:rPr pt14:Unid="67ec8ccba5254fd1bc3f99fec322438d">
          <w:color w:val="auto" pt14:Unid="19c4df981b654df7b388aae44adcd93e"/>
          <w:sz w:val="20" pt14:Unid="db994536164e441b960b78e22cd99680"/>
          <w:szCs w:val="20" pt14:Unid="462cd57ac5fc4d4c93a7a3fcace83577"/>
        </w:rPr>
      </w:pPr>
    </w:p>
    <w:p pt14:Unid="b0a6fb1dac6744e3917f4699f10cf66f">
      <w:pPr pt14:Unid="b642a51981674baca99d3677367c07a0">
        <w:spacing w:after="0" w:line="224" w:lineRule="auto" pt14:Unid="56ca0a76ff144ba29698a0ffe3a8ca38"/>
        <w:ind w:left="600" w:right="286" w:firstLine="656" pt14:Unid="260db09a5423427da36f3a5fc40d0053"/>
        <w:rPr pt14:Unid="204f0c1b61064acd83d5f69ca1476f87">
          <w:color w:val="auto" pt14:Unid="4d0a852819674777a27fb2b7952f337d"/>
          <w:sz w:val="20" pt14:Unid="e6252dc4bac146068288bc2710b0fa98"/>
          <w:szCs w:val="20" pt14:Unid="579b6c0ebf0c4ce683b5f8c3f0695ff9"/>
        </w:rPr>
      </w:pPr>
      <w:r>
        <w:rPr pt14:Unid="2457ef003e674e6f923e9357c03e1410">
          <w:rFonts w:ascii="Arial" w:hAnsi="Arial" w:eastAsia="Arial" w:cs="Arial" pt14:Unid="cad2ff65a63e438eb46228f852778291"/>
          <w:color w:val="auto" pt14:Unid="387d9754cd9a40cfa5d2f283aeb87dab"/>
          <w:sz w:val="52" pt14:Unid="31058766ad9d467496f489af2b13c428"/>
          <w:szCs w:val="52" pt14:Unid="a0fb77d351f34385a232d6b39eb6b830"/>
        </w:rPr>
        <w:t>Diseño e implementación de la solución basada en microservicios</w:t>
      </w:r>
    </w:p>
    <w:p pt14:Unid="f288e68f3b4b469992ab51c84c53e2f2">
      <w:pPr pt14:Unid="5be35f4d39404cfda0d8038effe18663">
        <w:spacing w:after="0" w:line="20" w:lineRule="exact" pt14:Unid="86240314df364f159c667f880ae241a5"/>
        <w:rPr pt14:Unid="02c52e4453f4472b9d3d7b4724c81e9a">
          <w:color w:val="auto" pt14:Unid="c415e573c29044bda3e23bcec40eadbf"/>
          <w:sz w:val="20" pt14:Unid="e7acfa5e0b4d406f82e3d87988de5b53"/>
          <w:szCs w:val="20" pt14:Unid="749a44c3e0e14ec6aaf59e6bfca91901"/>
        </w:rPr>
      </w:pPr>
    </w:p>
    <w:p pt14:Unid="ada55a931b404f2a90a0f65f945d3fc5">
      <w:pPr pt14:Unid="bc68e136465a410598d4bbe92ca490fc">
        <w:spacing w:after="0" w:line="200" w:lineRule="exact" pt14:Unid="42b7e8868a5748ce9dfc53eddb765f12"/>
        <w:rPr pt14:Unid="371adfebb9e74d53bdcc2ff4d84bdf52">
          <w:color w:val="auto" pt14:Unid="e6eb94ed17a647c591d403a742f416d0"/>
          <w:sz w:val="20" pt14:Unid="30b054d4561c4fa8b4f0f0e33712fcdb"/>
          <w:szCs w:val="20" pt14:Unid="e0450aa04ac84018b90cc402ec326c4b"/>
        </w:rPr>
      </w:pPr>
    </w:p>
    <w:p pt14:Unid="6c3a2a2f3b0142698711c130f641bc35">
      <w:pPr pt14:Unid="61f69931961b460a94e412f989b0a0fd">
        <w:spacing w:after="0" w:line="200" w:lineRule="exact" pt14:Unid="abeb5adfd80c4c45854715be42e83dc0"/>
        <w:rPr pt14:Unid="3781c76546f54a9eb57dd140292db4a5">
          <w:color w:val="auto" pt14:Unid="7db7ea854a5545b0b3e53a3fd684aecb"/>
          <w:sz w:val="20" pt14:Unid="6ab2385e06314cabae5e938a26c15192"/>
          <w:szCs w:val="20" pt14:Unid="16591f66485841d59a9251a62110fb4c"/>
        </w:rPr>
      </w:pPr>
    </w:p>
    <w:p pt14:Unid="32d90c1659154e7ba9618747e28554b0">
      <w:pPr pt14:Unid="edb10608aa5e474dad5cdc7f857bdbd1">
        <w:spacing w:after="0" w:line="200" w:lineRule="exact" pt14:Unid="5c72fc1b88b9423fa0e4d735406a7443"/>
        <w:rPr pt14:Unid="f9467ebc29334bf3994dd16361fc0a33">
          <w:color w:val="auto" pt14:Unid="1f4282128e1f4557b3071931a6156476"/>
          <w:sz w:val="20" pt14:Unid="adb7eb7ac01f4103a02e9a19d7a54add"/>
          <w:szCs w:val="20" pt14:Unid="da1d0674513e432aba771322f3ec4fa8"/>
        </w:rPr>
      </w:pPr>
    </w:p>
    <w:p pt14:Unid="c8d761b9acc94c3fae1b2047b6656d0e">
      <w:pPr pt14:Unid="758a80bf425647d0b09b231c420c0231">
        <w:spacing w:after="0" w:line="200" w:lineRule="exact" pt14:Unid="354fa91fba9f4ce6b2dc948bb5dd8103"/>
        <w:rPr pt14:Unid="79bdb88644714b0fa7b0678e21968063">
          <w:color w:val="auto" pt14:Unid="2546ef4e6c1d4b2f9241e64fe9f92a58"/>
          <w:sz w:val="20" pt14:Unid="664e8bc5c0fd4ddd9c8a8ff49c9a2880"/>
          <w:szCs w:val="20" pt14:Unid="60c37dd7445d4cd993b829db4f667c06"/>
        </w:rPr>
      </w:pPr>
    </w:p>
    <w:p pt14:Unid="ebe26806584c40cca6506da0f7521f7c">
      <w:pPr pt14:Unid="1e88fe28f69042cfb21afb5868104d37">
        <w:spacing w:after="0" w:line="225" w:lineRule="exact" pt14:Unid="2754525797764c5082fad97ac7d3e9a0"/>
        <w:rPr pt14:Unid="52e6e6917b38468e8f2719e25342ffe0">
          <w:color w:val="auto" pt14:Unid="3a18b98619b34bf49f735bafe1306811"/>
          <w:sz w:val="20" pt14:Unid="e9d7938c06634277b0989436583e1f0c"/>
          <w:szCs w:val="20" pt14:Unid="7d3b4ff5047b43de85f87083e0acb09e"/>
        </w:rPr>
      </w:pPr>
    </w:p>
    <w:p pt14:Unid="89a3b87ffb714fd6a2ec316a980b3155">
      <w:pPr pt14:Unid="8f82656e03ec4d91963f1802d1abaed1">
        <w:spacing w:after="0" w:line="259" w:lineRule="auto" pt14:Unid="a422328eafd34d6498bcfe5597d6d8df"/>
        <w:ind w:left="260" w:right="266" w:firstLine="339" pt14:Unid="0c680a5bea4e44d48042e1da0f1b793a"/>
        <w:jc w:val="both" pt14:Unid="6fa76e7379f4434eb81c31c268ded8cb"/>
        <w:rPr pt14:Unid="0ed2c8443ee44384b32c584ecf163d45">
          <w:rFonts w:ascii="Arial" w:hAnsi="Arial" w:eastAsia="Arial" w:cs="Arial" pt14:Unid="39a2a471dcfb4c698327ff8e24d2cfcf"/>
          <w:color w:val="auto" pt14:Unid="1f94d47595464880951c517606b62c7b"/>
          <w:sz w:val="22" pt14:Unid="ae69bfdecdcf45b7ac8594c9f68dcdd9"/>
          <w:szCs w:val="22" pt14:Unid="d2d5a4f026924b10b3487f697f8b1fbc"/>
        </w:rPr>
      </w:pPr>
      <w:r>
        <w:rPr pt14:Unid="6d9365511b174a53910de38a0fefedfb">
          <w:rFonts w:ascii="Arial" w:hAnsi="Arial" w:eastAsia="Arial" w:cs="Arial" pt14:Unid="1b954b8ed4fa420cb617f1e02cae3737"/>
          <w:color w:val="auto" pt14:Unid="2de8620dba9e46f2a2eaa4aae1d571c6"/>
          <w:sz w:val="22" pt14:Unid="b5d8b16e0975467fb7a4cb451f661c01"/>
          <w:szCs w:val="22" pt14:Unid="89447b9920084de59fdfce41914412cb"/>
        </w:rPr>
        <w:t>A lo largo del capítulo anterior nos hemos centrado sobretodo en aspectos de imple-mentación relacionados con diferentes herramientas como Identity o Swagger. En este capítulo nos vamos a centrar más en el diseño ya que, como hemos dicho en el apartado 5.1 Plan de trabajo, vamos a refactorizar la solución monolítica y a nivel de código apenas va a verse modificada.</w:t>
      </w:r>
    </w:p>
    <w:p pt14:Unid="e0818e1298dc4fbfbab25c9d36ba33bc">
      <w:pPr pt14:Unid="17a9f5219ce9471faa2726bc264c1e86">
        <w:spacing w:after="0" w:line="200" w:lineRule="exact" pt14:Unid="bfb549f70f474596a355e997a15620ff"/>
        <w:rPr pt14:Unid="48970dec4ada413893afd89bb1b24f36">
          <w:color w:val="auto" pt14:Unid="0d105a47e5bf4e50adede6b714535e1a"/>
          <w:sz w:val="20" pt14:Unid="62999d8292884b4da44af34e350809ae"/>
          <w:szCs w:val="20" pt14:Unid="9cfa42eb722f4c7d84d622b4e010bd6b"/>
        </w:rPr>
      </w:pPr>
    </w:p>
    <w:p pt14:Unid="1f29cf9d0879408a8473999ff3e053f2">
      <w:pPr pt14:Unid="6d14a702063b45079f1d1002b0de5a0b">
        <w:spacing w:after="0" w:line="245" w:lineRule="exact" pt14:Unid="ea0bc55aeaf14d93bc4892c3670e4947"/>
        <w:rPr pt14:Unid="ea4a3a6fee2341e784e99b0b7fb6f0cd">
          <w:color w:val="auto" pt14:Unid="c63d519380ed4fa4a80f114625ed6c65"/>
          <w:sz w:val="20" pt14:Unid="e7072f0def3e458f89c2da36b231d157"/>
          <w:szCs w:val="20" pt14:Unid="e001834436ca4faf935eb85e639a79a7"/>
        </w:rPr>
      </w:pPr>
    </w:p>
    <w:p pt14:Unid="932eea7bb1d64bada5d5f20f80d6275e">
      <w:pPr pt14:Unid="7cae9d77fb6441cc90a0da5e41ffebcb">
        <w:spacing w:after="0" pt14:Unid="2c729ef668e047458fd674459fb97fbc"/>
        <w:ind w:left="260" pt14:Unid="f196f35faca24e0c8a564371bdf0c6a7"/>
        <w:rPr pt14:Unid="e86b9e4bfac94c459e1004f133260b2e">
          <w:color w:val="auto" pt14:Unid="1a597ac075134928bff30c6c62134cea"/>
          <w:sz w:val="20" pt14:Unid="d57806d0530b48adb069be988b72dc59"/>
          <w:szCs w:val="20" pt14:Unid="4a3235fedff74ef89ee5caf28d1baa12"/>
        </w:rPr>
      </w:pPr>
      <w:r>
        <w:rPr pt14:Unid="d4dd864fd9af4653b1466f74b12f8fee">
          <w:rFonts w:ascii="Arial" w:hAnsi="Arial" w:eastAsia="Arial" w:cs="Arial" pt14:Unid="f3274d4200b043659f76e4f73a5713af"/>
          <w:color w:val="auto" pt14:Unid="ab2a76fa42364e5f8579c150c06b102e"/>
          <w:sz w:val="29" pt14:Unid="53a5d6b9827f49e1b13c7fb78c23bdb7"/>
          <w:szCs w:val="29" pt14:Unid="5167fceb55c14c57b3e789f4ab516976"/>
        </w:rPr>
        <w:t>7.1 Diseño de la solución</w:t>
      </w:r>
    </w:p>
    <w:p pt14:Unid="ee70018bebdd4dd8b99aa8a67cd928ab">
      <w:pPr pt14:Unid="8763ec9042cc4de99255cf3dc6d0fc09">
        <w:spacing w:after="0" w:line="20" w:lineRule="exact" pt14:Unid="901b224668d047d18152bbdfefaf358a"/>
        <w:rPr pt14:Unid="5bce572155c445ea91150dc80ba930d5">
          <w:color w:val="auto" pt14:Unid="563ad8b1207d41cf91924fe0b13a70ef"/>
          <w:sz w:val="20" pt14:Unid="3984fe1dc417408280db4cadd9b76488"/>
          <w:szCs w:val="20" pt14:Unid="e5ec6937c18d485c9121d6da5268349c"/>
        </w:rPr>
      </w:pPr>
    </w:p>
    <w:p pt14:Unid="135bacee4ce04d09b1e4ec67976c46c1">
      <w:pPr pt14:Unid="67aea05c368c446589835396010d8314">
        <w:spacing w:after="0" w:line="305" w:lineRule="exact" pt14:Unid="30d3cb316ffa446794ad92b23a23d173"/>
        <w:rPr pt14:Unid="99473176e3204c478f5ea1c662913887">
          <w:color w:val="auto" pt14:Unid="6d6ca3219e364f41a0c4bebd3f8e0763"/>
          <w:sz w:val="20" pt14:Unid="4f85e4f1dc83426ba88468eaf306f438"/>
          <w:szCs w:val="20" pt14:Unid="1ca8f0de659544a98bee3a313a5e486f"/>
        </w:rPr>
      </w:pPr>
    </w:p>
    <w:p pt14:Unid="52b220e5164e4dbb8367a00f9a2622c7">
      <w:pPr pt14:Unid="5c963dc42d314f97a0c0173ccb4e878e">
        <w:spacing w:after="0" w:line="259" w:lineRule="auto" pt14:Unid="ba0fe3bc5ccc413fbef34e2fb8b49862"/>
        <w:ind w:left="260" w:right="266" w:firstLine="339" pt14:Unid="62fd31f3dda64043a3aeb0c780d878ae"/>
        <w:jc w:val="both" pt14:Unid="7312e54f0b794edb8d16cb0fd66ed3ee"/>
        <w:rPr pt14:Unid="5434071d131c4c79971f72bf4177bce6">
          <w:rFonts w:ascii="Arial" w:hAnsi="Arial" w:eastAsia="Arial" w:cs="Arial" pt14:Unid="9a2cf036cf24402b81dffb0a584b1b63"/>
          <w:color w:val="auto" pt14:Unid="dad97515faa944f69fb08645ba49dc75"/>
          <w:sz w:val="22" pt14:Unid="0953f448e1504a81b7fff9242b3f5788"/>
          <w:szCs w:val="22" pt14:Unid="8e82f195b1004be1becc0c7102505797"/>
        </w:rPr>
      </w:pPr>
      <w:r>
        <w:rPr pt14:Unid="b123df30a2104873b77be9ce1507f5df">
          <w:rFonts w:ascii="Arial" w:hAnsi="Arial" w:eastAsia="Arial" w:cs="Arial" pt14:Unid="3c2bf61af0894eef98e347c27272dfc3"/>
          <w:color w:val="auto" pt14:Unid="83d5939b50dd4806949fb0a3c0468026"/>
          <w:sz w:val="22" pt14:Unid="7fd846f2677e46a9ba411f0fd5bf8b64"/>
          <w:szCs w:val="22" pt14:Unid="53cb8a48bbba4b098777bfebf9dc8f60"/>
        </w:rPr>
        <w:t>Para la descomposición de la solución en microservicios vamos a aplicar los principios que hemos explicado en el apartado 2.3 Los microservicios en la fase de diseño. Se tienen que extraer contextos bien delimitados sin importar en un primer momento el tamaño de estos. Aunque contemos con la experiencia del desarrollo de la solución monolítica, el tamaño de los microservicios se puede ajustar más adelante evaluando si vale la pena dividir un microservicio.</w:t>
      </w:r>
    </w:p>
    <w:p pt14:Unid="be974fe8f5b448dea9e8ac3f69f2a71a">
      <w:pPr pt14:Unid="562ab94f865d4331a2c91508885fc8c2">
        <w:spacing w:after="0" w:line="82" w:lineRule="exact" pt14:Unid="307015aaeb3a43969d64171b58298a54"/>
        <w:rPr pt14:Unid="2715f6d9c358476fa3c788a95a2b510c">
          <w:color w:val="auto" pt14:Unid="e96e9b8032b349bea1923e40426d6315"/>
          <w:sz w:val="20" pt14:Unid="7d37917d2a794a0fbb3022d66e5d4419"/>
          <w:szCs w:val="20" pt14:Unid="fb5249cf92dc490aaf23597ddfce3c1a"/>
        </w:rPr>
      </w:pPr>
    </w:p>
    <w:p pt14:Unid="069072dd77b943aabbd15b75b79440b7">
      <w:pPr pt14:Unid="dbbcb3e56c96472c951199885dc7cccb">
        <w:spacing w:after="0" w:line="260" w:lineRule="auto" pt14:Unid="3b1dfaf2f42a4499bce95f38f4185a9d"/>
        <w:ind w:left="260" w:right="266" w:firstLine="339" pt14:Unid="4fa6790656bc4c58b31e1ecdbe98100c"/>
        <w:jc w:val="both" pt14:Unid="4cebfa2620dd444bb24177e7d1d65248"/>
        <w:rPr pt14:Unid="d9e74c62da3a430e8f1c5592541b795d">
          <w:rFonts w:ascii="Arial" w:hAnsi="Arial" w:eastAsia="Arial" w:cs="Arial" pt14:Unid="902b0db9426d4167b18278d42fae8920"/>
          <w:color w:val="auto" pt14:Unid="18ea0d35538a4a599cbc51704fde9125"/>
          <w:sz w:val="22" pt14:Unid="823f48799de04636a85ca2c46dad4924"/>
          <w:szCs w:val="22" pt14:Unid="43687bcf546b4c1cbb4c1c7e3d3d1a5b"/>
        </w:rPr>
      </w:pPr>
      <w:r>
        <w:rPr pt14:Unid="7faad71defbe4d27b7f8f00c632d69f4">
          <w:rFonts w:ascii="Arial" w:hAnsi="Arial" w:eastAsia="Arial" w:cs="Arial" pt14:Unid="1f7cf0469b2b461b96513388c0cbc38e"/>
          <w:color w:val="auto" pt14:Unid="76a48117849144bb83a26218d128bf65"/>
          <w:sz w:val="22" pt14:Unid="fbbe308c248a4693a70f569c77883071"/>
          <w:szCs w:val="22" pt14:Unid="b1201379bd0b415ca35b7d10394c7d65"/>
        </w:rPr>
        <w:t>Concretamente, para representar visualmente la división en contextos delimitados se va emplear el modelo de dominio del caso de estudio de forma similar a como se ha hecho en la figura 2.3. A continuación, detallamos cada uno de ellos, centrándonos en las capacidades que ofrece al negocio y no tanto en las entidades que maneja:</w:t>
      </w:r>
    </w:p>
    <w:p pt14:Unid="1666168367a24a93b5448522830326f1">
      <w:pPr pt14:Unid="a8dac2871f024a459a59418a8c14b950">
        <w:spacing w:after="0" w:line="305" w:lineRule="exact" pt14:Unid="56bb72dd39bf496a90c705b90570d911"/>
        <w:rPr pt14:Unid="b7629cd243354df18795e0c687bb31f7">
          <w:color w:val="auto" pt14:Unid="316024e5ae8541ec87dbf50ebcdc3524"/>
          <w:sz w:val="20" pt14:Unid="14cfa4bd2a344e61a1709d0a58f36823"/>
          <w:szCs w:val="20" pt14:Unid="b7d9b313b46f4a46ab378ec70987a914"/>
        </w:rPr>
      </w:pPr>
    </w:p>
    <w:p pt14:Unid="8efaca89fd314768a53f79fdfc5c0c66">
      <w:pPr pt14:Unid="2bda818dcd604a5da7883307fc9f95bd">
        <w:spacing w:after="0" w:line="267" w:lineRule="auto" pt14:Unid="97f7e3536e8e4478b730081f88a64653"/>
        <w:ind w:left="800" w:right="266" pt14:Unid="a058650c1ec5475180cdd42b472c7642"/>
        <w:jc w:val="both" pt14:Unid="bcce077d852641f2b47b20c425d05d88"/>
        <w:rPr pt14:Unid="6fedcad93f81455bb636c07a02ae6489">
          <w:color w:val="auto" pt14:Unid="01e22e58b0034ada9ba06178b6ffeb8d"/>
          <w:sz w:val="20" pt14:Unid="1d93ef8a704448f683bda1b9bdc8cbf8"/>
          <w:szCs w:val="20" pt14:Unid="564bdb49b34b4d30b2a3a0b4c983cb8a"/>
        </w:rPr>
      </w:pPr>
      <w:r>
        <w:rPr pt14:Unid="9bd276ac41a74ab9acaeb6f8f8c04de1">
          <w:rFonts w:ascii="Arial" w:hAnsi="Arial" w:eastAsia="Arial" w:cs="Arial" pt14:Unid="b8330b60c51e4362bd624471ed28c733"/>
          <w:b w:val="1" pt14:Unid="b594dcadfb53460da843e6859f1379b8"/>
          <w:bCs w:val="1" pt14:Unid="9ac51340fa364eae9e1c35922a2b3068"/>
          <w:color w:val="auto" pt14:Unid="f61cd08f335f452894656a6ca8bf14e0"/>
          <w:sz w:val="22" pt14:Unid="b884b668300d481baaf68e12f0b90e9d"/>
          <w:szCs w:val="22" pt14:Unid="5b92ca45bd734b82b4000937306dcdb3"/>
        </w:rPr>
        <w:t>Incidencias</w:t>
      </w:r>
      <w:r>
        <w:rPr pt14:Unid="8d12f42363d945228f801c43518636d8">
          <w:rFonts w:ascii="Arial" w:hAnsi="Arial" w:eastAsia="Arial" w:cs="Arial" pt14:Unid="077d53f961d2409993a3cf04c4fffd8f"/>
          <w:color w:val="auto" pt14:Unid="3dd23569788b402a9a2bf5fa1d74cf5d"/>
          <w:sz w:val="22" pt14:Unid="989bbff0d7584eecae59fddcccc7565d"/>
          <w:szCs w:val="22" pt14:Unid="e2417051dda2405491f8b842e2f35f98"/>
        </w:rPr>
        <w:t>: permite la creación de incidencias, obtener las incidencias de un cliente</w:t>
      </w:r>
      <w:r>
        <w:rPr pt14:Unid="e4858005298641cba5e542be7c5e6b0e">
          <w:rFonts w:ascii="Arial" w:hAnsi="Arial" w:eastAsia="Arial" w:cs="Arial" pt14:Unid="7d8857ad3b8e49f3a9b2d5dc5b6a8a71"/>
          <w:b w:val="1" pt14:Unid="3a3bdb4110c54adbaba565e87cbe96c9"/>
          <w:bCs w:val="1" pt14:Unid="fd6dbf66071547d3b184c891e4586cc1"/>
          <w:color w:val="auto" pt14:Unid="14ca8748779a4f6fafc8313cea8c1b8f"/>
          <w:sz w:val="22" pt14:Unid="3827256a0274462686b0e02fd62a39f5"/>
          <w:szCs w:val="22" pt14:Unid="5e6f2c81414e442bae0f7b816149409a"/>
        </w:rPr>
        <w:t xml:space="preserve"> </w:t>
      </w:r>
      <w:r>
        <w:rPr pt14:Unid="7b306323ef6f446d81e5147a3039f758">
          <w:rFonts w:ascii="Arial" w:hAnsi="Arial" w:eastAsia="Arial" w:cs="Arial" pt14:Unid="962b036867b345589c6fd6d1c4835671"/>
          <w:color w:val="auto" pt14:Unid="93bf515a5efe4e84a771d6f356c54116"/>
          <w:sz w:val="22" pt14:Unid="60fb3f61ccf742aab8b0dbe1ef5e6138"/>
          <w:szCs w:val="22" pt14:Unid="6b608b4c02ea43d883134856a7543f74"/>
        </w:rPr>
        <w:t>y añadir comentarios dentro de una incidencia.</w:t>
      </w:r>
    </w:p>
    <w:p pt14:Unid="3d5b7bd313194c5f83e4915acc6278ae">
      <w:pPr pt14:Unid="44eb5874395c4868b77dfc81055a4528">
        <w:spacing w:after="0" w:line="20" w:lineRule="exact" pt14:Unid="e2d00f6c60f04a2c95bbeef50bbe77ef"/>
        <w:rPr pt14:Unid="8eb29171fbcb4a378775fcdda7256d58">
          <w:color w:val="auto" pt14:Unid="256125bdfa4f45ca85aa2df090fcadbd"/>
          <w:sz w:val="20" pt14:Unid="e0835b3a80084bb8952b13f71fb30a52"/>
          <w:szCs w:val="20" pt14:Unid="728846b382a143a4b019a7275d1dfbc4"/>
        </w:rPr>
      </w:pPr>
    </w:p>
    <w:p pt14:Unid="60eb2eb756894ad8aa42389900dd0f80">
      <w:pPr pt14:Unid="a44e3f2978484340815795f6aadb91df">
        <w:spacing w:after="0" w:line="133" w:lineRule="exact" pt14:Unid="98454c900cf74033871d53c66c801647"/>
        <w:rPr pt14:Unid="78af5e1ab71b4814b0f26fffe206fa99">
          <w:color w:val="auto" pt14:Unid="bba9b2d87ebf4f038b83d56195f601f7"/>
          <w:sz w:val="20" pt14:Unid="a8682aa106d24d9a8efe370fcdb15da2"/>
          <w:szCs w:val="20" pt14:Unid="777004b857ff4290b0fbcef95bdc43bb"/>
        </w:rPr>
      </w:pPr>
    </w:p>
    <w:p pt14:Unid="9a87ffc176dc47f78ebee55b232f7ef3">
      <w:pPr pt14:Unid="c7ab9c1f69d34d938d21f9b702d2d322">
        <w:spacing w:after="0" w:line="260" w:lineRule="auto" pt14:Unid="4e2378dbb0bd411a91295366c171877a"/>
        <w:ind w:left="800" w:right="266" pt14:Unid="4796942ca1c04c6181d014b976ad799b"/>
        <w:jc w:val="both" pt14:Unid="a0a64d5ddbaa4ed78fcbc81a7573ffef"/>
        <w:rPr pt14:Unid="310a3c825c3f47d591d0bda0a73a14aa">
          <w:color w:val="auto" pt14:Unid="59d5282ac2754696a37a1838d79a6141"/>
          <w:sz w:val="20" pt14:Unid="66a9922ae88e46f58e0d763a9bd12944"/>
          <w:szCs w:val="20" pt14:Unid="5b7d965a5b094eecba9bbdd28e6107ea"/>
        </w:rPr>
      </w:pPr>
      <w:r>
        <w:rPr pt14:Unid="02f495f971f44019b1b94231aa3946b5">
          <w:rFonts w:ascii="Arial" w:hAnsi="Arial" w:eastAsia="Arial" w:cs="Arial" pt14:Unid="f0f98263da434c148a736993bda9ae54"/>
          <w:b w:val="1" pt14:Unid="8a49626aae8248919ca19de7bdeffdfe"/>
          <w:bCs w:val="1" pt14:Unid="968e519713294ca6aae58ec6374f3171"/>
          <w:color w:val="auto" pt14:Unid="f06663d5756d49fdb1202f316be904f7"/>
          <w:sz w:val="22" pt14:Unid="38b17ed9dc4645ca8354ec9be032d8dd"/>
          <w:szCs w:val="22" pt14:Unid="ebefebacfc2746d5a30bd6f290bc6de4"/>
        </w:rPr>
        <w:t>Seguridad</w:t>
      </w:r>
      <w:r>
        <w:rPr pt14:Unid="2f15e3c393504f2e87484804aa84e3bc">
          <w:rFonts w:ascii="Arial" w:hAnsi="Arial" w:eastAsia="Arial" w:cs="Arial" pt14:Unid="476bf69b12354793b2366d5994592292"/>
          <w:color w:val="auto" pt14:Unid="f93be3d3e66c40579b58d9293840a6a1"/>
          <w:sz w:val="22" pt14:Unid="da6669c27547439c91db8b725728db31"/>
          <w:szCs w:val="22" pt14:Unid="8cbb317498444f9aa43a4fc8c31dd792"/>
        </w:rPr>
        <w:t>: ofrece las funcionalidades de registro de nuevos clientes y login. Ade-más, persiste los datos de los clientes, por lo que algunos de los microservicios tendrán una referencia a este, por ejemplo, para obtener el cliente o empleado que escribió un comentario.</w:t>
      </w:r>
    </w:p>
    <w:p pt14:Unid="1c0e15e7679d428c96577e85cc9d807f">
      <w:pPr pt14:Unid="9817a8f978b24618a26c71d3a0df74c5">
        <w:spacing w:after="0" w:line="20" w:lineRule="exact" pt14:Unid="b9ded54d48744724912ed7bdbe361ce2"/>
        <w:rPr pt14:Unid="e4a46992a4264570a24ed799f31edd5a">
          <w:color w:val="auto" pt14:Unid="d800532bd1e04a1fbdf9cc42ca1bc3f8"/>
          <w:sz w:val="20" pt14:Unid="71e4527ed2a342e382dad4d710f7c417"/>
          <w:szCs w:val="20" pt14:Unid="7f6cc9d50c76465eab08166968494559"/>
        </w:rPr>
      </w:pPr>
    </w:p>
    <w:p pt14:Unid="47e9fd80c4c44999816c6718ca8a619d">
      <w:pPr pt14:Unid="93664d2750c741379d6e030dcee364db">
        <w:spacing w:after="0" w:line="142" w:lineRule="exact" pt14:Unid="9f2f691692dd49b090ae484f3ed16a7f"/>
        <w:rPr pt14:Unid="9dbe66bc284d4fb6b2afa469eb120658">
          <w:color w:val="auto" pt14:Unid="7d2943d4545746cf8ddb2eb7103d3537"/>
          <w:sz w:val="20" pt14:Unid="5fdec92dafae412a9bb45d7bc5782fdc"/>
          <w:szCs w:val="20" pt14:Unid="60b4c7cf87044fb39e6e0986df6f274a"/>
        </w:rPr>
      </w:pPr>
    </w:p>
    <w:p pt14:Unid="a887fc21871d46ec85a2da82321b69ba">
      <w:pPr pt14:Unid="24aa1bffcb8746f0bf5fa169704dbb44">
        <w:spacing w:after="0" w:line="261" w:lineRule="auto" pt14:Unid="236eb45b6f3d46389541c4d189e0b8db"/>
        <w:ind w:left="800" w:right="266" pt14:Unid="4129d7f92f1c425ea524a6902e22f8bb"/>
        <w:jc w:val="both" pt14:Unid="10a596f65b814bd0bd656c7c5bc300e5"/>
        <w:rPr pt14:Unid="f790699a1df24c0280fce66cc7b53ba9">
          <w:color w:val="auto" pt14:Unid="e5a8708d54194e68847590adcdefc289"/>
          <w:sz w:val="20" pt14:Unid="9b8b86aa60894d8c8bb351978e035bea"/>
          <w:szCs w:val="20" pt14:Unid="3c0a2f05171a438885457b1fc286a00b"/>
        </w:rPr>
      </w:pPr>
      <w:r>
        <w:rPr pt14:Unid="86b8c1e4f2cb4d6cbcf2a1660f5fdf4d">
          <w:rFonts w:ascii="Arial" w:hAnsi="Arial" w:eastAsia="Arial" w:cs="Arial" pt14:Unid="8e847c2032954e5791bddd10bd96b5a3"/>
          <w:b w:val="1" pt14:Unid="585b1d4955844d9e900bdb27361fabbb"/>
          <w:bCs w:val="1" pt14:Unid="c4d150fb821c4e06b7842676784b0aa2"/>
          <w:color w:val="auto" pt14:Unid="00265503776f41ee94dc97c951ca4190"/>
          <w:sz w:val="22" pt14:Unid="d8d3d7cea43d42d3b0692575b386e427"/>
          <w:szCs w:val="22" pt14:Unid="2e21b34f8fdf450ab993455244855611"/>
        </w:rPr>
        <w:t>Informes</w:t>
      </w:r>
      <w:r>
        <w:rPr pt14:Unid="5e633dd099f1488c9eb1137085872dc1">
          <w:rFonts w:ascii="Arial" w:hAnsi="Arial" w:eastAsia="Arial" w:cs="Arial" pt14:Unid="340a38a94c564ce3a304968ff1590863"/>
          <w:color w:val="auto" pt14:Unid="52140859fe7c428089efdf983d8bba17"/>
          <w:sz w:val="22" pt14:Unid="7eb57eaa06f94045a814c2477969cdb4"/>
          <w:szCs w:val="22" pt14:Unid="8b629db421f14c71ba7d8b62ff00e6d0"/>
        </w:rPr>
        <w:t>: es un motor que almacena las plantillas de los informes que se pueden</w:t>
      </w:r>
      <w:r>
        <w:rPr pt14:Unid="66ff5c14c4e2421fab5e59b26cee761e">
          <w:rFonts w:ascii="Arial" w:hAnsi="Arial" w:eastAsia="Arial" w:cs="Arial" pt14:Unid="6d6a76332e064ac0851360aa4a09562f"/>
          <w:b w:val="1" pt14:Unid="e45d721cbff346029c8ec5af3e128302"/>
          <w:bCs w:val="1" pt14:Unid="3cf77f6d1490489cb7f54ee9e491c278"/>
          <w:color w:val="auto" pt14:Unid="518e4e22710c47a9a734b9a1c995d024"/>
          <w:sz w:val="22" pt14:Unid="7c0ea26e99494ea9a982a3108c2c9ab2"/>
          <w:szCs w:val="22" pt14:Unid="ed50117b698c4ae48df5f629f57b3427"/>
        </w:rPr>
        <w:t xml:space="preserve"> </w:t>
      </w:r>
      <w:r>
        <w:rPr pt14:Unid="173eec3fb34c4febb34bd6f23896a8ce">
          <w:rFonts w:ascii="Arial" w:hAnsi="Arial" w:eastAsia="Arial" w:cs="Arial" pt14:Unid="c433a5036e444750bad713454fcf71af"/>
          <w:color w:val="auto" pt14:Unid="cc5451aec11b417cbaa2fadfd1fcaebf"/>
          <w:sz w:val="22" pt14:Unid="7a0bf1d7aa41426ea13d5a45e8349227"/>
          <w:szCs w:val="22" pt14:Unid="29911d76fb954ee28296f8198e7d31ae"/>
        </w:rPr>
        <w:t xml:space="preserve">generar y simplemente combina esta con los datos que recibe para generar un docu-mento de salida. No ofrece directamente ninguna funcionalidad al cliente: se trata de un </w:t>
      </w:r>
      <w:r>
        <w:rPr pt14:Unid="b9b3773967914132b9377d6945c9fa38">
          <w:rFonts w:ascii="Arial" w:hAnsi="Arial" w:eastAsia="Arial" w:cs="Arial" pt14:Unid="b4a20a4f755e419e87a39137cce5e17c"/>
          <w:b w:val="1" pt14:Unid="92e5e8e282ff438f89ffe64650928431"/>
          <w:bCs w:val="1" pt14:Unid="4f4c795906354309a1adf34ffa0cf3f5"/>
          <w:color w:val="auto" pt14:Unid="942b4939e7084e33ab196a00b1a34dab"/>
          <w:sz w:val="22" pt14:Unid="131dc106e5d54fdd88d360256afd36cb"/>
          <w:szCs w:val="22" pt14:Unid="896c940b806145a7a513deff2843a185"/>
        </w:rPr>
        <w:t>microservicio interno</w:t>
      </w:r>
      <w:r>
        <w:rPr pt14:Unid="90958a2b1f394f2a9cd49c0242bf4f84">
          <w:rFonts w:ascii="Arial" w:hAnsi="Arial" w:eastAsia="Arial" w:cs="Arial" pt14:Unid="d7663cd693da4fe3beaf961226f4a83f"/>
          <w:color w:val="auto" pt14:Unid="9f2b66f3c65740ad8de045ff08b40e28"/>
          <w:sz w:val="22" pt14:Unid="fb3a62481b2e472bb67b153948a90f16"/>
          <w:szCs w:val="22" pt14:Unid="00f7c47af5434a398857e5930f7aa3aa"/>
        </w:rPr>
        <w:t xml:space="preserve"> que otros servicios emplean.</w:t>
      </w:r>
    </w:p>
    <w:p pt14:Unid="5d5524870b2a4ad4b0460a4fa69ec3f6">
      <w:pPr pt14:Unid="64e37d674f3e441c9c7f5d4c5002c28e">
        <w:spacing w:after="0" w:line="20" w:lineRule="exact" pt14:Unid="2df7d0776a774f369a6f277867fc09cb"/>
        <w:rPr pt14:Unid="f12e7b8ac3a7421dacf2287bd1f27c20">
          <w:color w:val="auto" pt14:Unid="9ec0cdf5db39495a90cca6d5bece0978"/>
          <w:sz w:val="20" pt14:Unid="cb4f15cb5de147cbaf410397f5b5cd84"/>
          <w:szCs w:val="20" pt14:Unid="0e6833b4918846d5be9e080d90369725"/>
        </w:rPr>
      </w:pPr>
    </w:p>
    <w:p pt14:Unid="3c8e4e4bb88d40f69484431ec6868577">
      <w:pPr pt14:Unid="07e4312deafe42da940bb87c794a6e84">
        <w:spacing w:after="0" w:line="137" w:lineRule="exact" pt14:Unid="7642e2e677524a3f8129c8cc0a0ae21a"/>
        <w:rPr pt14:Unid="99bfc47e69a0426d96302525aa408954">
          <w:color w:val="auto" pt14:Unid="69bb70d868554067bdeed37012899718"/>
          <w:sz w:val="20" pt14:Unid="857b8f157c744cd0b6b7c2af34de7adb"/>
          <w:szCs w:val="20" pt14:Unid="e2ad4393c0d74e4987bd1f0eaee8f137"/>
        </w:rPr>
      </w:pPr>
    </w:p>
    <w:p pt14:Unid="3003a24e3e6249c699187fafed28ee19">
      <w:pPr pt14:Unid="f88837fcfae84fe5be07c53cd6841cc4">
        <w:spacing w:after="0" w:line="260" w:lineRule="auto" pt14:Unid="102cd0629a874e2884d3d24fa4d8dfa6"/>
        <w:ind w:left="800" w:right="266" pt14:Unid="49c2fc81b30d44478700a497e2cda2c0"/>
        <w:jc w:val="both" pt14:Unid="8271226714864226bffda0646c9bfe81"/>
        <w:rPr pt14:Unid="1a04c932b1344f91a56fa6d00c44d47c">
          <w:color w:val="auto" pt14:Unid="cf76cd62ef244c9b9db13e5f1b7f4725"/>
          <w:sz w:val="20" pt14:Unid="0f2df08917214430a524a11f6ee81686"/>
          <w:szCs w:val="20" pt14:Unid="34ffcdc00b7d4f158514ceb8352a80f6"/>
        </w:rPr>
      </w:pPr>
      <w:r>
        <w:rPr pt14:Unid="893cca12e9794d2286fed6558162d643">
          <w:rFonts w:ascii="Arial" w:hAnsi="Arial" w:eastAsia="Arial" w:cs="Arial" pt14:Unid="ffc9cffbf38e4aa386cb44a8d24bbc78"/>
          <w:b w:val="1" pt14:Unid="268c03fad3c349d297c68cb976b506bf"/>
          <w:bCs w:val="1" pt14:Unid="0636516b8ed14b4ba5cddab0034019cc"/>
          <w:color w:val="auto" pt14:Unid="be23005b71b348a7bf26d02e03d85854"/>
          <w:sz w:val="22" pt14:Unid="1f62ce369fed40d282d7536f151bdce3"/>
          <w:szCs w:val="22" pt14:Unid="728881c1325044eabf47832976edb10a"/>
        </w:rPr>
        <w:t>Notificaciones</w:t>
      </w:r>
      <w:r>
        <w:rPr pt14:Unid="45b69c0ac379432b8ce636c50e8d9738">
          <w:rFonts w:ascii="Arial" w:hAnsi="Arial" w:eastAsia="Arial" w:cs="Arial" pt14:Unid="4060be37471341e39cd74d7206f80ed7"/>
          <w:color w:val="auto" pt14:Unid="21040af6d2734cef864233cb2bd23b4a"/>
          <w:sz w:val="22" pt14:Unid="24bd761c2fa543d8b8b3d7e2ad36663e"/>
          <w:szCs w:val="22" pt14:Unid="c2097fd6a41a4fe98de07289cbd1dc9d"/>
        </w:rPr>
        <w:t>: al igual que el microservicio de informes, no está ligado a ningún</w:t>
      </w:r>
      <w:r>
        <w:rPr pt14:Unid="8092440136b143bab7b96ec4c7d35442">
          <w:rFonts w:ascii="Arial" w:hAnsi="Arial" w:eastAsia="Arial" w:cs="Arial" pt14:Unid="59709b4688bb46f88892c3b0f5abeb01"/>
          <w:b w:val="1" pt14:Unid="606361b3d2e24c45b5dc73ec8fc115ce"/>
          <w:bCs w:val="1" pt14:Unid="bfdd8cf1b3f0435dbc514faa1814b163"/>
          <w:color w:val="auto" pt14:Unid="bc61c2dacc6c44b6a695c5b3c36c34b7"/>
          <w:sz w:val="22" pt14:Unid="5c108b8d897943e0a03b722ba4f4c100"/>
          <w:szCs w:val="22" pt14:Unid="1397aea873c04740a1c1aa54d50929da"/>
        </w:rPr>
        <w:t xml:space="preserve"> </w:t>
      </w:r>
      <w:r>
        <w:rPr pt14:Unid="1ce7bafac6234885b146c6bc3a1583dc">
          <w:rFonts w:ascii="Arial" w:hAnsi="Arial" w:eastAsia="Arial" w:cs="Arial" pt14:Unid="b54b24ec231046d29052cd8daa78a316"/>
          <w:color w:val="auto" pt14:Unid="f54ed3c59cba457ca53e4f4d2367a1e4"/>
          <w:sz w:val="22" pt14:Unid="7059992521b649f9b2d183755ca77d4c"/>
          <w:szCs w:val="22" pt14:Unid="ddd8d2d33750492d90be43e75a494f82"/>
        </w:rPr>
        <w:t>tipo de dato. Simplemente, ofrece la funcionalidad de enviar una notificación con el contenido que recibe como parámetro al destinatario especificado. También es un microservicio interno.</w:t>
      </w:r>
    </w:p>
    <w:p pt14:Unid="72520f2b58234ccfae78fc0d210c38df">
      <w:pPr pt14:Unid="3aab1bae296e4499a787b1e2fd2c1399">
        <w:spacing w:after="0" w:line="20" w:lineRule="exact" pt14:Unid="8c111643afc0427cb10c112f3a24104b"/>
        <w:rPr pt14:Unid="d01ea21687964be0b65a7bad2c1866ae">
          <w:color w:val="auto" pt14:Unid="e47029ef323445638080c19a4ce4d70b"/>
          <w:sz w:val="20" pt14:Unid="1e9c17cae6e64e5b887bf1dfe8a6c478"/>
          <w:szCs w:val="20" pt14:Unid="8416e41a5adb4166bda77b0c04c01c56"/>
        </w:rPr>
      </w:pPr>
    </w:p>
    <w:p pt14:Unid="60f7f6f1313b445996cefc8bd86765f2">
      <w:pPr pt14:Unid="e41e164853754c35b0587624c14b8125"/>
    </w:p>
    <w:p pt14:Unid="b8d8abcad19c4c8fabdd09de38f38e72">
      <w:pPr pt14:Unid="8b21c9dce82c43d2bdd5b4b6b4b3e40f">
        <w:spacing w:after="0" w:line="264" w:lineRule="exact" pt14:Unid="f78db4c6f81c4d8aa62a302cb7771f81"/>
        <w:rPr pt14:Unid="89f60493008d4953bd9441fd9ebc9203">
          <w:color w:val="auto" pt14:Unid="1282c154911a4c80bc5dc68a3b544f82"/>
          <w:sz w:val="20" pt14:Unid="af46b73785bd4ddfb4c4631f0410c611"/>
          <w:szCs w:val="20" pt14:Unid="98dbafd1c27a46b38dbc08c358a76921"/>
        </w:rPr>
      </w:pPr>
    </w:p>
    <w:p pt14:Unid="f84d42d75c2c44eca680a42405b10891">
      <w:pPr pt14:Unid="a7d46a9510e240aaaae5133fc3ae2a99">
        <w:spacing w:after="0" pt14:Unid="bfbb66965cb04c4a8fb16902eb7a1cc1"/>
        <w:ind w:right="6" pt14:Unid="11cf39159daa43258f5a8ebef098e412"/>
        <w:jc w:val="center" pt14:Unid="0e571fb1d2f3467198657810580aa872"/>
        <w:rPr pt14:Unid="18180877883e4538a5bd77ae4d9c189d">
          <w:color w:val="auto" pt14:Unid="71a3ce8fedb745678f936e2be3a81853"/>
          <w:sz w:val="20" pt14:Unid="3f22ecda7bcb489caf9ee1d1a15656f7"/>
          <w:szCs w:val="20" pt14:Unid="6df84dc90bc14d639cced7592d0449f2"/>
        </w:rPr>
      </w:pPr>
      <w:r>
        <w:rPr pt14:Unid="c0fff829d9164fa3bf45b56a2c638351">
          <w:rFonts w:ascii="Arial" w:hAnsi="Arial" w:eastAsia="Arial" w:cs="Arial" pt14:Unid="9c3d4568b9f2409a81fa28eab1716865"/>
          <w:color w:val="auto" pt14:Unid="102196d9f373482a84854b4b530094c2"/>
          <w:sz w:val="19" pt14:Unid="a11d8ed8ab7649b59f8d2d0da95c44e8"/>
          <w:szCs w:val="19" pt14:Unid="c1680211cee54c7d94242d85ea87fdfd"/>
        </w:rPr>
        <w:t>51</w:t>
      </w:r>
    </w:p>
    <w:p pt14:Unid="8c0254088e7d4607b9c995fafd58b51b">
      <w:pPr pt14:Unid="17272b7cd4044efe812912c147df8c3a"/>
    </w:p>
    <w:p pt14:Unid="ad58d48b269546f581a22cdf5df7d8ab">
      <w:pPr pt14:Unid="44575fc73fdd43d4aff8c4e4547d045d">
        <w:tabs pt14:Unid="3737816f34f840c9ac35c68100390db8">
          <w:tab w:val="left" w:leader="none" w:pos="2900" pt14:Unid="77f6a522b43d48fdbce514f770d94e37"/>
        </w:tabs>
        <w:spacing w:after="0" pt14:Unid="73d580118cb44801836a5f38056b73fc"/>
        <w:ind w:left="260" pt14:Unid="8fad184c30264a96b0ce26bda06e0e71"/>
        <w:rPr pt14:Unid="116708d145de467c80e6f71497ce2a2b">
          <w:color w:val="auto" pt14:Unid="5098fa4cdd354da59d11e909eed97b60"/>
          <w:sz w:val="20" pt14:Unid="52ed26f3bb934bbbaca8559ec0cd5194"/>
          <w:szCs w:val="20" pt14:Unid="698002489bb148558fb577835d8e61aa"/>
        </w:rPr>
      </w:pPr>
      <w:r>
        <w:rPr pt14:Unid="f5087756aa7c4140b69a6581fd4fc792">
          <w:rFonts w:ascii="Arial" w:hAnsi="Arial" w:eastAsia="Arial" w:cs="Arial" pt14:Unid="a8d9279424a3486291cd3dd85bafbf62"/>
          <w:b w:val="1" pt14:Unid="a48beeae7db4443f9861764756f83997"/>
          <w:bCs w:val="1" pt14:Unid="1967c825c31b4b1eb8a3cc0990d69dac"/>
          <w:color w:val="auto" pt14:Unid="17e9afced1864684bf42ae6c5a81b65b"/>
          <w:sz w:val="18" pt14:Unid="25665754a1344cff8d8275fc7f5d0569"/>
          <w:szCs w:val="18" pt14:Unid="dde7583302ea41978b429c7180f25be4"/>
        </w:rPr>
        <w:t>52</w:t>
      </w:r>
      <w:r>
        <w:rPr pt14:Unid="3eb5fb02b9f74b8594422a4836673e2d">
          <w:color w:val="auto" pt14:Unid="5c6ec70757dc4be6898b0819d8ef0cf0"/>
          <w:sz w:val="20" pt14:Unid="d46846414c074947b58aa5c6d64035a5"/>
          <w:szCs w:val="20" pt14:Unid="9c6220d6a3aa4cc3b4fbe2994b31f7ef"/>
        </w:rPr>
        <w:tab pt14:Unid="142b95005b7a45cc8e1398c009078c25"/>
      </w:r>
      <w:r>
        <w:rPr pt14:Unid="50148ae767f947c6af589f64f45dae2d">
          <w:rFonts w:ascii="Arial" w:hAnsi="Arial" w:eastAsia="Arial" w:cs="Arial" pt14:Unid="d1d2fff6a6914902bb225bb6500a97b2"/>
          <w:color w:val="auto" pt14:Unid="fd2229b90f3f4d1a817d8a303a58fc3d"/>
          <w:sz w:val="19" pt14:Unid="20809d6d07b14ff4a79be65ca8da3bdf"/>
          <w:szCs w:val="19" pt14:Unid="02db9b4797f94ae5a50986c2624f9e6a"/>
        </w:rPr>
        <w:t>Diseño e implementación de la solución basada en microservicios</w:t>
      </w:r>
    </w:p>
    <w:p pt14:Unid="a21a33c15c9e41dfac94fbfd05c59c9d">
      <w:pPr pt14:Unid="57405bcd355548a98f495025a2602936">
        <w:spacing w:after="0" w:line="20" w:lineRule="exact" pt14:Unid="b62356fe40934cc38462ee29d98a7199"/>
        <w:rPr pt14:Unid="7495a3cd75144700a934b7232da26d1d">
          <w:color w:val="auto" pt14:Unid="25636428f2ec4e19a78d88b324ca5114"/>
          <w:sz w:val="20" pt14:Unid="9b9795c3941f41319a5036af8baecaf1"/>
          <w:szCs w:val="20" pt14:Unid="60680c320bff4bed9227a04585f6cda8"/>
        </w:rPr>
      </w:pPr>
      <w:r>
        <w:rPr pt14:Unid="b2851cce354e449f9d65dea9e7041d38">
          <w:color w:val="auto" pt14:Unid="bda08a9cd4534ee79e35a32b6666df52"/>
          <w:sz w:val="20" pt14:Unid="a666aeb162434a2e84fdad6a0d3946b2"/>
          <w:szCs w:val="20" pt14:Unid="3607af5c459549d38cf68aa775826aa9"/>
        </w:rPr>
        <w:drawing pt14:Unid="421d866050df407e98e6f88c26715c33" pt14:SHA1Hash="233fd5eaef3400a38b15385dec4b9689ea8daf73">
          <wp:anchor simplePos="0" relativeHeight="251657728" behindDoc="1" locked="0" layoutInCell="0" allowOverlap="1" pt14:Unid="4454f040014347cf927facc806e037bb">
            <wp:simplePos x="0" y="0" pt14:Unid="f78eccecc89146daa91b0885f0abb704"/>
            <wp:positionH relativeFrom="column" pt14:Unid="5c829e429f164ae08d2330811dce7baf">
              <wp:posOffset pt14:Unid="afaeea2c4e484a4eacb4ecf4b031cf6d">165735</wp:posOffset>
            </wp:positionH>
            <wp:positionV relativeFrom="paragraph" pt14:Unid="cefdf2ba9de24e37a56a3d6c6cd78053">
              <wp:posOffset pt14:Unid="8bf0a4965b7442e49340f6a1ca0c0868">81915</wp:posOffset>
            </wp:positionV>
            <wp:extent cx="5400040" cy="3261360" pt14:Unid="7a975178f6eb416a9f9bca41fc78595a"/>
            <wp:wrapNone pt14:Unid="61722ef5d3b3490297adfc4637cdf25d"/>
            <wp:docPr id="56" name="Picture 256" pt14:Unid="a6fb2bb34f1b4f2d953a2efaa950643c"/>
            <wp:cNvGraphicFramePr pt14:Unid="f70d00ae05d24d089db0ef17701e0116">
              <a:graphicFrameLocks xmlns:a="http://schemas.openxmlformats.org/drawingml/2006/main" noChangeAspect="1" pt14:Unid="25f09914d017494fa005b6fc3ee11b0b"/>
            </wp:cNvGraphicFramePr>
            <a:graphic xmlns:a="http://schemas.openxmlformats.org/drawingml/2006/main" pt14:Unid="f24c4843bcdb4105a9c21b0755261ade">
              <a:graphicData uri="http://schemas.openxmlformats.org/drawingml/2006/picture" pt14:Unid="fda3a8ed27054fc4b64cb8921987b664">
                <pic:pic xmlns:pic="http://schemas.openxmlformats.org/drawingml/2006/picture" pt14:Unid="9fb7d4190a7e4983bc1748e07a5dcbdf">
                  <pic:nvPicPr pt14:Unid="677ddd737cd9426d8ac15f107616028f">
                    <pic:cNvPr id="0" name="Picture 256" pt14:Unid="e42d5a4ff7b1477ba2c28344b43465e9"/>
                    <pic:cNvPicPr pt14:Unid="f7f08a2be7324c0eabec5e94ed0680bb">
                      <a:picLocks noChangeAspect="1" noChangeArrowheads="1" pt14:Unid="7752337fe4f7480c80be9b5c2274d56c"/>
                    </pic:cNvPicPr>
                  </pic:nvPicPr>
                  <pic:blipFill pt14:Unid="fb56e98d937a4243b82aa9c5e6416ea9">
                    <a:blip r:embed="rId62" pt14:Unid="7b98f047476642e289a3330275dbeda7">
                      <a:extLst pt14:Unid="7e9283a2b2804e1aa3127b381c9325ff">
                        <a:ext uri="{28A0092B-C50C-407E-A947-70E740481C1C}" pt14:Unid="223757b7210245a89813264d4e536647"/>
                      </a:extLst>
                    </a:blip>
                    <a:srcRect pt14:Unid="6896aed6f93442f29d79ccad499d6573"/>
                    <a:stretch pt14:Unid="e03ecfe55d5248028336470ff4f34d8a">
                      <a:fillRect pt14:Unid="a021e048a958472aba26328d2e8110f8"/>
                    </a:stretch>
                  </pic:blipFill>
                  <pic:spPr bwMode="auto" pt14:Unid="af3d1d13aa5f4bb3a87b4bafcc9488f0">
                    <a:xfrm pt14:Unid="2d5360c1713c4a0081f9c9cd6df95ba7">
                      <a:off x="0" y="0" pt14:Unid="5f9f6717278d43bc91ed226c4b7e7cd4"/>
                      <a:ext cx="5400040" cy="3261360" pt14:Unid="c2e7f35258e14ef4b996d64754c36421"/>
                    </a:xfrm>
                    <a:prstGeom prst="rect" pt14:Unid="c5e3e3c0413d47d1a8ab7f364e4bd19f">
                      <a:avLst pt14:Unid="6e463f3c73d7496daae8ecaaedc83376"/>
                    </a:prstGeom>
                    <a:noFill pt14:Unid="b0d9aee16fc7402b8e193479794a6ab0"/>
                  </pic:spPr>
                </pic:pic>
              </a:graphicData>
            </a:graphic>
          </wp:anchor>
        </w:drawing>
      </w:r>
    </w:p>
    <w:p pt14:Unid="8e4a59f95c3a42aaa12a964fbbba6efe">
      <w:pPr pt14:Unid="386654ccec59415492c0a8e74286d35c">
        <w:spacing w:after="0" w:line="200" w:lineRule="exact" pt14:Unid="c7f15961aed2431aa3a337aee1cf3b8d"/>
        <w:rPr pt14:Unid="d8341a8cd34e4521bf2dc37f6750f578">
          <w:color w:val="auto" pt14:Unid="0b89cf8b0362422e9ed2ea98f57fe68a"/>
          <w:sz w:val="20" pt14:Unid="8b4614ce46d34cf6b05a9e30320fbabf"/>
          <w:szCs w:val="20" pt14:Unid="3592b263a0ef44418c4bd1514495a3af"/>
        </w:rPr>
      </w:pPr>
    </w:p>
    <w:p pt14:Unid="1cfa7dd1e120460ebea6960b8d58f161">
      <w:pPr pt14:Unid="df2104bae0344e93b4ed5c7a8b32ca63">
        <w:spacing w:after="0" w:line="200" w:lineRule="exact" pt14:Unid="5dd4ba2f64c6456b97d0b8bfacead23f"/>
        <w:rPr pt14:Unid="fe3b34e30ae647aaa2557d6aa05f259d">
          <w:color w:val="auto" pt14:Unid="1223951d7f9a4316b6445026d16b3b9d"/>
          <w:sz w:val="20" pt14:Unid="edc034e15f254b68977e53330fb8e79e"/>
          <w:szCs w:val="20" pt14:Unid="0ed3446575b544d5b434f8cb9ddcc894"/>
        </w:rPr>
      </w:pPr>
    </w:p>
    <w:p pt14:Unid="47e643e266e84c51bddc5851570719ec">
      <w:pPr pt14:Unid="343f60c3d1e24e5cbf2b3a5defd438ac">
        <w:spacing w:after="0" w:line="200" w:lineRule="exact" pt14:Unid="b2a4d55f33c64c36b9dee3f4fe648c47"/>
        <w:rPr pt14:Unid="51da426756d84d8ead58fe171bdff088">
          <w:color w:val="auto" pt14:Unid="4edd6544d20a4b959ea5bb5dcb93c791"/>
          <w:sz w:val="20" pt14:Unid="9a420e6df73b45a6ac949b6365d11d0c"/>
          <w:szCs w:val="20" pt14:Unid="4669d1b10c85486f9404d23748c4d70c"/>
        </w:rPr>
      </w:pPr>
    </w:p>
    <w:p pt14:Unid="7f5bc0cba23e4ccb9db101e29dd85e36">
      <w:pPr pt14:Unid="9e207163751d446e8bc9ad2d80582f4b">
        <w:spacing w:after="0" w:line="200" w:lineRule="exact" pt14:Unid="d1b9aa3287d349c6b468090f43c4981f"/>
        <w:rPr pt14:Unid="84d26920df63429eae8f77ba0148ce17">
          <w:color w:val="auto" pt14:Unid="f732bca3ac94469caad0702b15c0221d"/>
          <w:sz w:val="20" pt14:Unid="dcecc433595342db914eec35fc75c512"/>
          <w:szCs w:val="20" pt14:Unid="203ca643d8a54c96b8b1553b535747e1"/>
        </w:rPr>
      </w:pPr>
    </w:p>
    <w:p pt14:Unid="173469f7c7fe49419cd6b0e140669ee4">
      <w:pPr pt14:Unid="ff9bb15b3d5448358f9eb10d6d342467">
        <w:spacing w:after="0" w:line="200" w:lineRule="exact" pt14:Unid="d196e57ab98f43cda703f674caf2fe17"/>
        <w:rPr pt14:Unid="88725abec82a4bbaab4d6ce5bdf497e7">
          <w:color w:val="auto" pt14:Unid="7f5b0bcb56894faf9f274e53591284bd"/>
          <w:sz w:val="20" pt14:Unid="86549f0c072b45ff9c61fbc0975d9e70"/>
          <w:szCs w:val="20" pt14:Unid="cfa9ba8ff34d46408741a61e642d5c1a"/>
        </w:rPr>
      </w:pPr>
    </w:p>
    <w:p pt14:Unid="07a2c8d79f69487ca380f9f9f3ddb33b">
      <w:pPr pt14:Unid="31827563a1e04c56b459bb0a9ad57291">
        <w:spacing w:after="0" w:line="200" w:lineRule="exact" pt14:Unid="ca0d044b599f434eb5e068b590aeb2b9"/>
        <w:rPr pt14:Unid="20f54e9c146b4c0198cf657754fd28fe">
          <w:color w:val="auto" pt14:Unid="2b792624f65e443bab9c41567a22adf0"/>
          <w:sz w:val="20" pt14:Unid="4e64680bd7c94fdfa31e668d731fca3c"/>
          <w:szCs w:val="20" pt14:Unid="4f4c6d44a2874c1dac3ce1f52c2c4e88"/>
        </w:rPr>
      </w:pPr>
    </w:p>
    <w:p pt14:Unid="fa29d056df88422095c0b58af13cf7e4">
      <w:pPr pt14:Unid="64a7257b9acc4e6c8f77bc49a8305a98">
        <w:spacing w:after="0" w:line="200" w:lineRule="exact" pt14:Unid="fbe1fb48ed4f4712b8a74b158727882a"/>
        <w:rPr pt14:Unid="cfaaea75ecad4570b3f6ad14de530af2">
          <w:color w:val="auto" pt14:Unid="d3b420aed13847e1a046f3fe52745489"/>
          <w:sz w:val="20" pt14:Unid="15e7105cf27e402a80e4d14462ab50f8"/>
          <w:szCs w:val="20" pt14:Unid="5fda903d72f94052a27c9a6d27ad9117"/>
        </w:rPr>
      </w:pPr>
    </w:p>
    <w:p pt14:Unid="28d76f7cc3b449aabeabdf5973b048c5">
      <w:pPr pt14:Unid="d964a53e17c84e23b55eede7b99aa2ad">
        <w:spacing w:after="0" w:line="200" w:lineRule="exact" pt14:Unid="f7d183cc076440f691f9fed8d30fcfed"/>
        <w:rPr pt14:Unid="86a5b2cd7c474c2cb44fcad2b4cb648b">
          <w:color w:val="auto" pt14:Unid="6733e66735f7417282b673d59ce2cb17"/>
          <w:sz w:val="20" pt14:Unid="bf2e33360b16461ea6ff0b65273a4772"/>
          <w:szCs w:val="20" pt14:Unid="d23b3c1b1a1f4ae3b2db0c0a0b9fe472"/>
        </w:rPr>
      </w:pPr>
    </w:p>
    <w:p pt14:Unid="d87ac18df7ab4a43b497b51cd872308e">
      <w:pPr pt14:Unid="e228f62808384221a018961e0e011f80">
        <w:spacing w:after="0" w:line="200" w:lineRule="exact" pt14:Unid="fd065aa4e2b14a6aa291014ce5f3db5b"/>
        <w:rPr pt14:Unid="6a9e7de462b5482c8a19bd6c4a4c068e">
          <w:color w:val="auto" pt14:Unid="22cd0ef260b64174bb0985b6ca8ed335"/>
          <w:sz w:val="20" pt14:Unid="d2c6eb1b8ca54529948b76827cb1522f"/>
          <w:szCs w:val="20" pt14:Unid="0f3305b627064b3293f0313898f06c02"/>
        </w:rPr>
      </w:pPr>
    </w:p>
    <w:p pt14:Unid="26809b3ff88a421fa324ab2ddcdd3ef7">
      <w:pPr pt14:Unid="77b3820fa74d41029c34aab792d684c5">
        <w:spacing w:after="0" w:line="200" w:lineRule="exact" pt14:Unid="5221cd7b4b2b4d9eb075b95a732bec3b"/>
        <w:rPr pt14:Unid="b967bdf014cf4684b3dae03e39d6d55f">
          <w:color w:val="auto" pt14:Unid="3d5fd97de7c14792b9e899b21ed0863b"/>
          <w:sz w:val="20" pt14:Unid="915d60b942e04825ad386fe78094e4d4"/>
          <w:szCs w:val="20" pt14:Unid="f9fe76ce8dbb49d997c5de30381dea16"/>
        </w:rPr>
      </w:pPr>
    </w:p>
    <w:p pt14:Unid="f3a0b24e0e62430593505c0ea970bab5">
      <w:pPr pt14:Unid="01196a3df94f4bf7bf532ad59a4d0fd4">
        <w:spacing w:after="0" w:line="200" w:lineRule="exact" pt14:Unid="471c1d6784f3473fae3f0439fcdb62c0"/>
        <w:rPr pt14:Unid="99573385b5a446ddaa0d444b2c33ac36">
          <w:color w:val="auto" pt14:Unid="b1a11dfa6eb24dd99ba2d466f0c826ad"/>
          <w:sz w:val="20" pt14:Unid="b2332bfebfb548488dc344cbe81bce5e"/>
          <w:szCs w:val="20" pt14:Unid="31871934eefd420bbeeb19398896b473"/>
        </w:rPr>
      </w:pPr>
    </w:p>
    <w:p pt14:Unid="6c3e88c29dcc40ad810ac11ee3f777d3">
      <w:pPr pt14:Unid="e964234a57aa4319b7344e0d7703dcbf">
        <w:spacing w:after="0" w:line="200" w:lineRule="exact" pt14:Unid="709c52b05f0645a792e4ad1fe24063d1"/>
        <w:rPr pt14:Unid="38dd80b5cb294ba69c7acf1db2bb9af8">
          <w:color w:val="auto" pt14:Unid="252834c8fc454bc8bd03a05bc8436580"/>
          <w:sz w:val="20" pt14:Unid="ab49470035d34a9fa3a66329a5302617"/>
          <w:szCs w:val="20" pt14:Unid="7420cb4e01fb4ceb8baa203385985fff"/>
        </w:rPr>
      </w:pPr>
    </w:p>
    <w:p pt14:Unid="88f03f35f054489f828cb64c36eb3df6">
      <w:pPr pt14:Unid="9f038115297e44a89c88c3244223cd94">
        <w:spacing w:after="0" w:line="200" w:lineRule="exact" pt14:Unid="cea191b6467545cdbe231c6e5495e6d5"/>
        <w:rPr pt14:Unid="5e33cc3864b0418b85e4598a3d740559">
          <w:color w:val="auto" pt14:Unid="a9622bb325df44c193370029bd335f2d"/>
          <w:sz w:val="20" pt14:Unid="4ecf8f20a0d041e39c5c9eb1ac683a5d"/>
          <w:szCs w:val="20" pt14:Unid="221c19fe2a9b4dd69d3bca778509b7f5"/>
        </w:rPr>
      </w:pPr>
    </w:p>
    <w:p pt14:Unid="24e0334cf29d433d9843aaa9b4a1f87f">
      <w:pPr pt14:Unid="15ed30d7aabe41e5bbe300aba622c522">
        <w:spacing w:after="0" w:line="200" w:lineRule="exact" pt14:Unid="29d21fd349ce48da9207d5f5c03492d1"/>
        <w:rPr pt14:Unid="dec2e966da054b0fbb7346c16453dcf7">
          <w:color w:val="auto" pt14:Unid="efd55590e15b4b0b818425aae54dfef5"/>
          <w:sz w:val="20" pt14:Unid="871579ff9e354097a77cc2d5bfba4889"/>
          <w:szCs w:val="20" pt14:Unid="08c4e029781740f9babadc8ef8ec66e4"/>
        </w:rPr>
      </w:pPr>
    </w:p>
    <w:p pt14:Unid="fcce7d4afcc6485d8c8844b416aa1f0b">
      <w:pPr pt14:Unid="4b93b6865b2c4e5d94618cfd49ce1abf">
        <w:spacing w:after="0" w:line="200" w:lineRule="exact" pt14:Unid="1ba6439d65084c0d8670722c9a543059"/>
        <w:rPr pt14:Unid="5aa2218c33fb4f5d9b3319ec8e8d532a">
          <w:color w:val="auto" pt14:Unid="a9b71c0ae74c403d937068ad12504362"/>
          <w:sz w:val="20" pt14:Unid="84693b6312f54b91ad06f9345874160b"/>
          <w:szCs w:val="20" pt14:Unid="54604df1e50741908230fd84b120bd09"/>
        </w:rPr>
      </w:pPr>
    </w:p>
    <w:p pt14:Unid="c4105581c8dc40538e1cfc18509be7ca">
      <w:pPr pt14:Unid="92f6dfa5202748f0876233f8063b599f">
        <w:spacing w:after="0" w:line="200" w:lineRule="exact" pt14:Unid="ff100af4ea41400bbe710fdafd764424"/>
        <w:rPr pt14:Unid="3154f988bcf44aa2911ef06e10ac0b46">
          <w:color w:val="auto" pt14:Unid="c211d3120834430dbee9d9d3c8aaf61f"/>
          <w:sz w:val="20" pt14:Unid="a9c3d8ec44f6486ab97143c27f210189"/>
          <w:szCs w:val="20" pt14:Unid="00f578e565b648018c53ebc07fcb1e17"/>
        </w:rPr>
      </w:pPr>
    </w:p>
    <w:p pt14:Unid="01e156a712f54751b801e8a86b691a81">
      <w:pPr pt14:Unid="3f63226c2e5b453a8cc3d9fb36e5608c">
        <w:spacing w:after="0" w:line="200" w:lineRule="exact" pt14:Unid="6cb67dc369004773b4144659513ce359"/>
        <w:rPr pt14:Unid="aaab768e9cca491a8063e0dacb89e8dc">
          <w:color w:val="auto" pt14:Unid="747bfcc04c4e44d7a1c42a1dd3f0e082"/>
          <w:sz w:val="20" pt14:Unid="b8e00a1395004cd5810d11d8902c8815"/>
          <w:szCs w:val="20" pt14:Unid="7e345a0aa7474259bd9aa0677d6d5594"/>
        </w:rPr>
      </w:pPr>
    </w:p>
    <w:p pt14:Unid="5ac2720bd5c640b892b84002f226d2d0">
      <w:pPr pt14:Unid="86996b0c4ca54be68f01ecb98574e9d2">
        <w:spacing w:after="0" w:line="200" w:lineRule="exact" pt14:Unid="85de9524bafd4096bd9979873eabb443"/>
        <w:rPr pt14:Unid="ecd8f77cc2d74977a631fe5ac45170d5">
          <w:color w:val="auto" pt14:Unid="b37e79cc052543669fc9deab624afe4d"/>
          <w:sz w:val="20" pt14:Unid="874a380211d54549abdbd57e457880db"/>
          <w:szCs w:val="20" pt14:Unid="cece4ceab58d4ef893632ebbf184a166"/>
        </w:rPr>
      </w:pPr>
    </w:p>
    <w:p pt14:Unid="62e0d75b9d9a42d0a51d8eeb3e7eea40">
      <w:pPr pt14:Unid="5c5733f3b5a14dbd9e1da9af798728a3">
        <w:spacing w:after="0" w:line="200" w:lineRule="exact" pt14:Unid="a08ccc5bfd7c4c5c920f4a9b0d5786b0"/>
        <w:rPr pt14:Unid="c7333373fa0341a9b7a19de80ad5abb4">
          <w:color w:val="auto" pt14:Unid="e783fe937e0f4c9d8f5be758fd8a95f4"/>
          <w:sz w:val="20" pt14:Unid="406b9e61aa294a4fa0a0b45e01d06ac1"/>
          <w:szCs w:val="20" pt14:Unid="917fdb70d7934d01be9d3f90b8e6891e"/>
        </w:rPr>
      </w:pPr>
    </w:p>
    <w:p pt14:Unid="bb9893e1b0a64f7f8c29bb5ce3192220">
      <w:pPr pt14:Unid="2d960eed48d54655bd111169ea88ce27">
        <w:spacing w:after="0" w:line="200" w:lineRule="exact" pt14:Unid="aadd7c0a05644d81ae4494dde97a8916"/>
        <w:rPr pt14:Unid="c9e38352c5fc4f5d84e21ddc7b55e125">
          <w:color w:val="auto" pt14:Unid="73f7a26dd34d4e3db08b6d1cc31f23e3"/>
          <w:sz w:val="20" pt14:Unid="e4399a94dec94d90ad926d267950e589"/>
          <w:szCs w:val="20" pt14:Unid="934cd57dc3b44d03b9768307dbb27bc0"/>
        </w:rPr>
      </w:pPr>
    </w:p>
    <w:p pt14:Unid="7769a0a4ec3f43d58898ca709f1bbd52">
      <w:pPr pt14:Unid="f49be288169a40ad90d9908bf913418f">
        <w:spacing w:after="0" w:line="200" w:lineRule="exact" pt14:Unid="9ab97bfb41d34531a01bf239f467da84"/>
        <w:rPr pt14:Unid="37ee93085d67446fb07663bf1ae62878">
          <w:color w:val="auto" pt14:Unid="874a3b4e9d3d458895a986b0914d7067"/>
          <w:sz w:val="20" pt14:Unid="98aa8686e7994dc38ded6544e0b53781"/>
          <w:szCs w:val="20" pt14:Unid="67ce51006e8c42a198ffe48ce9785827"/>
        </w:rPr>
      </w:pPr>
    </w:p>
    <w:p pt14:Unid="daf7220574fb4d80a4e2a168b30420db">
      <w:pPr pt14:Unid="18ca1da47bf14ba5a5880a58dd6fa1ea">
        <w:spacing w:after="0" w:line="200" w:lineRule="exact" pt14:Unid="d2a278300b074bd9bdb0186e06acdac4"/>
        <w:rPr pt14:Unid="6993730de01740a986a7a64886138c3c">
          <w:color w:val="auto" pt14:Unid="86f56d593db24aa6bfb944079bfae3a7"/>
          <w:sz w:val="20" pt14:Unid="74d0999abd6b4cb681a54c437d6bba72"/>
          <w:szCs w:val="20" pt14:Unid="4bf1697e777e4658832d09ebd959a2ee"/>
        </w:rPr>
      </w:pPr>
    </w:p>
    <w:p pt14:Unid="0750df8e56394e38b018e0dadaa9d9c0">
      <w:pPr pt14:Unid="e4c0250d1a4d47dcb75dbf5356eb78f8">
        <w:spacing w:after="0" w:line="200" w:lineRule="exact" pt14:Unid="3b15d1c7b9e2445d8d465340fc4ce9db"/>
        <w:rPr pt14:Unid="e772e86a117c41c48af2f8c6bc561a86">
          <w:color w:val="auto" pt14:Unid="82fbc85515694110bbb1d97e2046adb9"/>
          <w:sz w:val="20" pt14:Unid="403db11e5cb54d119ae2dcf353aa2c22"/>
          <w:szCs w:val="20" pt14:Unid="c18b7bcaa4df4e7db9bc5e70f0850735"/>
        </w:rPr>
      </w:pPr>
    </w:p>
    <w:p pt14:Unid="4542c014d2224b1893ec8d16a5289be9">
      <w:pPr pt14:Unid="4cd39c86d2f04e5c8a656bb43782de29">
        <w:spacing w:after="0" w:line="200" w:lineRule="exact" pt14:Unid="f0a4fb97635a4c3291112beff790d301"/>
        <w:rPr pt14:Unid="8024ed13204f4d378271c35fcf2f11b7">
          <w:color w:val="auto" pt14:Unid="7384fde3328d4e37bdbc424bba1b67d1"/>
          <w:sz w:val="20" pt14:Unid="1cd4976c92d345bcb3387c63ac343256"/>
          <w:szCs w:val="20" pt14:Unid="0be749c688244b4b8737d4018d644d93"/>
        </w:rPr>
      </w:pPr>
    </w:p>
    <w:p pt14:Unid="b676e73aab7f47e581f4ce38f39ae1ee">
      <w:pPr pt14:Unid="dac15b921f144e94a7c010af1efb8098">
        <w:spacing w:after="0" w:line="200" w:lineRule="exact" pt14:Unid="1236e79ad38843e7880f45d242cb27e4"/>
        <w:rPr pt14:Unid="2c820a04f0944ef6a1f0bb702a67013b">
          <w:color w:val="auto" pt14:Unid="d4a2d2d9e8ab472ca13970e7bb81a282"/>
          <w:sz w:val="20" pt14:Unid="2176ff81eae24c95b26e3a97c57d524d"/>
          <w:szCs w:val="20" pt14:Unid="19d82e1b2b9949baa84bde336dbce264"/>
        </w:rPr>
      </w:pPr>
    </w:p>
    <w:p pt14:Unid="d2373754ec48482092d62e22a89d443d">
      <w:pPr pt14:Unid="35f7a1db47b848fc8685bfa6670a5d83">
        <w:spacing w:after="0" w:line="200" w:lineRule="exact" pt14:Unid="5194f747e2d74f4aaca9fa75de804395"/>
        <w:rPr pt14:Unid="8475b90b3398454a98ba7fc410588532">
          <w:color w:val="auto" pt14:Unid="9a95b64ade78467b962b5a4b7526ce9d"/>
          <w:sz w:val="20" pt14:Unid="d567346ae75140a5901fe5bf8d2525a6"/>
          <w:szCs w:val="20" pt14:Unid="98183324bc5c4097b00caaf1b849987e"/>
        </w:rPr>
      </w:pPr>
    </w:p>
    <w:p pt14:Unid="c4c3dd9a6cfa4e15ad02de30d7f5daf6">
      <w:pPr pt14:Unid="d410b510cc274afbbb4b75e40695b7d6">
        <w:spacing w:after="0" w:line="225" w:lineRule="exact" pt14:Unid="792e665779d64b53bf95d8a9f8aa8b36"/>
        <w:rPr pt14:Unid="9af33f0b33c048a2b030ef5d63fabea4">
          <w:color w:val="auto" pt14:Unid="1f4aa38cede44d7d883ab0a783ef74fc"/>
          <w:sz w:val="20" pt14:Unid="2f18b2350355486ba752724c0ff3a66f"/>
          <w:szCs w:val="20" pt14:Unid="40591e9eb8f04f38bac743ea8f6db595"/>
        </w:rPr>
      </w:pPr>
    </w:p>
    <w:p pt14:Unid="98740a02737f4319ba3e4dca13bbeb26">
      <w:pPr pt14:Unid="7a60053333cb4aaf874d1ef17ae01d62">
        <w:spacing w:after="0" pt14:Unid="f95cfea83d084ca4b9291c9f85377d68"/>
        <w:ind w:right="6" pt14:Unid="e0f047422f1a4af78ccde503dd0fd30d"/>
        <w:jc w:val="center" pt14:Unid="fe23f301ea23467186e9178fde6e1394"/>
        <w:rPr pt14:Unid="c38f212d22c245558df6adf02300748d">
          <w:color w:val="auto" pt14:Unid="d1468d5c89184e349880b33e8e8a2bdf"/>
          <w:sz w:val="20" pt14:Unid="16052c8236604ef08a2dd4e6a1920e23"/>
          <w:szCs w:val="20" pt14:Unid="28e2d9cdca9845b18347eb95145976f4"/>
        </w:rPr>
      </w:pPr>
      <w:r>
        <w:rPr pt14:Unid="c40e89e85be64497936da287676f2b2e">
          <w:rFonts w:ascii="Arial" w:hAnsi="Arial" w:eastAsia="Arial" w:cs="Arial" pt14:Unid="8a82bbc3c4d74871b501bc189f5964b3"/>
          <w:b w:val="1" pt14:Unid="7cb995b3c3054363aea3f7503b24b7ff"/>
          <w:bCs w:val="1" pt14:Unid="a2b8b9f1017d4d00ac0eb2c8a9af0964"/>
          <w:color w:val="auto" pt14:Unid="3800f75db1f04dea901b208c8fa6c532"/>
          <w:sz w:val="20" pt14:Unid="c1502a855a9d4453b853965ba34d8269"/>
          <w:szCs w:val="20" pt14:Unid="56901e5e77bf4e0c92cdf0e9d3286607"/>
        </w:rPr>
        <w:t xml:space="preserve">Figura 7.1: </w:t>
      </w:r>
      <w:r>
        <w:rPr pt14:Unid="4a3c0aae037845368df7ee35cccc42a8">
          <w:rFonts w:ascii="Arial" w:hAnsi="Arial" w:eastAsia="Arial" w:cs="Arial" pt14:Unid="22c14751a8534c838ee25a59cbf9fb36"/>
          <w:color w:val="auto" pt14:Unid="a238c042f51b42a4afad2f12443defde"/>
          <w:sz w:val="20" pt14:Unid="17c368927ebb4866b0f1d843feb83fe7"/>
          <w:szCs w:val="20" pt14:Unid="47c9b8de074541d395724796e2015071"/>
        </w:rPr>
        <w:t>División del modelo de dominio en contextos delimitados.</w:t>
      </w:r>
    </w:p>
    <w:p pt14:Unid="870e8415210548b289a88f1e3515a249">
      <w:pPr pt14:Unid="333096470bb8472ea577336504ffd470">
        <w:spacing w:after="0" w:line="200" w:lineRule="exact" pt14:Unid="91c969f658df4e6a9fb279191d467c23"/>
        <w:rPr pt14:Unid="8ad694f4305c480d80bd763776aa715f">
          <w:color w:val="auto" pt14:Unid="715819299dad436f83547b49ca0f976a"/>
          <w:sz w:val="20" pt14:Unid="e66911ef042441aea7b065c590da21a1"/>
          <w:szCs w:val="20" pt14:Unid="5e148d869353423bb0027a89512729d8"/>
        </w:rPr>
      </w:pPr>
    </w:p>
    <w:p pt14:Unid="d65c0ef96fd4477db6773d3c6d766f49">
      <w:pPr pt14:Unid="af7bbc5b037e4d9c94176717fe749848">
        <w:spacing w:after="0" w:line="253" w:lineRule="exact" pt14:Unid="8226ba6e3d0c4d72b72bd82893063c85"/>
        <w:rPr pt14:Unid="888d2ebf36b54a96a1c309915a740f2a">
          <w:color w:val="auto" pt14:Unid="4acd92b9dc424e5e8ff82bd47252154f"/>
          <w:sz w:val="20" pt14:Unid="46809808cab24d318fbc835dab2ef682"/>
          <w:szCs w:val="20" pt14:Unid="ea631ebbccc542a7a2badf06689ac2ee"/>
        </w:rPr>
      </w:pPr>
    </w:p>
    <w:p pt14:Unid="576d43f9cec8426b983d73a7cd1081ec">
      <w:pPr pt14:Unid="e8c6bc6c590b48c0989dbc1a4f85b11a">
        <w:spacing w:after="0" w:line="258" w:lineRule="auto" pt14:Unid="f01ecdf4f7f543e1b75bc5c3fa9e80c2"/>
        <w:ind w:left="800" w:right="266" pt14:Unid="2fbbc46ae9dd429f93d5da16602aca9e"/>
        <w:jc w:val="both" pt14:Unid="4f3b6861998a465aa973f8727e5a15fd"/>
        <w:rPr pt14:Unid="a5654f0339e2403b89678232b13f176f">
          <w:color w:val="auto" pt14:Unid="0dc3e8b0aaf84241a039c5bf36495a44"/>
          <w:sz w:val="20" pt14:Unid="cc412c67bef646bf9c0362ddfe4d2f63"/>
          <w:szCs w:val="20" pt14:Unid="55c43c74c4c9491ea030a6d5b735825f"/>
        </w:rPr>
      </w:pPr>
      <w:r>
        <w:rPr pt14:Unid="14ee255411e44258bb4c87354344bc9a">
          <w:rFonts w:ascii="Arial" w:hAnsi="Arial" w:eastAsia="Arial" w:cs="Arial" pt14:Unid="9ff19efef46e46d8a2bc66a30c8cdd4c"/>
          <w:b w:val="1" pt14:Unid="e645fd7922e74589a89aafdc211c6da6"/>
          <w:bCs w:val="1" pt14:Unid="5bb3ea94fe0a445cad95faddbef79856"/>
          <w:color w:val="auto" pt14:Unid="9cc604d0e6734178929ee561d9312440"/>
          <w:sz w:val="22" pt14:Unid="2e25004e2d8b4a5aa3e36fdb1afeca78"/>
          <w:szCs w:val="22" pt14:Unid="ccd102a04d724bfba905933dfbf3ec1e"/>
        </w:rPr>
        <w:t>Pedidos</w:t>
      </w:r>
      <w:r>
        <w:rPr pt14:Unid="4a6011aff0be402c8f00ad75bbaad134">
          <w:rFonts w:ascii="Arial" w:hAnsi="Arial" w:eastAsia="Arial" w:cs="Arial" pt14:Unid="95b422dcd78e49428a63523f3204ecc0"/>
          <w:color w:val="auto" pt14:Unid="ab86ec3fbd7b4060b271120ecf8ee74f"/>
          <w:sz w:val="22" pt14:Unid="23084fc19db14eea8bf6662acfef06b6"/>
          <w:szCs w:val="22" pt14:Unid="5475a2209a2944fe98f20de83f36f23f"/>
        </w:rPr>
        <w:t>: permite obtener los pedidos de un cliente, generar una factura de un pedi-do, añadir productos...En este servicio se ha incluido la entidad Producto. Podría-mos considerar un microservicio de catálogo al que solo tuvieran acceso los em-pleados del comercio para gestionar el número de unidades en stock o la creación de nuevos productos. Sin embargo, ninguna funcionalidad fuera del contexto de los pedidos se relaciona con los productos, por lo que la incluiremos en este servicio y más adelante evaluaremos si vale la pena representarla como un microservicio independiente.</w:t>
      </w:r>
    </w:p>
    <w:p pt14:Unid="d66cacca2cde4c8cb985f9ab800873e1">
      <w:pPr pt14:Unid="9b624b14e71c44208ff194653db61172">
        <w:spacing w:after="0" w:line="20" w:lineRule="exact" pt14:Unid="f6aea59cb86441ee88f10a2e3c071f22"/>
        <w:rPr pt14:Unid="a8618409b7c2434186009d4315b72b61">
          <w:color w:val="auto" pt14:Unid="5388626300064b9fa81ef7e8b61e09a0"/>
          <w:sz w:val="20" pt14:Unid="d4fac72e66a24d76b72c1e477dab8bfd"/>
          <w:szCs w:val="20" pt14:Unid="7f6c11cbb8b44252a4bfa199ba400906"/>
        </w:rPr>
      </w:pPr>
    </w:p>
    <w:p pt14:Unid="e19b2a56470f4f6cadad76776b1a7e53">
      <w:pPr pt14:Unid="7dfdb1da106646ebaf8eae4586f7b634">
        <w:spacing w:after="0" w:line="387" w:lineRule="exact" pt14:Unid="208bbd7888fb497383c2cb46e8b4e2b3"/>
        <w:rPr pt14:Unid="5f30de4cec134113be58f10c2561fc8e">
          <w:color w:val="auto" pt14:Unid="0298373f80964855886c80af44d8dc3d"/>
          <w:sz w:val="20" pt14:Unid="00278ae5db824d8a8c2cfcbd78c5fcd6"/>
          <w:szCs w:val="20" pt14:Unid="da06899e45a946539e2af783eda5d119"/>
        </w:rPr>
      </w:pPr>
    </w:p>
    <w:p pt14:Unid="98beec44fb974e7297b1520b892b8d6d">
      <w:pPr pt14:Unid="e20bbef58b314e528ce74344edefdd62">
        <w:tabs pt14:Unid="f7139a1d9bdd43339e3c8078d80b6896">
          <w:tab w:val="left" w:leader="none" w:pos="1020" pt14:Unid="e5e76396ca6c4c3d80de3536bf0a6f34"/>
        </w:tabs>
        <w:spacing w:after="0" pt14:Unid="cb4356bd9bc743bc9516c73863f14d80"/>
        <w:ind w:left="260" pt14:Unid="9ca8acb5d1f4401ab044b003bed73f5f"/>
        <w:rPr pt14:Unid="3de00d7d74ca402a9de7c880735d4263">
          <w:color w:val="auto" pt14:Unid="92f50254503e432699b1a05e94f44ef2"/>
          <w:sz w:val="20" pt14:Unid="29b8499ec44d4b308e1157609c6fce64"/>
          <w:szCs w:val="20" pt14:Unid="3a5e8f12210448218a087f24af521218"/>
        </w:rPr>
      </w:pPr>
      <w:r>
        <w:rPr pt14:Unid="d0cb03e497f34877b3b15d483bd83ed6">
          <w:rFonts w:ascii="Arial" w:hAnsi="Arial" w:eastAsia="Arial" w:cs="Arial" pt14:Unid="2e949cf9f7f04a76b6faed58f0c90381"/>
          <w:b w:val="1" pt14:Unid="384f7b1121f84d9183dac35e68180ef9"/>
          <w:bCs w:val="1" pt14:Unid="0c90b58eb0c7427a9b4fdf84526a3bd2"/>
          <w:color w:val="auto" pt14:Unid="4f3a849001ac4521bbf35555487137e4"/>
          <w:sz w:val="24" pt14:Unid="a59297fef4da48a98f656d68fa31890e"/>
          <w:szCs w:val="24" pt14:Unid="8045d46c026e408e8e9e317034d047a1"/>
        </w:rPr>
        <w:t>7.1.1.</w:t>
      </w:r>
      <w:r>
        <w:rPr pt14:Unid="b014682720d94b8cadb7071054fc0e46">
          <w:color w:val="auto" pt14:Unid="76ccda676c6f4c64ad42941f9cd58d0e"/>
          <w:sz w:val="20" pt14:Unid="e8fff81db0134495b70a016e734d1206"/>
          <w:szCs w:val="20" pt14:Unid="375d10b872394814adf767721ff244d6"/>
        </w:rPr>
        <w:tab pt14:Unid="dbb3429f43544a8dbaec05da631792c1"/>
      </w:r>
      <w:r>
        <w:rPr pt14:Unid="177f3a77bc174f1a814dfb9fba87f92f">
          <w:rFonts w:ascii="Arial" w:hAnsi="Arial" w:eastAsia="Arial" w:cs="Arial" pt14:Unid="32698b9cddc548598992aec2349756e1"/>
          <w:b w:val="1" pt14:Unid="91c11e4999ff46bb818fd35716ce1151"/>
          <w:bCs w:val="1" pt14:Unid="16db7737e8db4a63a069440756916363"/>
          <w:color w:val="auto" pt14:Unid="454f31721ab94d4a916a1a64feeb011d"/>
          <w:sz w:val="22" pt14:Unid="8bfd1b6e7bac41fa84ee070a53b8dc1a"/>
          <w:szCs w:val="22" pt14:Unid="c85a659966b54c56bf616dab2ed4098d"/>
        </w:rPr>
        <w:t>Arquitectura interna de los microservicios</w:t>
      </w:r>
    </w:p>
    <w:p pt14:Unid="1251beb534b84d639e7fa370d47b649e">
      <w:pPr pt14:Unid="45178bbd313f418db28f111a40b7c542">
        <w:spacing w:after="0" w:line="254" w:lineRule="exact" pt14:Unid="412c84da33854e96a82151d79a63b19e"/>
        <w:rPr pt14:Unid="37ffe5f066764f3fbfef4007628656b8">
          <w:color w:val="auto" pt14:Unid="74d64dd7248a4abbb1aaab2ac4f5a954"/>
          <w:sz w:val="20" pt14:Unid="ab550ecaca794dab978f1b15a1dd347c"/>
          <w:szCs w:val="20" pt14:Unid="ca6fee8fc0674a6fb6049a41dd230a2f"/>
        </w:rPr>
      </w:pPr>
    </w:p>
    <w:p pt14:Unid="b7b358c2abd64cd7af91cabeac867802">
      <w:pPr pt14:Unid="ae715298608d480c94a78110b4c798b7">
        <w:spacing w:after="0" w:line="259" w:lineRule="auto" pt14:Unid="3297e892697c47899f37788b65ed8ee9"/>
        <w:ind w:left="260" w:right="266" w:firstLine="339" pt14:Unid="ca0a83efbf784de496acdb8642429e2a"/>
        <w:jc w:val="both" pt14:Unid="2f8e2a98fb9543e897135ed5c7296436"/>
        <w:rPr pt14:Unid="bb394b14feee45919e74e47edd3419d1">
          <w:rFonts w:ascii="Arial" w:hAnsi="Arial" w:eastAsia="Arial" w:cs="Arial" pt14:Unid="32179fce62a34df0808a34a04ec1dd9d"/>
          <w:color w:val="auto" pt14:Unid="80b71850d5a9444383e2ad073f4958f7"/>
          <w:sz w:val="22" pt14:Unid="95fa3020e830473c81819d3eb01f34eb"/>
          <w:szCs w:val="22" pt14:Unid="5d4fb4973e8143baba675f7b0782d037"/>
        </w:rPr>
      </w:pPr>
      <w:r>
        <w:rPr pt14:Unid="247b2e8c3399477fa2f7c3f21af20760">
          <w:rFonts w:ascii="Arial" w:hAnsi="Arial" w:eastAsia="Arial" w:cs="Arial" pt14:Unid="9921913f6530472c9f795e74d3d0a06a"/>
          <w:color w:val="auto" pt14:Unid="93193b4d79ff45f0ac51c39817527363"/>
          <w:sz w:val="22" pt14:Unid="3cb603f1a5714e86b05c97f3cfebb0bc"/>
          <w:szCs w:val="22" pt14:Unid="7aa86185868d4bbeab4bcdfd7982721e"/>
        </w:rPr>
        <w:t>En el apartado 2.4.2 Programación y persistencia políglotas se ha reflexionado sobre que una arquitectura basada en microservicios permite emplear diferentes tecnologías, arquitecturas y bases de datos en cada microservicio. Para validar lo que en este apartado se dice, vamos a desarrollar algunos microservicios con diferentes combinaciones de estas 3 características.</w:t>
      </w:r>
    </w:p>
    <w:p pt14:Unid="910c8cbc3cd04343a05592de74a144e5">
      <w:pPr pt14:Unid="eee9a75597dc4b42acbe5f1a7660394a">
        <w:spacing w:after="0" w:line="84" w:lineRule="exact" pt14:Unid="73cd00ba51e24759aef9d5392bcc5b80"/>
        <w:rPr pt14:Unid="f2bef5bec55f4fb79cc1e3342162db53">
          <w:color w:val="auto" pt14:Unid="d0581d63bb9f428d95d8b188c7763f93"/>
          <w:sz w:val="20" pt14:Unid="63d1dca993a34900a7c595b662e9f635"/>
          <w:szCs w:val="20" pt14:Unid="9962515864b24680b9c4a482e4c28ee0"/>
        </w:rPr>
      </w:pPr>
    </w:p>
    <w:p pt14:Unid="c84d8aba029b43e0baf1ddbc0875251d">
      <w:pPr pt14:Unid="09601ca4bcc24ceab8745bc3c3d5eada">
        <w:spacing w:after="0" w:line="260" w:lineRule="auto" pt14:Unid="767c202d20e448d0a4515568fa3bf09d"/>
        <w:ind w:left="260" w:right="266" w:firstLine="339" pt14:Unid="1b2621a812ee475fb0eb0c66bb9d9cb4"/>
        <w:jc w:val="both" pt14:Unid="b1fdaa1c01cf45038017f68fdb790a05"/>
        <w:rPr pt14:Unid="b7a96c0afa2542a08302f72cf56c5f4e">
          <w:rFonts w:ascii="Arial" w:hAnsi="Arial" w:eastAsia="Arial" w:cs="Arial" pt14:Unid="b4182b68d7a94710966fcadb030ad797"/>
          <w:color w:val="auto" pt14:Unid="017b39c5662f458fa3a455c3774a6295"/>
          <w:sz w:val="22" pt14:Unid="e60acf3f6ed747888f31573138d47d11"/>
          <w:szCs w:val="22" pt14:Unid="7f594fe4aa6e4541a45d84edf50efa4a"/>
        </w:rPr>
      </w:pPr>
      <w:r>
        <w:rPr pt14:Unid="22a99f04e2f94c899bf01a2a84c0a08e">
          <w:rFonts w:ascii="Arial" w:hAnsi="Arial" w:eastAsia="Arial" w:cs="Arial" pt14:Unid="9465cfe47fb9495ca0db3b0d363bda52"/>
          <w:color w:val="auto" pt14:Unid="97d3c8ed71554cc6be0d34c106fd609e"/>
          <w:sz w:val="22" pt14:Unid="2db3d277c60e4ce39966ac28c269864d"/>
          <w:szCs w:val="22" pt14:Unid="472ff85c03ea4b20a82691913de24d8c"/>
        </w:rPr>
        <w:t>En la mayoría de microservicios vamos a seguir la arquitectura de 6 capas que se describe en la sección 6.1 Diseño de la solución. Esto hará que su refactorización sea más sencilla ya que sólo debemos copiar las clases relacionadas al microservicio en cada una de las capas.</w:t>
      </w:r>
    </w:p>
    <w:p pt14:Unid="17fa88fea7e5418b80ba245a0c977dbc">
      <w:pPr pt14:Unid="1aae31f488c34c5bbdfd0bdd5b4383e2">
        <w:spacing w:after="0" w:line="82" w:lineRule="exact" pt14:Unid="bb80dde3319b410484d217c8bced2865"/>
        <w:rPr pt14:Unid="809e90f241154ebca461a9f02f47397e">
          <w:color w:val="auto" pt14:Unid="1d15ba435527490da4f9162b0f324a79"/>
          <w:sz w:val="20" pt14:Unid="56f017af8eca4acaa986a572aa00fed0"/>
          <w:szCs w:val="20" pt14:Unid="f06470588a1d4c0194c28f9c603b9307"/>
        </w:rPr>
      </w:pPr>
    </w:p>
    <w:p pt14:Unid="12ff1a4f52694c8cb0efd6eb9abbe4d8">
      <w:pPr pt14:Unid="57687577e3214ef9a276bcd6754d25de">
        <w:spacing w:after="0" w:line="262" w:lineRule="auto" pt14:Unid="16cc679d91334ed8a142451a6f4a7b3e"/>
        <w:ind w:left="260" w:right="266" w:firstLine="339" pt14:Unid="67650936e80642d5954e7b14353d1634"/>
        <w:jc w:val="both" pt14:Unid="49d23310ba844672acedabf6b7650d3f"/>
        <w:rPr pt14:Unid="6dbc04b21988423ca44c68ece78af832">
          <w:color w:val="auto" pt14:Unid="cd5a6275eb8442df89e290d7ce0af09d"/>
          <w:sz w:val="20" pt14:Unid="1902ce770d7b4679a870349319246197"/>
          <w:szCs w:val="20" pt14:Unid="a430aba9004f4760b7cc6b3f5cd43a43"/>
        </w:rPr>
      </w:pPr>
      <w:r>
        <w:rPr pt14:Unid="7d9facd5e8ef44d299a7a158f7841cd5">
          <w:rFonts w:ascii="Arial" w:hAnsi="Arial" w:eastAsia="Arial" w:cs="Arial" pt14:Unid="299a31757d4649ac9632c94b94031a1b"/>
          <w:color w:val="auto" pt14:Unid="bc849db78b7e43ba87daa5c7c63c0fdc"/>
          <w:sz w:val="22" pt14:Unid="1956b2f4237b48e7a27aedd5c007ac03"/>
          <w:szCs w:val="22" pt14:Unid="3669f0a926304cdca0efa7116a899577"/>
        </w:rPr>
        <w:t>Cada microservicio tendrá su propia base de datos, aunque estas pueden localizar-se dentro del mismo servidor. Para evaluar otra tecnología de base de datos, la BD del servicio de incidencias la vamos a implementar con Firebase.</w:t>
      </w:r>
    </w:p>
    <w:p pt14:Unid="b9fd630dd9e3491d8f26a8ecfe951384">
      <w:pPr pt14:Unid="536f57f1f06c4dd0bbd21a49885461cd">
        <w:spacing w:after="0" w:line="78" w:lineRule="exact" pt14:Unid="7fde9c2d2b4a4e58a41bcb24d6613fb0"/>
        <w:rPr pt14:Unid="7388e3e286c6414ba65a3ed50e017e91">
          <w:color w:val="auto" pt14:Unid="61bd0deca4b44a3aa392dcb16d8f2e38"/>
          <w:sz w:val="20" pt14:Unid="f68ae2dd7a7740219805c9c35dff1635"/>
          <w:szCs w:val="20" pt14:Unid="91102f3b64d0406686592cd8c0a97ed4"/>
        </w:rPr>
      </w:pPr>
    </w:p>
    <w:p pt14:Unid="f96aeb9d97564089b169b5cac08c64ba">
      <w:pPr pt14:Unid="2c0c04697e954c5eac476d97a5519f5b">
        <w:spacing w:after="0" w:line="262" w:lineRule="auto" pt14:Unid="5fbeef92c71143f8ba6380c3af05fa4f"/>
        <w:ind w:left="260" w:right="266" w:firstLine="339" pt14:Unid="ccdcc371538e45daa0528ccd44fa0884"/>
        <w:jc w:val="both" pt14:Unid="46d5af7d050f4fc4b569fea1e6feb994"/>
        <w:rPr pt14:Unid="b1ea1cf1ee044672ada7077e9a5b8452">
          <w:color w:val="auto" pt14:Unid="914964d2baf54184b21623e4625669da"/>
          <w:sz w:val="20" pt14:Unid="1e920fb72f12420ca6d078a2ff66e5bc"/>
          <w:szCs w:val="20" pt14:Unid="773aafddc9d94a38af8a1f7614276bb1"/>
        </w:rPr>
      </w:pPr>
      <w:r>
        <w:rPr pt14:Unid="2011b24f89e04614b2627162d8b97ddd">
          <w:rFonts w:ascii="Arial" w:hAnsi="Arial" w:eastAsia="Arial" w:cs="Arial" pt14:Unid="9ee22007b24741be920107d80f4800b0"/>
          <w:color w:val="auto" pt14:Unid="c1fddb251bbf4348a92b35f2c2357bc8"/>
          <w:sz w:val="22" pt14:Unid="94d7f276b69846739bce1a18f4bf7e5a"/>
          <w:szCs w:val="22" pt14:Unid="2bfbb17315fa437181e30a4136929227"/>
        </w:rPr>
        <w:t>Las necesidades de cada microservicio de nuestro caso de estudio son diferentes: al-gunos como el de informes o notificaciones no requieren persistir datos, por lo que aplicar una arquitectura de 6 capas en ellos no es necesario.</w:t>
      </w:r>
    </w:p>
    <w:p pt14:Unid="862d5016ec6b45cbab1ead714823a007">
      <w:pPr pt14:Unid="8c6264e15f244659a11146f07307d29d">
        <w:spacing w:after="0" w:line="78" w:lineRule="exact" pt14:Unid="ddf52446b2af4fafa2c7cdce6db571cf"/>
        <w:rPr pt14:Unid="fc2ed3cbf6e74016a54e273497ca508a">
          <w:color w:val="auto" pt14:Unid="74fa0386a11e46699847d070ef0f2e9b"/>
          <w:sz w:val="20" pt14:Unid="e4220e5c038f417596460de7a9be13b6"/>
          <w:szCs w:val="20" pt14:Unid="3c9fd139c4e04bec8820c1941c72b0eb"/>
        </w:rPr>
      </w:pPr>
    </w:p>
    <w:p pt14:Unid="4c7589ae8a2d4c30a980f1772212c522">
      <w:pPr pt14:Unid="04c14b57f0af4d26bb8a50184362759f">
        <w:spacing w:after="0" w:line="276" w:lineRule="auto" pt14:Unid="ce95bb277d7948a6a252827a36d55441"/>
        <w:ind w:left="260" w:right="266" w:firstLine="339" pt14:Unid="4be51a998c8046979f024fabc527e01d"/>
        <w:jc w:val="both" pt14:Unid="3bd1d17d41b64ae5863e8cc33389a0fd"/>
        <w:rPr pt14:Unid="604c1a7adcec4001bb38df1cbc8e62ec">
          <w:color w:val="auto" pt14:Unid="f32b49ee4d5b46a4a23481edb97a5489"/>
          <w:sz w:val="20" pt14:Unid="1590cdf55f844ce882993ef0f18caecc"/>
          <w:szCs w:val="20" pt14:Unid="dbecb4bad2914e4ca827eda27c986069"/>
        </w:rPr>
      </w:pPr>
      <w:r>
        <w:rPr pt14:Unid="942b4a0f9e204e8580b2a709815af81e">
          <w:rFonts w:ascii="Arial" w:hAnsi="Arial" w:eastAsia="Arial" w:cs="Arial" pt14:Unid="9deee2a38ede40e984803f5843373e7d"/>
          <w:color w:val="auto" pt14:Unid="dd0cd9f322944c2da567e7b5adb8cb7d"/>
          <w:sz w:val="21" pt14:Unid="214dbec0633948b2a3b9feb091f2c20a"/>
          <w:szCs w:val="21" pt14:Unid="03543f02af3a4b8d8808756599736326"/>
        </w:rPr>
        <w:t>En el microservicio de informes vamos a seguir una arquitectura más sencilla. Su lógica se situará directamente en la capa de servicios, eliminando la capa de aplicación. Las capas de dominio y persistencia también pueden ser eliminadas porque las plantillas de los informes se van a almacenar como un recurso y no en una base de datos.</w:t>
      </w:r>
    </w:p>
    <w:p pt14:Unid="ef8e4cc605604c4984d747c4cdb0e354">
      <w:pPr pt14:Unid="2b10819a65a546e2bca5b58dc880c4f0"/>
    </w:p>
    <w:tbl pt14:Unid="676bbd44feef40e58f52f5aefab72db2" pt14:CorrelatedSHA1Hash="8bcd3631f14d55124896f12ba491dfd3749a5003" pt14:SHA1Hash="8bcd3631f14d55124896f12ba491dfd3749a5003" pt14:StructureSHA1Hash="083c39f071e2f67adc0ffdb8cc687ed0eb21b73c">
      <w:tblPr pt14:Unid="52fd3dd7c9c04d428f28d7c79ee70a91">
        <w:tblInd w:w="260" w:type="dxa" pt14:Unid="079e83f4e8754df9a5ffc75cf12a9895"/>
        <w:tblLayout w:type="fixed" pt14:Unid="d8c0b8eeab4746799d6c537b0dbcfd7c"/>
        <w:tblCellMar pt14:Unid="69245a32a02f42e78d1fe0af8895e4b4">
          <w:top w:w="0" w:type="dxa" pt14:Unid="5f02327eced14c7c978c3748969ec5e1"/>
          <w:left w:w="0" w:type="dxa" pt14:Unid="42b3f4feeb944a0a84b69e284b0731a6"/>
          <w:bottom w:w="0" w:type="dxa" pt14:Unid="790b0c9d87c8420b90407cf9a455a80a"/>
          <w:right w:w="0" w:type="dxa" pt14:Unid="79c9cc6728214e2690c9813091895d8b"/>
        </w:tblCellMar>
      </w:tblPr>
      <w:tr pt14:Unid="563df1aad96844b7ac7b0f97aba4947b" pt14:CorrelatedSHA1Hash="d66b167e5b44f5987dc57dcd61701c7081b37b33" pt14:SHA1Hash="d66b167e5b44f5987dc57dcd61701c7081b37b33" pt14:StructureSHA1Hash="79a0eea29f620d22c292795db0fa42012a6019db">
        <w:trPr pt14:Unid="92f6c47fafda474883b2afbd03255a21">
          <w:trHeight w:val="361" pt14:Unid="e592999c764b4d5b8c57a24ff0be597a"/>
        </w:trPr>
        <w:tc pt14:Unid="f45206ee17a34ae3af0ee75a211544d8" pt14:SHA1Hash="b318f54294a68d7510cf4d668536dd80d93a10d5">
          <w:tcPr pt14:Unid="f8cebe65fa834e5cba7c6549def52b37">
            <w:tcW w:w="5320" w:type="dxa" pt14:Unid="54063630b3e74592baa9f33c74e04cbf"/>
            <w:tcBorders pt14:Unid="054e5f3db04740c9b51d70c082027ce9">
              <w:bottom w:val="single" w:color="auto" w:sz="8" pt14:Unid="0158f3228c8d454bb198aa844328ad9f"/>
            </w:tcBorders>
            <w:vAlign w:val="bottom" pt14:Unid="4621b044e840431a94e4ec520997abb1"/>
          </w:tcPr>
          <w:p pt14:Unid="029001fd255b4fdca69fc9392cdab61a">
            <w:pPr pt14:Unid="bba0eebe485d407781651da5a0a8e0d3">
              <w:spacing w:after="0" pt14:Unid="8551c1cc150645afb4aab815e503d8d0"/>
              <w:rPr pt14:Unid="3dc9c03706ac40faa19d227838800054">
                <w:color w:val="auto" pt14:Unid="74ad19bef8d1491bbdbd3620b27fdfbc"/>
                <w:sz w:val="20" pt14:Unid="2eec934240a045de8578060a70e50f07"/>
                <w:szCs w:val="20" pt14:Unid="1d67569ec42841ebbf81a2debf733ccb"/>
              </w:rPr>
            </w:pPr>
            <w:r>
              <w:rPr pt14:Unid="e411706de7ed4d08888201bbf48836e7">
                <w:rFonts w:ascii="Arial" w:hAnsi="Arial" w:eastAsia="Arial" w:cs="Arial" pt14:Unid="3936b3c7c988459f81434fe9850ca116"/>
                <w:color w:val="auto" pt14:Unid="1d706abce6654ea785d0ac7bfbd266d5"/>
                <w:sz w:val="24" pt14:Unid="29890e20da06476aac707593f0f5babb"/>
                <w:szCs w:val="24" pt14:Unid="108f65b5391846e092c844efbd0d3a2b"/>
              </w:rPr>
              <w:t>7.1  Diseño de la solución</w:t>
            </w:r>
          </w:p>
        </w:tc>
        <w:tc pt14:Unid="0f574d717de34099afc8457c711b7f28" pt14:SHA1Hash="e87c0c88f204d9f8736b5260047e832ac96addcc">
          <w:tcPr pt14:Unid="9c17868d7ec64aa4a9a62cef540439e3">
            <w:tcW w:w="3180" w:type="dxa" pt14:Unid="5056b3ec65844888860fed04a97afb6c"/>
            <w:tcBorders pt14:Unid="f286bd3c7dc94988816c8e6334b24238">
              <w:bottom w:val="single" w:color="auto" w:sz="8" pt14:Unid="739cb998751b45f2ac71452cf239342e"/>
            </w:tcBorders>
            <w:vAlign w:val="bottom" pt14:Unid="e6eec49e6f3d4374abdf216e9fbed972"/>
          </w:tcPr>
          <w:p pt14:Unid="3bf9117c8cf4424dacd47dfef0231377">
            <w:pPr pt14:Unid="14c9c82268d649e3bf21af2139583bf1">
              <w:spacing w:after="0" pt14:Unid="635d1bb225f6476d820822b0ee5755d2"/>
              <w:jc w:val="right" pt14:Unid="87ea083186754514a951ff6330807b72"/>
              <w:rPr pt14:Unid="71be12e0b7d9492c8820c265e03f8de7">
                <w:color w:val="auto" pt14:Unid="f02d8b2b0eca4f0a8afed79409783955"/>
                <w:sz w:val="20" pt14:Unid="c322274d597147a8adbad8a674e5c060"/>
                <w:szCs w:val="20" pt14:Unid="51106ef5ce454b0fa9ad7d7f330fd89d"/>
              </w:rPr>
            </w:pPr>
            <w:r>
              <w:rPr pt14:Unid="dfbc17752ca4466d8655ff438be35134">
                <w:rFonts w:ascii="Arial" w:hAnsi="Arial" w:eastAsia="Arial" w:cs="Arial" pt14:Unid="c9e7e42ced9b45c5a626f5b0fcf6b705"/>
                <w:b w:val="1" pt14:Unid="a115359a59cf490e9ea846f4b6a489b4"/>
                <w:bCs w:val="1" pt14:Unid="60d926e920df446fa3406e7b9a09e42b"/>
                <w:color w:val="auto" pt14:Unid="cbfc41262a04499b95ecc7cc299f9053"/>
                <w:sz w:val="22" pt14:Unid="841a896c5ae943e0ae21c720af22fdd8"/>
                <w:szCs w:val="22" pt14:Unid="af778383ea404e61919d775282c98027"/>
              </w:rPr>
              <w:t>53</w:t>
            </w:r>
          </w:p>
        </w:tc>
      </w:tr>
    </w:tbl>
    <w:p pt14:Unid="6bc4ea7e6b66487ab66b69a9be33481d">
      <w:pPr pt14:Unid="f2714edaee404546a58c3b5a1ae6e191">
        <w:spacing w:after="0" w:line="20" w:lineRule="exact" pt14:Unid="93c466d45a674aaabd21342f69f9eebb"/>
        <w:rPr pt14:Unid="2c7b1d05a57245caa53b9d258aef891e">
          <w:color w:val="auto" pt14:Unid="e94f910def8a4d0ea61e5f76e5cd5baf"/>
          <w:sz w:val="20" pt14:Unid="339347787c0e4d97bc7ece0d2474beae"/>
          <w:szCs w:val="20" pt14:Unid="96f64c85d93f4fabbbb4873f4c95a237"/>
        </w:rPr>
      </w:pPr>
      <w:r>
        <w:rPr pt14:Unid="3ecb9639c8f3443694ace61d45ea67f9">
          <w:color w:val="auto" pt14:Unid="dc9158d941d64003891ee3beef71f417"/>
          <w:sz w:val="20" pt14:Unid="57812c2f934743c6b009f3b9d042bcb2"/>
          <w:szCs w:val="20" pt14:Unid="c15ce5ce8aab48d38711dcabf56315b9"/>
        </w:rPr>
        <w:drawing pt14:Unid="3ad4628873fe4420ac975fd2509798a9" pt14:SHA1Hash="cc12c06df2bf528fae55dd775c7104523707fc6b">
          <wp:anchor simplePos="0" relativeHeight="251657728" behindDoc="1" locked="0" layoutInCell="0" allowOverlap="1" pt14:Unid="73ec8a97ebfb4ca3b83aefa8d8ad7118">
            <wp:simplePos x="0" y="0" pt14:Unid="88d0b8b2439c4a1abb0467dcd3389fab"/>
            <wp:positionH relativeFrom="column" pt14:Unid="fd7ab5d02936465d8b102387beb59ab8">
              <wp:posOffset pt14:Unid="d0ab91dd2c8f4f719661c4d2cf836ac4">165735</wp:posOffset>
            </wp:positionH>
            <wp:positionV relativeFrom="paragraph" pt14:Unid="11dae9324ce94ae993e4f2c31ee5d977">
              <wp:posOffset pt14:Unid="9d1f06c4f5804f63a1030cc2a2627a01">236220</wp:posOffset>
            </wp:positionV>
            <wp:extent cx="5769610" cy="3640455" pt14:Unid="0e140a19831b438e8f87d95d9eea2599"/>
            <wp:wrapNone pt14:Unid="41667e2d97544ea0965e5eea35395dae"/>
            <wp:docPr id="57" name="Picture 258" pt14:Unid="7fdd8c71839d414a827d52cec049365f"/>
            <wp:cNvGraphicFramePr pt14:Unid="f96ccbf4545a41ac8bec283f545a345c">
              <a:graphicFrameLocks xmlns:a="http://schemas.openxmlformats.org/drawingml/2006/main" noChangeAspect="1" pt14:Unid="e44ce34ae7df41248d1e70eb32d6514e"/>
            </wp:cNvGraphicFramePr>
            <a:graphic xmlns:a="http://schemas.openxmlformats.org/drawingml/2006/main" pt14:Unid="caffda1ce41247a0b676887cda2f4783">
              <a:graphicData uri="http://schemas.openxmlformats.org/drawingml/2006/picture" pt14:Unid="521495d74759439891ca005e0f31fcbb">
                <pic:pic xmlns:pic="http://schemas.openxmlformats.org/drawingml/2006/picture" pt14:Unid="2ae2623651c240aeabd478affaf3c296">
                  <pic:nvPicPr pt14:Unid="ebea07f16a5e4d2797b9b921e079bf23">
                    <pic:cNvPr id="0" name="Picture 258" pt14:Unid="de297d2a43664bdcb03166776a327cfc"/>
                    <pic:cNvPicPr pt14:Unid="f4b58872347c4977846c1410ae38afd5">
                      <a:picLocks noChangeAspect="1" noChangeArrowheads="1" pt14:Unid="b1dcb8bdf1fd40658af74189add787e7"/>
                    </pic:cNvPicPr>
                  </pic:nvPicPr>
                  <pic:blipFill pt14:Unid="ec32c34818404ef4a994eb01b36f45ee">
                    <a:blip r:embed="rId63" pt14:Unid="31abd1672c5941bdb9f8dfcf0ee9284e">
                      <a:extLst pt14:Unid="cb9dcc14f35a4691a641cc5697275408">
                        <a:ext uri="{28A0092B-C50C-407E-A947-70E740481C1C}" pt14:Unid="cfcf7486390a420d9a707137b9205798"/>
                      </a:extLst>
                    </a:blip>
                    <a:srcRect pt14:Unid="007c243921474eadb7dde1882e7eab43"/>
                    <a:stretch pt14:Unid="2fa1ad25287d4cffbd4bdb58116c0f6e">
                      <a:fillRect pt14:Unid="40859838a97f46a98bd828e9b2af5252"/>
                    </a:stretch>
                  </pic:blipFill>
                  <pic:spPr bwMode="auto" pt14:Unid="2d258d89920e4e5db32f7586fcc14b63">
                    <a:xfrm pt14:Unid="5f06b330b2c3428d8c39c3ab173a9037">
                      <a:off x="0" y="0" pt14:Unid="f9e7f3dcd22b465493c736c774b1ec6e"/>
                      <a:ext cx="5769610" cy="3640455" pt14:Unid="282404a1da6a42498f6bd6c196435c8f"/>
                    </a:xfrm>
                    <a:prstGeom prst="rect" pt14:Unid="8bf0b2db98024ea1933d5aa2622797f0">
                      <a:avLst pt14:Unid="669f91cce68941fa86c4139af45498e3"/>
                    </a:prstGeom>
                    <a:noFill pt14:Unid="2a1cdf31cab548ce8feede6eaf224284"/>
                  </pic:spPr>
                </pic:pic>
              </a:graphicData>
            </a:graphic>
          </wp:anchor>
        </w:drawing>
      </w:r>
    </w:p>
    <w:p pt14:Unid="36134d3877ac4aa98e713f1444c229fd">
      <w:pPr pt14:Unid="2cf9eef8db0948ba8a62ad302889ea04">
        <w:spacing w:after="0" w:line="200" w:lineRule="exact" pt14:Unid="09b1caea1904405eaea1db02633297f9"/>
        <w:rPr pt14:Unid="f39a5085533d4b0082cdcfe46ed13452">
          <w:color w:val="auto" pt14:Unid="d3a453709a7f439394050e39abdc0c30"/>
          <w:sz w:val="20" pt14:Unid="563980c61baa48e68f4cc1af61fdda23"/>
          <w:szCs w:val="20" pt14:Unid="a691b825e61242edb80bfdcbb3bcc51b"/>
        </w:rPr>
      </w:pPr>
    </w:p>
    <w:p pt14:Unid="85447764ebfb406cb303119dacbe5203">
      <w:pPr pt14:Unid="e4400fc2182f4c7b8bc0d40ed62409c6">
        <w:spacing w:after="0" w:line="200" w:lineRule="exact" pt14:Unid="0cf7122a625a4b75b09da257ed7c5b8b"/>
        <w:rPr pt14:Unid="4b3941bc506741159819f7d891b973bf">
          <w:color w:val="auto" pt14:Unid="6f70b673c8604906a3e4778a5b64773b"/>
          <w:sz w:val="20" pt14:Unid="eb37e2949d624501bf46b6493cf0196f"/>
          <w:szCs w:val="20" pt14:Unid="63c587b675ca468a9d840e82bdeedcdd"/>
        </w:rPr>
      </w:pPr>
    </w:p>
    <w:p pt14:Unid="0c51087e05e7465bbbba236a8f6e31e0">
      <w:pPr pt14:Unid="bc8748447abd467da378222348e72290">
        <w:spacing w:after="0" w:line="200" w:lineRule="exact" pt14:Unid="89f38881f3d444b092832af52c2f5f54"/>
        <w:rPr pt14:Unid="edc35c97e5f04f1c9f87f796c263ca1a">
          <w:color w:val="auto" pt14:Unid="7476c5f3b1274df084c2ad8184cc7f3f"/>
          <w:sz w:val="20" pt14:Unid="52906bf7a5494f2a877d6a45abbd420e"/>
          <w:szCs w:val="20" pt14:Unid="8a1ba114c768424680055a8877601f9c"/>
        </w:rPr>
      </w:pPr>
    </w:p>
    <w:p pt14:Unid="e2cbe3e0919d410b8b72cfe8c718ee09">
      <w:pPr pt14:Unid="c58adb7febc44081b246fb9a20905f3e">
        <w:spacing w:after="0" w:line="200" w:lineRule="exact" pt14:Unid="1f219ac625314cafa0e4de0eed73cc5b"/>
        <w:rPr pt14:Unid="6575a08c45604fc899f70f05d240a926">
          <w:color w:val="auto" pt14:Unid="cb342dee46e84451be3d7cefe9bd3c1c"/>
          <w:sz w:val="20" pt14:Unid="1704726b65d44a94b250098a5010185d"/>
          <w:szCs w:val="20" pt14:Unid="690828a761c847b3a1ccfd22a1677c67"/>
        </w:rPr>
      </w:pPr>
    </w:p>
    <w:p pt14:Unid="dd289f473ed54aefa2337d20e433f566">
      <w:pPr pt14:Unid="2a79b81dfb8c49ffa0f3ba194b1dae8d">
        <w:spacing w:after="0" w:line="200" w:lineRule="exact" pt14:Unid="42be2d01ddd64b0889c03497ee0f115b"/>
        <w:rPr pt14:Unid="ce57df91d9604bf4a989ee4f2a5b936b">
          <w:color w:val="auto" pt14:Unid="6bdc24d6380b447282962b27fada27fe"/>
          <w:sz w:val="20" pt14:Unid="66f205a049df4f9c8af9c6a05ce41e6e"/>
          <w:szCs w:val="20" pt14:Unid="6d53b96e88cb4a7cb9e3447ef3780208"/>
        </w:rPr>
      </w:pPr>
    </w:p>
    <w:p pt14:Unid="1f6b49836789430b9e057edfee0495b9">
      <w:pPr pt14:Unid="f2d800e9a25d404698f661aac3dfd4a1">
        <w:spacing w:after="0" w:line="200" w:lineRule="exact" pt14:Unid="cb76056a943242a4a36c52bd30b73e06"/>
        <w:rPr pt14:Unid="b725f016ebdb49e9bbf7f998c8a6f10c">
          <w:color w:val="auto" pt14:Unid="f37fcf508faf406ca8f1cdc805db6b73"/>
          <w:sz w:val="20" pt14:Unid="d630acc1b3714afcaf547eaea5deccf9"/>
          <w:szCs w:val="20" pt14:Unid="23c0f9a7d4c0421fb95ad1ae48196638"/>
        </w:rPr>
      </w:pPr>
    </w:p>
    <w:p pt14:Unid="816fbd4fca5b426fa6dae6f6c360329c">
      <w:pPr pt14:Unid="9256f095093f46c1a5bae8c34aa1b3c1">
        <w:spacing w:after="0" w:line="200" w:lineRule="exact" pt14:Unid="ca66f531b955453091d0844c4c85a07e"/>
        <w:rPr pt14:Unid="8f8d7896092e4146a219303eb5dbfa9a">
          <w:color w:val="auto" pt14:Unid="13291711867f4de6b437009893ef0397"/>
          <w:sz w:val="20" pt14:Unid="b6bdc1e36dc640f0939431ecc227f426"/>
          <w:szCs w:val="20" pt14:Unid="5998ca3cfdf84ada89abd35c966338a6"/>
        </w:rPr>
      </w:pPr>
    </w:p>
    <w:p pt14:Unid="7bce5474efb949f4b442081e42ea071a">
      <w:pPr pt14:Unid="709d269d0a1844ff88d781bfca41ffef">
        <w:spacing w:after="0" w:line="200" w:lineRule="exact" pt14:Unid="a47aa3a2db8f4c88bc2803caaaf1432e"/>
        <w:rPr pt14:Unid="0d692194ed594e22bc81ece70cfa7550">
          <w:color w:val="auto" pt14:Unid="fca8d01f99074ccbb0d65ddaaad8f8ec"/>
          <w:sz w:val="20" pt14:Unid="0ca1b42d5dd84b7ab6ec488ef3d918a5"/>
          <w:szCs w:val="20" pt14:Unid="7b4e8aa192d5424bbcff9ea2d435185c"/>
        </w:rPr>
      </w:pPr>
    </w:p>
    <w:p pt14:Unid="19cfab7b9cbd45059217a933a4f89dd8">
      <w:pPr pt14:Unid="ec0e341789bf44f3b386042b808db836">
        <w:spacing w:after="0" w:line="200" w:lineRule="exact" pt14:Unid="eb23fa62a7064d6ca0016dae97d9ffc8"/>
        <w:rPr pt14:Unid="feacb477330b4ee9bff696a530973c70">
          <w:color w:val="auto" pt14:Unid="41b7e8247e79447f900cb33dc727b007"/>
          <w:sz w:val="20" pt14:Unid="6e8d3864932144c9b80f2d519fa7e4c4"/>
          <w:szCs w:val="20" pt14:Unid="923e84694e24438fa0b202414a2ab02d"/>
        </w:rPr>
      </w:pPr>
    </w:p>
    <w:p pt14:Unid="d913f50986dd415d8027c036adc7e5b0">
      <w:pPr pt14:Unid="1cecab85a2c543658b6dcaced15ab333">
        <w:spacing w:after="0" w:line="200" w:lineRule="exact" pt14:Unid="fd97fc54f5044d90bc39d30e12de36f2"/>
        <w:rPr pt14:Unid="803ff109f673493f8df7d4dbee82d3bd">
          <w:color w:val="auto" pt14:Unid="799c213db61b4741b16d2bc6f4536ce1"/>
          <w:sz w:val="20" pt14:Unid="6a8fd6aaa6884bf78193264405080793"/>
          <w:szCs w:val="20" pt14:Unid="5373486193a44c009eaf0558257dd18a"/>
        </w:rPr>
      </w:pPr>
    </w:p>
    <w:p pt14:Unid="d9718e3abf094750b42ca5397787bc4e">
      <w:pPr pt14:Unid="0b96c78a142644d1a6c170d5bf6a5424">
        <w:spacing w:after="0" w:line="200" w:lineRule="exact" pt14:Unid="ca07837f9865414dbc42ab6190e20582"/>
        <w:rPr pt14:Unid="a32769c248304c3a8ca231d7551d1c86">
          <w:color w:val="auto" pt14:Unid="280cd5ffb54c4f9f926591d204bd231e"/>
          <w:sz w:val="20" pt14:Unid="fd8b60b4db2c4721a21ffd233552cf20"/>
          <w:szCs w:val="20" pt14:Unid="6b95efc2008e4078bc059e6043f3a5d6"/>
        </w:rPr>
      </w:pPr>
    </w:p>
    <w:p pt14:Unid="b7450f0057ee499bb88995efc4beebbc">
      <w:pPr pt14:Unid="23e5a956dd044524993274635735d11b">
        <w:spacing w:after="0" w:line="200" w:lineRule="exact" pt14:Unid="9a979fa097ea49c69478c50ec5394231"/>
        <w:rPr pt14:Unid="9715f6079d9e44c1a26b3a32c0257107">
          <w:color w:val="auto" pt14:Unid="d52c9e3f26ca44bb92035490fb0876ad"/>
          <w:sz w:val="20" pt14:Unid="b3b2226153b0491ebf3c6be563381708"/>
          <w:szCs w:val="20" pt14:Unid="e8772dac93884e6f88051966af4e4539"/>
        </w:rPr>
      </w:pPr>
    </w:p>
    <w:p pt14:Unid="796dcae245374e2cbb6d13b5fd02fb28">
      <w:pPr pt14:Unid="acf8239c7436404ebf8b813f7d610bac">
        <w:spacing w:after="0" w:line="200" w:lineRule="exact" pt14:Unid="d0becb879c86410aa5bdfe45d1b1f798"/>
        <w:rPr pt14:Unid="8692ea7d25294d3a8e30fd021669781c">
          <w:color w:val="auto" pt14:Unid="ba75f6134b5e4335815710cc51489e1b"/>
          <w:sz w:val="20" pt14:Unid="7409ce14d47d4ed996fd62d5913f20f5"/>
          <w:szCs w:val="20" pt14:Unid="7f6797e600ea41d49e620c4b49ea9e84"/>
        </w:rPr>
      </w:pPr>
    </w:p>
    <w:p pt14:Unid="3ad0893407764bc788085b0170d21ba1">
      <w:pPr pt14:Unid="5c4ce99c715f4adba8a9237936c4079c">
        <w:spacing w:after="0" w:line="200" w:lineRule="exact" pt14:Unid="7c11bbb4cec74577b1b8d6148df7ffb0"/>
        <w:rPr pt14:Unid="8c7b6863382a41319d067e70060dbcbc">
          <w:color w:val="auto" pt14:Unid="1c345975f990454da66cd7c743633202"/>
          <w:sz w:val="20" pt14:Unid="2512353ea0c749589769627e7f24af6c"/>
          <w:szCs w:val="20" pt14:Unid="b73f8ad089c84fd582629816467baa8e"/>
        </w:rPr>
      </w:pPr>
    </w:p>
    <w:p pt14:Unid="fd5a510f07364e60a6183c397a872683">
      <w:pPr pt14:Unid="b497905658164cf7b897405da43137da">
        <w:spacing w:after="0" w:line="200" w:lineRule="exact" pt14:Unid="e1eb37c061834ccc8982942f3fe2c463"/>
        <w:rPr pt14:Unid="6cb8bd2c7e6349b6868f8b2b9f9a2a22">
          <w:color w:val="auto" pt14:Unid="004cd49127544479a18340dad152aea3"/>
          <w:sz w:val="20" pt14:Unid="90779c55f5df490ab9deba24c8e6fbf7"/>
          <w:szCs w:val="20" pt14:Unid="0b833a49621a4d9a8805923a27a63135"/>
        </w:rPr>
      </w:pPr>
    </w:p>
    <w:p pt14:Unid="95908c3df12c4f8699446cb62d848e3f">
      <w:pPr pt14:Unid="3289e9c469ad4f38bb4b817d45534c27">
        <w:spacing w:after="0" w:line="200" w:lineRule="exact" pt14:Unid="af8d1d5c0d6a484c88127c3d0620f6a5"/>
        <w:rPr pt14:Unid="dc71c70cf739486dbc2602014625c1c9">
          <w:color w:val="auto" pt14:Unid="c44370408c064acf832a1d48bbb8d404"/>
          <w:sz w:val="20" pt14:Unid="9b48afb9c39f4695bb02e4054414c98d"/>
          <w:szCs w:val="20" pt14:Unid="3eb4c90db1204ed9a3be7351ec9103b2"/>
        </w:rPr>
      </w:pPr>
    </w:p>
    <w:p pt14:Unid="acf0cc2f994842c694181b38bf249b06">
      <w:pPr pt14:Unid="d66ef50128e34fe29dfaf78b3aefa747">
        <w:spacing w:after="0" w:line="200" w:lineRule="exact" pt14:Unid="15296f4a5e1e44daa12de5871f84ab62"/>
        <w:rPr pt14:Unid="842a4114a8214ce1ad64fe69fb76e7e3">
          <w:color w:val="auto" pt14:Unid="6554d1dc2a29468c950a810ca84c79b5"/>
          <w:sz w:val="20" pt14:Unid="aca6814016fb4da08b31ffa280c9eaca"/>
          <w:szCs w:val="20" pt14:Unid="caed438ec72b4824b8472e8eb7586550"/>
        </w:rPr>
      </w:pPr>
    </w:p>
    <w:p pt14:Unid="172d5382777f40e29488ba4222a49efb">
      <w:pPr pt14:Unid="e19ca6a18d6c455b92f2f4687d834950">
        <w:spacing w:after="0" w:line="200" w:lineRule="exact" pt14:Unid="14851884cb834990906e23dacdf805af"/>
        <w:rPr pt14:Unid="b13b34837c9f4b48856ae7fb8f2453c0">
          <w:color w:val="auto" pt14:Unid="fb80c762fa5a4069a8cd199aa720677f"/>
          <w:sz w:val="20" pt14:Unid="58a63349de4e4ca39daea95cc856f4ad"/>
          <w:szCs w:val="20" pt14:Unid="1afee6730ee14b2a9886af60a38ebbe7"/>
        </w:rPr>
      </w:pPr>
    </w:p>
    <w:p pt14:Unid="307f0333afca45f49e1a8ff57356d04b">
      <w:pPr pt14:Unid="32c774b76f52458e8af0dd7329c860e2">
        <w:spacing w:after="0" w:line="200" w:lineRule="exact" pt14:Unid="c3db8e25fc95482aad39bc4f2f439372"/>
        <w:rPr pt14:Unid="5a5ba7c9f884490f9e1dd67fdbaede46">
          <w:color w:val="auto" pt14:Unid="b8a45d37a66c470e907aab1dcb46a067"/>
          <w:sz w:val="20" pt14:Unid="5df347d104494393a94579c1bfca48b6"/>
          <w:szCs w:val="20" pt14:Unid="e30bce4705c54ac083fb573370cb65e7"/>
        </w:rPr>
      </w:pPr>
    </w:p>
    <w:p pt14:Unid="98581fb84113406e8dc070015a7022c2">
      <w:pPr pt14:Unid="bb775458a3f9406b99c85b7d1e942487">
        <w:spacing w:after="0" w:line="200" w:lineRule="exact" pt14:Unid="b8c96c61907d4c5a8cf8121a86935cef"/>
        <w:rPr pt14:Unid="e31a725caec04fb08c50661f90446e94">
          <w:color w:val="auto" pt14:Unid="b985f3f1b8f741c9a3b1bdb8915d53f0"/>
          <w:sz w:val="20" pt14:Unid="3354946a68b241b08838790d0d6954ab"/>
          <w:szCs w:val="20" pt14:Unid="4a0df258694b4d4a901160cb6077e4fd"/>
        </w:rPr>
      </w:pPr>
    </w:p>
    <w:p pt14:Unid="a7e56b3fa33d41a7a639df2f15202474">
      <w:pPr pt14:Unid="c82b0f097fb442ada8e518265dddb9ae">
        <w:spacing w:after="0" w:line="200" w:lineRule="exact" pt14:Unid="2d0b4425be8b4be3943e25f6fc656adc"/>
        <w:rPr pt14:Unid="12422b76d07d49edb62a76d341e48d3a">
          <w:color w:val="auto" pt14:Unid="95cc2f67b6ca41f1aa8e83a9c62c8b5d"/>
          <w:sz w:val="20" pt14:Unid="2b66926577254c2fb0677e5f404d0b28"/>
          <w:szCs w:val="20" pt14:Unid="9985d031077247f385fcda9399477b70"/>
        </w:rPr>
      </w:pPr>
    </w:p>
    <w:p pt14:Unid="1c7b5c2eba5442e0aa86eb263a7b0890">
      <w:pPr pt14:Unid="bfa099bbe801480587f9b4c620f14b61">
        <w:spacing w:after="0" w:line="200" w:lineRule="exact" pt14:Unid="532dbfd4a21b4669b34b7e0ebc0e0c10"/>
        <w:rPr pt14:Unid="6373b0f629024d939f487de388ad6cc7">
          <w:color w:val="auto" pt14:Unid="33367123e29641419daac8add8148d52"/>
          <w:sz w:val="20" pt14:Unid="7372fe010e224fdaa29530e70d3fa0f2"/>
          <w:szCs w:val="20" pt14:Unid="9382d03cd450484b83da8e670c7935a2"/>
        </w:rPr>
      </w:pPr>
    </w:p>
    <w:p pt14:Unid="5288b50dd4ba401ba29d1e62476f219d">
      <w:pPr pt14:Unid="e69034f7b5294cfbb773a27979d2a66e">
        <w:spacing w:after="0" w:line="200" w:lineRule="exact" pt14:Unid="a24944c384ee41a79a5b2eda42e24c52"/>
        <w:rPr pt14:Unid="896cf0d1e68441f58c76fa4e12e1e947">
          <w:color w:val="auto" pt14:Unid="7714f15d8b2d4e5c91c0402b71152af8"/>
          <w:sz w:val="20" pt14:Unid="2c07b71834cb42e9926fe1912734124c"/>
          <w:szCs w:val="20" pt14:Unid="6602cad4538f46a1b32258e4400ab7e8"/>
        </w:rPr>
      </w:pPr>
    </w:p>
    <w:p pt14:Unid="0cf5c635110748218d78dfe7e910cccf">
      <w:pPr pt14:Unid="58e6a87e99dc412884ff9ba59173a6e4">
        <w:spacing w:after="0" w:line="200" w:lineRule="exact" pt14:Unid="c4fe2fcf7d22442a9819554541f8bdb9"/>
        <w:rPr pt14:Unid="c2ae9716ae594ff1a3dc0d561e92a1b7">
          <w:color w:val="auto" pt14:Unid="10b960281c2f4302bd1a8e45bd12f55e"/>
          <w:sz w:val="20" pt14:Unid="9325b6f647d94d51a08b551d9662af19"/>
          <w:szCs w:val="20" pt14:Unid="1a22a9e297844212a63e2aed907400e6"/>
        </w:rPr>
      </w:pPr>
    </w:p>
    <w:p pt14:Unid="c3b86e6540d2410ea08f232d0bf94a5a">
      <w:pPr pt14:Unid="1f6fb92bdb4c4c12a0b472ee0a4e8636">
        <w:spacing w:after="0" w:line="200" w:lineRule="exact" pt14:Unid="a07108aebb5c4a93b9cf11866f11e780"/>
        <w:rPr pt14:Unid="6cf191b6210f4cb783312055ed49a7d5">
          <w:color w:val="auto" pt14:Unid="1a17bdbf304346db9616a15d3b3fa890"/>
          <w:sz w:val="20" pt14:Unid="830479b69b9d4e9d88b4e85144c02cd6"/>
          <w:szCs w:val="20" pt14:Unid="716f4fc212f74f6a82c2a9a86a362841"/>
        </w:rPr>
      </w:pPr>
    </w:p>
    <w:p pt14:Unid="ff47d3d001c3439eab4b985d1fcc640c">
      <w:pPr pt14:Unid="a1c08834dfbe47ca82ad96cb48520672">
        <w:spacing w:after="0" w:line="200" w:lineRule="exact" pt14:Unid="fe4036f474d542f79cdd5eabfafd0908"/>
        <w:rPr pt14:Unid="fe703cb710de490fbb22b23e4bc40a49">
          <w:color w:val="auto" pt14:Unid="8ab2b943c11446fa9f072a0063b92111"/>
          <w:sz w:val="20" pt14:Unid="0f983af7babd4bae8624074b05db1f3b"/>
          <w:szCs w:val="20" pt14:Unid="bac1ee3b03a2431cb853bdf5515386d9"/>
        </w:rPr>
      </w:pPr>
    </w:p>
    <w:p pt14:Unid="148e1365ff974c8b9ca6cbaf57613d06">
      <w:pPr pt14:Unid="f692d2703b9f43679eaaf2ae76334b1c">
        <w:spacing w:after="0" w:line="200" w:lineRule="exact" pt14:Unid="5593e8f784424bd58d55a2fc747cad22"/>
        <w:rPr pt14:Unid="51af38c2d2034619a31091f4aa34d64c">
          <w:color w:val="auto" pt14:Unid="00eae7437c074718b8ab20cf7296e3e4"/>
          <w:sz w:val="20" pt14:Unid="ac03df1d860843a0beb97714ee752c88"/>
          <w:szCs w:val="20" pt14:Unid="e2b9f01db3224ea0af3ef3be92afa649"/>
        </w:rPr>
      </w:pPr>
    </w:p>
    <w:p pt14:Unid="14e36c38b74e4790b4935daa17049d85">
      <w:pPr pt14:Unid="4ffe155386f0479193e3fb947e95eb34">
        <w:spacing w:after="0" w:line="200" w:lineRule="exact" pt14:Unid="8e11012315a4449d9404b1417519cd0d"/>
        <w:rPr pt14:Unid="13c25dbf38e44cf68448f9dd5a80f5d0">
          <w:color w:val="auto" pt14:Unid="2e339d4e099941b7aabb8f81b06e016b"/>
          <w:sz w:val="20" pt14:Unid="90234afe1d1140d2ba7c2fa676d8f19e"/>
          <w:szCs w:val="20" pt14:Unid="971a731b89a04e6588f636bb0c3eada1"/>
        </w:rPr>
      </w:pPr>
    </w:p>
    <w:p pt14:Unid="758d67853f194b8c9b48e257dedbe5c7">
      <w:pPr pt14:Unid="994195dadb8d431da56e9da0f3b155af">
        <w:spacing w:after="0" w:line="200" w:lineRule="exact" pt14:Unid="a1f49ecdeb954f5fab4b8727b1d7eadc"/>
        <w:rPr pt14:Unid="5a6ca392b33842e8a08cd62544544c8a">
          <w:color w:val="auto" pt14:Unid="0c39fdedf91d48a2b99deb0b56280889"/>
          <w:sz w:val="20" pt14:Unid="f3344ece654140b1b2f0549c309b734c"/>
          <w:szCs w:val="20" pt14:Unid="82894d23b15e42fea534018934a37965"/>
        </w:rPr>
      </w:pPr>
    </w:p>
    <w:p pt14:Unid="24880ccec8fc4e5080574783005242ce">
      <w:pPr pt14:Unid="3603e55035364f3bb15ada2ac326e3fc">
        <w:spacing w:after="0" w:line="200" w:lineRule="exact" pt14:Unid="0c56302597ee47cb801a208a036d4dd2"/>
        <w:rPr pt14:Unid="092624f51a144a72a30e094b4d764da6">
          <w:color w:val="auto" pt14:Unid="df0a96c21e4844d085f5104be7818253"/>
          <w:sz w:val="20" pt14:Unid="8ce11297e2f5438291f1a7bd42901fc8"/>
          <w:szCs w:val="20" pt14:Unid="546086e343e141d89deea4cf83c5decb"/>
        </w:rPr>
      </w:pPr>
    </w:p>
    <w:p pt14:Unid="6e6337fe81df45708fa27514bee1e4f3">
      <w:pPr pt14:Unid="2486a3d67e894c2a8f885ed5cadcee2b">
        <w:spacing w:after="0" w:line="265" w:lineRule="exact" pt14:Unid="c259163e76d44524a9e04610fdae81da"/>
        <w:rPr pt14:Unid="9f44d298d06243c08e9fb6a09922bdc8">
          <w:color w:val="auto" pt14:Unid="ae0038f7cbb0463aa710fca2ab746355"/>
          <w:sz w:val="20" pt14:Unid="ac36cb508add4965a4a293e0846f40e4"/>
          <w:szCs w:val="20" pt14:Unid="a56ddbbacc754ccb9afb7ecedca65c56"/>
        </w:rPr>
      </w:pPr>
    </w:p>
    <w:p pt14:Unid="68d1a05d015f45fc808c8c4c6d99e3eb">
      <w:pPr pt14:Unid="7ecdec366c63448aa4463b69ece0b339">
        <w:spacing w:after="0" pt14:Unid="2793cce083dd41e08172aca9f16f6077"/>
        <w:ind w:right="6" pt14:Unid="dccb6f9bf24b4e78b82588eb31ac438d"/>
        <w:jc w:val="center" pt14:Unid="a4654eb316474da79bf4b2672f6aa7d5"/>
        <w:rPr pt14:Unid="7decc11ae83741ba8bd721cba01f62fd">
          <w:color w:val="auto" pt14:Unid="3644881307f34c80a6ca5ebb9020a790"/>
          <w:sz w:val="20" pt14:Unid="4967c375eb2844ed92355e9c6325745b"/>
          <w:szCs w:val="20" pt14:Unid="4b627268b1fc4fe98337b870c756f8ec"/>
        </w:rPr>
      </w:pPr>
      <w:r>
        <w:rPr pt14:Unid="44a76a91fef142888ff0c0f41db1fb3a">
          <w:rFonts w:ascii="Arial" w:hAnsi="Arial" w:eastAsia="Arial" w:cs="Arial" pt14:Unid="272ce69baec4409db2347b9c594c2eef"/>
          <w:b w:val="1" pt14:Unid="dc54a3889bd34abfa09fc6e0ba0d8059"/>
          <w:bCs w:val="1" pt14:Unid="18ab3635ef1d4de4b8d89fe1af0ef29a"/>
          <w:color w:val="auto" pt14:Unid="6e989865139a45ae8a7e9bd7d87e9d5e"/>
          <w:sz w:val="20" pt14:Unid="00357b1e7a904e1481943b311bf8b0f3"/>
          <w:szCs w:val="20" pt14:Unid="df2b05bded244bf1909864727417d456"/>
        </w:rPr>
        <w:t xml:space="preserve">Figura 7.2: </w:t>
      </w:r>
      <w:r>
        <w:rPr pt14:Unid="ca5499878ef84a3daff0ceb43178efbd">
          <w:rFonts w:ascii="Arial" w:hAnsi="Arial" w:eastAsia="Arial" w:cs="Arial" pt14:Unid="78dece65b00c497f907f56c74b52d5fb"/>
          <w:color w:val="auto" pt14:Unid="490fc00291704d15b58c61b0b484f4ec"/>
          <w:sz w:val="20" pt14:Unid="88a2a55c09594873ba3c45851bff6de8"/>
          <w:szCs w:val="20" pt14:Unid="0fd3cdeda41a4321a24600f1302f0088"/>
        </w:rPr>
        <w:t>Diagrama de componentes de la solución basada en microservicios.</w:t>
      </w:r>
    </w:p>
    <w:p pt14:Unid="33b5b746a9fe409eb2ffa986d44fc3d3">
      <w:pPr pt14:Unid="66d7aac28e0c4dc5b93ea8eb2b702f9b">
        <w:spacing w:after="0" w:line="200" w:lineRule="exact" pt14:Unid="a32ea25ea7d34bf180ce2a774b3ae744"/>
        <w:rPr pt14:Unid="83f4dd97472140b4b115cb148d2eb53f">
          <w:color w:val="auto" pt14:Unid="c28b59210cf24694a56f8db8ffbca4a8"/>
          <w:sz w:val="20" pt14:Unid="f4a8721714594ad8ac29112b226ab8f9"/>
          <w:szCs w:val="20" pt14:Unid="8e68952e60c24de0ad0c56ea8ddb8017"/>
        </w:rPr>
      </w:pPr>
    </w:p>
    <w:p pt14:Unid="e94f3dba7c084f57a96195b71606727f">
      <w:pPr pt14:Unid="b37a989333bf4032adb24df6d55e1790">
        <w:spacing w:after="0" w:line="301" w:lineRule="exact" pt14:Unid="022255855a3243e7a8bcdfa58f7a2f98"/>
        <w:rPr pt14:Unid="0f5aa8c904204849be9b2fe122201c23">
          <w:color w:val="auto" pt14:Unid="4ee304f78a5746908d1a2010c62fe79c"/>
          <w:sz w:val="20" pt14:Unid="82b935e79ac8450b8a2fd2dc78ee287f"/>
          <w:szCs w:val="20" pt14:Unid="df7bcd7989ef4dc393b41b36b705cf97"/>
        </w:rPr>
      </w:pPr>
    </w:p>
    <w:p pt14:Unid="31465fa6a9804bda8f1d6a1fddbe7428">
      <w:pPr pt14:Unid="03bd39483a92445d82f50fae96ff3f56">
        <w:spacing w:after="0" w:line="262" w:lineRule="auto" pt14:Unid="caddcb76cbf54cf3a1fe74a139a2d2f7"/>
        <w:ind w:left="260" w:right="266" w:firstLine="339" pt14:Unid="4fd6f069d46c4f599b5e06906f3c9ee1"/>
        <w:jc w:val="both" pt14:Unid="187c315d0b6d46a485e131b8ca165ada"/>
        <w:rPr pt14:Unid="cd1c4f9d1ec74b469a658fb6d313f65c">
          <w:color w:val="auto" pt14:Unid="f284bdbae327422b9a554b3255137d1a"/>
          <w:sz w:val="20" pt14:Unid="98263fcf7d2149a8b54129d657b83852"/>
          <w:szCs w:val="20" pt14:Unid="0dc7e52d4f84408a8fad3606a9e99096"/>
        </w:rPr>
      </w:pPr>
      <w:r>
        <w:rPr pt14:Unid="ef92be829f3d47eea9cb3527b5278eb9">
          <w:rFonts w:ascii="Arial" w:hAnsi="Arial" w:eastAsia="Arial" w:cs="Arial" pt14:Unid="53be85d6420f4bc3b59222e43c7fa854"/>
          <w:color w:val="auto" pt14:Unid="6f7ddad630804db595e3a19bd1a4f4a7"/>
          <w:sz w:val="22" pt14:Unid="c822f87732fa422f90e8c615d95b5aec"/>
          <w:szCs w:val="22" pt14:Unid="91f1212685d447c08a020f0c533602b2"/>
        </w:rPr>
        <w:t>En cuanto al servicio de notificaciones, vamos a implementarlo en el lenguaje Java. Sin embargo, como debe ser consumido por microservicios en lenguaje C#, construiremos un proxy en este lenguaje para hacer más fácil su consumo.</w:t>
      </w:r>
    </w:p>
    <w:p pt14:Unid="cea67a6edf6442abbf01dc916de7bb11">
      <w:pPr pt14:Unid="424784a83d884e5fa1c8008f943eb957">
        <w:spacing w:after="0" w:line="78" w:lineRule="exact" pt14:Unid="c9ee3b96c50546d299b6d0901ca91946"/>
        <w:rPr pt14:Unid="e945512aea924671bcde36d6042b850a">
          <w:color w:val="auto" pt14:Unid="23210d6c75b24a6fb0058c5ac7db37a1"/>
          <w:sz w:val="20" pt14:Unid="1a41a008e47f4befab8908a7279579fe"/>
          <w:szCs w:val="20" pt14:Unid="5239de0b498c4e0f940ba02933f1f1cc"/>
        </w:rPr>
      </w:pPr>
    </w:p>
    <w:p pt14:Unid="192748b5313e47dc8fcb02f2d60ea69c">
      <w:pPr pt14:Unid="9b9c420291ba4abc889aace6d7372938">
        <w:spacing w:after="0" w:line="272" w:lineRule="auto" pt14:Unid="1ff9fff28d96434d96116cd3d25e6241"/>
        <w:ind w:left="260" w:right="266" w:firstLine="339" pt14:Unid="cab63400fd61473cb603ad383cd83314"/>
        <w:jc w:val="both" pt14:Unid="220f156dd0b24882b0a64d438a292eaf"/>
        <w:rPr pt14:Unid="ea55b5e3cf5b479ba54555234b45a633">
          <w:rFonts w:ascii="Arial" w:hAnsi="Arial" w:eastAsia="Arial" w:cs="Arial" pt14:Unid="90a8369bd09a4f2e847e0212158515f5"/>
          <w:color w:val="auto" pt14:Unid="d64d05e647264c5eae84a1aeb37362c5"/>
          <w:sz w:val="21" pt14:Unid="cf34d5aaa9bd422cad6e69580380a76b"/>
          <w:szCs w:val="21" pt14:Unid="c991f406ce41480abfd0cf79b588503a"/>
        </w:rPr>
      </w:pPr>
      <w:r>
        <w:rPr pt14:Unid="39c03575134b46128954cee1a906aa48">
          <w:rFonts w:ascii="Arial" w:hAnsi="Arial" w:eastAsia="Arial" w:cs="Arial" pt14:Unid="22f389880fc943488dda81b6f978b5d2"/>
          <w:color w:val="auto" pt14:Unid="8331afd7f70140e0b930c5367f8fcb7f"/>
          <w:sz w:val="21" pt14:Unid="cbabc43bfb6e4705a687471db33b61e4"/>
          <w:szCs w:val="21" pt14:Unid="f54fc891e9c3413393ade7d7987a371e"/>
        </w:rPr>
        <w:t>En el capítulo anterior, en las secciones 6.2.1 Operaciones CRUD y 6.2.3 Persistencia hemos nombrado algunas interfaces e implementaciones genéricas relacionadas con las entidades de dominio. Los microservicios de pedidos e incidencias deben seguir hacien-do uso de estas implementaciones. En el apartado 2.3.1 Librerías versus servicios hemos reflexionado sobre las formas de realizar componentes software. Hacer de este código común un servicio no tiene sentido porque está relacionado con el acceso a datos y ca-da microservicio es dueño de sus propios datos. En este caso, este código genérico lo referenciarán como una librería a través de paquetes NuGet.</w:t>
      </w:r>
    </w:p>
    <w:p pt14:Unid="df58deee73f04fac8d68996fbff6c1bd">
      <w:pPr pt14:Unid="4ffac83ec53b49d5a5298477f709aa4f">
        <w:spacing w:after="0" w:line="72" w:lineRule="exact" pt14:Unid="79617b78eb7c4f68ba664b279976b505"/>
        <w:rPr pt14:Unid="2d91fdfe4f554f95b464508917ed6cf9">
          <w:rFonts w:ascii="Arial" w:hAnsi="Arial" w:eastAsia="Arial" w:cs="Arial" pt14:Unid="785eb6f7a7ec43bda157633fb5707e94"/>
          <w:color w:val="auto" pt14:Unid="ff1482c219444735b81368f01183916d"/>
          <w:sz w:val="21" pt14:Unid="d6221a89373e4c839d964b8708bb038b"/>
          <w:szCs w:val="21" pt14:Unid="62038e23eef04316bb5f3efced2e0356"/>
        </w:rPr>
      </w:pPr>
    </w:p>
    <w:p pt14:Unid="d9d10976475b4446b544d92cf0f02609">
      <w:pPr pt14:Unid="62196e9e17c34026a3fd21ea6ca74a51">
        <w:spacing w:after="0" w:line="276" w:lineRule="auto" pt14:Unid="bbb67017f3704a6abdb4b6f6d3f1e8b9"/>
        <w:ind w:left="260" w:right="266" w:firstLine="339" pt14:Unid="9caeb445791b491894d6c7a8d18543d5"/>
        <w:jc w:val="both" pt14:Unid="e0bb4c5975c14abd93ad602581a6e1b3"/>
        <w:rPr pt14:Unid="49c00dfa5ebc4151ad173a0fe90d4fdb">
          <w:color w:val="auto" pt14:Unid="669bca98dcde42f5aafd35e4f5e2db2b"/>
          <w:sz w:val="20" pt14:Unid="ae371aec865642e7bc1529525be60538"/>
          <w:szCs w:val="20" pt14:Unid="c812797ce25640239a1d38306b278316"/>
        </w:rPr>
      </w:pPr>
      <w:r>
        <w:rPr pt14:Unid="a9c0ce8eef524483951698c27f5b2bdf">
          <w:rFonts w:ascii="Arial" w:hAnsi="Arial" w:eastAsia="Arial" w:cs="Arial" pt14:Unid="7dc3b531794f4eaab7b5e449f86942b4"/>
          <w:color w:val="auto" pt14:Unid="bd6d13d15fc1476d8134638ff4b70d7a"/>
          <w:sz w:val="21" pt14:Unid="e10ee573639546be826b01ef54d622e2"/>
          <w:szCs w:val="21" pt14:Unid="dacd91ca093a4176846e698e7a75b4dd"/>
        </w:rPr>
        <w:t>Por último, indicar que el consumo de cualquier microservicio, ya sea desde la in-terfaz de usuario o desde otros servicios, se realizará a través de las capas de proxy. En el diagrama de componentes no se ha incluido esta capa en la arquitectura interna de ninguno de los microservicios porque esta capa no se ejecuta en el proceso del servicio.</w:t>
      </w:r>
    </w:p>
    <w:p pt14:Unid="219ab1eaaf794698b4faab83aa7953c9">
      <w:pPr pt14:Unid="470da174addf4c40948d9266ca616a75">
        <w:spacing w:after="0" w:line="200" w:lineRule="exact" pt14:Unid="0ef54008955e459eafe1fd4bf761f5c3"/>
        <w:rPr pt14:Unid="3961770589a940228fb5b8f6c289f39e">
          <w:rFonts w:ascii="Arial" w:hAnsi="Arial" w:eastAsia="Arial" w:cs="Arial" pt14:Unid="8b1c4dd5f6c24148bdd2410ad80749fd"/>
          <w:color w:val="auto" pt14:Unid="63a81e1cfdb5421e93c2f1bc2ce35610"/>
          <w:sz w:val="21" pt14:Unid="9b6edc2944fe4016b4072a3d22ccbedb"/>
          <w:szCs w:val="21" pt14:Unid="6f8a02fc6d4143ad957b709ef8174ea5"/>
        </w:rPr>
      </w:pPr>
    </w:p>
    <w:p pt14:Unid="f3b2c3994ee340b68f95ffcd1162e391">
      <w:pPr pt14:Unid="c1dca577690443ceb6defb04af1ac060">
        <w:spacing w:after="0" w:line="301" w:lineRule="exact" pt14:Unid="fb19606ce96c43d08fde7a745b765669"/>
        <w:rPr pt14:Unid="9c92c4d4c32c49e0a82438078671830b">
          <w:rFonts w:ascii="Arial" w:hAnsi="Arial" w:eastAsia="Arial" w:cs="Arial" pt14:Unid="d906925a21714a5ea4bdc57b2a7086f2"/>
          <w:color w:val="auto" pt14:Unid="711f072a495f4c6f929f1d3348190198"/>
          <w:sz w:val="21" pt14:Unid="d2e1186fa8e84066baa579a291854a0c"/>
          <w:szCs w:val="21" pt14:Unid="37c53b094d2741bca2ed0f30bce6e762"/>
        </w:rPr>
      </w:pPr>
    </w:p>
    <w:p pt14:Unid="92c0d654bbbc43c189ff73b096996238">
      <w:pPr pt14:Unid="952aa62267cc4cfda714b7f59457f2d8">
        <w:tabs pt14:Unid="6c1b7d336fd44432b838591f4d374f7f">
          <w:tab w:val="left" w:leader="none" w:pos="1020" pt14:Unid="43b74807398b4d4aa4c8a27665076707"/>
        </w:tabs>
        <w:spacing w:after="0" pt14:Unid="c2c8c536021548c29129e16fae291d38"/>
        <w:ind w:left="260" pt14:Unid="8519c9e28d1841d3ba186680b7dbc7c4"/>
        <w:rPr pt14:Unid="078ed516d379434a92298469a8d91aed">
          <w:color w:val="auto" pt14:Unid="4a4bf940cde64ba983bd29a4c205ca77"/>
          <w:sz w:val="20" pt14:Unid="d1853c9cfa734603ac42292407fbcb80"/>
          <w:szCs w:val="20" pt14:Unid="a432509fdee445b6b7183ddf47ae0bf0"/>
        </w:rPr>
      </w:pPr>
      <w:r>
        <w:rPr pt14:Unid="038e9e97e2b341e1bf36a6eb68a1e5c6">
          <w:rFonts w:ascii="Arial" w:hAnsi="Arial" w:eastAsia="Arial" w:cs="Arial" pt14:Unid="812174b38d544658b244881beb6fc22d"/>
          <w:b w:val="1" pt14:Unid="2603985cbad04e5189b45f1e2a480990"/>
          <w:bCs w:val="1" pt14:Unid="c84ed5ae640b4a889e235b4147a36ac9"/>
          <w:color w:val="auto" pt14:Unid="c195a8803fb542969fada13e9bab70ac"/>
          <w:sz w:val="24" pt14:Unid="e773474546dd4342833d29b4f8d65288"/>
          <w:szCs w:val="24" pt14:Unid="0d3387589a0b47638cf1763b3deace97"/>
        </w:rPr>
        <w:t>7.1.2.</w:t>
      </w:r>
      <w:r>
        <w:rPr pt14:Unid="53885033367146beb16dacbcfb4baaa1">
          <w:color w:val="auto" pt14:Unid="4274d331e7184c8b835c918cc2284dc2"/>
          <w:sz w:val="20" pt14:Unid="67054cba6d5f4d99a9eb8a8aaf0a5b99"/>
          <w:szCs w:val="20" pt14:Unid="abaf0abbd7b143dab1679ebc4b67167d"/>
        </w:rPr>
        <w:tab pt14:Unid="dc19ba5017e6449cbd231fc26ced54b7"/>
      </w:r>
      <w:r>
        <w:rPr pt14:Unid="15b20625a16847218c4108e51f050173">
          <w:rFonts w:ascii="Arial" w:hAnsi="Arial" w:eastAsia="Arial" w:cs="Arial" pt14:Unid="24d700960e5b4f78a69b0d9a5f4ea017"/>
          <w:b w:val="1" pt14:Unid="253e76fbee964d938d53ebe020c87a54"/>
          <w:bCs w:val="1" pt14:Unid="3114fbabe42b41b2b9d78bfc38f57680"/>
          <w:color w:val="auto" pt14:Unid="725da910149d44d985ecd41d355831d1"/>
          <w:sz w:val="22" pt14:Unid="6e00c7cc5d304ec081dbc85c6c9b81b3"/>
          <w:szCs w:val="22" pt14:Unid="ad3755d040e44de7a8ee65c875e3ea86"/>
        </w:rPr>
        <w:t>Organización de los microservicios</w:t>
      </w:r>
    </w:p>
    <w:p pt14:Unid="aa81ff2e3e8a46d99b824e5c87a81ee3">
      <w:pPr pt14:Unid="ee562705461c4057b4d350659fafbdb5">
        <w:spacing w:after="0" w:line="277" w:lineRule="exact" pt14:Unid="3d5bdfe09b154750a7b4365870b70e60"/>
        <w:rPr pt14:Unid="41251be784d0457d9f71984a9b8d55a1">
          <w:rFonts w:ascii="Arial" w:hAnsi="Arial" w:eastAsia="Arial" w:cs="Arial" pt14:Unid="8db5388d316344be8a72c7552f1122f2"/>
          <w:color w:val="auto" pt14:Unid="280b80f89da34e6887db05b25316525b"/>
          <w:sz w:val="21" pt14:Unid="4d2439eb26a84034b8dec33736daf007"/>
          <w:szCs w:val="21" pt14:Unid="ff8b8d19f8d1440f8060fc6d040c87bf"/>
        </w:rPr>
      </w:pPr>
    </w:p>
    <w:p pt14:Unid="d00559e394b04191aed22d0695706798">
      <w:pPr pt14:Unid="4352d520288045bab4f6926c2751b908">
        <w:spacing w:after="0" w:line="260" w:lineRule="auto" pt14:Unid="aa70c2d8cea04edfa580977adc1c6412"/>
        <w:ind w:left="260" w:right="266" w:firstLine="339" pt14:Unid="b94dc0ebb22745fb88deeb26a4dcec87"/>
        <w:jc w:val="both" pt14:Unid="3325ceec8b4d4a33b5adbdd8ab7ddebc"/>
        <w:rPr pt14:Unid="f7edb311d09647e5893b6f6ceabe800c">
          <w:color w:val="auto" pt14:Unid="29e197d4fc164b6ead628188bc1e8f65"/>
          <w:sz w:val="20" pt14:Unid="65f4c29a46ef4c5c9648c5c627cea6a9"/>
          <w:szCs w:val="20" pt14:Unid="496d235d9a444d50be8466c725279593"/>
        </w:rPr>
      </w:pPr>
      <w:r>
        <w:rPr pt14:Unid="2eb0159081614c0b899500ce8637fe7c">
          <w:rFonts w:ascii="Arial" w:hAnsi="Arial" w:eastAsia="Arial" w:cs="Arial" pt14:Unid="22195fe4325349e8b9a8821ccd8cd3d4"/>
          <w:color w:val="auto" pt14:Unid="3cc01c5bfda8454d8d6a0e391c40f080"/>
          <w:sz w:val="22" pt14:Unid="09bf2aff30a1436cb15008cc53aa6826"/>
          <w:szCs w:val="22" pt14:Unid="6b6ffff9342b4eb1876b750a2422f8f9"/>
        </w:rPr>
        <w:t>En cuanto a la organización de los microservicios, vamos a emplear un único reposi-torio de código que contenga el código de todos los microservicios. Como en la solución monolítica, cada capa se representará a través de un proyecto .NET y cada microservicio tendrá una solución de VS distinta.</w:t>
      </w:r>
    </w:p>
    <w:p pt14:Unid="1cabad814f4346dd85ab613bd957cf9b">
      <w:pPr pt14:Unid="a0c623eacf1b48e29efef61e2569f38f">
        <w:spacing w:after="0" w:line="82" w:lineRule="exact" pt14:Unid="47c449ad354e429eba0e581599d9f1cb"/>
        <w:rPr pt14:Unid="e8db63bb254b482d8f098b0e6f6d5eaf">
          <w:rFonts w:ascii="Arial" w:hAnsi="Arial" w:eastAsia="Arial" w:cs="Arial" pt14:Unid="5017686b7d9747d7a6bff9f3d8a1bf3a"/>
          <w:color w:val="auto" pt14:Unid="5a1c8b49230e4f6c9186db7919c91186"/>
          <w:sz w:val="21" pt14:Unid="a804a3dfa4d54b6e95e41e92e23f6522"/>
          <w:szCs w:val="21" pt14:Unid="8c413cce12bb470da51aba3dc0270b90"/>
        </w:rPr>
      </w:pPr>
    </w:p>
    <w:p pt14:Unid="c3f21522492847439ed708c9568c5a26">
      <w:pPr pt14:Unid="0860e5403f1a4034b429a8ffd0274b6e">
        <w:spacing w:after="0" w:line="276" w:lineRule="auto" pt14:Unid="40e253c36a1b4e7abaf3a68fe5dd96bf"/>
        <w:ind w:left="260" w:right="266" w:firstLine="339" pt14:Unid="0fbb3ca181dd4f4eaddcc5490b700b28"/>
        <w:jc w:val="both" pt14:Unid="d419f158bc234747b39daa4f6ba31dc6"/>
        <w:rPr pt14:Unid="9a75f7acf850461d927896c448721c11">
          <w:color w:val="auto" pt14:Unid="cedc3c0fc35d455588241a7dbee2dcb9"/>
          <w:sz w:val="20" pt14:Unid="4f25b26e9a7841bcb0d4e9e4c673d5ef"/>
          <w:szCs w:val="20" pt14:Unid="13f5101bc9fb4f448bd0c43f3436e5fc"/>
        </w:rPr>
      </w:pPr>
      <w:r>
        <w:rPr pt14:Unid="b26d9872961f4bb4ab8a31d154ed8c0a">
          <w:rFonts w:ascii="Arial" w:hAnsi="Arial" w:eastAsia="Arial" w:cs="Arial" pt14:Unid="b5161c9e56124f179e2f0a5d23f6d1c5"/>
          <w:color w:val="auto" pt14:Unid="f27cf0b7d4ed4ea5b7cab0afeba43f55"/>
          <w:sz w:val="21" pt14:Unid="a0c43ce532a04dd58d8fed0e25941e06"/>
          <w:szCs w:val="21" pt14:Unid="023fbe5d89494ff1beb8bd22afb9036d"/>
        </w:rPr>
        <w:t>En "Building Microservices", Newman reflexiona sobre esto en relación a las compi-laciones de integración continua. Según él, la mejor opción es tener un repositorio y una compilación diferente para cada microservicio. De esta forma, existe una mayor corres-pondencia entre los servicios y los equipos encargados de cada uno porque cada equipo</w:t>
      </w:r>
    </w:p>
    <w:p pt14:Unid="41062772adbb4ba5a38c99abed71f22f">
      <w:pPr pt14:Unid="dbf2871e03a94ee996ab7e3b90f62a74"/>
    </w:p>
    <w:p pt14:Unid="70b464b29ab14bc383270dfe64407395">
      <w:pPr pt14:Unid="0a40dc9100824f34a67bce518ef548db">
        <w:tabs pt14:Unid="39f505d962e64bcd906aa6df19258b63">
          <w:tab w:val="left" w:leader="none" w:pos="2900" pt14:Unid="59a448a0fdb546e79d24b00b84386c8d"/>
        </w:tabs>
        <w:spacing w:after="0" pt14:Unid="16e7cd356f65435ab0b65bbd3b01c2cc"/>
        <w:ind w:left="260" pt14:Unid="e498262a4bd54f27b1a67a61c45f5bc4"/>
        <w:rPr pt14:Unid="33e97dd0446d48cdb367896cf3995352">
          <w:color w:val="auto" pt14:Unid="222a67127863419f966a8a422a8e3917"/>
          <w:sz w:val="20" pt14:Unid="2afa9bc3958f4394be6a60d44e804ec3"/>
          <w:szCs w:val="20" pt14:Unid="e064675fe1f1461faddbd495ff8a170a"/>
        </w:rPr>
      </w:pPr>
      <w:r>
        <w:rPr pt14:Unid="050f8d2dafea495bbc2037888d038586">
          <w:rFonts w:ascii="Arial" w:hAnsi="Arial" w:eastAsia="Arial" w:cs="Arial" pt14:Unid="59ff0eca25874924b76c6e90738ef3f6"/>
          <w:b w:val="1" pt14:Unid="590b9b1490234a829a3e6651e4286e8b"/>
          <w:bCs w:val="1" pt14:Unid="c58cfca419b446d28445f0bfe8b2b636"/>
          <w:color w:val="auto" pt14:Unid="d6f5d5b5f2404c7ca8b7196f76944d65"/>
          <w:sz w:val="18" pt14:Unid="b82882784b9d48d1b625b1e75abf4351"/>
          <w:szCs w:val="18" pt14:Unid="17b8c32204da483d8a24ea115cfdca5e"/>
        </w:rPr>
        <w:t>54</w:t>
      </w:r>
      <w:r>
        <w:rPr pt14:Unid="ddce2a06c4414f66993942d98a36437e">
          <w:color w:val="auto" pt14:Unid="172b24743bc040f783abda1acb7cdc4f"/>
          <w:sz w:val="20" pt14:Unid="f10acc336c5e4a3e8d2e893a79e1623f"/>
          <w:szCs w:val="20" pt14:Unid="5db25b59579f40adad431d73779db3be"/>
        </w:rPr>
        <w:tab pt14:Unid="3588fe79a1974bfca0bce5b630bd138f"/>
      </w:r>
      <w:r>
        <w:rPr pt14:Unid="fc395208f00f401b9f89a6d6bc49c729">
          <w:rFonts w:ascii="Arial" w:hAnsi="Arial" w:eastAsia="Arial" w:cs="Arial" pt14:Unid="9200608dccee46f1844484ea65509935"/>
          <w:color w:val="auto" pt14:Unid="e87704aae8bb4e0d819cdb6b8c412f6b"/>
          <w:sz w:val="19" pt14:Unid="debdc45f38414e8599c198a78b8d2ee4"/>
          <w:szCs w:val="19" pt14:Unid="d9a0045550d24950b762f24fe56fce40"/>
        </w:rPr>
        <w:t>Diseño e implementación de la solución basada en microservicios</w:t>
      </w:r>
    </w:p>
    <w:p pt14:Unid="69af924029614e2b8b338c9c3a31266a">
      <w:pPr pt14:Unid="567e64f5ef2b448cbc447fdaeb9927e4">
        <w:spacing w:after="0" w:line="20" w:lineRule="exact" pt14:Unid="d9f8e06c80e44903b1e5f0b97bae41de"/>
        <w:rPr pt14:Unid="45f2d7ea51d7465d8c2b8af46911e481">
          <w:color w:val="auto" pt14:Unid="54ebff48fcd44531873c9384bd719a8c"/>
          <w:sz w:val="20" pt14:Unid="1d600ca158af49b4907b3198b2e6913e"/>
          <w:szCs w:val="20" pt14:Unid="fa5d60a27bae4798a595d16d684365c8"/>
        </w:rPr>
      </w:pPr>
    </w:p>
    <w:p pt14:Unid="a0291f47bf3d46909d5f32885c2e3574">
      <w:pPr pt14:Unid="4ab6ab98835d4759b8295ca93d881ae6">
        <w:spacing w:after="0" w:line="200" w:lineRule="exact" pt14:Unid="e9d97ce892e84bd691fa746f7596c8bb"/>
        <w:rPr pt14:Unid="46c9014d1f1e434e8c77d1fe8f4345d6">
          <w:color w:val="auto" pt14:Unid="e4d0a426bdd14626af1cd2c1ccbd1083"/>
          <w:sz w:val="20" pt14:Unid="16885649914a4cdbb03470d51c5df7ee"/>
          <w:szCs w:val="20" pt14:Unid="c0c07452dc72441d95ddf5362908dfac"/>
        </w:rPr>
      </w:pPr>
    </w:p>
    <w:p pt14:Unid="1669129a7b13449da4afacf88a0e8cca">
      <w:pPr pt14:Unid="2b6bb47cea1e422e9c97d6c1a54b9eff">
        <w:spacing w:after="0" w:line="320" w:lineRule="exact" pt14:Unid="ca124fe9e12247b38621c7718381694c"/>
        <w:rPr pt14:Unid="ab05e2979cac4bd49d2e70552281724b">
          <w:color w:val="auto" pt14:Unid="85f62c4b57004ae6a7cca9e71f316970"/>
          <w:sz w:val="20" pt14:Unid="49e1882de78640629545767e30e7b0f7"/>
          <w:szCs w:val="20" pt14:Unid="3de5ebd1480f4bfeb9ed9a226a1602b0"/>
        </w:rPr>
      </w:pPr>
    </w:p>
    <w:p pt14:Unid="321b549dbc094cc684564fd3feb791c2">
      <w:pPr pt14:Unid="5ed77cbc5bf04b0bbd47b8eb75cf31ae">
        <w:spacing w:after="0" w:line="258" w:lineRule="auto" pt14:Unid="e87e754f8c5840ee9547b88a4ac8600f"/>
        <w:ind w:left="260" w:right="266" pt14:Unid="3a05216d95e242ddb30a7608a6d333f8"/>
        <w:jc w:val="both" pt14:Unid="dcb904c4fa9b4841b1f06f1cbbdcc79f"/>
        <w:rPr pt14:Unid="7f31c62f7dd3404ebd427d675d81180a">
          <w:color w:val="auto" pt14:Unid="022c6de24d8b4a6292a987e167632487"/>
          <w:sz w:val="20" pt14:Unid="293c1720953548fea9f9954f6d682761"/>
          <w:szCs w:val="20" pt14:Unid="667fdfacfc684846b61b8ac37dfa5816"/>
        </w:rPr>
      </w:pPr>
      <w:r>
        <w:rPr pt14:Unid="6e5fde8759c547ff8ba57d7768e9ec20">
          <w:rFonts w:ascii="Arial" w:hAnsi="Arial" w:eastAsia="Arial" w:cs="Arial" pt14:Unid="7191ec5fe2fc4bee8857f019e6b85816"/>
          <w:color w:val="auto" pt14:Unid="f4817c4f57d24e05aedfa83986f2a641"/>
          <w:sz w:val="22" pt14:Unid="5d4ceef11c9744e38de916491e2a7646"/>
          <w:szCs w:val="22" pt14:Unid="873891d0231644719e13545564fd57a4"/>
        </w:rPr>
        <w:t>realiza cambios en un único repositorio. Además, se evita que un simple cambio en un microservicio lance la compilación de toda la solución</w:t>
      </w:r>
      <w:del w:author="Open-Xml-PowerTools" w:id="205" w:date="2018-08-17T03:01:57.7201102+02:00">
        <w:r>
          <w:rPr pt14:Unid="8c4e7faeab7a448c834f12af960c025b">
            <w:rFonts w:ascii="Arial" w:hAnsi="Arial" w:eastAsia="Arial" w:cs="Arial" pt14:Unid="81fc22844ef340e38db1daa394fe9d44"/>
            <w:color w:val="auto" pt14:Unid="84b08657150e4e3fb69d36137216caf5"/>
            <w:sz w:val="22" pt14:Unid="c1e61e2ec25d4999801617febffa47af"/>
            <w:szCs w:val="22" pt14:Unid="68c8bfa84b83466fb1814bd51fc9efd9"/>
          </w:rPr>
          <w:delText>.</w:delText>
        </w:r>
      </w:del>
      <w:r>
        <w:rPr pt14:Unid="6e5fde8759c547ff8ba57d7768e9ec20">
          <w:rFonts w:ascii="Arial" w:hAnsi="Arial" w:eastAsia="Arial" w:cs="Arial" pt14:Unid="7191ec5fe2fc4bee8857f019e6b85816"/>
          <w:color w:val="auto" pt14:Unid="f4817c4f57d24e05aedfa83986f2a641"/>
          <w:sz w:val="22" pt14:Unid="5d4ceef11c9744e38de916491e2a7646"/>
          <w:szCs w:val="22" pt14:Unid="873891d0231644719e13545564fd57a4"/>
        </w:rPr>
        <w:t xml:space="preserve"> [</w:t>
      </w:r>
      <w:r>
        <w:rPr pt14:Unid="286aec7dee4644059bf21cbb1f3a5b07">
          <w:rFonts w:ascii="Arial" w:hAnsi="Arial" w:eastAsia="Arial" w:cs="Arial" pt14:Unid="b1ca977f6338472c9838d0abade75d62"/>
          <w:b w:val="1" pt14:Unid="36bfe9b6adc540f0a04af311154d5342"/>
          <w:bCs w:val="1" pt14:Unid="a631338353c5445897e4bb61935c60cb"/>
          <w:color w:val="auto" pt14:Unid="696b253d1b7b4b5c961ef653a271ac03"/>
          <w:sz w:val="22" pt14:Unid="0028703a6e9b49f7b0d9dfa3d921853d"/>
          <w:szCs w:val="22" pt14:Unid="979a7f6c3da9409b8d6057799e8a1279"/>
        </w:rPr>
        <w:t>?</w:t>
      </w:r>
      <w:r>
        <w:rPr pt14:Unid="da026a7eb843482e935b17de09ca9636">
          <w:rFonts w:ascii="Arial" w:hAnsi="Arial" w:eastAsia="Arial" w:cs="Arial" pt14:Unid="63753ad9126d4c309ca25192c069a2c6"/>
          <w:color w:val="auto" pt14:Unid="42fb734436ee4e6aa787b4e896973dd8"/>
          <w:sz w:val="22" pt14:Unid="085911811fc44fe8b2be118417f97609"/>
          <w:szCs w:val="22" pt14:Unid="fb29692f18c743ad86416ced63f4bf06"/>
        </w:rPr>
        <w:t xml:space="preserve"> ]</w:t>
      </w:r>
      <w:ins w:author="Open-Xml-PowerTools" w:id="206" w:date="2018-08-17T03:01:57.7201102+02:00">
        <w:r>
          <w:rPr pt14:Unid="da026a7eb843482e935b17de09ca9636">
            <w:rFonts w:ascii="Arial" w:hAnsi="Arial" w:eastAsia="Arial" w:cs="Arial" pt14:Unid="63753ad9126d4c309ca25192c069a2c6"/>
            <w:color w:val="auto" pt14:Unid="42fb734436ee4e6aa787b4e896973dd8"/>
            <w:sz w:val="22" pt14:Unid="085911811fc44fe8b2be118417f97609"/>
            <w:szCs w:val="22" pt14:Unid="fb29692f18c743ad86416ced63f4bf06"/>
          </w:rPr>
          <w:t>.</w:t>
        </w:r>
      </w:ins>
      <w:r>
        <w:rPr pt14:Unid="da026a7eb843482e935b17de09ca9636">
          <w:rFonts w:ascii="Arial" w:hAnsi="Arial" w:eastAsia="Arial" w:cs="Arial" pt14:Unid="63753ad9126d4c309ca25192c069a2c6"/>
          <w:color w:val="auto" pt14:Unid="42fb734436ee4e6aa787b4e896973dd8"/>
          <w:sz w:val="22" pt14:Unid="085911811fc44fe8b2be118417f97609"/>
          <w:szCs w:val="22" pt14:Unid="fb29692f18c743ad86416ced63f4bf06"/>
        </w:rPr>
        <w:t xml:space="preserve"> En nuestro caso, no vamos a aplicar las prácticas de integración continua y tampoco tenemos equipos de trabajo dis-tintos, por lo que será más cómodo emplear un único repositorio. Como consecuencia, esto implica que en un mismo commit (la unidad de los repositorios de código git que representa los cambios que se guardan en el repositorio) se puedan incluir cambios de diferentes microservicios.</w:t>
      </w:r>
    </w:p>
    <w:p pt14:Unid="73e86716d54b4d6d8e7bb4355695d81f">
      <w:pPr pt14:Unid="21f66f886ae44776ac8c129c85e3fa74">
        <w:spacing w:after="0" w:line="87" w:lineRule="exact" pt14:Unid="54842759f21046c49bd056606c0584f2"/>
        <w:rPr pt14:Unid="c63dbe8403414d5c8588f82dcbf74131">
          <w:color w:val="auto" pt14:Unid="8978fde027f3437c8ad99cdd83bea97d"/>
          <w:sz w:val="20" pt14:Unid="d1721449c5f34d25a560eca1e1edb673"/>
          <w:szCs w:val="20" pt14:Unid="99789bb6582e4f479a91af0809bf45bc"/>
        </w:rPr>
      </w:pPr>
    </w:p>
    <w:p pt14:Unid="e99f2f96a067488c8c75fd6e83202180">
      <w:pPr pt14:Unid="e6958ab6b335439997e9d698793f28dc">
        <w:spacing w:after="0" w:line="258" w:lineRule="auto" pt14:Unid="bac2666f347f40618f04a6c775cde1de"/>
        <w:ind w:left="260" w:right="266" w:firstLine="339" pt14:Unid="710c5ae0f15a42b480bdd2970f26126a"/>
        <w:jc w:val="both" pt14:Unid="31de40d35d0047bbaf52e8897f278781"/>
        <w:rPr pt14:Unid="d2f93d4038314794a9cfad6e7b2684d2">
          <w:rFonts w:ascii="Arial" w:hAnsi="Arial" w:eastAsia="Arial" w:cs="Arial" pt14:Unid="4c0f6e433ab444f396d7587e7dcb8588"/>
          <w:color w:val="auto" pt14:Unid="55d188c1d17f4944b551e37135d15137"/>
          <w:sz w:val="22" pt14:Unid="7c93eb771ef44562b4d2cacbd558083c"/>
          <w:szCs w:val="22" pt14:Unid="aef734db428c4aec86e99bebcb9228b8"/>
        </w:rPr>
      </w:pPr>
      <w:r>
        <w:rPr pt14:Unid="1dd8822b0b4e4bce8c455e5d59a25ef6">
          <w:rFonts w:ascii="Arial" w:hAnsi="Arial" w:eastAsia="Arial" w:cs="Arial" pt14:Unid="b1063a6369be4787934977c113e9ebe3"/>
          <w:color w:val="auto" pt14:Unid="06cd0b5d1eb146ec8da6a670e23d95fe"/>
          <w:sz w:val="22" pt14:Unid="87743845c2da4737b8d7fd01e972f9dd"/>
          <w:szCs w:val="22" pt14:Unid="c7913918ce3840d9829c0195c6430382"/>
        </w:rPr>
        <w:t>En cuanto a la organización en soluciones en Visual Studio, en "Microservicios .NET: Arquitectura para Aplicaciones .NET Contenerizadas"se organiza el código de la aplica-ción desarrollada en un único repositorio con una única solución</w:t>
      </w:r>
      <w:del w:author="Open-Xml-PowerTools" w:id="207" w:date="2018-08-17T03:01:57.7201102+02:00">
        <w:r>
          <w:rPr pt14:Unid="486c6a1767604414be5b1fe96e09520c">
            <w:rFonts w:ascii="Arial" w:hAnsi="Arial" w:eastAsia="Arial" w:cs="Arial" pt14:Unid="e44433765f8f461e8deaf7573ebb49c5"/>
            <w:color w:val="auto" pt14:Unid="935ac59fa8664b19be05bf23ca088dc7"/>
            <w:sz w:val="22" pt14:Unid="9025da88eaca4392bbf6b289d266696a"/>
            <w:szCs w:val="22" pt14:Unid="bf54fa0d7ea743a5a9a7aa0471779c05"/>
          </w:rPr>
          <w:delText>.</w:delText>
        </w:r>
      </w:del>
      <w:r>
        <w:rPr pt14:Unid="1dd8822b0b4e4bce8c455e5d59a25ef6">
          <w:rFonts w:ascii="Arial" w:hAnsi="Arial" w:eastAsia="Arial" w:cs="Arial" pt14:Unid="b1063a6369be4787934977c113e9ebe3"/>
          <w:color w:val="auto" pt14:Unid="06cd0b5d1eb146ec8da6a670e23d95fe"/>
          <w:sz w:val="22" pt14:Unid="87743845c2da4737b8d7fd01e972f9dd"/>
          <w:szCs w:val="22" pt14:Unid="c7913918ce3840d9829c0195c6430382"/>
        </w:rPr>
        <w:t xml:space="preserve"> [7]</w:t>
      </w:r>
      <w:ins w:author="Open-Xml-PowerTools" w:id="208" w:date="2018-08-17T03:01:57.7201102+02:00">
        <w:r>
          <w:rPr pt14:Unid="1dd8822b0b4e4bce8c455e5d59a25ef6">
            <w:rFonts w:ascii="Arial" w:hAnsi="Arial" w:eastAsia="Arial" w:cs="Arial" pt14:Unid="b1063a6369be4787934977c113e9ebe3"/>
            <w:color w:val="auto" pt14:Unid="06cd0b5d1eb146ec8da6a670e23d95fe"/>
            <w:sz w:val="22" pt14:Unid="87743845c2da4737b8d7fd01e972f9dd"/>
            <w:szCs w:val="22" pt14:Unid="c7913918ce3840d9829c0195c6430382"/>
          </w:rPr>
          <w:t>.</w:t>
        </w:r>
      </w:ins>
      <w:r>
        <w:rPr pt14:Unid="1dd8822b0b4e4bce8c455e5d59a25ef6">
          <w:rFonts w:ascii="Arial" w:hAnsi="Arial" w:eastAsia="Arial" w:cs="Arial" pt14:Unid="b1063a6369be4787934977c113e9ebe3"/>
          <w:color w:val="auto" pt14:Unid="06cd0b5d1eb146ec8da6a670e23d95fe"/>
          <w:sz w:val="22" pt14:Unid="87743845c2da4737b8d7fd01e972f9dd"/>
          <w:szCs w:val="22" pt14:Unid="c7913918ce3840d9829c0195c6430382"/>
        </w:rPr>
        <w:t xml:space="preserve"> Creemos que esta aproximación no es la mejor. Si consideramos una solución de Visual Studio como una vista de un repositorio de código, no tiene sentido que un desarrollador que trabaja en un único repositorio vea en su solución otros microservicios distintos al suyo. Además, incluir tantos archivos en la solución aumenta su tiempo de compilación, cuando jamás se van a realizar cambios o ejecutar algunos de ellos. Por ello, hemos optado por una solución diferente para cada servicio.</w:t>
      </w:r>
    </w:p>
    <w:p pt14:Unid="7dff612fdf6b4c35bc2fed53e99751eb">
      <w:pPr pt14:Unid="26a5f86d655d487a995f6c82f7799f6f">
        <w:spacing w:after="0" w:line="20" w:lineRule="exact" pt14:Unid="38efba9ec6954b1a9e4c85c8cc998594"/>
        <w:rPr pt14:Unid="8b21803d2b47445b95049c9aac15545d">
          <w:color w:val="auto" pt14:Unid="dbba2d86136045d3a97a5816a9d02915"/>
          <w:sz w:val="20" pt14:Unid="1b71b6c486dc479f95b18ff65abf500d"/>
          <w:szCs w:val="20" pt14:Unid="51f27739ddf84b5987a57059227ff60e"/>
        </w:rPr>
      </w:pPr>
      <w:r>
        <w:rPr pt14:Unid="56876d8c4e2e42b7a3888988f2bc990c">
          <w:color w:val="auto" pt14:Unid="2a1474bb249e420e94a8e26b786db7e3"/>
          <w:sz w:val="20" pt14:Unid="9e86ef58dfad43ef80a7fd096eab9d50"/>
          <w:szCs w:val="20" pt14:Unid="bc6f2d8cd1154283a51b157cd240faae"/>
        </w:rPr>
        <w:drawing pt14:Unid="7500722820d74f0aabeabd4214d57a9e" pt14:SHA1Hash="cc1a5f9a6b14d31d33705e37d63e5272569596fb">
          <wp:anchor simplePos="0" relativeHeight="251657728" behindDoc="1" locked="0" layoutInCell="0" allowOverlap="1" pt14:Unid="266965e2457843ea8674973f7efb02bb">
            <wp:simplePos x="0" y="0" pt14:Unid="0667ebd79c204f4fac3e4c20e03b25d0"/>
            <wp:positionH relativeFrom="column" pt14:Unid="a4dd623dae64476983143e2619a9bfdb">
              <wp:posOffset pt14:Unid="a3661713d95e46419a849c50622bfce6">165735</wp:posOffset>
            </wp:positionH>
            <wp:positionV relativeFrom="paragraph" pt14:Unid="4186b6592b6849ef8dfba3ac22ab7137">
              <wp:posOffset pt14:Unid="84f77b6596454cd5b964a44865a18ca3">782955</wp:posOffset>
            </wp:positionV>
            <wp:extent cx="6055995" cy="4378325" pt14:Unid="960de5379caa4b89a3432d934730eee9"/>
            <wp:wrapNone pt14:Unid="1e7f69b56df348b6b2a835c25d9173df"/>
            <wp:docPr id="58" name="Picture 260" pt14:Unid="788bf4b5b98d44c78449cc49276144f9"/>
            <wp:cNvGraphicFramePr pt14:Unid="0b7ea72f32f44eb7b0a176d6059e3b1d">
              <a:graphicFrameLocks xmlns:a="http://schemas.openxmlformats.org/drawingml/2006/main" noChangeAspect="1" pt14:Unid="b9ccb2f7df704fe1a2e620f4985c5f1d"/>
            </wp:cNvGraphicFramePr>
            <a:graphic xmlns:a="http://schemas.openxmlformats.org/drawingml/2006/main" pt14:Unid="f91e7ed393a84ef6949ac496c6da2db0">
              <a:graphicData uri="http://schemas.openxmlformats.org/drawingml/2006/picture" pt14:Unid="1eba3f43a2734de3b958cc419cd5f174">
                <pic:pic xmlns:pic="http://schemas.openxmlformats.org/drawingml/2006/picture" pt14:Unid="a8403bbdc2c546698d249a69ba43b93b">
                  <pic:nvPicPr pt14:Unid="05d7603f56cd43479d0137a2ff4cb9be">
                    <pic:cNvPr id="0" name="Picture 260" pt14:Unid="07000fd385b94d17903b32d9030461ac"/>
                    <pic:cNvPicPr pt14:Unid="03155a52645b4331ad46ba8d5b956513">
                      <a:picLocks noChangeAspect="1" noChangeArrowheads="1" pt14:Unid="8ceff8dd84f646d5859b0078f4abb1d1"/>
                    </pic:cNvPicPr>
                  </pic:nvPicPr>
                  <pic:blipFill pt14:Unid="ebe9cb6a9cc54e65a8c2e097359f62c7">
                    <a:blip r:embed="rId64" pt14:Unid="8cc5cb9546094ba1bb3e3b724264921c">
                      <a:extLst pt14:Unid="453e6e41c5e1440d9c44d50475e9e7da">
                        <a:ext uri="{28A0092B-C50C-407E-A947-70E740481C1C}" pt14:Unid="74bd8b7fa8fa484784e01730a23c82e8"/>
                      </a:extLst>
                    </a:blip>
                    <a:srcRect pt14:Unid="09ea77c7b8ce4b1d8f2395b024bfa543"/>
                    <a:stretch pt14:Unid="b649ee4536ff4e59adf8a4aca9986264">
                      <a:fillRect pt14:Unid="2bdc8d4f46a34d76a9f831e4f81cd17e"/>
                    </a:stretch>
                  </pic:blipFill>
                  <pic:spPr bwMode="auto" pt14:Unid="482540901a2f417d83203b66dff3390d">
                    <a:xfrm pt14:Unid="921e61ab005b4a7ba617d68ac2179169">
                      <a:off x="0" y="0" pt14:Unid="4acda140003548b6a55b317c6893783e"/>
                      <a:ext cx="6055995" cy="4378325" pt14:Unid="277ac0136b554471a84b237ded268600"/>
                    </a:xfrm>
                    <a:prstGeom prst="rect" pt14:Unid="eb01bc8055a843fcb5c0c4db976c0e7c">
                      <a:avLst pt14:Unid="9c5a327d30bf46898891c178f64705d1"/>
                    </a:prstGeom>
                    <a:noFill pt14:Unid="7175f01f2d2c40c6a77b66385cef3352"/>
                  </pic:spPr>
                </pic:pic>
              </a:graphicData>
            </a:graphic>
          </wp:anchor>
        </w:drawing>
      </w:r>
    </w:p>
    <w:p pt14:Unid="27e519a3d2154e338865d62ae51450f2">
      <w:pPr pt14:Unid="a74abb40416245b4a4298c95f4dee68a"/>
    </w:p>
    <w:p pt14:Unid="24fbac5bde9d43709b55bf48eb00d4a6">
      <w:pPr pt14:Unid="27338cbae301419c97439569fa432268">
        <w:spacing w:after="0" w:line="200" w:lineRule="exact" pt14:Unid="03875c04be314ebba889c9b23ba55af3"/>
        <w:rPr pt14:Unid="0c9cd44843a64614b8d5751cf07a24b5">
          <w:color w:val="auto" pt14:Unid="20f3a0358f8d480c8e88ad9606bf6db0"/>
          <w:sz w:val="20" pt14:Unid="5a64e1436c5b4c8a98c105ef223b60aa"/>
          <w:szCs w:val="20" pt14:Unid="33d6c0cdc4a548cb80913f5286d2c23d"/>
        </w:rPr>
      </w:pPr>
    </w:p>
    <w:p pt14:Unid="4f3da81360fd4782a7502ee58f0214be">
      <w:pPr pt14:Unid="f2a4f08a93c04558941391f86416345e">
        <w:spacing w:after="0" w:line="200" w:lineRule="exact" pt14:Unid="86d88d43f80447aa9527e12f00f205d6"/>
        <w:rPr pt14:Unid="d1a0cb47fa914169b3cbf7bbc384fe41">
          <w:color w:val="auto" pt14:Unid="53983b6ee45f40e3a1214785b6abf363"/>
          <w:sz w:val="20" pt14:Unid="16467206d0524ad9846ca210a14a3257"/>
          <w:szCs w:val="20" pt14:Unid="5cc2f41b254244eea723e1601f6ac0fd"/>
        </w:rPr>
      </w:pPr>
    </w:p>
    <w:p pt14:Unid="d92bb5a8f1224938ba989d59b13db4b0">
      <w:pPr pt14:Unid="0c54995715fd46679d70408be75e79ac">
        <w:spacing w:after="0" w:line="200" w:lineRule="exact" pt14:Unid="d364dc26735c4694ae98701c86f8e43a"/>
        <w:rPr pt14:Unid="2d6207f8a7aa4aba96cbd132b201e890">
          <w:color w:val="auto" pt14:Unid="b803a43bec6341df8f0cf3ad798fdcf5"/>
          <w:sz w:val="20" pt14:Unid="6020181292464b0f9f4301b6f2922d67"/>
          <w:szCs w:val="20" pt14:Unid="92a2701f8e4047f29201c1104366cfe5"/>
        </w:rPr>
      </w:pPr>
    </w:p>
    <w:p pt14:Unid="3bbc6fe776694501b8ee12424556518f">
      <w:pPr pt14:Unid="6466dacf353141328cd53682f4337f5b">
        <w:spacing w:after="0" w:line="200" w:lineRule="exact" pt14:Unid="eddd40570103424fb3e031e1c33de3b1"/>
        <w:rPr pt14:Unid="f897c22a9a8d4fd5a0524729fc804914">
          <w:color w:val="auto" pt14:Unid="261de0ca0d7a45519b51f4ef398e7900"/>
          <w:sz w:val="20" pt14:Unid="45eaf7da5e6b4610baa857006b2817e9"/>
          <w:szCs w:val="20" pt14:Unid="3d965363b53c4ff2b1b2bfc69424d7ea"/>
        </w:rPr>
      </w:pPr>
    </w:p>
    <w:p pt14:Unid="d0ada69ee7fe4ee8b4ee7c466cb6fa07">
      <w:pPr pt14:Unid="4d2aeef4b8c6484e8938b86ddd367daf">
        <w:spacing w:after="0" w:line="200" w:lineRule="exact" pt14:Unid="9f311946f5cb4e9bb08a537be06978f2"/>
        <w:rPr pt14:Unid="afe44be2338841ad82a0a26975b1ff4e">
          <w:color w:val="auto" pt14:Unid="5bfbfaca25354d54a6e17364001695eb"/>
          <w:sz w:val="20" pt14:Unid="136a6f6b1cd74b36b93a06f9ee3e6fe7"/>
          <w:szCs w:val="20" pt14:Unid="626c2ec39fdc4ed5b187a54fbf2cf105"/>
        </w:rPr>
      </w:pPr>
    </w:p>
    <w:p pt14:Unid="0c6aae2b934344cda32f571906cc35e1">
      <w:pPr pt14:Unid="774fd88b8f2e4896aaf156d1b533114a">
        <w:spacing w:after="0" w:line="200" w:lineRule="exact" pt14:Unid="220d2514175745f082a3f66f9df421f4"/>
        <w:rPr pt14:Unid="89736c6ea52645d48577b253c58c8df1">
          <w:color w:val="auto" pt14:Unid="5c1f5abb905245a6b5fee590db38ed54"/>
          <w:sz w:val="20" pt14:Unid="0cf7d7ea85684b8cb4140048accd8143"/>
          <w:szCs w:val="20" pt14:Unid="6aff4a9f1543478ea6ab7a275fbf84a8"/>
        </w:rPr>
      </w:pPr>
    </w:p>
    <w:p pt14:Unid="6ed097466d0b4cd2b7a57930b12c3a2e">
      <w:pPr pt14:Unid="edd5e74e75924525bc96a97b7345ced7">
        <w:spacing w:after="0" w:line="200" w:lineRule="exact" pt14:Unid="280d3b00aa6741a6a581e9e4008867e4"/>
        <w:rPr pt14:Unid="3e9539a59d464d4abe9a5d8e1d9891dc">
          <w:color w:val="auto" pt14:Unid="56b6da2460004166927ccc89276749aa"/>
          <w:sz w:val="20" pt14:Unid="91f21078c9984f6e8bcf88e9c1f75dcd"/>
          <w:szCs w:val="20" pt14:Unid="337a42b8891443a5a54558d1990977b4"/>
        </w:rPr>
      </w:pPr>
    </w:p>
    <w:p pt14:Unid="4e9c48fa741e4560b080f93ceffd6791">
      <w:pPr pt14:Unid="b1e2cda779bc4a66aea47bd80d1000e9">
        <w:spacing w:after="0" w:line="200" w:lineRule="exact" pt14:Unid="d34ea455664848eab1c9c4bf1ea758c7"/>
        <w:rPr pt14:Unid="053d79e4da474ce38d70c6f4ce0d1202">
          <w:color w:val="auto" pt14:Unid="99901768b7f04227ab87d7f7e724606d"/>
          <w:sz w:val="20" pt14:Unid="17eb78cc866346b7a39562711b66f548"/>
          <w:szCs w:val="20" pt14:Unid="847f375aef534af18562ac9a0d1b1160"/>
        </w:rPr>
      </w:pPr>
    </w:p>
    <w:p pt14:Unid="df633e2ff1684dc8b12d362aca814805">
      <w:pPr pt14:Unid="8388fa1821ad4d3eb3407c06c9bfb53c">
        <w:spacing w:after="0" w:line="200" w:lineRule="exact" pt14:Unid="96e1ffc15b264ef681292d964524cfce"/>
        <w:rPr pt14:Unid="5e26ae5db8014f3b94678fbd12a5d229">
          <w:color w:val="auto" pt14:Unid="e13361e079ad45d58b019c7069f4d7fe"/>
          <w:sz w:val="20" pt14:Unid="03156f75ad944579a6ede8d4e5e8dbcc"/>
          <w:szCs w:val="20" pt14:Unid="c298b8f1cc404cccb4f4f6aadcc833bc"/>
        </w:rPr>
      </w:pPr>
    </w:p>
    <w:p pt14:Unid="61fa29e64faa4bb7b5ab66ac997a57b6">
      <w:pPr pt14:Unid="bf3e74ea5c4f4a0db345aeb3a7dcd29f">
        <w:spacing w:after="0" w:line="200" w:lineRule="exact" pt14:Unid="f555a4979db6463bbf70dc776fb9e161"/>
        <w:rPr pt14:Unid="3f14d3d6b2444c209f8b3b630f696203">
          <w:color w:val="auto" pt14:Unid="cdb4d907330c4ef08d845b6c7aa96a02"/>
          <w:sz w:val="20" pt14:Unid="0d85cace13394ae89415c8382fee169d"/>
          <w:szCs w:val="20" pt14:Unid="31045d435ffb4264b1db7d42265efb36"/>
        </w:rPr>
      </w:pPr>
    </w:p>
    <w:p pt14:Unid="f367b3143a7346d989cfe890b23ef14b">
      <w:pPr pt14:Unid="c6b645a190574999b0be0cd11cd8af45">
        <w:spacing w:after="0" w:line="200" w:lineRule="exact" pt14:Unid="d68df75b5e0f4944aa54395237033502"/>
        <w:rPr pt14:Unid="f44b4f0a259b4910b4b2a06a6abc9db9">
          <w:color w:val="auto" pt14:Unid="b80727ca2658414d999a4babefac4a70"/>
          <w:sz w:val="20" pt14:Unid="e45448b452ce44d59b81bc267f4cfe5a"/>
          <w:szCs w:val="20" pt14:Unid="250536a0960e433b9e7240c8dba5f8ce"/>
        </w:rPr>
      </w:pPr>
    </w:p>
    <w:p pt14:Unid="14238ba8af4a4d90a2ed71309cddb48c">
      <w:pPr pt14:Unid="a984d37fa92b4462a69ae196b6f99845">
        <w:spacing w:after="0" w:line="200" w:lineRule="exact" pt14:Unid="38c62243e1ec483eb38c346577837bd6"/>
        <w:rPr pt14:Unid="a0a984b0f32b41298617fb9457dc3a0e">
          <w:color w:val="auto" pt14:Unid="77932555d99044c99dbcd4fe61266134"/>
          <w:sz w:val="20" pt14:Unid="18e5a5edf32148109d5e3fb1ee434d08"/>
          <w:szCs w:val="20" pt14:Unid="67b0e495738d48cfb8e65b43a727d13b"/>
        </w:rPr>
      </w:pPr>
    </w:p>
    <w:p pt14:Unid="b396393b69494cbd8b9e975153c27451">
      <w:pPr pt14:Unid="8c6a5f9d62e54ec1a80b664ff96ab223">
        <w:spacing w:after="0" w:line="200" w:lineRule="exact" pt14:Unid="ed3a01e3e4704040b9f99fffe05d5901"/>
        <w:rPr pt14:Unid="0b78df20425a4f5ba9f24ef07b5fe769">
          <w:color w:val="auto" pt14:Unid="cec133be58a747978013d6ceea726972"/>
          <w:sz w:val="20" pt14:Unid="96e6eeab39a741d3a15a0f8f45970245"/>
          <w:szCs w:val="20" pt14:Unid="5eff18d3923842179a8509eae5dc6bcc"/>
        </w:rPr>
      </w:pPr>
    </w:p>
    <w:p pt14:Unid="d0a0f957305a44739e85412c81558e29">
      <w:pPr pt14:Unid="2e06355934c74677bec5fcfed5c825d6">
        <w:spacing w:after="0" w:line="200" w:lineRule="exact" pt14:Unid="c77e672201a34ae0b99e4709dc9b0791"/>
        <w:rPr pt14:Unid="d431b721227346e28c4139fbe4332039">
          <w:color w:val="auto" pt14:Unid="3e2f350f0d8c4b1494d6b8d80488b669"/>
          <w:sz w:val="20" pt14:Unid="27093dd904234de9963012dd2dd93777"/>
          <w:szCs w:val="20" pt14:Unid="9af3d369d0eb4857962cc6c9c045c2fb"/>
        </w:rPr>
      </w:pPr>
    </w:p>
    <w:p pt14:Unid="f06a34fc8e7a4807ba8d1983a46058cb">
      <w:pPr pt14:Unid="ef810be582ba4fd1a88b191cd3a9af92">
        <w:spacing w:after="0" w:line="200" w:lineRule="exact" pt14:Unid="f07ac1ffd40a4f1799df46dafad17174"/>
        <w:rPr pt14:Unid="17dae7d817684dcf877ac12fe24904a3">
          <w:color w:val="auto" pt14:Unid="d9f0c7fb94b44573b37b13b48d83b769"/>
          <w:sz w:val="20" pt14:Unid="f3aaf88abe14455fad39dd1d24186f0b"/>
          <w:szCs w:val="20" pt14:Unid="abd38f61dd5f4e61b0a0a72ffa6fe69e"/>
        </w:rPr>
      </w:pPr>
    </w:p>
    <w:p pt14:Unid="ba07003dd5e74d47b47b682421bd1926">
      <w:pPr pt14:Unid="050a7f7ca3f04240a16dda05944b17af">
        <w:spacing w:after="0" w:line="200" w:lineRule="exact" pt14:Unid="7cfb054e395b46dea170f7641cc3fe4c"/>
        <w:rPr pt14:Unid="7663b0ed432244aaa25d7b05c2e9a67e">
          <w:color w:val="auto" pt14:Unid="c26d7b7e884249fcb6daba4af5f3627c"/>
          <w:sz w:val="20" pt14:Unid="c92be48c905a45a5b26eb2d426342182"/>
          <w:szCs w:val="20" pt14:Unid="a07b2d4c2b334becb5510f235ed002c8"/>
        </w:rPr>
      </w:pPr>
    </w:p>
    <w:p pt14:Unid="013c722d44e2462791ee6b7accd42072">
      <w:pPr pt14:Unid="ff96051e5b4d402e8444d5bbf02bc839">
        <w:spacing w:after="0" w:line="200" w:lineRule="exact" pt14:Unid="aa515db5a2a24c039aefcf6c8f0c3292"/>
        <w:rPr pt14:Unid="cd2b69430b6e4f6d9053409ed65989be">
          <w:color w:val="auto" pt14:Unid="06fb74c42288432fbd51ce996f4b592e"/>
          <w:sz w:val="20" pt14:Unid="13d99bd3411d4956bc00789e9348f078"/>
          <w:szCs w:val="20" pt14:Unid="811a951eea754b1da02da932a679f5e7"/>
        </w:rPr>
      </w:pPr>
    </w:p>
    <w:p pt14:Unid="0b740b8708c2416ca566ae55b46e25b9">
      <w:pPr pt14:Unid="ecae5c7a993b4795a8fdd6d039bd7930">
        <w:spacing w:after="0" w:line="200" w:lineRule="exact" pt14:Unid="d96735c654b04a56b6b510e821193e2f"/>
        <w:rPr pt14:Unid="483933f8841d485fba376a3508f24438">
          <w:color w:val="auto" pt14:Unid="bef3e2f5944744e584847599fce5298b"/>
          <w:sz w:val="20" pt14:Unid="3ee4a30d84f14f849b3c534e8e683779"/>
          <w:szCs w:val="20" pt14:Unid="81edef155c784f51b95b1d5f1d718bdb"/>
        </w:rPr>
      </w:pPr>
    </w:p>
    <w:p pt14:Unid="3de92ae52175480e9b1f2b458907dd8f">
      <w:pPr pt14:Unid="ce443cda825f4ad4ae46b6276b08503e">
        <w:spacing w:after="0" w:line="200" w:lineRule="exact" pt14:Unid="39a9b8dab9b44a209a406b7654696ed3"/>
        <w:rPr pt14:Unid="5c30929f8a52413199eb37db7d013ac8">
          <w:color w:val="auto" pt14:Unid="ab0ddbadbe21492c99f2d37fb4c82c78"/>
          <w:sz w:val="20" pt14:Unid="52f96c17d88f4f0db9c605713ba43900"/>
          <w:szCs w:val="20" pt14:Unid="c7b4649a229f41ae855f50940f9d5b10"/>
        </w:rPr>
      </w:pPr>
    </w:p>
    <w:p pt14:Unid="576fefb844154dd08b305b76cd96da6f">
      <w:pPr pt14:Unid="5eeb2a031686442f913bdaa0b6641410">
        <w:spacing w:after="0" w:line="200" w:lineRule="exact" pt14:Unid="a9dae5ae45e841f88d2d916a6aeda13d"/>
        <w:rPr pt14:Unid="6c7334bb4a164699add7e4ad1ae06f32">
          <w:color w:val="auto" pt14:Unid="132ffea2a5184f49b3b296dfec825a32"/>
          <w:sz w:val="20" pt14:Unid="b66905b030bc4cb7a69e4d732ff467b9"/>
          <w:szCs w:val="20" pt14:Unid="83c07fbc187f47a0831bd93610be14f2"/>
        </w:rPr>
      </w:pPr>
    </w:p>
    <w:p pt14:Unid="9dc6dd4c49eb43fc93ba515c9e3a07e3">
      <w:pPr pt14:Unid="d23704bfa5d9418da5f99d3e83dce664">
        <w:spacing w:after="0" w:line="200" w:lineRule="exact" pt14:Unid="556b0e53ea0941af9002235048a3f827"/>
        <w:rPr pt14:Unid="ab8dfad55f544afb8edc60076905dce0">
          <w:color w:val="auto" pt14:Unid="d9c098d3b6394881990a75799f3fa050"/>
          <w:sz w:val="20" pt14:Unid="810e12b5d3ed4ae3832ab9446bad8f82"/>
          <w:szCs w:val="20" pt14:Unid="5c4a8acb60544df49fc96e1e092d4bfb"/>
        </w:rPr>
      </w:pPr>
    </w:p>
    <w:p pt14:Unid="d1633166591648f9ba0502dc0adc5362">
      <w:pPr pt14:Unid="34af3c0941b14716bbaa19b31fd8f5c1">
        <w:spacing w:after="0" w:line="200" w:lineRule="exact" pt14:Unid="4444391d21f44e77b14a420fff632567"/>
        <w:rPr pt14:Unid="4264bab2096a42608cd03fef9b2121e1">
          <w:color w:val="auto" pt14:Unid="0bff4c5a04794b35b9dacd31b0b3e8ba"/>
          <w:sz w:val="20" pt14:Unid="28a008b7d9654a0c8e1f39231f20708e"/>
          <w:szCs w:val="20" pt14:Unid="7505b71c3275495d95277eefbd3e4714"/>
        </w:rPr>
      </w:pPr>
    </w:p>
    <w:p pt14:Unid="4542367986b54ef8b243ee4f3bdc95ea">
      <w:pPr pt14:Unid="c7b8d1b23ea446a1b0bebc557869916b">
        <w:spacing w:after="0" w:line="200" w:lineRule="exact" pt14:Unid="bf214d44a0e744dbb17c1f0417b79f5e"/>
        <w:rPr pt14:Unid="4929adbae2204c26b5a61cadc8992542">
          <w:color w:val="auto" pt14:Unid="9783b2892111451284a0739c32cf9670"/>
          <w:sz w:val="20" pt14:Unid="eafecb28b2804313aa1f1a71cec6c1dc"/>
          <w:szCs w:val="20" pt14:Unid="73318d0a636d4a1381c6a73780d392bf"/>
        </w:rPr>
      </w:pPr>
    </w:p>
    <w:p pt14:Unid="995189ff0063454a905cec8c9bb25f97">
      <w:pPr pt14:Unid="ec1b07fa89e94899bc1c605daa95da03">
        <w:spacing w:after="0" w:line="200" w:lineRule="exact" pt14:Unid="3e8c58986c834fb1a66e5393e129e5c3"/>
        <w:rPr pt14:Unid="d067c914b5bf44a498c792a656cb61a0">
          <w:color w:val="auto" pt14:Unid="146631b1be9a4dde8152965dfc93eaf6"/>
          <w:sz w:val="20" pt14:Unid="75507d50dfc348119a8d0f8ba14512c8"/>
          <w:szCs w:val="20" pt14:Unid="9b3d4de435d1432aa1316280d34667f6"/>
        </w:rPr>
      </w:pPr>
    </w:p>
    <w:p pt14:Unid="dd890edf3df14f7891565bd8308afc35">
      <w:pPr pt14:Unid="8ed3afd97fa943f5a71030469eede2f9">
        <w:spacing w:after="0" w:line="200" w:lineRule="exact" pt14:Unid="b0c6935b5cd845f8b84b98397a687bfa"/>
        <w:rPr pt14:Unid="7f68e847477542069ac2e636c2481dbf">
          <w:color w:val="auto" pt14:Unid="972b1c610ef24d5f92bae8fd4b66169f"/>
          <w:sz w:val="20" pt14:Unid="ffa3e594996649bd83ee1db5a1214d0a"/>
          <w:szCs w:val="20" pt14:Unid="c6797b71c11549a99551597e71ca743c"/>
        </w:rPr>
      </w:pPr>
    </w:p>
    <w:p pt14:Unid="2eda1083b59846a8aca6c791d73ab7d6">
      <w:pPr pt14:Unid="9cbc4324bdd34a2aaf7553e74c6d11a1">
        <w:spacing w:after="0" w:line="200" w:lineRule="exact" pt14:Unid="6e41a3fca6b44190a686f931e8f4322c"/>
        <w:rPr pt14:Unid="53fb54dff02341b69a5fb701bf1e9e43">
          <w:color w:val="auto" pt14:Unid="dc7b867cdb004e379a82eebff03d9531"/>
          <w:sz w:val="20" pt14:Unid="25ae2eda347149dcacfd1f9934485bef"/>
          <w:szCs w:val="20" pt14:Unid="7ac76108495c43fb96a428cbaef1a069"/>
        </w:rPr>
      </w:pPr>
    </w:p>
    <w:p pt14:Unid="84b8ebcc28b846459c8966546fda1cba">
      <w:pPr pt14:Unid="5e278758a1b04510a53fb45385dcca36">
        <w:spacing w:after="0" w:line="200" w:lineRule="exact" pt14:Unid="2744d460cfc045c5a67c26746d288f52"/>
        <w:rPr pt14:Unid="bfba4647de9549caa83233f2551e4f67">
          <w:color w:val="auto" pt14:Unid="37098c3cb9b147fdae8fe51c26651a21"/>
          <w:sz w:val="20" pt14:Unid="c5f96a7efb734f57b1952a26d71043c5"/>
          <w:szCs w:val="20" pt14:Unid="001586f88aee436f9068771a23fcfea0"/>
        </w:rPr>
      </w:pPr>
    </w:p>
    <w:p pt14:Unid="9224ede0c4794507b0be206ea526cd3b">
      <w:pPr pt14:Unid="ad1f71d3c5474febb1951c4e9fdc30cf">
        <w:spacing w:after="0" w:line="200" w:lineRule="exact" pt14:Unid="bba8844fd8dc4e4383e74a5ed24e185c"/>
        <w:rPr pt14:Unid="20da0a3f62ef4b0a92c69f48747736fe">
          <w:color w:val="auto" pt14:Unid="b03a8a17bdc143a586d808bbf4aec3a6"/>
          <w:sz w:val="20" pt14:Unid="7cdc0a2a51ba4566bcbf28326c7fcbae"/>
          <w:szCs w:val="20" pt14:Unid="88ae1d16462445b7978378893ede1c4d"/>
        </w:rPr>
      </w:pPr>
    </w:p>
    <w:p pt14:Unid="2c0b91380fd146939513de1f01068f3b">
      <w:pPr pt14:Unid="c90a7ebc5db8492d82cfd4a02bdb6bae">
        <w:spacing w:after="0" w:line="200" w:lineRule="exact" pt14:Unid="064d054408ca43b8814780c256f13efb"/>
        <w:rPr pt14:Unid="6d9f9a696a164695b0029a16eb1ab930">
          <w:color w:val="auto" pt14:Unid="1af3bf3f11604b6496e1ad6c6dc41da8"/>
          <w:sz w:val="20" pt14:Unid="54c82558916443ccaa0c293e66fc8a68"/>
          <w:szCs w:val="20" pt14:Unid="8be7452da6214c45b3925eb11f367d3e"/>
        </w:rPr>
      </w:pPr>
    </w:p>
    <w:p pt14:Unid="29ec892b63724317b486a1efb938aa20">
      <w:pPr pt14:Unid="17d2319d800f48cbb0fbf53203464608">
        <w:spacing w:after="0" w:line="200" w:lineRule="exact" pt14:Unid="594820bb50bb4a82bcaf5d1b0dd9e70e"/>
        <w:rPr pt14:Unid="4f197d70887b47a990905d14c886f4a7">
          <w:color w:val="auto" pt14:Unid="734714000de24716bfb5764f2e225f6f"/>
          <w:sz w:val="20" pt14:Unid="a79f303af8b04095b7886d59a2690abe"/>
          <w:szCs w:val="20" pt14:Unid="f6203a28119840f5a830e5b5fb79ad2d"/>
        </w:rPr>
      </w:pPr>
    </w:p>
    <w:p pt14:Unid="1d11cbc848cf403f93866e88616f93e5">
      <w:pPr pt14:Unid="df92d4c8869741fc92daaa8b309d41ce">
        <w:spacing w:after="0" w:line="200" w:lineRule="exact" pt14:Unid="c3d68d3573e44e7eb15dafbfd42a63f7"/>
        <w:rPr pt14:Unid="77ef1756ed084a4ebe1a743cceb94ff3">
          <w:color w:val="auto" pt14:Unid="8dede00a5f104828b97d5ed7b8756dd1"/>
          <w:sz w:val="20" pt14:Unid="a68a86e15d6b441082ac3818daf816bf"/>
          <w:szCs w:val="20" pt14:Unid="208470b7ebe045509b18759399497558"/>
        </w:rPr>
      </w:pPr>
    </w:p>
    <w:p pt14:Unid="ea6a8909128b44e7936b209d4528ce1a">
      <w:pPr pt14:Unid="bdde0f9df52b4bef8e578a8f26536556">
        <w:spacing w:after="0" w:line="200" w:lineRule="exact" pt14:Unid="cb4a6802f297457c91d036b9cf99912d"/>
        <w:rPr pt14:Unid="0ec06707a724413782e2c40d45c890b0">
          <w:color w:val="auto" pt14:Unid="90d84ceee44a4e3f8f520eb78a6f306b"/>
          <w:sz w:val="20" pt14:Unid="afcb0bb5636f461880262d0635718139"/>
          <w:szCs w:val="20" pt14:Unid="f1f02cf2194846b2af7b87ed165accd0"/>
        </w:rPr>
      </w:pPr>
    </w:p>
    <w:p pt14:Unid="06e0b526a1ba448ca4c4ee0673610f50">
      <w:pPr pt14:Unid="00159e1d356d48ee93e57a80de66b6c2">
        <w:spacing w:after="0" w:line="200" w:lineRule="exact" pt14:Unid="2e619949c64146a3b951f9d909c5036f"/>
        <w:rPr pt14:Unid="5a739da449024889a036d2b37308e14c">
          <w:color w:val="auto" pt14:Unid="e90df664ef274c27b701c7a4e6686e7e"/>
          <w:sz w:val="20" pt14:Unid="5114337f901e49d7bfe04eb7978e99b4"/>
          <w:szCs w:val="20" pt14:Unid="a30b161e12ba46aea455c9aaa8b4a98e"/>
        </w:rPr>
      </w:pPr>
    </w:p>
    <w:p pt14:Unid="c04327a02e794bf891eee431283758ce">
      <w:pPr pt14:Unid="74f03e50343645018c271ce6b0b6a41c">
        <w:spacing w:after="0" w:line="200" w:lineRule="exact" pt14:Unid="16919ba77e884cf0b58528e5deccec36"/>
        <w:rPr pt14:Unid="50f6167ae2d74101abf901f089aad5a0">
          <w:color w:val="auto" pt14:Unid="0b38c7f139524f2fa18c7608a7d4217f"/>
          <w:sz w:val="20" pt14:Unid="17a464fcd35145e5baffd4fe084f5b81"/>
          <w:szCs w:val="20" pt14:Unid="aac3407ba01040849c5692875ce347b4"/>
        </w:rPr>
      </w:pPr>
    </w:p>
    <w:p pt14:Unid="f85ef2cec8db420b95d6bc608bd3796c">
      <w:pPr pt14:Unid="71c4e6f5b0b443ffa2f5579e7ba948a1">
        <w:spacing w:after="0" w:line="200" w:lineRule="exact" pt14:Unid="addb200712854f97bc32c387dcb4160d"/>
        <w:rPr pt14:Unid="4c6ff114978c4ef6869632a4b4bb1797">
          <w:color w:val="auto" pt14:Unid="34389d0cbc1d43819ec5d44ecaeb0375"/>
          <w:sz w:val="20" pt14:Unid="3ecab4a62f294c399145fcb91fdd5035"/>
          <w:szCs w:val="20" pt14:Unid="4bcddd67e69340d0a4f8bfa4c21d81e5"/>
        </w:rPr>
      </w:pPr>
    </w:p>
    <w:p pt14:Unid="9ba5ab518ff84b869148a153aca5a717">
      <w:pPr pt14:Unid="de2a29cbe0984587aa2f52df9a45a99e">
        <w:spacing w:after="0" w:line="200" w:lineRule="exact" pt14:Unid="3f61111c946d484485a169dfdc1c1a9d"/>
        <w:rPr pt14:Unid="683b3b092c23411fae576940e787b29c">
          <w:color w:val="auto" pt14:Unid="b1204eac79fc4cbda49410462cce7ca2"/>
          <w:sz w:val="20" pt14:Unid="cd154501ffb34628ba06127accbffa4a"/>
          <w:szCs w:val="20" pt14:Unid="61f5fb19f4954ec89160b1c0cb329830"/>
        </w:rPr>
      </w:pPr>
    </w:p>
    <w:p pt14:Unid="b0552f4503b24ea885c76178bdcd8d7c">
      <w:pPr pt14:Unid="a53b6a69cf6e48919bc8fa4137f7c1d3">
        <w:spacing w:after="0" w:line="200" w:lineRule="exact" pt14:Unid="700705c867224c7284317801e8bc346b"/>
        <w:rPr pt14:Unid="9c31d27675cf4841a7764b03ce9d5e15">
          <w:color w:val="auto" pt14:Unid="c70a56650c044a1ea5f08017ad36350a"/>
          <w:sz w:val="20" pt14:Unid="dc65975e1c5c46fcb4ce3940ac6e6a3d"/>
          <w:szCs w:val="20" pt14:Unid="bc3b1f8478b34786980b8c410f792fa2"/>
        </w:rPr>
      </w:pPr>
    </w:p>
    <w:p pt14:Unid="cd31138c825d4ae98b39992936b7aa10">
      <w:pPr pt14:Unid="09d7f489468f4a658ac67ec364d14b0c">
        <w:spacing w:after="0" w:line="200" w:lineRule="exact" pt14:Unid="a273ab6203b048369b9a47b033bc5dda"/>
        <w:rPr pt14:Unid="7e33b49be0274db29bddbf75de3025da">
          <w:color w:val="auto" pt14:Unid="93eebbf5dd7f412bb4d0eb0639d37488"/>
          <w:sz w:val="20" pt14:Unid="7e679159760c4a908635dc8b9b5504a9"/>
          <w:szCs w:val="20" pt14:Unid="ed966d8e8c2a493ca803ef8a818dff0b"/>
        </w:rPr>
      </w:pPr>
    </w:p>
    <w:p pt14:Unid="20dfa9dbc81d4c92942bfcccdac91730">
      <w:pPr pt14:Unid="fd41aefb620146b3abec105df6a2b756">
        <w:spacing w:after="0" w:line="200" w:lineRule="exact" pt14:Unid="1b40f5321e4b4443b14ed1b735811935"/>
        <w:rPr pt14:Unid="b4c18668bc1f4deb895a23e05857bb28">
          <w:color w:val="auto" pt14:Unid="2e25f9e8ebae43eba8d0660e15b402ff"/>
          <w:sz w:val="20" pt14:Unid="fa025b1e24e84d48908c4791b5053419"/>
          <w:szCs w:val="20" pt14:Unid="7859b12565954108a0de51d5c2b912d9"/>
        </w:rPr>
      </w:pPr>
    </w:p>
    <w:p pt14:Unid="9f47aa0d05404cc2ab16b4343c898987">
      <w:pPr pt14:Unid="34904fa16c6d4db2add3a5003dbc7a4c">
        <w:spacing w:after="0" w:line="200" w:lineRule="exact" pt14:Unid="08ae6407a948418f818c78631bcbebab"/>
        <w:rPr pt14:Unid="adec5c391f8047e2985c2de4ff21b17d">
          <w:color w:val="auto" pt14:Unid="d09695133680404f90229f82db5c1309"/>
          <w:sz w:val="20" pt14:Unid="99f86f78909344dbb23b2db2c6cf29fa"/>
          <w:szCs w:val="20" pt14:Unid="8de738b1d23742bdbff69dc4fb8b49a6"/>
        </w:rPr>
      </w:pPr>
    </w:p>
    <w:p pt14:Unid="dfe303815a4d4f07b18435c5712de268">
      <w:pPr pt14:Unid="60a9dda29cdd4202b59336111bc54443">
        <w:spacing w:after="0" w:line="308" w:lineRule="exact" pt14:Unid="43d73d5feec8472cb01eb6eb39bd6d4b"/>
        <w:rPr pt14:Unid="d04edef25df745e1a0d70d0e55a8daa9">
          <w:color w:val="auto" pt14:Unid="7d80526085744dffbe0d970c146738e9"/>
          <w:sz w:val="20" pt14:Unid="6a097c90022b44c794aff9c4426db5d8"/>
          <w:szCs w:val="20" pt14:Unid="5419ced9e43942739a75b86492cfe263"/>
        </w:rPr>
      </w:pPr>
    </w:p>
    <w:p pt14:Unid="29dc03c63a514df4b2ee0b42979f6e31">
      <w:pPr pt14:Unid="649b45a938d74619b39120f37ed4bbc7">
        <w:spacing w:after="0" pt14:Unid="60a7f9f2128740f89b3449962da0ba34"/>
        <w:ind w:right="6" pt14:Unid="b8f3b5fa4de745b585f5d4e8d25e742b"/>
        <w:jc w:val="center" pt14:Unid="50731a770fb549729e05de824f5a5f07"/>
        <w:rPr pt14:Unid="e1fab29fa47946c69a93d1a2e5dfb959">
          <w:color w:val="auto" pt14:Unid="fce936dbb89b456abd45918389fd366f"/>
          <w:sz w:val="20" pt14:Unid="6bd7697ea3b94c24baf09cba6e1edb0a"/>
          <w:szCs w:val="20" pt14:Unid="b30ca968d9dc47b8b985d50a07345f1f"/>
        </w:rPr>
      </w:pPr>
      <w:r>
        <w:rPr pt14:Unid="1e119a269eda470a89407efbcbea984f">
          <w:rFonts w:ascii="Arial" w:hAnsi="Arial" w:eastAsia="Arial" w:cs="Arial" pt14:Unid="d0f722f9ec6f4d7093ce313ea21be909"/>
          <w:b w:val="1" pt14:Unid="d4345dd09a3649d59501458cd7ed2af3"/>
          <w:bCs w:val="1" pt14:Unid="dad0d5d9c7e541e9a5f1c73c627c9d4b"/>
          <w:color w:val="auto" pt14:Unid="af07dc779ecc414aa1592faf762fafb7"/>
          <w:sz w:val="19" pt14:Unid="2181083ec01144638d2967019d4777e8"/>
          <w:szCs w:val="19" pt14:Unid="16122f8eba174960a2fc1b65e7193eac"/>
        </w:rPr>
        <w:t xml:space="preserve">Figura 7.3: </w:t>
      </w:r>
      <w:r>
        <w:rPr pt14:Unid="2b880faf3be14596ac07225c72fa45af">
          <w:rFonts w:ascii="Arial" w:hAnsi="Arial" w:eastAsia="Arial" w:cs="Arial" pt14:Unid="e5429055d28b477593f9d5b2aecb8ff6"/>
          <w:color w:val="auto" pt14:Unid="83689def13f84831922d586226b8fb34"/>
          <w:sz w:val="19" pt14:Unid="a1294cac130d4a68a89ff1ef32dc5ba7"/>
          <w:szCs w:val="19" pt14:Unid="36269da33acb4cff9617e2a528c6b1b1"/>
        </w:rPr>
        <w:t>Organización de la solución basada en microservicios.</w:t>
      </w:r>
    </w:p>
    <w:p pt14:Unid="63371e7b8a684753875abcca44f25b25">
      <w:pPr pt14:Unid="6ede1fa474f047c3a38217f16d1a5dad"/>
    </w:p>
    <w:tbl pt14:Unid="c71d1cccc14942269ae21c2afe00f386" pt14:CorrelatedSHA1Hash="54b5c373f398a2d8eb22d599a7aeca9ea32e9bf0" pt14:SHA1Hash="54b5c373f398a2d8eb22d599a7aeca9ea32e9bf0" pt14:StructureSHA1Hash="083c39f071e2f67adc0ffdb8cc687ed0eb21b73c">
      <w:tblPr pt14:Unid="8e95d43de2894fd6b46d6bbe953caf13">
        <w:tblInd w:w="260" w:type="dxa" pt14:Unid="a04f6873be10494d9984634d2f4e4c6c"/>
        <w:tblLayout w:type="fixed" pt14:Unid="f51a5c1e3ae6462cabdf01454c4f08de"/>
        <w:tblCellMar pt14:Unid="eb0480992dce4ebda8a4bf2ee7f37d61">
          <w:top w:w="0" w:type="dxa" pt14:Unid="a346183871cc478dac4890a52b752dbf"/>
          <w:left w:w="0" w:type="dxa" pt14:Unid="72cf1bae85544ecc85783faaa68a8cd2"/>
          <w:bottom w:w="0" w:type="dxa" pt14:Unid="19a7089265f04ac79c85551a20fa4d1e"/>
          <w:right w:w="0" w:type="dxa" pt14:Unid="26bd4bd7cbcb46c9a8b49638027f4e46"/>
        </w:tblCellMar>
      </w:tblPr>
      <w:tr pt14:Unid="f3b1d9f5ff2d40e399744b6ef9c030a7" pt14:CorrelatedSHA1Hash="59034d099d12b2f828ef59bc4e08b5e7f23c77a3" pt14:SHA1Hash="59034d099d12b2f828ef59bc4e08b5e7f23c77a3" pt14:StructureSHA1Hash="79a0eea29f620d22c292795db0fa42012a6019db">
        <w:trPr pt14:Unid="8c8e4a07db21442ba185ea11268da636">
          <w:trHeight w:val="361" pt14:Unid="15c8ec6a072146c8b9a07d95fad4e267"/>
        </w:trPr>
        <w:tc pt14:Unid="6ef9f8b32896460cacc1874c2f464feb" pt14:SHA1Hash="f80226426a712e0ebad7adcbc28735c66ca15dd1">
          <w:tcPr pt14:Unid="fc248f209cdd4344ac7c0e9d0d7488fc">
            <w:tcW w:w="7340" w:type="dxa" pt14:Unid="c6ec9dd660904315968df5a84daff427"/>
            <w:tcBorders pt14:Unid="a9d2c3ce494d42518fd7bf685dc5d0c6">
              <w:bottom w:val="single" w:color="auto" w:sz="8" pt14:Unid="d61ed69a70044b53900ceb0af25f1049"/>
            </w:tcBorders>
            <w:vAlign w:val="bottom" pt14:Unid="2789dacfa4c04ff6bec9718ec01895c2"/>
          </w:tcPr>
          <w:p pt14:Unid="c0b057bac3be4b3b928806e5e6cea793">
            <w:pPr pt14:Unid="07a0c2f4c6c745328354a905af05d5b0">
              <w:spacing w:after="0" pt14:Unid="a5bd10dd2e4849188ec92aaf04a55d87"/>
              <w:rPr pt14:Unid="6c2b6ce0f5c1435ab2e1f5b94f1fd161">
                <w:color w:val="auto" pt14:Unid="dd9f329672784fab8398dab620f4d467"/>
                <w:sz w:val="20" pt14:Unid="66f9ec141aaf47e89aa36bff2a83cbe8"/>
                <w:szCs w:val="20" pt14:Unid="4305501fc0d84e76bdb3aaa5833486b7"/>
              </w:rPr>
            </w:pPr>
            <w:r>
              <w:rPr pt14:Unid="fbfc96d4d27c4138a53ea152cf7849be">
                <w:rFonts w:ascii="Arial" w:hAnsi="Arial" w:eastAsia="Arial" w:cs="Arial" pt14:Unid="f701bcd3c1ca4b90bf9eb89a1e44e7dd"/>
                <w:color w:val="auto" pt14:Unid="361d7fe2dd264bada4cdb544eae165c3"/>
                <w:w w:val="96" pt14:Unid="029d4a6d37214d2a9225a2d8b1ee40d9"/>
                <w:sz w:val="24" pt14:Unid="ba76c3d444bd4b2f80417bfd7f724042"/>
                <w:szCs w:val="24" pt14:Unid="f7c4e72a990f468b88f1c4546d7f25cc"/>
              </w:rPr>
              <w:t>7.2  Diferencias en la implementación respecto a la solución monolítica</w:t>
            </w:r>
          </w:p>
        </w:tc>
        <w:tc pt14:Unid="fab9873418ca4faea1062d0af82f9ac2" pt14:SHA1Hash="3fb6bd2b0272bcb8d5fdf02eeab058c7f2c05502">
          <w:tcPr pt14:Unid="4eb1b61b5a0b4351b4bc64595cb099af">
            <w:tcW w:w="1160" w:type="dxa" pt14:Unid="a0c107d81c804ee9b2e3c9520eac0dd8"/>
            <w:tcBorders pt14:Unid="db9880668ec046be90f27b1ed3e5247e">
              <w:bottom w:val="single" w:color="auto" w:sz="8" pt14:Unid="74cc93e6b07441de8653677a90127d66"/>
            </w:tcBorders>
            <w:vAlign w:val="bottom" pt14:Unid="fda066288e9d43feb71b9b587bc09355"/>
          </w:tcPr>
          <w:p pt14:Unid="6c1b778c70424627afc4038838421f5e">
            <w:pPr pt14:Unid="65fed8c2ffac4819beed2e29b169146a">
              <w:spacing w:after="0" pt14:Unid="80e432535904453e99855e5b8e6f9409"/>
              <w:jc w:val="right" pt14:Unid="bd5e659898d449c7a2f9ca6a5916ad36"/>
              <w:rPr pt14:Unid="9e49b25a62374a9c8b1116100ccbf7c3">
                <w:color w:val="auto" pt14:Unid="ae8461337e9d4889a78d5e6f59d2e8bc"/>
                <w:sz w:val="20" pt14:Unid="dfa3109d27fc4c1fa095582f9b6873ee"/>
                <w:szCs w:val="20" pt14:Unid="f4c830cf96e345db87beb7490478ee61"/>
              </w:rPr>
            </w:pPr>
            <w:r>
              <w:rPr pt14:Unid="1714038d830440a583ad7f37c533c25e">
                <w:rFonts w:ascii="Arial" w:hAnsi="Arial" w:eastAsia="Arial" w:cs="Arial" pt14:Unid="e371399b57ea4c7b90ef231648d0cab0"/>
                <w:b w:val="1" pt14:Unid="8381a6557705418f868ca981d8c8c9b6"/>
                <w:bCs w:val="1" pt14:Unid="f43f1948d2c644e4891d19dd6c4019c2"/>
                <w:color w:val="auto" pt14:Unid="8232fdd71ade4090a92f992c803e8bc5"/>
                <w:sz w:val="22" pt14:Unid="c8cc070639a94bc5906c268283e25cd2"/>
                <w:szCs w:val="22" pt14:Unid="53c9d644f011433f83846c735032e42a"/>
              </w:rPr>
              <w:t>55</w:t>
            </w:r>
          </w:p>
        </w:tc>
      </w:tr>
    </w:tbl>
    <w:p pt14:Unid="0e27dfd9e42943df948952899478543a">
      <w:pPr pt14:Unid="6bd8f9bf9a274149a02d7473ef258858">
        <w:spacing w:after="0" w:line="200" w:lineRule="exact" pt14:Unid="b018b3069ada44a29211a3472e96d3db"/>
        <w:rPr pt14:Unid="944c9bc9906448fb958cf558e9462cb7">
          <w:color w:val="auto" pt14:Unid="b3d01b7544fa44c7a2a2b93c79cfbe66"/>
          <w:sz w:val="20" pt14:Unid="0f87482be6e241de8636b73c7455e48d"/>
          <w:szCs w:val="20" pt14:Unid="a0ffe8e4be964a1596c265b7aded2909"/>
        </w:rPr>
      </w:pPr>
    </w:p>
    <w:p pt14:Unid="6e28c2d3b2be4ac3883b6445c22418ec">
      <w:pPr pt14:Unid="feb0b97c55a74ed38455b03a0a451360">
        <w:spacing w:after="0" w:line="207" w:lineRule="exact" pt14:Unid="22b6f99ade25453091d5e7858186c00e"/>
        <w:rPr pt14:Unid="d31639d6fce946848502ba33a6f7f8fe">
          <w:color w:val="auto" pt14:Unid="aca257dca0e74e91a04cd08b121ca586"/>
          <w:sz w:val="20" pt14:Unid="06c99ac8783d49e9a12132fdf6349a05"/>
          <w:szCs w:val="20" pt14:Unid="0868ab80033c472fbb76ac3b0350c170"/>
        </w:rPr>
      </w:pPr>
    </w:p>
    <w:p pt14:Unid="e2290f5511e04d7c852feb9b3e3b4518">
      <w:pPr pt14:Unid="8cfac8b8d8994f229633f04bb74cae79">
        <w:spacing w:after="0" w:line="234" w:lineRule="auto" pt14:Unid="558a0d2496d043f5b0049a5db10b70b0"/>
        <w:ind w:left="840" w:right="346" w:hanging="585" pt14:Unid="2fd5af0580664929b485b7a2db42d313"/>
        <w:rPr pt14:Unid="214040e1e2164b919a49c7d391e05879">
          <w:color w:val="auto" pt14:Unid="b39a36ffbd474af98f218c44943bfaf8"/>
          <w:sz w:val="20" pt14:Unid="5a2071db24bc40a1a11eaa0ee96ccd3b"/>
          <w:szCs w:val="20" pt14:Unid="dbf72501b6384b4d93b0952750eb3f5e"/>
        </w:rPr>
      </w:pPr>
      <w:r>
        <w:rPr pt14:Unid="afe203e0c4604af59cc16311564c928e">
          <w:rFonts w:ascii="Arial" w:hAnsi="Arial" w:eastAsia="Arial" w:cs="Arial" pt14:Unid="ebfebab1b21f44cca2856c8201b94ab0"/>
          <w:color w:val="auto" pt14:Unid="54db8f110b5345ae845fcb6fbd18d80f"/>
          <w:sz w:val="29" pt14:Unid="84776b4845eb4b0e9a52d55accf44f5f"/>
          <w:szCs w:val="29" pt14:Unid="dc1b86a0137d48c3b2ea77ec7549119f"/>
        </w:rPr>
        <w:t>7.2 Diferencias en la implementación respecto a la solución monolítica</w:t>
      </w:r>
    </w:p>
    <w:p pt14:Unid="240a4e5aa64c49248fb9ee1c2627166a">
      <w:pPr pt14:Unid="81763d52d96a40e7a5ded8da60fb4a0a">
        <w:spacing w:after="0" w:line="20" w:lineRule="exact" pt14:Unid="39292fdfb6494c789dbfd92539385ee1"/>
        <w:rPr pt14:Unid="74bd7a23322f460583f5bade226b331a">
          <w:color w:val="auto" pt14:Unid="efca42766c5e441bb76dd9113a238e14"/>
          <w:sz w:val="20" pt14:Unid="27146cf54dbb4e7288926d6fb87a7ed2"/>
          <w:szCs w:val="20" pt14:Unid="969f998b5fff4af6915e6cf1edc9a3d3"/>
        </w:rPr>
      </w:pPr>
    </w:p>
    <w:p pt14:Unid="cd3b4455332a49689cc7d490be47cc7c">
      <w:pPr pt14:Unid="67d485cc6c5c4c0fa9918151bb65357c">
        <w:spacing w:after="0" w:line="327" w:lineRule="exact" pt14:Unid="b4b41c92926b49fa87c7f142046740e3"/>
        <w:rPr pt14:Unid="f59f6b99d7de42f58f5efb9faee6ecf9">
          <w:color w:val="auto" pt14:Unid="fb2027c9fc534862bd3caf74c088488c"/>
          <w:sz w:val="20" pt14:Unid="1e2d00d5025d4f3db172c4948a1a775b"/>
          <w:szCs w:val="20" pt14:Unid="67dff741a0ef418bac4fe5e3b29d7e56"/>
        </w:rPr>
      </w:pPr>
    </w:p>
    <w:p pt14:Unid="5d8ec5f562c54b9c984f9490f50e1d4d">
      <w:pPr pt14:Unid="0fad88d6f7704346824709665d8ca20e">
        <w:tabs pt14:Unid="0a6af7a953c14e8883a80b4326aa77a4">
          <w:tab w:val="left" w:leader="none" w:pos="1020" pt14:Unid="704512258b1c44399d63c5ab01d53839"/>
        </w:tabs>
        <w:spacing w:after="0" pt14:Unid="e17e1ccd87c5469c937d7732228d77a9"/>
        <w:ind w:left="260" pt14:Unid="dcad8fc09eca46d1824a83097fa8c1d9"/>
        <w:rPr pt14:Unid="c31a351e7fc446e6b60e885949d3cc88">
          <w:color w:val="auto" pt14:Unid="1513d25721764419a59674c1cf7d938b"/>
          <w:sz w:val="20" pt14:Unid="b6cc0e4ace034775a5c9496447861c54"/>
          <w:szCs w:val="20" pt14:Unid="6074c5c7258046b79a46118536bc1321"/>
        </w:rPr>
      </w:pPr>
      <w:r>
        <w:rPr pt14:Unid="64328e7aff6d4f9fabc58a864dc3a633">
          <w:rFonts w:ascii="Arial" w:hAnsi="Arial" w:eastAsia="Arial" w:cs="Arial" pt14:Unid="9b936af02c4a450db4d285b9b2f51449"/>
          <w:b w:val="1" pt14:Unid="9a33a466ff884d34a9faa72575ad0954"/>
          <w:bCs w:val="1" pt14:Unid="7a39b20db1514528b1a17a0bb098878c"/>
          <w:color w:val="auto" pt14:Unid="aa3c4a317b294c768dd7484d1b8379b9"/>
          <w:sz w:val="24" pt14:Unid="1242d057e43a4fca81bfa2c5eaf1980e"/>
          <w:szCs w:val="24" pt14:Unid="f751b71c2c934ead92bbde1516541767"/>
        </w:rPr>
        <w:t>7.2.1.</w:t>
      </w:r>
      <w:r>
        <w:rPr pt14:Unid="6331fad3e2184cd893827bb78f37af40">
          <w:color w:val="auto" pt14:Unid="ee96f2284c714364b9b1449f04f9598d"/>
          <w:sz w:val="20" pt14:Unid="66269bfd7f25416a83de5c97677702d7"/>
          <w:szCs w:val="20" pt14:Unid="75f82286cf964d22826bca1e37fcf222"/>
        </w:rPr>
        <w:tab pt14:Unid="c649db232b784fcc8492aca71a8e3c34"/>
      </w:r>
      <w:r>
        <w:rPr pt14:Unid="52737b0672084c1e96a7215f21993f01">
          <w:rFonts w:ascii="Arial" w:hAnsi="Arial" w:eastAsia="Arial" w:cs="Arial" pt14:Unid="7ba84a5aef664a9195994a7c6fa25d40"/>
          <w:b w:val="1" pt14:Unid="55f7eb4a0929435d812e7670600148d4"/>
          <w:bCs w:val="1" pt14:Unid="e5f3702ddaad4922aa9c5aefed139d9e"/>
          <w:color w:val="auto" pt14:Unid="a20c163b854343b2afac87da4aef8b7e"/>
          <w:sz w:val="22" pt14:Unid="52715a8f1bcf42a7928eaea722908bcf"/>
          <w:szCs w:val="22" pt14:Unid="1f02b8f55509460a8cc394c5dbbda103"/>
        </w:rPr>
        <w:t>Consumo de otros microservicios</w:t>
      </w:r>
    </w:p>
    <w:p pt14:Unid="7c163cf9dc274423bd394e31b9d58ab6">
      <w:pPr pt14:Unid="71e06e2e26cd4d9e97b210a959657602">
        <w:spacing w:after="0" w:line="252" w:lineRule="exact" pt14:Unid="ac921dea6ef8447a9826bcaf61fbea1d"/>
        <w:rPr pt14:Unid="ead96d6f13af4d0f908f8b325419bfbf">
          <w:color w:val="auto" pt14:Unid="d0f52a22dcaa4bd1956fe6b298488b3a"/>
          <w:sz w:val="20" pt14:Unid="7bdf8e934f7f4a499f33d79f8b9d6932"/>
          <w:szCs w:val="20" pt14:Unid="4edce51b00514638896008147ef6f506"/>
        </w:rPr>
      </w:pPr>
    </w:p>
    <w:p pt14:Unid="10cb89fb709240b19d54a9a10d1578db">
      <w:pPr pt14:Unid="c78b9609a6d44ba3aa7669d0a256d0c6">
        <w:spacing w:after="0" w:line="267" w:lineRule="auto" pt14:Unid="086d1ed05fbe461093d4813830a87de3"/>
        <w:ind w:left="260" w:right="266" w:firstLine="339" pt14:Unid="76eb26fa9fbd477abfcb5ed8f29fa2e8"/>
        <w:rPr pt14:Unid="6beca846d75e4ad6b21071ae77c164e0">
          <w:color w:val="auto" pt14:Unid="f62beec16e8642c28fc6539cbebb276a"/>
          <w:sz w:val="20" pt14:Unid="d11adeeae982400198c2e6825c38aa7f"/>
          <w:szCs w:val="20" pt14:Unid="9313c47c36e44e849d9e721a98ccef35"/>
        </w:rPr>
      </w:pPr>
      <w:r>
        <w:rPr pt14:Unid="e35c905f50034a779a6d80ed59435c9b">
          <w:rFonts w:ascii="Arial" w:hAnsi="Arial" w:eastAsia="Arial" w:cs="Arial" pt14:Unid="195f23519d544a8ca2617b286519a10a"/>
          <w:color w:val="auto" pt14:Unid="162a31298041473990f1e213984e812c"/>
          <w:sz w:val="22" pt14:Unid="53da9d2f5ec8486a93db545a4c0840fc"/>
          <w:szCs w:val="22" pt14:Unid="0e5fec7702474b1fab0f4152facd6f62"/>
        </w:rPr>
        <w:t>Para que un microservicio pueda hacer peticiones a otro se deben seguir los siguientes pasos:</w:t>
      </w:r>
    </w:p>
    <w:p pt14:Unid="d7855822a44a4c68b8ae7209be5d93e4">
      <w:pPr pt14:Unid="05641fdce3e544a387dc018a1002b253">
        <w:spacing w:after="0" w:line="326" w:lineRule="exact" pt14:Unid="20de6431092e4101ac0da97d06b3c399"/>
        <w:rPr pt14:Unid="59e7f08a4b7f414eb710be51e7b9cbc3">
          <w:color w:val="auto" pt14:Unid="2ccc6a45c5474723bba462f798f29c5b"/>
          <w:sz w:val="20" pt14:Unid="f1d21f50a38544db895807b7520026a4"/>
          <w:szCs w:val="20" pt14:Unid="390617ed4bb9467ba522f3ef02b21437"/>
        </w:rPr>
      </w:pPr>
    </w:p>
    <w:p pt14:Unid="3b471a912aae4501b95113eb52100e30">
      <w:pPr pt14:Unid="af76a76bcfa6445d818e6d91dafed32c">
        <w:spacing w:after="0" pt14:Unid="9969e318c2e84bffafeb90c027191ae8"/>
        <w:ind w:right="-33" pt14:Unid="d78f6f64c95c462384b7a2a064e8245b"/>
        <w:jc w:val="center" pt14:Unid="21834ef7275046bc916abf317ab11f46"/>
        <w:rPr pt14:Unid="de8c673e1fee4594b3f0aa9b7b2a47b4">
          <w:color w:val="auto" pt14:Unid="2f7530dc26a94471b648259cad5765df"/>
          <w:sz w:val="20" pt14:Unid="fcf4018f2d8440c0902de1f6a5ef6adc"/>
          <w:szCs w:val="20" pt14:Unid="4aa09afa7f5a40f295a13565a53959a4"/>
        </w:rPr>
      </w:pPr>
      <w:r>
        <w:rPr pt14:Unid="ef767452af6643e58b252e364200e826">
          <w:rFonts w:ascii="Arial" w:hAnsi="Arial" w:eastAsia="Arial" w:cs="Arial" pt14:Unid="6f714b0c1dd943a6ba7466c555b8317a"/>
          <w:color w:val="auto" pt14:Unid="192b3455c48e46b79291785f6a227a54"/>
          <w:sz w:val="22" pt14:Unid="41bcc383a2b7482b990e2b8f911da47d"/>
          <w:szCs w:val="22" pt14:Unid="b6ad24edc9b4412db90cee0d6b6095b7"/>
        </w:rPr>
        <w:t>1. Instalar el paquete NuGet del microservicio a consumir en la capa de aplicación.</w:t>
      </w:r>
    </w:p>
    <w:p pt14:Unid="54762afaf7cf42569b42187df3a61c4e">
      <w:pPr pt14:Unid="a258363a858e4efdab616db87e4d5165">
        <w:spacing w:after="0" w:line="20" w:lineRule="exact" pt14:Unid="8f0263ac714a457781874732a2f83867"/>
        <w:rPr pt14:Unid="afe0a80486eb43ea9ed3155ff10bc334">
          <w:color w:val="auto" pt14:Unid="7afac523aa6944828ea5a41f2f9d062a"/>
          <w:sz w:val="20" pt14:Unid="1d3bb39f38e84ad98fb3fec2c08ae151"/>
          <w:szCs w:val="20" pt14:Unid="02b18db4a7f94ba68db3479fe0f2fd12"/>
        </w:rPr>
      </w:pPr>
      <w:r>
        <w:rPr pt14:Unid="a87501ceaf584d268bb3b7fb23e3df87">
          <w:color w:val="auto" pt14:Unid="2f69b9876b9c4cd584f5646301e99dd6"/>
          <w:sz w:val="20" pt14:Unid="c232878168774165a94fa19eefd7a37b"/>
          <w:szCs w:val="20" pt14:Unid="379a9d205a5d48daad6a1ff807f1f69c"/>
        </w:rPr>
        <w:drawing pt14:Unid="6872594058b44a73a3469267112a5947" pt14:SHA1Hash="50ab6d05ff0fd1cffe2bb98920a7732bd43059cb">
          <wp:anchor simplePos="0" relativeHeight="251657728" behindDoc="1" locked="0" layoutInCell="0" allowOverlap="1" pt14:Unid="e7d77d963c174893aee4edca0286870d">
            <wp:simplePos x="0" y="0" pt14:Unid="651eab8cff1e487093ac34a8defb88cf"/>
            <wp:positionH relativeFrom="column" pt14:Unid="93a270f88fb74a72a221984f9e0b44e0">
              <wp:posOffset pt14:Unid="8de3b6ad3f654c029184b34935d1d8e0">1553845</wp:posOffset>
            </wp:positionH>
            <wp:positionV relativeFrom="paragraph" pt14:Unid="d1736b36c0ef4921a05b5e661f880ade">
              <wp:posOffset pt14:Unid="9d0199e9939a46f5a203b0cc10081358">163830</wp:posOffset>
            </wp:positionV>
            <wp:extent cx="2623185" cy="1327785" pt14:Unid="ebe7b63800e640609aabcddd6645437a"/>
            <wp:wrapNone pt14:Unid="b9da8b16fb8e48a78a564672dc4ac103"/>
            <wp:docPr id="59" name="Picture 262" pt14:Unid="41a4d9266b4e4efa82457737a79bf7ba"/>
            <wp:cNvGraphicFramePr pt14:Unid="c363b780e1124b30b8457c633f72014b">
              <a:graphicFrameLocks xmlns:a="http://schemas.openxmlformats.org/drawingml/2006/main" noChangeAspect="1" pt14:Unid="dfc7cfadfb7541cebb46b7492e6bbe96"/>
            </wp:cNvGraphicFramePr>
            <a:graphic xmlns:a="http://schemas.openxmlformats.org/drawingml/2006/main" pt14:Unid="9f045d416cdb439a90cea9d592b020f8">
              <a:graphicData uri="http://schemas.openxmlformats.org/drawingml/2006/picture" pt14:Unid="45e3cedc44d34469a6682ea5771f4351">
                <pic:pic xmlns:pic="http://schemas.openxmlformats.org/drawingml/2006/picture" pt14:Unid="3096bd8a38c5415b8544ebabf9deae46">
                  <pic:nvPicPr pt14:Unid="4308519b504246c2b9f7bf91f7a13c0a">
                    <pic:cNvPr id="0" name="Picture 262" pt14:Unid="0364f7c6e71143218f4ca4ec94bde0bc"/>
                    <pic:cNvPicPr pt14:Unid="7234002f6d304de9b1e5b640a4ae8906">
                      <a:picLocks noChangeAspect="1" noChangeArrowheads="1" pt14:Unid="fa713c7ce67c4287a44a29d8cd21ec4d"/>
                    </pic:cNvPicPr>
                  </pic:nvPicPr>
                  <pic:blipFill pt14:Unid="75e6d894b58e4ad8bc8592f4c353fe84">
                    <a:blip r:embed="rId65" pt14:Unid="6c6a6e2a29034d8c9442f2c4d581b4ba">
                      <a:extLst pt14:Unid="76be5844d15749658921ca0d111fd08c">
                        <a:ext uri="{28A0092B-C50C-407E-A947-70E740481C1C}" pt14:Unid="80133633f6364f7d9cf6a7284ceb76ba"/>
                      </a:extLst>
                    </a:blip>
                    <a:srcRect pt14:Unid="a003f3168e5c4db79425a0e79c5a846a"/>
                    <a:stretch pt14:Unid="d8e00ce6d14440548d6c26cd022d849c">
                      <a:fillRect pt14:Unid="75e74a167caa483bbe25ed0da0af226e"/>
                    </a:stretch>
                  </pic:blipFill>
                  <pic:spPr bwMode="auto" pt14:Unid="082561eafac849e8a9ea863da955192d">
                    <a:xfrm pt14:Unid="42a7b0d1cc524f578d5fe4f02199055b">
                      <a:off x="0" y="0" pt14:Unid="08572549dbad4d408f63c35210c8b239"/>
                      <a:ext cx="2623185" cy="1327785" pt14:Unid="7859cdf7067c490c8126fc578ba99b23"/>
                    </a:xfrm>
                    <a:prstGeom prst="rect" pt14:Unid="8b0146dd768e459bae31b1fdc4ba801e">
                      <a:avLst pt14:Unid="51233503ae6d4a20b8585c0739557b7f"/>
                    </a:prstGeom>
                    <a:noFill pt14:Unid="0b00d733d3904954b2578e643392a5b7"/>
                  </pic:spPr>
                </pic:pic>
              </a:graphicData>
            </a:graphic>
          </wp:anchor>
        </w:drawing>
      </w:r>
    </w:p>
    <w:p pt14:Unid="d51791c1ed0e445bad813b34a8542658">
      <w:pPr pt14:Unid="7abe7f9ea5854480a272da2505c7f2c8">
        <w:spacing w:after="0" w:line="200" w:lineRule="exact" pt14:Unid="46e3c99a2b7744f2aa44aa211ca070bf"/>
        <w:rPr pt14:Unid="c1bcf621afbb4e458254f0ef3603db4e">
          <w:color w:val="auto" pt14:Unid="4c44ceabc8d848279d40f44895954af7"/>
          <w:sz w:val="20" pt14:Unid="4a72e3d55dc9420fb09f1b5da8f416c7"/>
          <w:szCs w:val="20" pt14:Unid="60cced8affb84836b2751155d10f99fc"/>
        </w:rPr>
      </w:pPr>
    </w:p>
    <w:p pt14:Unid="84f4921197314038800bc08e8dd9ccbf">
      <w:pPr pt14:Unid="1482988c75b14212a26c3894d6b3d89d">
        <w:spacing w:after="0" w:line="200" w:lineRule="exact" pt14:Unid="4a2cac96f4124b8597f9423554844ebb"/>
        <w:rPr pt14:Unid="670d92c0c88b479b8632300455225956">
          <w:color w:val="auto" pt14:Unid="59539c4f56224f1cad58c5a2e49fa986"/>
          <w:sz w:val="20" pt14:Unid="47c720c8173549faa57b65d4cc0e03ac"/>
          <w:szCs w:val="20" pt14:Unid="76e394b4543047a6a070f4ed43c1603e"/>
        </w:rPr>
      </w:pPr>
    </w:p>
    <w:p pt14:Unid="0b0b516a21094cc195e88d63060434ea">
      <w:pPr pt14:Unid="39480fa2477547f0afdc113c6083a68f">
        <w:spacing w:after="0" w:line="200" w:lineRule="exact" pt14:Unid="6ac4c84da997435d980964795d478fe7"/>
        <w:rPr pt14:Unid="56176508e4d8411084501be2024f5268">
          <w:color w:val="auto" pt14:Unid="dcb947903bec44eab8176876497ac7d8"/>
          <w:sz w:val="20" pt14:Unid="ee4c75b10ea04c00b87df9e8ddd2fef3"/>
          <w:szCs w:val="20" pt14:Unid="e939f4a09ed744f48f161077437f5bf6"/>
        </w:rPr>
      </w:pPr>
    </w:p>
    <w:p pt14:Unid="75373bb51ca94ef29673558c74b49250">
      <w:pPr pt14:Unid="f0dd27ffc6304606bb12deb468f00772">
        <w:spacing w:after="0" w:line="200" w:lineRule="exact" pt14:Unid="460da664d0914688b72ea2b8e89ca16a"/>
        <w:rPr pt14:Unid="1220ec36f9f2413bbc38f9dcbfe1f5fc">
          <w:color w:val="auto" pt14:Unid="d63b27f2812549c7b53a667e47f5a907"/>
          <w:sz w:val="20" pt14:Unid="3ead2ec4a0d34e729e824193d37387ab"/>
          <w:szCs w:val="20" pt14:Unid="4ca8752dbd3d43c3bcd8afc197792197"/>
        </w:rPr>
      </w:pPr>
    </w:p>
    <w:p pt14:Unid="78808ebd060f472eb58d83d7879b38e3">
      <w:pPr pt14:Unid="84e6a30ebb1f4c7ba862c36eb81e462e">
        <w:spacing w:after="0" w:line="200" w:lineRule="exact" pt14:Unid="f4e8a47ae1fd4c5fa5ca5b7c93dc87fd"/>
        <w:rPr pt14:Unid="548808ea06ab40dc9ea92e970169099f">
          <w:color w:val="auto" pt14:Unid="c218e0484d9d481eabe6441f54218dc2"/>
          <w:sz w:val="20" pt14:Unid="b4bfb57d218f4959984d041d6cb85f31"/>
          <w:szCs w:val="20" pt14:Unid="73448503bd2240848944b424668d8e13"/>
        </w:rPr>
      </w:pPr>
    </w:p>
    <w:p pt14:Unid="4af798f882f447cc9c869abec70f94e1">
      <w:pPr pt14:Unid="7eac1755e2fe490f8e38515b8cec0e96">
        <w:spacing w:after="0" w:line="200" w:lineRule="exact" pt14:Unid="93ffc376eef14ccda9a8ad7163bed5a6"/>
        <w:rPr pt14:Unid="1cda1d50ea944e04b74ae4931c053968">
          <w:color w:val="auto" pt14:Unid="722af324cc2648599f3606432f652ce0"/>
          <w:sz w:val="20" pt14:Unid="45e75b96f3eb42abbaae638327e747e8"/>
          <w:szCs w:val="20" pt14:Unid="82de2ee419e9451681de2fcff2cfa68b"/>
        </w:rPr>
      </w:pPr>
    </w:p>
    <w:p pt14:Unid="96df3023e0e5439ba60c639895551261">
      <w:pPr pt14:Unid="02ccf7cb59af4f8d87a051dbd50700b4">
        <w:spacing w:after="0" w:line="200" w:lineRule="exact" pt14:Unid="3ea080b342c04951a1ce8a2c92a293d2"/>
        <w:rPr pt14:Unid="d383ee9281b4459596df809ba1c31a3e">
          <w:color w:val="auto" pt14:Unid="3387355b908140189bfaefe418ded080"/>
          <w:sz w:val="20" pt14:Unid="721208fcc1404b12a88b73e67b1c5493"/>
          <w:szCs w:val="20" pt14:Unid="bab51c23de044ba2a7b193ef2cc80e16"/>
        </w:rPr>
      </w:pPr>
    </w:p>
    <w:p pt14:Unid="92a4c08581c649c0af012e1e4865af58">
      <w:pPr pt14:Unid="ebf15d607ea34018adcfa17d9f100593">
        <w:spacing w:after="0" w:line="200" w:lineRule="exact" pt14:Unid="229134e1340645e6b23f7c5fabe9a342"/>
        <w:rPr pt14:Unid="37b6bc98713a46b8ab550a64e0113e53">
          <w:color w:val="auto" pt14:Unid="2c3c98983b064935b3890960a4816c35"/>
          <w:sz w:val="20" pt14:Unid="cd71169f1c7d40a6b98a26203c04a8bb"/>
          <w:szCs w:val="20" pt14:Unid="cc4630ec0e1b4d0cbcb4fd98ae699ed1"/>
        </w:rPr>
      </w:pPr>
    </w:p>
    <w:p pt14:Unid="5965bd9e8f4143ec9f3dc40312044abb">
      <w:pPr pt14:Unid="9a71e0a65d404a87830f515c7824f876">
        <w:spacing w:after="0" w:line="200" w:lineRule="exact" pt14:Unid="c05e9bbd6c9e4cfea137d0fc87096954"/>
        <w:rPr pt14:Unid="35539d039b9e4ec28c7fbc71c6bc8bbb">
          <w:color w:val="auto" pt14:Unid="45658f4e906c487c8b8db9b426efa950"/>
          <w:sz w:val="20" pt14:Unid="e98d4ee3538c41a289e4bb8f9e38f671"/>
          <w:szCs w:val="20" pt14:Unid="ae126eb813bc461f8c0bfb21d90afebf"/>
        </w:rPr>
      </w:pPr>
    </w:p>
    <w:p pt14:Unid="96ed706020b1405eadcd832886b7c31b">
      <w:pPr pt14:Unid="48caea27f15548479b2ace4b66ad4b30">
        <w:spacing w:after="0" w:line="200" w:lineRule="exact" pt14:Unid="e941f12065b44e6492728ddff01db15c"/>
        <w:rPr pt14:Unid="b0ed86143b67493eae34620a94f5d394">
          <w:color w:val="auto" pt14:Unid="59a29dad025c4937900c7e89b5f7169e"/>
          <w:sz w:val="20" pt14:Unid="ecce39395ebc472f8996bd28c4602756"/>
          <w:szCs w:val="20" pt14:Unid="ac3eb83db8be407fb1414c61d4baba4f"/>
        </w:rPr>
      </w:pPr>
    </w:p>
    <w:p pt14:Unid="ad28be8919ad411e960d38f7dae27daa">
      <w:pPr pt14:Unid="5601ece1813a4fc5bcda1b6a156679ba">
        <w:spacing w:after="0" w:line="200" w:lineRule="exact" pt14:Unid="a1831cfe33b54d2680da76a5d9fb7354"/>
        <w:rPr pt14:Unid="7b146afe9009479bbb08dabdc6b0bc2f">
          <w:color w:val="auto" pt14:Unid="bda77e2f2b79462ea95ef35c20cd2fbc"/>
          <w:sz w:val="20" pt14:Unid="129f76b2c258481f8330a72f6875d7b5"/>
          <w:szCs w:val="20" pt14:Unid="56bc840f008347069f154714f06baa22"/>
        </w:rPr>
      </w:pPr>
    </w:p>
    <w:p pt14:Unid="39f7cc43c9454530a8bc62f98c4f163b">
      <w:pPr pt14:Unid="7fec30e42fb8476fbfaab5a09e733198">
        <w:spacing w:after="0" w:line="310" w:lineRule="exact" pt14:Unid="c07f5c2bdcd14c899a0fe76b47ae378a"/>
        <w:rPr pt14:Unid="2f8f4ffb0b1b4eea9e8bdbbbe613813f">
          <w:color w:val="auto" pt14:Unid="9010fd6e40494d59af00c8f50ae9ef8a"/>
          <w:sz w:val="20" pt14:Unid="5f59112bc7cb4dcd8914694e29b3777d"/>
          <w:szCs w:val="20" pt14:Unid="0cf7dfd87930496492df5180ab2e3541"/>
        </w:rPr>
      </w:pPr>
    </w:p>
    <w:p pt14:Unid="ec3d8bf296a043dd848c899de6766884">
      <w:pPr pt14:Unid="107b5c8736d54a74bf94f88e723b84de">
        <w:spacing w:after="0" pt14:Unid="bb88f2070b2e421cbfef4143c91a2ddb"/>
        <w:ind w:right="6" pt14:Unid="4b95a38f1bc74813ba122cf01b602e14"/>
        <w:jc w:val="center" pt14:Unid="fca0673eda5e4b00b18dd174aaa6e298"/>
        <w:rPr pt14:Unid="11b9197c62e04778b9980b6b6cf4fa2b">
          <w:color w:val="auto" pt14:Unid="510842289dbb43f49fe6a2c866688749"/>
          <w:sz w:val="20" pt14:Unid="107bac4720704b9dae90f6de99a819a7"/>
          <w:szCs w:val="20" pt14:Unid="cfebcfde12d64593a2c563dd2842b2d6"/>
        </w:rPr>
      </w:pPr>
      <w:r>
        <w:rPr pt14:Unid="815686c6e3914cf6a7200ae074f953d1">
          <w:rFonts w:ascii="Arial" w:hAnsi="Arial" w:eastAsia="Arial" w:cs="Arial" pt14:Unid="c5554499b6884acd8fb70c7b0f08307f"/>
          <w:b w:val="1" pt14:Unid="1ff838d9d662470bafa51e61753695ff"/>
          <w:bCs w:val="1" pt14:Unid="943a070c6088405fb480aee8486544f3"/>
          <w:color w:val="auto" pt14:Unid="c6258a3fa4834173886ffcac1e44c937"/>
          <w:sz w:val="20" pt14:Unid="33857eb9e27a45dcb5ca797001a69eaa"/>
          <w:szCs w:val="20" pt14:Unid="252c92a1b14449a7ad64a76c4c59595a"/>
        </w:rPr>
        <w:t xml:space="preserve">Figura 7.4: </w:t>
      </w:r>
      <w:r>
        <w:rPr pt14:Unid="6de393ec0f104984a1181d7544471e71">
          <w:rFonts w:ascii="Arial" w:hAnsi="Arial" w:eastAsia="Arial" w:cs="Arial" pt14:Unid="c7928af5f54f49c4a6779182e00f9ddb"/>
          <w:color w:val="auto" pt14:Unid="c3f74073271d4674a201c0e0a34632bd"/>
          <w:sz w:val="20" pt14:Unid="f7ff4d83a93f48808f6bf4066ab0cb28"/>
          <w:szCs w:val="20" pt14:Unid="0db1bb9730184fd684ccc20ddf288fdc"/>
        </w:rPr>
        <w:t>Dependencias del microservicio de pedidos en la capa de aplicación.</w:t>
      </w:r>
    </w:p>
    <w:p pt14:Unid="c11548eb4ece45e482e1e3b9d8171123">
      <w:pPr pt14:Unid="9f1e3f73bf2343fcac7a11526f41959c">
        <w:spacing w:after="0" w:line="376" w:lineRule="exact" pt14:Unid="23f3253423d14efea7b7b03aa8506b76"/>
        <w:rPr pt14:Unid="856c48136885466c9dc67a4b98cf1c95">
          <w:color w:val="auto" pt14:Unid="f74a730b59fc4ad288700ec5578cd93c"/>
          <w:sz w:val="20" pt14:Unid="89ad4d202f78429faacaf8735a12094d"/>
          <w:szCs w:val="20" pt14:Unid="0b742e711744454db893c903dd7f3ce1"/>
        </w:rPr>
      </w:pPr>
    </w:p>
    <w:p pt14:Unid="690202c7c2404ee2b0df1d5b9d48b08c">
      <w:pPr pt14:Unid="e2692ad4024c462f8a6a5e7467a58113">
        <w:numPr pt14:Unid="e6510c2491bb41efa2c2071e424abcdf">
          <w:ilvl w:val="0" pt14:Unid="3d4acf69baad42909ea6b6aa289c46fe"/>
          <w:numId w:val="17" pt14:Unid="83af69357d864bcb90396b83de8aa807"/>
        </w:numPr>
        <w:tabs pt14:Unid="00fca80b21c149c6b793139a636445f4">
          <w:tab w:val="left" w:leader="none" w:pos="800" pt14:Unid="d14114fd6f804938b093d21c310fabdf"/>
        </w:tabs>
        <w:spacing w:after="0" w:line="274" w:lineRule="auto" pt14:Unid="6a97be65df784ad285bfffe04da470bd"/>
        <w:ind w:left="800" w:right="266" w:hanging="266" pt14:Unid="d83051126cb443058e487553fdc112d4"/>
        <w:jc w:val="both" pt14:Unid="768d6a73ee3d456889f3340554f59110"/>
        <w:rPr pt14:Unid="f5b80410d19144208afcfbca74093b77">
          <w:rFonts w:ascii="Arial" w:hAnsi="Arial" w:eastAsia="Arial" w:cs="Arial" pt14:Unid="e583dd77a1a74b0ca69a27699ec9c379"/>
          <w:color w:val="auto" pt14:Unid="8872885d7c60455f8be95fcf3bca373c"/>
          <w:sz w:val="21" pt14:Unid="9df1bb90417e41268877624c7d3352d7"/>
          <w:szCs w:val="21" pt14:Unid="f6952594610f45e0810414f060637cdc"/>
        </w:rPr>
      </w:pPr>
      <w:r>
        <w:rPr pt14:Unid="921dde04406e443188633c4a2f2e804e">
          <w:rFonts w:ascii="Arial" w:hAnsi="Arial" w:eastAsia="Arial" w:cs="Arial" pt14:Unid="8c9fec403f7e49a89e794ef1e6acdbdc"/>
          <w:color w:val="auto" pt14:Unid="ea5fe0835d9f4d7f8f1b4459a4acf654"/>
          <w:sz w:val="21" pt14:Unid="f643ee4b41df45ab99ae1a837410205c"/>
          <w:szCs w:val="21" pt14:Unid="ed4dcfaeb04b4e309266c711b74a2192"/>
        </w:rPr>
        <w:t>Al registrar las dependencias de la capa de aplicación, invocar al código de la capa de proxy donde se registran las interfaces del microservicio a consumir. En la capa de proxy, las interfaces de la capa de contratos se resuelven con un proxy. Esto significa que en un microservicio cuando hagamos una petición a otro servicio a través de la interfaz se realizará una llamada HTTP a través de su proxy.</w:t>
      </w:r>
    </w:p>
    <w:p pt14:Unid="4cb501ad27fc46b1bdd703ca5b504124">
      <w:pPr pt14:Unid="b02e6a1ce12249ee8f65fa29117096fc">
        <w:spacing w:after="0" w:line="20" w:lineRule="exact" pt14:Unid="2676ae2bb638434d8814f0ed2ec45ea1"/>
        <w:rPr pt14:Unid="42c0455895374ff8a38b258b8f06edae">
          <w:color w:val="auto" pt14:Unid="aaf3c8386e0e41dcbef12b7ff6953d1d"/>
          <w:sz w:val="20" pt14:Unid="04c03c555bca465eb7b2bd373aa827a8"/>
          <w:szCs w:val="20" pt14:Unid="89f04a43be3541d8b441087916045bd5"/>
        </w:rPr>
      </w:pPr>
      <w:r>
        <w:rPr pt14:Unid="a3bc9173d2c847ed8a19c056768aad76">
          <w:color w:val="auto" pt14:Unid="a863658f5bf04e05986a2c1247627aea"/>
          <w:sz w:val="20" pt14:Unid="0947e1e66ec64376a0b6cf014477d6f3"/>
          <w:szCs w:val="20" pt14:Unid="5ca558b622b8401c8acfd9757927aee7"/>
        </w:rPr>
        <w:drawing pt14:Unid="9f2561f61d81406dbc309f587f83ad1d" pt14:SHA1Hash="2b01585c4cdf4f246e7c2082acc342e763e305bf">
          <wp:anchor simplePos="0" relativeHeight="251657728" behindDoc="1" locked="0" layoutInCell="0" allowOverlap="1" pt14:Unid="b545f062ef47480a97812a2411fcd5d3">
            <wp:simplePos x="0" y="0" pt14:Unid="3b8126845d5a4d97ac249990d8bc8fa0"/>
            <wp:positionH relativeFrom="column" pt14:Unid="09be075d2c0d4eb79f4be8fb38c9958c">
              <wp:posOffset pt14:Unid="5045c1ee2908468ca0a86ef2d0c48d1b">961390</wp:posOffset>
            </wp:positionH>
            <wp:positionV relativeFrom="paragraph" pt14:Unid="bf1d927f0b0c428288e0e54abd31ffb3">
              <wp:posOffset pt14:Unid="608780b04c1d4e1abd5622a2ae457d4e">137795</wp:posOffset>
            </wp:positionV>
            <wp:extent cx="3808730" cy="1450975" pt14:Unid="a4903aae7e4a443585cfadfdbbe32ad3"/>
            <wp:wrapNone pt14:Unid="b6e87257626f47e1be74594303f54623"/>
            <wp:docPr id="60" name="Picture 263" pt14:Unid="4146a2b541b344aabebf821f047aa29f"/>
            <wp:cNvGraphicFramePr pt14:Unid="a84fea76cbd1488899c5ac360affa6fe">
              <a:graphicFrameLocks xmlns:a="http://schemas.openxmlformats.org/drawingml/2006/main" noChangeAspect="1" pt14:Unid="237d0b8e587c4889b0f1971b9fabe97f"/>
            </wp:cNvGraphicFramePr>
            <a:graphic xmlns:a="http://schemas.openxmlformats.org/drawingml/2006/main" pt14:Unid="9fefcd8d43d84a7b9aa82e5408884e1c">
              <a:graphicData uri="http://schemas.openxmlformats.org/drawingml/2006/picture" pt14:Unid="819c109636b84d81be6ff707abc1b3fc">
                <pic:pic xmlns:pic="http://schemas.openxmlformats.org/drawingml/2006/picture" pt14:Unid="29187748d07943c29e95c4c3ae71d283">
                  <pic:nvPicPr pt14:Unid="447ddaffe85048d2a5d105d20d274f12">
                    <pic:cNvPr id="0" name="Picture 263" pt14:Unid="917ef362ba8240f0b9eed5d4c0d92e9f"/>
                    <pic:cNvPicPr pt14:Unid="bb8880b16c3546cea857ad171b0ac3f5">
                      <a:picLocks noChangeAspect="1" noChangeArrowheads="1" pt14:Unid="6f01c50fac1d4dd580f2efaa91eff244"/>
                    </pic:cNvPicPr>
                  </pic:nvPicPr>
                  <pic:blipFill pt14:Unid="fd782e826c914c1d8497721d0271c2d1">
                    <a:blip r:embed="rId66" pt14:Unid="ba5c4d8df5bf4fef9af78325c96b6d66">
                      <a:extLst pt14:Unid="7e6ee29a9963433b97bce8c33a660f0a">
                        <a:ext uri="{28A0092B-C50C-407E-A947-70E740481C1C}" pt14:Unid="751b111d2e6d42a297e994d22ce87813"/>
                      </a:extLst>
                    </a:blip>
                    <a:srcRect pt14:Unid="d90d2214f5d640acae7a7643e53c4dff"/>
                    <a:stretch pt14:Unid="8530e594dfb24caea345fe75b1dbc34b">
                      <a:fillRect pt14:Unid="ac5d21fff54049bb93faf4088ea706ff"/>
                    </a:stretch>
                  </pic:blipFill>
                  <pic:spPr bwMode="auto" pt14:Unid="46ff6a0581bf4c048dd3ff0c6e81d95c">
                    <a:xfrm pt14:Unid="61526b5d78be43aab5d7b57e6b741b99">
                      <a:off x="0" y="0" pt14:Unid="e7bcd6418549414a9438ea0feffa54ca"/>
                      <a:ext cx="3808730" cy="1450975" pt14:Unid="17169da44db4454a8645d761efa5b173"/>
                    </a:xfrm>
                    <a:prstGeom prst="rect" pt14:Unid="69399c95bfa44dbe80ed4c8d5c3c713f">
                      <a:avLst pt14:Unid="2f720aba40b04fc7b6295bdf320a980f"/>
                    </a:prstGeom>
                    <a:noFill pt14:Unid="22cb9c2ff7744efaac2fd01f613433ff"/>
                  </pic:spPr>
                </pic:pic>
              </a:graphicData>
            </a:graphic>
          </wp:anchor>
        </w:drawing>
      </w:r>
    </w:p>
    <w:p pt14:Unid="d420b92d741d48e280aac02773a96ab0">
      <w:pPr pt14:Unid="c0ecfcddb71d4c1fa977fa71ad87b8db">
        <w:spacing w:after="0" w:line="200" w:lineRule="exact" pt14:Unid="ae381d193bb94d8f87b100c9095b0d2c"/>
        <w:rPr pt14:Unid="186b7bfd721e4190a0664b7aba31ef4e">
          <w:color w:val="auto" pt14:Unid="e20cf72a6b9f43c3ac3068135a10a1d4"/>
          <w:sz w:val="20" pt14:Unid="e58ffbb721d5447c92a7132c941b7d6c"/>
          <w:szCs w:val="20" pt14:Unid="f61434d83d06454180000ec6018b3847"/>
        </w:rPr>
      </w:pPr>
    </w:p>
    <w:p pt14:Unid="b42e5785108e46808555fdb813274a72">
      <w:pPr pt14:Unid="0c33c0d14b0a46628e2d74dcdf828fae">
        <w:spacing w:after="0" w:line="200" w:lineRule="exact" pt14:Unid="c72c96407f6b4df4b93ae0cd2421423b"/>
        <w:rPr pt14:Unid="4a306f5a9af5473da8574ad700a492e6">
          <w:color w:val="auto" pt14:Unid="6cc70ab465234b59b926613ad91be324"/>
          <w:sz w:val="20" pt14:Unid="59ddb3c0a2e64ab9aa3171476ef93c11"/>
          <w:szCs w:val="20" pt14:Unid="902f33902d054c8e9c12a17373625a45"/>
        </w:rPr>
      </w:pPr>
    </w:p>
    <w:p pt14:Unid="684448b8b6ec47aca39ff5373295745e">
      <w:pPr pt14:Unid="b043a3793d76417bb8f4337e574f6d80">
        <w:spacing w:after="0" w:line="200" w:lineRule="exact" pt14:Unid="0dd15d7337e340e4bb2cd4c6015abe2a"/>
        <w:rPr pt14:Unid="85b773ed2c194954b14a25f6f4d6196c">
          <w:color w:val="auto" pt14:Unid="0c04dfaed5e44e078c661f73ab82d27f"/>
          <w:sz w:val="20" pt14:Unid="378eb63aa3a647659e9c7e44f6f027a3"/>
          <w:szCs w:val="20" pt14:Unid="a9ccc830a66c40b5b5f4ac6a5ac6d531"/>
        </w:rPr>
      </w:pPr>
    </w:p>
    <w:p pt14:Unid="2e45c99b989b4a0abc048da352db4fbb">
      <w:pPr pt14:Unid="0987d564f70945e9a82b5f4c2ff37c7b">
        <w:spacing w:after="0" w:line="200" w:lineRule="exact" pt14:Unid="b952b455c997488e8d0433f3124b41d5"/>
        <w:rPr pt14:Unid="7669755c58104424a9f2eec3943e29c7">
          <w:color w:val="auto" pt14:Unid="684ca674ae7a4dcc9618b8f815518a3d"/>
          <w:sz w:val="20" pt14:Unid="a2e4a1c61d194bd580b43797f289fc46"/>
          <w:szCs w:val="20" pt14:Unid="8a0744d0f87447808cca177b84bb1d29"/>
        </w:rPr>
      </w:pPr>
    </w:p>
    <w:p pt14:Unid="3b36e5cfe4e74caabe28ffc046fc62b3">
      <w:pPr pt14:Unid="38dd150e2ba94ef4808b9802aa7945d1">
        <w:spacing w:after="0" w:line="200" w:lineRule="exact" pt14:Unid="6f0fb374d7bd4e52a828c01d2084064e"/>
        <w:rPr pt14:Unid="b05cc695eb1f4d8daff5e21ee02b9a20">
          <w:color w:val="auto" pt14:Unid="c7b4a14805f64b60b5b189a339add97a"/>
          <w:sz w:val="20" pt14:Unid="269a58615a654835877fa9f611392342"/>
          <w:szCs w:val="20" pt14:Unid="7287a1c1991c4e31ba8489c8f2833ccb"/>
        </w:rPr>
      </w:pPr>
    </w:p>
    <w:p pt14:Unid="c633105b6fef4facb321171e5f3abf6b">
      <w:pPr pt14:Unid="fff57520259c41a2aeeff8bdb6e0645f">
        <w:spacing w:after="0" w:line="200" w:lineRule="exact" pt14:Unid="03040b171b00462eb070aff4eb54d63d"/>
        <w:rPr pt14:Unid="6cff7f7f94c74ee5b142140501124684">
          <w:color w:val="auto" pt14:Unid="6422f35084eb41e3bc631fd7e49f4e84"/>
          <w:sz w:val="20" pt14:Unid="1ed3d70ad36c4e2aa2231cb026519e1e"/>
          <w:szCs w:val="20" pt14:Unid="e04e0a1999c447209b23aa4c340ceb57"/>
        </w:rPr>
      </w:pPr>
    </w:p>
    <w:p pt14:Unid="8c05c1f5c0f3494681182ead6e12b6f3">
      <w:pPr pt14:Unid="aa19e5345cda4e1f93b6f766bb855d53">
        <w:spacing w:after="0" w:line="200" w:lineRule="exact" pt14:Unid="31e746d72db74ba6b2ed99bd31c0766b"/>
        <w:rPr pt14:Unid="0c4bc317c0264c8baaf5c4da46675464">
          <w:color w:val="auto" pt14:Unid="1f57e6eb48fa48cc926739e6345fca88"/>
          <w:sz w:val="20" pt14:Unid="63849555508546a29628bf162f626f38"/>
          <w:szCs w:val="20" pt14:Unid="a04d72bfaf4e420e80b43a9fd7fd5b2f"/>
        </w:rPr>
      </w:pPr>
    </w:p>
    <w:p pt14:Unid="28766d4bba1347f5b2a29f795734aa77">
      <w:pPr pt14:Unid="834e75a4449a4c8b8157244c2de2da39">
        <w:spacing w:after="0" w:line="200" w:lineRule="exact" pt14:Unid="0c1f6a776c584bc0ad376ff53032aa93"/>
        <w:rPr pt14:Unid="d87af220e8794bf6a1ba8ab4d2fe3b0b">
          <w:color w:val="auto" pt14:Unid="ce4985de442a4187a04acd386c56ed47"/>
          <w:sz w:val="20" pt14:Unid="b9af8b7794d741f1a3b7529f6f22cfd8"/>
          <w:szCs w:val="20" pt14:Unid="e14646befff84b34b2d03d0854b352b7"/>
        </w:rPr>
      </w:pPr>
    </w:p>
    <w:p pt14:Unid="d04f4f61612346beb38b25124bcf35e2">
      <w:pPr pt14:Unid="3bc8c788d2d74cf2b89f78e1547620bc">
        <w:spacing w:after="0" w:line="200" w:lineRule="exact" pt14:Unid="b0661297bccc41e287132fc3556fa0e2"/>
        <w:rPr pt14:Unid="c00745f4597641bba335bbdcc00ebb04">
          <w:color w:val="auto" pt14:Unid="6d992388a7064a868fbd729227cd84d8"/>
          <w:sz w:val="20" pt14:Unid="865509cbe6dd404092d05adf859b351e"/>
          <w:szCs w:val="20" pt14:Unid="ee27a91f633e47e998fbe81acd348066"/>
        </w:rPr>
      </w:pPr>
    </w:p>
    <w:p pt14:Unid="a56329af91924927b3ce872ecf9dc648">
      <w:pPr pt14:Unid="296df2f500784190bf36f49b0f1ef244">
        <w:spacing w:after="0" w:line="200" w:lineRule="exact" pt14:Unid="cf0cbcffb2b64e03a0cfed7f1292dd88"/>
        <w:rPr pt14:Unid="0841aa6daa134c2596fa84fa896a1e8e">
          <w:color w:val="auto" pt14:Unid="318c110f773845e08f1789ead6c45015"/>
          <w:sz w:val="20" pt14:Unid="9a2a2e35ebca47c7ae83bda8e56e8f40"/>
          <w:szCs w:val="20" pt14:Unid="6e08b202600d436e93e0fa5663f8587c"/>
        </w:rPr>
      </w:pPr>
    </w:p>
    <w:p pt14:Unid="a0e3b49a207c4608b30b9c73784315cf">
      <w:pPr pt14:Unid="5eae2d854c634f8389c9b6dc20548878">
        <w:spacing w:after="0" w:line="200" w:lineRule="exact" pt14:Unid="50a1edb7c9264031bdd593dcf996d527"/>
        <w:rPr pt14:Unid="a3319fe5f75b4856a6ea2a95457d6c3e">
          <w:color w:val="auto" pt14:Unid="6b94cc13a7454f4383a8f3942be3197f"/>
          <w:sz w:val="20" pt14:Unid="7f69f85ea0774cc7b396218e233ca5fc"/>
          <w:szCs w:val="20" pt14:Unid="87234d4fabe244be827d512da9937bc6"/>
        </w:rPr>
      </w:pPr>
    </w:p>
    <w:p pt14:Unid="3a9cdc3ff5f6490388d263155771d69d">
      <w:pPr pt14:Unid="a536dd4309ee4079bb82696900813544">
        <w:spacing w:after="0" w:line="200" w:lineRule="exact" pt14:Unid="e86e2b18a5c24ca2afdbacfc2322b065"/>
        <w:rPr pt14:Unid="abec9a3805084bb9810ebc535bece1f8">
          <w:color w:val="auto" pt14:Unid="af2078290eb44f238467376bc7a72956"/>
          <w:sz w:val="20" pt14:Unid="411896a13c794549b1f13d2f9ae0ecab"/>
          <w:szCs w:val="20" pt14:Unid="a8ff0f35715d480ba90026f66e728266"/>
        </w:rPr>
      </w:pPr>
    </w:p>
    <w:p pt14:Unid="6ddfe5ee83ac4792b6dcd96e7208fa9b">
      <w:pPr pt14:Unid="8d06720e719147efb5da83a02199c589">
        <w:spacing w:after="0" w:line="262" w:lineRule="exact" pt14:Unid="eb51ebcbf697477d8c60de0641926ffc"/>
        <w:rPr pt14:Unid="a18009af55e4457099674d4dcbc339c1">
          <w:color w:val="auto" pt14:Unid="73110a8b39a9442cb0837db6e55d9ca4"/>
          <w:sz w:val="20" pt14:Unid="ea42edc96d0c4a389bece3b3422c4a0f"/>
          <w:szCs w:val="20" pt14:Unid="1b6e7b45cfb94a58bb50500bd2ff0459"/>
        </w:rPr>
      </w:pPr>
    </w:p>
    <w:p pt14:Unid="2dbaa6b0c83d4f8dbc614f525fd3e2bf">
      <w:pPr pt14:Unid="aff59ef58d114baf95a0c35b97c1255c">
        <w:spacing w:after="0" pt14:Unid="c1190776416e48359ea3476295b0638a"/>
        <w:ind w:right="6" pt14:Unid="ce202839a4bf43fda5721b9380d4aa63"/>
        <w:jc w:val="center" pt14:Unid="20e5dc1f926a4186a0669796c96a69a0"/>
        <w:rPr pt14:Unid="cc5c7e99246f4691a35cc7cb74a6aec2">
          <w:color w:val="auto" pt14:Unid="6dfa1751bc14487581d7b89730ba8586"/>
          <w:sz w:val="20" pt14:Unid="091276583b194a538b5b3584f1ebc1e2"/>
          <w:szCs w:val="20" pt14:Unid="a8f5fb1f76934a31bb27bbe39c33c095"/>
        </w:rPr>
      </w:pPr>
      <w:r>
        <w:rPr pt14:Unid="a0eebdf162c44a92866f4e920949ca4b">
          <w:rFonts w:ascii="Arial" w:hAnsi="Arial" w:eastAsia="Arial" w:cs="Arial" pt14:Unid="ab9cef0a05704bceb077e55d3f983c90"/>
          <w:b w:val="1" pt14:Unid="5aebf699b7ba4f329e9cc39e62975211"/>
          <w:bCs w:val="1" pt14:Unid="4143cb31fa1348b787b75e65d84c18a2"/>
          <w:color w:val="auto" pt14:Unid="c98c7722ec1b426f912ce6a9749cd584"/>
          <w:sz w:val="20" pt14:Unid="aaca661070e2478c84990d3e9b2b9aab"/>
          <w:szCs w:val="20" pt14:Unid="f5fe2db0f39f438f9eb5cdb9eacc83d5"/>
        </w:rPr>
        <w:t xml:space="preserve">Figura 7.5: </w:t>
      </w:r>
      <w:r>
        <w:rPr pt14:Unid="d87254c393d648d2aa078a9e26a473f0">
          <w:rFonts w:ascii="Arial" w:hAnsi="Arial" w:eastAsia="Arial" w:cs="Arial" pt14:Unid="c08add669a6b4bb9bb12d638839f6f56"/>
          <w:color w:val="auto" pt14:Unid="85965300face41f8a01ca76670452532"/>
          <w:sz w:val="20" pt14:Unid="7ac6892dc3cd481899cf158e689759ba"/>
          <w:szCs w:val="20" pt14:Unid="653a58caa3ee48a5a727a595341c1a32"/>
        </w:rPr>
        <w:t>Código para resolver otros microservicios consumidos.</w:t>
      </w:r>
    </w:p>
    <w:p pt14:Unid="f42e5f8dc8564d29baf3122f661eb811">
      <w:pPr pt14:Unid="1629182290c74db8862986af6f5fd5f7">
        <w:spacing w:after="0" w:line="376" w:lineRule="exact" pt14:Unid="68c7464a0ade444cad70adb18633b706"/>
        <w:rPr pt14:Unid="0b8844f8e3aa430aa83466b2ca033004">
          <w:color w:val="auto" pt14:Unid="9e7d7212a2b7481ab5d0bf8589084881"/>
          <w:sz w:val="20" pt14:Unid="983173054cdb4da099113a2834fdefbd"/>
          <w:szCs w:val="20" pt14:Unid="ac2295dd61414a629330e1fb9fa6d045"/>
        </w:rPr>
      </w:pPr>
    </w:p>
    <w:p pt14:Unid="907c6243482146a983cdae7ecf86cd43">
      <w:pPr pt14:Unid="69555ce8df29431da55a8abca09550a8">
        <w:numPr pt14:Unid="da437ecf10a94931b7b1873a09716263">
          <w:ilvl w:val="0" pt14:Unid="df460b6395714ffea4b792ca9cfb8ccc"/>
          <w:numId w:val="18" pt14:Unid="e31cdbc1b5ec41e1aae6a7c0f9cb16e4"/>
        </w:numPr>
        <w:tabs pt14:Unid="78873c719f3c4eaf89be4422e486e06e">
          <w:tab w:val="left" w:leader="none" w:pos="800" pt14:Unid="2d326bffa95149219fbc9b748259cab5"/>
        </w:tabs>
        <w:spacing w:after="0" w:line="267" w:lineRule="auto" pt14:Unid="1a2d6e8f863e41718f5026d9769f0de4"/>
        <w:ind w:left="800" w:right="266" w:hanging="266" pt14:Unid="e81f88083a9145af8ceba048f55efbc9"/>
        <w:rPr pt14:Unid="4e0ede7e9a9247fbb0f2f0df0fcc339f">
          <w:rFonts w:ascii="Arial" w:hAnsi="Arial" w:eastAsia="Arial" w:cs="Arial" pt14:Unid="79233d00e7ee44bb80c6e2b37990a7ca"/>
          <w:color w:val="auto" pt14:Unid="eb61a367eaa94f5c890a05034b3794a9"/>
          <w:sz w:val="22" pt14:Unid="242f260a8b8c4aa19edc6a9f90df1dfa"/>
          <w:szCs w:val="22" pt14:Unid="8e4faa76148146e283f4051c8e3fb819"/>
        </w:rPr>
      </w:pPr>
      <w:r>
        <w:rPr pt14:Unid="5536067e8bee4ac08cb190ee17689d8c">
          <w:rFonts w:ascii="Arial" w:hAnsi="Arial" w:eastAsia="Arial" w:cs="Arial" pt14:Unid="c423026b22d74e569a7a53a688d43ccd"/>
          <w:color w:val="auto" pt14:Unid="5df7df95402b4d5f8ac2ec7b2b216acc"/>
          <w:sz w:val="22" pt14:Unid="ddefb7eb99ad49a4857ef9f95dbce0c3"/>
          <w:szCs w:val="22" pt14:Unid="b3ab409241334337b209e894f14567bd"/>
        </w:rPr>
        <w:t>En el microservicio, inyectar en el constructor la interfaz de contratos del servicio que se desea consumir.</w:t>
      </w:r>
    </w:p>
    <w:p pt14:Unid="00fc1d34c81944c8be6d56b61eb6e724">
      <w:pPr pt14:Unid="f205b9b651e741eebb4574941bb613f3">
        <w:spacing w:after="0" w:line="383" w:lineRule="exact" pt14:Unid="fd6dc2e2ac7e43c38a4029d5d7d8a469"/>
        <w:rPr pt14:Unid="94eedd99d44d418c81608471cb187a02">
          <w:color w:val="auto" pt14:Unid="0363e76cc869440a9f376cb05d457e32"/>
          <w:sz w:val="20" pt14:Unid="90da71a26c5749278ec80eedcddd8367"/>
          <w:szCs w:val="20" pt14:Unid="7ea3b2f694ef41ba8973de9be787c4c5"/>
        </w:rPr>
      </w:pPr>
    </w:p>
    <w:p pt14:Unid="f180c8b0b56549f49b8588739cdfcef2">
      <w:pPr pt14:Unid="f7db401cca9146ebb1a5199bd60e7a58">
        <w:tabs pt14:Unid="7082b03de33c478bba51a6d9c3401c8d">
          <w:tab w:val="left" w:leader="none" w:pos="1020" pt14:Unid="aeb70fd0b0cc4a1fbe9204f9a6f3d876"/>
        </w:tabs>
        <w:spacing w:after="0" pt14:Unid="75280ef7d96741fabf862711d4b88122"/>
        <w:ind w:left="260" pt14:Unid="f6712a2d9d8b4d3a8253ddd784819588"/>
        <w:rPr pt14:Unid="55509eee66054ba1b94345dc40fc377f">
          <w:color w:val="auto" pt14:Unid="80f8e515deba424db4c28d6cef567421"/>
          <w:sz w:val="20" pt14:Unid="7ac16a346f31404ea22b6e035b6ecd82"/>
          <w:szCs w:val="20" pt14:Unid="11e68811e0d94dc9ba77ac85a8abd6e3"/>
        </w:rPr>
      </w:pPr>
      <w:r>
        <w:rPr pt14:Unid="42b7cdb5e85947428a5c79bdaa6003b5">
          <w:rFonts w:ascii="Arial" w:hAnsi="Arial" w:eastAsia="Arial" w:cs="Arial" pt14:Unid="637a539648864591b0841a9eadacf3c0"/>
          <w:b w:val="1" pt14:Unid="61ccfcfab26f4af69d9fa2d50ca56525"/>
          <w:bCs w:val="1" pt14:Unid="2569f108547f4af997b7ea650e807285"/>
          <w:color w:val="auto" pt14:Unid="3913ebf3a17c4eea8080f9e2237aaa8f"/>
          <w:sz w:val="24" pt14:Unid="965a93168cb540039d552ead0046c7cd"/>
          <w:szCs w:val="24" pt14:Unid="6cf6841f637d4f15b68193256a5be97b"/>
        </w:rPr>
        <w:t>7.2.2.</w:t>
      </w:r>
      <w:r>
        <w:rPr pt14:Unid="7ff2e87c0402425895b7c77034edf1d5">
          <w:color w:val="auto" pt14:Unid="0d999196d44d4156b0bb224fd43fa3cc"/>
          <w:sz w:val="20" pt14:Unid="4f6f430d99454c7c91dae7d9167b6c50"/>
          <w:szCs w:val="20" pt14:Unid="fb713db6e3524c6d87b8c2d06aeae88d"/>
        </w:rPr>
        <w:tab pt14:Unid="4f790d470b68424da7325b2280e8ca99"/>
      </w:r>
      <w:r>
        <w:rPr pt14:Unid="5c072c4615694970a9391f285ae989f2">
          <w:rFonts w:ascii="Arial" w:hAnsi="Arial" w:eastAsia="Arial" w:cs="Arial" pt14:Unid="50c976f34cc347b2837e8cd34d68fd51"/>
          <w:b w:val="1" pt14:Unid="be6eef0d5bdc4d4cab7dcae77142f06d"/>
          <w:bCs w:val="1" pt14:Unid="1a2e1a56cfa849f38fdc4750c15d5e14"/>
          <w:color w:val="auto" pt14:Unid="d9eb30658e7e49e5a6a862a611f3bb48"/>
          <w:sz w:val="22" pt14:Unid="894b3053552e4ddb853c0a2ef566205c"/>
          <w:szCs w:val="22" pt14:Unid="d42cff74a1b44bf1a21bd6bef93e6a1d"/>
        </w:rPr>
        <w:t>Consistencia eventual</w:t>
      </w:r>
    </w:p>
    <w:p pt14:Unid="fe56dc430e404ce1b0f2a9cdbfb6d937">
      <w:pPr pt14:Unid="e390dc36becc4ef688b9f999eef383f7">
        <w:spacing w:after="0" w:line="252" w:lineRule="exact" pt14:Unid="901c7a45493f41b99868a7f9b0aeb878"/>
        <w:rPr pt14:Unid="a6b54f6022db45aca5b308f61827c39f">
          <w:color w:val="auto" pt14:Unid="78e49148f1a1445688985fd2fdc6ce0a"/>
          <w:sz w:val="20" pt14:Unid="f7cb1c34ccd0454a8e84daec69a66c0b"/>
          <w:szCs w:val="20" pt14:Unid="5064daea2661455cbf0a082cb7daecfb"/>
        </w:rPr>
      </w:pPr>
    </w:p>
    <w:p pt14:Unid="c97497707459465aa397f34f28278abf">
      <w:pPr pt14:Unid="c1afa55585fc4b8ea838291a0c847c0b">
        <w:spacing w:after="0" w:line="259" w:lineRule="auto" pt14:Unid="e229801ea43a42188634fbae3894119f"/>
        <w:ind w:left="260" w:right="266" w:firstLine="339" pt14:Unid="68d6fb7ddbe343acaed644bf3cf6808e"/>
        <w:jc w:val="both" pt14:Unid="365820c5ee8449208aee39b8332fcc62"/>
        <w:rPr pt14:Unid="13404701ae45407a85a9944c8306e942">
          <w:color w:val="auto" pt14:Unid="645a9233961945f99deda929dca4ea54"/>
          <w:sz w:val="20" pt14:Unid="4ccea65a37da446f9e2d63b4fa0b9da4"/>
          <w:szCs w:val="20" pt14:Unid="9d66ecdcdd7946a2be33c1fb0aa2cfb8"/>
        </w:rPr>
      </w:pPr>
      <w:r>
        <w:rPr pt14:Unid="d33eab8ccd344d2780ac00aebd97d06a">
          <w:rFonts w:ascii="Arial" w:hAnsi="Arial" w:eastAsia="Arial" w:cs="Arial" pt14:Unid="46d7e908f8f949f09b19839e353135c7"/>
          <w:color w:val="auto" pt14:Unid="96a636af74c449c1bde20034c7912052"/>
          <w:sz w:val="22" pt14:Unid="4c83fd3fc976434abed67f9818e69d39"/>
          <w:szCs w:val="22" pt14:Unid="1b6537ac3fac46aea3947ad9af2de070"/>
        </w:rPr>
        <w:t>Cada servicio es soberano de sus datos y la mejor manera de conseguir esto es separar los datos de cada uno en diferentes bases de datos. Una única base de datos relacional para toda la aplicación, tal y como se usa en la solución monolítica, tiene dos ventajas principalmente: se pueden emplear transacciones atómicas y restricciones de integridad referencial.</w:t>
      </w:r>
    </w:p>
    <w:p pt14:Unid="362be20fea664214b81087aaa394c024">
      <w:pPr pt14:Unid="f1125aa5d3d4469fa5400b23b7094f64">
        <w:spacing w:after="0" w:line="84" w:lineRule="exact" pt14:Unid="660f0eb0696747e3a8e5ec5d282adc0d"/>
        <w:rPr pt14:Unid="0cb22735a1134b25aa77fb345806939a">
          <w:color w:val="auto" pt14:Unid="e9f9a6165bd545a3a89b94f1de1fb929"/>
          <w:sz w:val="20" pt14:Unid="752c11b5c9fd40f6abc0ccee3b9089a1"/>
          <w:szCs w:val="20" pt14:Unid="14def7ec02bd43ab9cf15c48c7338dc7"/>
        </w:rPr>
      </w:pPr>
    </w:p>
    <w:p pt14:Unid="04019baab1a84a40bc2f2d6471aecdc1">
      <w:pPr pt14:Unid="860bb9a9ca9746f9a42f9a7999d41cc0">
        <w:spacing w:after="0" w:line="280" w:lineRule="auto" pt14:Unid="b83d558a7cbb433d841415c9e1f7b500"/>
        <w:ind w:left="260" w:right="266" w:firstLine="339" pt14:Unid="b9c23ddcbebc4742b495aacd094b178b"/>
        <w:jc w:val="both" pt14:Unid="a337c83b0c8e438b94986238815b9bb7"/>
        <w:rPr pt14:Unid="2cc059bd581047df8769282554d51a15">
          <w:color w:val="auto" pt14:Unid="e3f42e6c503d434b9a0744b6ac6ed0df"/>
          <w:sz w:val="20" pt14:Unid="3e3a5edb28c64602873e3f3449795087"/>
          <w:szCs w:val="20" pt14:Unid="255939228ddd4d439f5e697d63583375"/>
        </w:rPr>
      </w:pPr>
      <w:r>
        <w:rPr pt14:Unid="ef240a4dc3544b69917487563599a3b7">
          <w:rFonts w:ascii="Arial" w:hAnsi="Arial" w:eastAsia="Arial" w:cs="Arial" pt14:Unid="d7d396e006654973ba7cb8be20387d97"/>
          <w:color w:val="auto" pt14:Unid="372428197c0542debbf9354c53597bd8"/>
          <w:sz w:val="21" pt14:Unid="8091bf3c61f2445d9e7537deb3ec750f"/>
          <w:szCs w:val="21" pt14:Unid="1f845272ff5a42c29b9fca08058c98ee"/>
        </w:rPr>
        <w:t>No se puede realizar una transacción única que involucre a diferentes microservicios, sobretodo porque cada uno puede utilizar una tecnología de BD diferente. Las transaccio-nes se deben implementar en la capa de aplicación y en caso de que una operación falle,</w:t>
      </w:r>
    </w:p>
    <w:p pt14:Unid="5abaf24458be4c5796d4e217a9f6568f">
      <w:pPr pt14:Unid="65461bed53484603905869206eb721c5"/>
    </w:p>
    <w:p pt14:Unid="41b9b60319e4466586cda3fa03dffd24">
      <w:pPr pt14:Unid="e0fc02090a844fd9942ce1c877972feb">
        <w:tabs pt14:Unid="dc26a85524a54207b8034f7f0f869226">
          <w:tab w:val="left" w:leader="none" w:pos="2900" pt14:Unid="95eb10a0870a4687800d0fad64c0cf05"/>
        </w:tabs>
        <w:spacing w:after="0" pt14:Unid="4f8202a3276b4ecc97aa860bf51da2f0"/>
        <w:ind w:left="260" pt14:Unid="28c050b611ad44b4a1b6dad73768bef7"/>
        <w:rPr pt14:Unid="bb86f36534b440acbfc8bd697e7f7b4c">
          <w:color w:val="auto" pt14:Unid="571e40265d5b4b0fb6a6b7a21f50b65c"/>
          <w:sz w:val="20" pt14:Unid="c38e7336085946f5bfe966c828f775ad"/>
          <w:szCs w:val="20" pt14:Unid="2589be43a3c542ae91e053b4fd9f118e"/>
        </w:rPr>
      </w:pPr>
      <w:r>
        <w:rPr pt14:Unid="d6971ef2a2a4466c9a8e206f1ec3ab34">
          <w:rFonts w:ascii="Arial" w:hAnsi="Arial" w:eastAsia="Arial" w:cs="Arial" pt14:Unid="482f10d4823047b7860ea20b0ee6de99"/>
          <w:b w:val="1" pt14:Unid="414eb0cd889b46e38d099a2b6c9ddd61"/>
          <w:bCs w:val="1" pt14:Unid="a3de936046a34b49909ad53ab0a02d90"/>
          <w:color w:val="auto" pt14:Unid="68d4ed0aca074a079fa48dd2c34f94fd"/>
          <w:sz w:val="18" pt14:Unid="0629710a0cb142f098a41b6e0483966e"/>
          <w:szCs w:val="18" pt14:Unid="0ac6e6d0ba45471fb5015806763576c4"/>
        </w:rPr>
        <w:t>56</w:t>
      </w:r>
      <w:r>
        <w:rPr pt14:Unid="8f722ee04ee946cfaf8b592227fee911">
          <w:color w:val="auto" pt14:Unid="58ef73681b22424b961d1360388c9e40"/>
          <w:sz w:val="20" pt14:Unid="d204aa0744b34284af1ed9a7579f4da2"/>
          <w:szCs w:val="20" pt14:Unid="27fa5f1f407944fb89cb3ba671e7c7f1"/>
        </w:rPr>
        <w:tab pt14:Unid="1549dd8e9ca746918fba8ee88f4bbdf9"/>
      </w:r>
      <w:r>
        <w:rPr pt14:Unid="414cf68c9b494fcb926f76b2396814f8">
          <w:rFonts w:ascii="Arial" w:hAnsi="Arial" w:eastAsia="Arial" w:cs="Arial" pt14:Unid="d658a9d417b6405a9ffe563088fc82e2"/>
          <w:color w:val="auto" pt14:Unid="a2fd08941cb44d69aaf7aec578d415f1"/>
          <w:sz w:val="19" pt14:Unid="44ea935f56d74639b51b301b681520fc"/>
          <w:szCs w:val="19" pt14:Unid="ce522adb30a14a1ea44cf7cd03fa2b8a"/>
        </w:rPr>
        <w:t>Diseño e implementación de la solución basada en microservicios</w:t>
      </w:r>
    </w:p>
    <w:p pt14:Unid="d6b7b93be39f4db2aee272be1cfd930b">
      <w:pPr pt14:Unid="6db5fcee0b5e4f2ea7bbd901d89c230a">
        <w:spacing w:after="0" w:line="20" w:lineRule="exact" pt14:Unid="3f65dc7906314fa989e0c59e79f64943"/>
        <w:rPr pt14:Unid="8046c596609149359d91c12d4f72c372">
          <w:color w:val="auto" pt14:Unid="02399b66726347c5a0aae3c5e8884969"/>
          <w:sz w:val="20" pt14:Unid="67b0e2d17ae94e69a95e730dfbbd79ff"/>
          <w:szCs w:val="20" pt14:Unid="a5db31efec27475ea4646166a066d8d0"/>
        </w:rPr>
      </w:pPr>
    </w:p>
    <w:p pt14:Unid="68acc173c3144596865a7671100792a3">
      <w:pPr pt14:Unid="ab8bb14124334ec395208bbd424086aa">
        <w:spacing w:after="0" w:line="200" w:lineRule="exact" pt14:Unid="b013eff7cbc24dd4884ef87caf75d6fd"/>
        <w:rPr pt14:Unid="1d50d0187b674ef8a6d16af4c316e42d">
          <w:color w:val="auto" pt14:Unid="cace2f90e16749849b148405d6dd9be9"/>
          <w:sz w:val="20" pt14:Unid="b1fc47afd7a049089888ad16de657165"/>
          <w:szCs w:val="20" pt14:Unid="0b26182b1fcb4d8fb8f72e114fc6b8eb"/>
        </w:rPr>
      </w:pPr>
    </w:p>
    <w:p pt14:Unid="b365903c21c1488eb9069308661a0c93">
      <w:pPr pt14:Unid="fa75db19c6404b43b09f0fa09a0a3227">
        <w:spacing w:after="0" w:line="320" w:lineRule="exact" pt14:Unid="1d2483a0eea94b648a1660ec05d61c01"/>
        <w:rPr pt14:Unid="a927586d601f49bdbaed016afcd044ae">
          <w:color w:val="auto" pt14:Unid="9dadc702f1ec4822a33cedb6c92d0180"/>
          <w:sz w:val="20" pt14:Unid="f6f2865aeee142818915de1d9cb8626e"/>
          <w:szCs w:val="20" pt14:Unid="45f896ac18ca414081bb5df2bd3c7cb9"/>
        </w:rPr>
      </w:pPr>
    </w:p>
    <w:p pt14:Unid="33b1018faac242dcae9a61321d788fba">
      <w:pPr pt14:Unid="6e5304fb4de4489b9dfaafbdd5be7dca">
        <w:spacing w:after="0" w:line="267" w:lineRule="auto" pt14:Unid="a7136f277db74ab281a6779e3c900bd5"/>
        <w:ind w:left="260" w:right="266" pt14:Unid="04c09dfd9f874841a4e441658a5e5f8c"/>
        <w:jc w:val="both" pt14:Unid="58f96217863b46e09877791b8ecf2fee"/>
        <w:rPr pt14:Unid="514dc334cb934eb6b0e7dd06fff21a12">
          <w:rFonts w:ascii="Arial" w:hAnsi="Arial" w:eastAsia="Arial" w:cs="Arial" pt14:Unid="bb4001e7d29e45f1aef51ac8c7b1c580"/>
          <w:color w:val="auto" pt14:Unid="5de348eb08da438983a0f0816be2def0"/>
          <w:sz w:val="22" pt14:Unid="bae736fbb89848058f8e7373339884a2"/>
          <w:szCs w:val="22" pt14:Unid="7e7b1537252e4007841d265bbb845f81"/>
        </w:rPr>
      </w:pPr>
      <w:r>
        <w:rPr pt14:Unid="1f8a0b3969fb448a982d4fa4ecec110f">
          <w:rFonts w:ascii="Arial" w:hAnsi="Arial" w:eastAsia="Arial" w:cs="Arial" pt14:Unid="558d2b82c7df4306b4226fe6da6e6a0c"/>
          <w:color w:val="auto" pt14:Unid="f0688c1aed9a4bb1bcb515c17a62be5d"/>
          <w:sz w:val="22" pt14:Unid="a305dc9a7c4940cbbf228f875f774d88"/>
          <w:szCs w:val="22" pt14:Unid="8ae0d527bc1d4b36b19fe333eac8a274"/>
        </w:rPr>
        <w:t>se deben establecer mecanismos de compensación que reviertan los cambios hechos hasta ese punto</w:t>
      </w:r>
      <w:del w:author="Open-Xml-PowerTools" w:id="209" w:date="2018-08-17T03:01:57.7201102+02:00">
        <w:r>
          <w:rPr pt14:Unid="9313a2e80ce540b6b1bb7481942b9ca7">
            <w:rFonts w:ascii="Arial" w:hAnsi="Arial" w:eastAsia="Arial" w:cs="Arial" pt14:Unid="2a2d9a84701a45999a30476fd4e4c8e3"/>
            <w:color w:val="auto" pt14:Unid="9cdea81453bf412fb216a97e390e2bcd"/>
            <w:sz w:val="22" pt14:Unid="c36f96cf6067455989d94930fb36775d"/>
            <w:szCs w:val="22" pt14:Unid="099f3167b05844288cfee99723a6b875"/>
          </w:rPr>
          <w:delText>.</w:delText>
        </w:r>
      </w:del>
      <w:r>
        <w:rPr pt14:Unid="1f8a0b3969fb448a982d4fa4ecec110f">
          <w:rFonts w:ascii="Arial" w:hAnsi="Arial" w:eastAsia="Arial" w:cs="Arial" pt14:Unid="558d2b82c7df4306b4226fe6da6e6a0c"/>
          <w:color w:val="auto" pt14:Unid="f0688c1aed9a4bb1bcb515c17a62be5d"/>
          <w:sz w:val="22" pt14:Unid="a305dc9a7c4940cbbf228f875f774d88"/>
          <w:szCs w:val="22" pt14:Unid="8ae0d527bc1d4b36b19fe333eac8a274"/>
        </w:rPr>
        <w:t xml:space="preserve"> [7]</w:t>
      </w:r>
      <w:ins w:author="Open-Xml-PowerTools" w:id="210" w:date="2018-08-17T03:01:57.7201102+02:00">
        <w:r>
          <w:rPr pt14:Unid="1f8a0b3969fb448a982d4fa4ecec110f">
            <w:rFonts w:ascii="Arial" w:hAnsi="Arial" w:eastAsia="Arial" w:cs="Arial" pt14:Unid="558d2b82c7df4306b4226fe6da6e6a0c"/>
            <w:color w:val="auto" pt14:Unid="f0688c1aed9a4bb1bcb515c17a62be5d"/>
            <w:sz w:val="22" pt14:Unid="a305dc9a7c4940cbbf228f875f774d88"/>
            <w:szCs w:val="22" pt14:Unid="8ae0d527bc1d4b36b19fe333eac8a274"/>
          </w:rPr>
          <w:t>.</w:t>
        </w:r>
      </w:ins>
    </w:p>
    <w:p pt14:Unid="9901ffdd59bc44c4ac68aa057faeb18c">
      <w:pPr pt14:Unid="c8d1c69ac59448f78378b6660bcc91d3">
        <w:spacing w:after="0" w:line="73" w:lineRule="exact" pt14:Unid="a05966b64fdb4f40a6a9cd1fd2d64d20"/>
        <w:rPr pt14:Unid="43acd5253f8441b0926ff90f1086b52f">
          <w:color w:val="auto" pt14:Unid="763b5ea5d14d41e4aef2fb928d03c472"/>
          <w:sz w:val="20" pt14:Unid="fc6088173f014242a7e5a5f81c242053"/>
          <w:szCs w:val="20" pt14:Unid="29149a8ccfbc4028a230b1de9377b966"/>
        </w:rPr>
      </w:pPr>
    </w:p>
    <w:p pt14:Unid="44750b5648bc429e965c8c6708e218ca">
      <w:pPr pt14:Unid="871cf6f724a74172a4c4be5d8497af2e">
        <w:spacing w:after="0" w:line="258" w:lineRule="auto" pt14:Unid="925dbb3f09eb45af9d31091f2037fde0"/>
        <w:ind w:left="260" w:right="266" w:firstLine="339" pt14:Unid="77b09cbb20db402f995f79f50bb2e749"/>
        <w:jc w:val="both" pt14:Unid="244ca5b855c44438a02b78346767fb33"/>
        <w:rPr pt14:Unid="53da48c67c2c4e17a4d6e2d1eca3e741">
          <w:color w:val="auto" pt14:Unid="36e1ce11022e46528e72ff9bc3999fc6"/>
          <w:sz w:val="20" pt14:Unid="b15fe22cd835453daab345c45c349557"/>
          <w:szCs w:val="20" pt14:Unid="8b4ffe2c7714411c8e2de648ae9b2be2"/>
        </w:rPr>
      </w:pPr>
      <w:r>
        <w:rPr pt14:Unid="f263e59b7394441793401de28c69d512">
          <w:rFonts w:ascii="Arial" w:hAnsi="Arial" w:eastAsia="Arial" w:cs="Arial" pt14:Unid="502d8b0a488f41e3864d64b4784fe175"/>
          <w:color w:val="auto" pt14:Unid="d1e28d0fe99a4035b76899aa8fa89101"/>
          <w:sz w:val="22" pt14:Unid="ace4f21233bb4afc983d9bfc9052bf6a"/>
          <w:szCs w:val="22" pt14:Unid="48f3269d96144fb0be511f0c8d6b9d94"/>
        </w:rPr>
        <w:t>Por suerte, las únicas referencias en los datos que hay entre diferentes servicios son las que hay desde incidencias y pedidos al servicio de seguridad. Tanto los pedidos, las incidencias y los comentarios están asociados a un cliente. En caso de que se borre un cliente, en cascada se deben borrar las instancias de estas entidades que tenga asociadas como si de una transacción se tratara. La operación de eliminar un cliente no está sopor-tada por la API, por lo que no ha sido necesario implementar ninguna transacción entre microservicios.</w:t>
      </w:r>
    </w:p>
    <w:p pt14:Unid="8271584d2c144c9eaba2b89d262056fc">
      <w:pPr pt14:Unid="c8abe8e8606e427f89459232bb83455c">
        <w:spacing w:after="0" w:line="87" w:lineRule="exact" pt14:Unid="bdd7979672074375ba880d987933c8ff"/>
        <w:rPr pt14:Unid="83faa14cbfbc4fdb92fa1a35928975f8">
          <w:color w:val="auto" pt14:Unid="9b4aca21d1744770bd4a092c17dd1f56"/>
          <w:sz w:val="20" pt14:Unid="8a995bb70baa4e418b31a401559933b0"/>
          <w:szCs w:val="20" pt14:Unid="93451f8f306742d5af4a27c63f3b91ce"/>
        </w:rPr>
      </w:pPr>
    </w:p>
    <w:p pt14:Unid="3705dd340844483d8889956d0a2483bf">
      <w:pPr pt14:Unid="10757193f6534107952bd5ea777432ad">
        <w:spacing w:after="0" w:line="259" w:lineRule="auto" pt14:Unid="0d65cb96d95d47c2966e2bad24e57660"/>
        <w:ind w:left="260" w:right="266" w:firstLine="339" pt14:Unid="94248319149344788e3b5a884e1a0fd6"/>
        <w:jc w:val="both" pt14:Unid="877ba8c95a5e4c6387ed3ccc63e8a73f"/>
        <w:rPr pt14:Unid="5d04bf01cd414eb9a9a9e9472d1d5d9e">
          <w:color w:val="auto" pt14:Unid="08831d7306ae4544a0ad3f18b1e3f259"/>
          <w:sz w:val="20" pt14:Unid="e7698af7b4a44c39adac60e2cd62cda2"/>
          <w:szCs w:val="20" pt14:Unid="fc580d7f4bb640adaf43d3130fa3ad60"/>
        </w:rPr>
      </w:pPr>
      <w:r>
        <w:rPr pt14:Unid="f760758fb2c941729713e8a08ba2dfe3">
          <w:rFonts w:ascii="Arial" w:hAnsi="Arial" w:eastAsia="Arial" w:cs="Arial" pt14:Unid="12b64f4129e14ea58db64763b3d972f0"/>
          <w:color w:val="auto" pt14:Unid="aac8483b0663452aadc9a541b0c9e80e"/>
          <w:sz w:val="22" pt14:Unid="d3c703969ff845b7ab43e7ae45e093ce"/>
          <w:szCs w:val="22" pt14:Unid="315a474f50894da8b9e8c087c103acf2"/>
        </w:rPr>
        <w:t>En caso de que estuviera soportada, no se puede realizar de forma atómica y la con-sistencia sería eventual. Un usuario podría ver un estado inconsistente del sistema si se ha eliminado un cliente en el microservicio de seguridad pero sus pedidos todavía no en el microservicio de pedidos. Se denomina eventual porque en algún punto próximo del tiempo la transacción que se ha iniciado entre diferentes microservicios para eliminar a un usuario se completará en todo el sistema.</w:t>
      </w:r>
    </w:p>
    <w:p pt14:Unid="562316c4af904301ba951d175041b8d1">
      <w:pPr pt14:Unid="b633d35c8f8f48f292ed96e2bf2b46c6">
        <w:spacing w:after="0" w:line="82" w:lineRule="exact" pt14:Unid="cb0e60e82cb147c4af1948362bd3564a"/>
        <w:rPr pt14:Unid="0e2f3ec555a54adbb15cfbbfa5f3307f">
          <w:color w:val="auto" pt14:Unid="a6e5d0b6c7254da783136e715cd4fd1e"/>
          <w:sz w:val="20" pt14:Unid="fcc91932779548508eba50ec244c7d25"/>
          <w:szCs w:val="20" pt14:Unid="09817685aceb4021bf95c46021c1ec2b"/>
        </w:rPr>
      </w:pPr>
    </w:p>
    <w:p pt14:Unid="df70795c352f43bb918000c13c22efe2">
      <w:pPr pt14:Unid="4d699f86158848e2944a54f1034a263e">
        <w:spacing w:after="0" w:line="272" w:lineRule="auto" pt14:Unid="f3d4239d6c5c4a358af9dc4c49cb4744"/>
        <w:ind w:left="260" w:right="266" w:firstLine="339" pt14:Unid="99bcf89b0b414b1db78361d6b02ef1a4"/>
        <w:jc w:val="both" pt14:Unid="c106e898108a4ef2ae3c6fd239f536e9"/>
        <w:rPr pt14:Unid="5ad978a25bfd4b8e8bac9278160cdefd">
          <w:rFonts w:ascii="Arial" w:hAnsi="Arial" w:eastAsia="Arial" w:cs="Arial" pt14:Unid="a66dfb04aba34f7aafa8e48c569c7707"/>
          <w:color w:val="auto" pt14:Unid="295c95c98b99464987675c1a6c123c6d"/>
          <w:sz w:val="21" pt14:Unid="0e4317acab0e4d4ab71b4853e96e1539"/>
          <w:szCs w:val="21" pt14:Unid="73f3b250a0ef438193c54288f4141d74"/>
        </w:rPr>
      </w:pPr>
      <w:r>
        <w:rPr pt14:Unid="9251020c6cad418ea3ec26aa3d04f762">
          <w:rFonts w:ascii="Arial" w:hAnsi="Arial" w:eastAsia="Arial" w:cs="Arial" pt14:Unid="b9504380a142465ba6471c0ec61be8de"/>
          <w:color w:val="auto" pt14:Unid="8096d379a0fa42278cfe198874c6918a"/>
          <w:sz w:val="21" pt14:Unid="037fe80122ec40cf80bdf75017f30ca5"/>
          <w:szCs w:val="21" pt14:Unid="38839818cc154dd1a17f8db30d6dfdc7"/>
        </w:rPr>
        <w:t>En cuanto a las restricciones de integridad referencial, en una base de datos relacional se modela a través de claves externas (foreign key, FK). Dentro de la base de datos de un servicio podemos emplear FKs, como ocurre en las relaciones entre pedido y compra. Sin embargo, en las relaciones que hemos comentado con el módulo de seguridad, no se pueden emplear como tal FKs porque se referenciaría a otra base de datos. En su lugar, se almacena únicamente el identificador de la entidad referenciada y cuando se quiere acceder a ella se debe hacer una petición al servicio que la gestiona. Esto se refleja en las entidades de la capa de dominio, como se ve en la figura 7.6.</w:t>
      </w:r>
    </w:p>
    <w:p pt14:Unid="cf639c18f3c040c485ed05bb82aef04c">
      <w:pPr pt14:Unid="280b6e5ef7b94c5c82551463f41c4fe1">
        <w:spacing w:after="0" w:line="20" w:lineRule="exact" pt14:Unid="1d293e1e054e494491a9123031b2e418"/>
        <w:rPr pt14:Unid="209fe9e92eb846d7bb4039fb38317388">
          <w:color w:val="auto" pt14:Unid="d169ea6458fb499eba694927340d5a13"/>
          <w:sz w:val="20" pt14:Unid="f5846c0aedf6496690efccbafefa47ce"/>
          <w:szCs w:val="20" pt14:Unid="2166fe30187c4ccb86a3aa5abdfcc1d1"/>
        </w:rPr>
      </w:pPr>
      <w:r>
        <w:rPr pt14:Unid="4ce6fe3681834636ad0dc029ef66ba97">
          <w:color w:val="auto" pt14:Unid="50604e953343413a9c7dea3675b72571"/>
          <w:sz w:val="20" pt14:Unid="3e5e084beab5496db4304afda02645a4"/>
          <w:szCs w:val="20" pt14:Unid="15930533a95b497a8e8ca0790a0f4ed0"/>
        </w:rPr>
        <w:drawing pt14:Unid="e1af907d8b704a0083ceb93305d139dd" pt14:SHA1Hash="a3e8304f26f354d489e02d840f019348e6aee031">
          <wp:anchor simplePos="0" relativeHeight="251657728" behindDoc="1" locked="0" layoutInCell="0" allowOverlap="1" pt14:Unid="5fc180e5b6ac4ba0be5a47cfded9a5b5">
            <wp:simplePos x="0" y="0" pt14:Unid="7b01ccbd793d41918fd8ae6e99556028"/>
            <wp:positionH relativeFrom="column" pt14:Unid="ef06507c15054703a74b90ff33ceb558">
              <wp:posOffset pt14:Unid="408793e095af4c67856f5cc366deb051">165735</wp:posOffset>
            </wp:positionH>
            <wp:positionV relativeFrom="paragraph" pt14:Unid="0655a35c783a4964b05311ce09da44ab">
              <wp:posOffset pt14:Unid="1123e781f3604387a6c0b398e4ad5d4f">134620</wp:posOffset>
            </wp:positionV>
            <wp:extent cx="5488940" cy="1871980" pt14:Unid="8b32ea9ff5f946dfa36889971119afc4"/>
            <wp:wrapNone pt14:Unid="817ef312883f43859d87890b4378844c"/>
            <wp:docPr id="61" name="Picture 265" pt14:Unid="e2fda1e0389a4961987f6e5acb6ede6f"/>
            <wp:cNvGraphicFramePr pt14:Unid="cde5f8d107b54ffa8b0259e12d8bad31">
              <a:graphicFrameLocks xmlns:a="http://schemas.openxmlformats.org/drawingml/2006/main" noChangeAspect="1" pt14:Unid="d28138e134af46a69bbcf6f194e7ca90"/>
            </wp:cNvGraphicFramePr>
            <a:graphic xmlns:a="http://schemas.openxmlformats.org/drawingml/2006/main" pt14:Unid="904568fc15a945cb82ca442ee187b68e">
              <a:graphicData uri="http://schemas.openxmlformats.org/drawingml/2006/picture" pt14:Unid="d9148e30937f456d88a42482f4450d89">
                <pic:pic xmlns:pic="http://schemas.openxmlformats.org/drawingml/2006/picture" pt14:Unid="791f80cb796445008537da35e3b971fc">
                  <pic:nvPicPr pt14:Unid="dda55e91013a4796b7a26779cf5e6276">
                    <pic:cNvPr id="0" name="Picture 265" pt14:Unid="077821ba07994af7a2d7b8344b12af98"/>
                    <pic:cNvPicPr pt14:Unid="c2580dc4d99f405ea8cbf1fe71df4d4d">
                      <a:picLocks noChangeAspect="1" noChangeArrowheads="1" pt14:Unid="7da337f76eaf4293be16adeff781574a"/>
                    </pic:cNvPicPr>
                  </pic:nvPicPr>
                  <pic:blipFill pt14:Unid="e18b6297751c4b339c78b72507f4fdbf">
                    <a:blip r:embed="rId67" pt14:Unid="8c36501da7e44bf7b3fadc28709cf88d">
                      <a:extLst pt14:Unid="adf73605436d4cd2a5ecec9708008161">
                        <a:ext uri="{28A0092B-C50C-407E-A947-70E740481C1C}" pt14:Unid="4549e0fc91ee43578e11e95a6d798bad"/>
                      </a:extLst>
                    </a:blip>
                    <a:srcRect pt14:Unid="859942d2beda410abaecc9a8d9244934"/>
                    <a:stretch pt14:Unid="4b8b84c4a4274282bbdafe462ed95785">
                      <a:fillRect pt14:Unid="2097075804d14c82b3d657b0fdb775dd"/>
                    </a:stretch>
                  </pic:blipFill>
                  <pic:spPr bwMode="auto" pt14:Unid="6f3012337f974f6a805617473f909cc7">
                    <a:xfrm pt14:Unid="829dedf7b47c400888dd0a019b9e76b4">
                      <a:off x="0" y="0" pt14:Unid="c15114d1f497425eb470852db27bd707"/>
                      <a:ext cx="5488940" cy="1871980" pt14:Unid="dd6e068ebc8b4e29bc7061417e4e9c78"/>
                    </a:xfrm>
                    <a:prstGeom prst="rect" pt14:Unid="10241bf7b3a8472ab467ec6b491abebc">
                      <a:avLst pt14:Unid="4a24edd8aa184077bf1c2917f6a5e62c"/>
                    </a:prstGeom>
                    <a:noFill pt14:Unid="f39fe851c5584f768e6ffbd96f53125a"/>
                  </pic:spPr>
                </pic:pic>
              </a:graphicData>
            </a:graphic>
          </wp:anchor>
        </w:drawing>
      </w:r>
    </w:p>
    <w:p pt14:Unid="05bace8170cb4991bc88d657b21333ce">
      <w:pPr pt14:Unid="b64a959509ee477fa5acc7bb62958694">
        <w:spacing w:after="0" w:line="200" w:lineRule="exact" pt14:Unid="c6c298771a7a4f7b93a4e23caa4f2551"/>
        <w:rPr pt14:Unid="b4e0fe21fd6042efa2145a2d567751fa">
          <w:color w:val="auto" pt14:Unid="efd4101cca3a41aeb7ae03e04db1e1bd"/>
          <w:sz w:val="20" pt14:Unid="37959af6077e4e059495e8aa2542d325"/>
          <w:szCs w:val="20" pt14:Unid="1e414177dade4e769eb5d752fb9cdb89"/>
        </w:rPr>
      </w:pPr>
    </w:p>
    <w:p pt14:Unid="9119744a36344dad8886679a85719945">
      <w:pPr pt14:Unid="dd8af11a453b49ee9d0aad1f3c9a54d0">
        <w:spacing w:after="0" w:line="200" w:lineRule="exact" pt14:Unid="5965620b105c4e28bfebaaaa6f1e20d4"/>
        <w:rPr pt14:Unid="fbdbbed566ab4580a5e9b1e41784a166">
          <w:color w:val="auto" pt14:Unid="cd2313d9701642449e45703d95de6208"/>
          <w:sz w:val="20" pt14:Unid="8909911826ff4737aa71e0c14816f5c8"/>
          <w:szCs w:val="20" pt14:Unid="9a9fde9aaa1840839c0ce724a61fb392"/>
        </w:rPr>
      </w:pPr>
    </w:p>
    <w:p pt14:Unid="f4be9b0df55f4717aa6f5895ee42d40b">
      <w:pPr pt14:Unid="2b51667979a04e16a92b6c63907b64af">
        <w:spacing w:after="0" w:line="200" w:lineRule="exact" pt14:Unid="84cdb5c71a5c4f67af03246bc211eb17"/>
        <w:rPr pt14:Unid="48765a90a0f14f3da9f65685693a981e">
          <w:color w:val="auto" pt14:Unid="8854cd61e4544b1eb4f61d14cbee0bd5"/>
          <w:sz w:val="20" pt14:Unid="199307f7561f4ca7ad1ab20166d6636a"/>
          <w:szCs w:val="20" pt14:Unid="d84c5faefb9b4d4e8bf2932994cceb42"/>
        </w:rPr>
      </w:pPr>
    </w:p>
    <w:p pt14:Unid="ce59862d8d214439b60018a91cb08362">
      <w:pPr pt14:Unid="c0e7c169ecd3429488ea4dbcb730c4d2">
        <w:spacing w:after="0" w:line="200" w:lineRule="exact" pt14:Unid="e623d5a1b2ee4653b385c7c631cd9108"/>
        <w:rPr pt14:Unid="66f2c74631c54989ad568e83261d99cc">
          <w:color w:val="auto" pt14:Unid="0d94764531914e5691955d88ad1242e6"/>
          <w:sz w:val="20" pt14:Unid="18799fdc4b9c4e8db31c7ad9c7baec36"/>
          <w:szCs w:val="20" pt14:Unid="90fd6919345a44dfbef91f4f420221d1"/>
        </w:rPr>
      </w:pPr>
    </w:p>
    <w:p pt14:Unid="d8a1a245f38245bf92f9609a463074c9">
      <w:pPr pt14:Unid="f12ead2d0af048bbac62d5c0e6998a7c">
        <w:spacing w:after="0" w:line="200" w:lineRule="exact" pt14:Unid="665fdb328d884fae9432fd067190a396"/>
        <w:rPr pt14:Unid="e22e1c16d8ac4d82ab2ffeb95a52da56">
          <w:color w:val="auto" pt14:Unid="2b4edd4d8b8f4bc887762a4c9f5052a4"/>
          <w:sz w:val="20" pt14:Unid="818c1af00a7740a1bcba68e4cbb01446"/>
          <w:szCs w:val="20" pt14:Unid="be4ec5bba5e84600b9fcfa94f91722b6"/>
        </w:rPr>
      </w:pPr>
    </w:p>
    <w:p pt14:Unid="32d60257d25c4841bb3266a0582fbac8">
      <w:pPr pt14:Unid="3c1b6ee6fef144da8334c4995a8d6dbb">
        <w:spacing w:after="0" w:line="200" w:lineRule="exact" pt14:Unid="c5190fa254e641caa0ae6ab7ba9f6111"/>
        <w:rPr pt14:Unid="72fec7b1f592449eaea27f7469256a8f">
          <w:color w:val="auto" pt14:Unid="b59a1fb887134b8bbe13d0ee6f572a5d"/>
          <w:sz w:val="20" pt14:Unid="6eea907eb7f0468090f98fb536315792"/>
          <w:szCs w:val="20" pt14:Unid="87aa9d74881744188c886b7ef5bc3e4e"/>
        </w:rPr>
      </w:pPr>
    </w:p>
    <w:p pt14:Unid="b13c7194b31f41d3a48fafde6b5444cd">
      <w:pPr pt14:Unid="4adb56fb33ac4630bf5644c85f976f04">
        <w:spacing w:after="0" w:line="200" w:lineRule="exact" pt14:Unid="716ca4093e5449138b83edf88f5249f7"/>
        <w:rPr pt14:Unid="1f1277473641475ea8055ccc6e39ea8c">
          <w:color w:val="auto" pt14:Unid="a0ab149c44a24ac89c9a591d1a40a148"/>
          <w:sz w:val="20" pt14:Unid="e19119041fff45e5ad50ca5a6a011555"/>
          <w:szCs w:val="20" pt14:Unid="febe2fe8e08747cfbf087ab50c1cf529"/>
        </w:rPr>
      </w:pPr>
    </w:p>
    <w:p pt14:Unid="06d1f1f8f97341e19cb5b5ce9da6b505">
      <w:pPr pt14:Unid="481bc957fc854323b85d61f5378c97aa">
        <w:spacing w:after="0" w:line="200" w:lineRule="exact" pt14:Unid="d5fb6d9e5f374131b5463702c85b3f23"/>
        <w:rPr pt14:Unid="f00567e98ae44f1e9c9ae167d0105acb">
          <w:color w:val="auto" pt14:Unid="3f25eb69622d43e9967dce5e30515658"/>
          <w:sz w:val="20" pt14:Unid="cc88d71c3f704b79af9e8e42359ee550"/>
          <w:szCs w:val="20" pt14:Unid="48d42db314584accb0d4771a9d737613"/>
        </w:rPr>
      </w:pPr>
    </w:p>
    <w:p pt14:Unid="0b5d71b5c24a4942878dd90893c31b5b">
      <w:pPr pt14:Unid="5b9e0d52a9d5403a861c41af3a67127b">
        <w:spacing w:after="0" w:line="200" w:lineRule="exact" pt14:Unid="1c042e092d154e2d8344a17a19543c1b"/>
        <w:rPr pt14:Unid="6ad5843d4b96444f94cf2fd7ed5b499e">
          <w:color w:val="auto" pt14:Unid="3a80c0843a3c4ba0bdabc65d1aef2dcf"/>
          <w:sz w:val="20" pt14:Unid="3da7eb590abe42939d2af221e97bac6f"/>
          <w:szCs w:val="20" pt14:Unid="9b2d0afbb2c54316ae94590dfe05503c"/>
        </w:rPr>
      </w:pPr>
    </w:p>
    <w:p pt14:Unid="53536c5708144cd3b3205f6eff085528">
      <w:pPr pt14:Unid="81b3ea9a217e48a5b50d2d6b6993d876">
        <w:spacing w:after="0" w:line="200" w:lineRule="exact" pt14:Unid="21e9e76cca5340a8b41326762baa908e"/>
        <w:rPr pt14:Unid="a57e2bd31ab74c1eafe06dcd92b88473">
          <w:color w:val="auto" pt14:Unid="9148eb81dd7b4e86a8d503ce79b9ef2e"/>
          <w:sz w:val="20" pt14:Unid="e88dd233f77449b186bea441a3b375b3"/>
          <w:szCs w:val="20" pt14:Unid="4fe8ccbd3797412b8a471af9f511aa4e"/>
        </w:rPr>
      </w:pPr>
    </w:p>
    <w:p pt14:Unid="81417ccf1a5a434f86bfea37a143a091">
      <w:pPr pt14:Unid="133559b24ad446f1b6a27177856591a9">
        <w:spacing w:after="0" w:line="200" w:lineRule="exact" pt14:Unid="902bedc51eb642bca992700be3399dc5"/>
        <w:rPr pt14:Unid="bf5d7a64b0b041878ebfc9cba78f7d29">
          <w:color w:val="auto" pt14:Unid="dd5b7eb3e03043528e921daaf6b1d8b4"/>
          <w:sz w:val="20" pt14:Unid="9faa9db6964d451b88b74d1c1f253818"/>
          <w:szCs w:val="20" pt14:Unid="9f9a9d552191458d9bad5a6bc091c5c4"/>
        </w:rPr>
      </w:pPr>
    </w:p>
    <w:p pt14:Unid="63d10cdaa49747eeab9b492fe2b0964d">
      <w:pPr pt14:Unid="dcdaef483c62435884edbd5343a558c5">
        <w:spacing w:after="0" w:line="200" w:lineRule="exact" pt14:Unid="5d0f57a41cd148f98bd3011aad8d80b1"/>
        <w:rPr pt14:Unid="a20becf8f5fe4b22a838d3ff598ce4fa">
          <w:color w:val="auto" pt14:Unid="04268f0a532f42ed8dd0f3b35a4a829a"/>
          <w:sz w:val="20" pt14:Unid="ef9f2f8d145842fb8b715f6362695235"/>
          <w:szCs w:val="20" pt14:Unid="00b6c86158c14655a35e9f379982381f"/>
        </w:rPr>
      </w:pPr>
    </w:p>
    <w:p pt14:Unid="54d8ab736c16422a83f1fa05c681054f">
      <w:pPr pt14:Unid="b17801604bce4c14bc43e897391e7685">
        <w:spacing w:after="0" w:line="200" w:lineRule="exact" pt14:Unid="453b1cb6412a41d6b206e11e25f4d5d4"/>
        <w:rPr pt14:Unid="fa546cc7f14343038ba5f6866ea138b8">
          <w:color w:val="auto" pt14:Unid="3ffa08315c0b424db9a5e3387063f2f9"/>
          <w:sz w:val="20" pt14:Unid="d940d0e3548d47bdb75c603d7f8c6066"/>
          <w:szCs w:val="20" pt14:Unid="6c257ff382764e198ce33f5de3587bbc"/>
        </w:rPr>
      </w:pPr>
    </w:p>
    <w:p pt14:Unid="da88a8b2e3d242d99cf271a6b4f5f748">
      <w:pPr pt14:Unid="654c9f0a5ae742208e3d233b5da992f1">
        <w:spacing w:after="0" w:line="200" w:lineRule="exact" pt14:Unid="f698e589409c4d95ae2698ca0af2b139"/>
        <w:rPr pt14:Unid="f8f4f7236c7d4a51b1d1a62088c0cf5f">
          <w:color w:val="auto" pt14:Unid="f612b97ef20a409092b1d59365cb770f"/>
          <w:sz w:val="20" pt14:Unid="ab202951daff4bf3845ab6f4d817ddd5"/>
          <w:szCs w:val="20" pt14:Unid="a2fa56a873824a5ab382e695bd2778e7"/>
        </w:rPr>
      </w:pPr>
    </w:p>
    <w:p pt14:Unid="0d466b70ba49499abf17fd28ebeb8e52">
      <w:pPr pt14:Unid="e7c3fd9bb0fd427c9bcd264b553c79cb">
        <w:spacing w:after="0" w:line="200" w:lineRule="exact" pt14:Unid="bf0ef3e4759a43d386680b0a88e58130"/>
        <w:rPr pt14:Unid="817c0147bdd047e0870ee8e1bf9e25c2">
          <w:color w:val="auto" pt14:Unid="fa4a43f3f0c54ceabeadb134753c3156"/>
          <w:sz w:val="20" pt14:Unid="bb5e494c81f8411c9452651fb0a19161"/>
          <w:szCs w:val="20" pt14:Unid="1122d8871f204974ad0ae74308b66770"/>
        </w:rPr>
      </w:pPr>
    </w:p>
    <w:p pt14:Unid="0c5317e7ddff4e59bed4a6e8c01575b4">
      <w:pPr pt14:Unid="9cf60cbfa7f7461cabbaf3ed482e6c4d">
        <w:spacing w:after="0" w:line="321" w:lineRule="exact" pt14:Unid="9bb9558d3ec346fbb57ffabbbd9125f2"/>
        <w:rPr pt14:Unid="3649f9dabbb241edb671b6cb149b0712">
          <w:color w:val="auto" pt14:Unid="60666383c2d14cc3ae06949129f3b748"/>
          <w:sz w:val="20" pt14:Unid="52e57322dc16429aaf3cebb8b316935e"/>
          <w:szCs w:val="20" pt14:Unid="425d67fb353f4daabf94c878832b3611"/>
        </w:rPr>
      </w:pPr>
    </w:p>
    <w:p pt14:Unid="14571ad2232e4c0289a3aa86473020f9">
      <w:pPr pt14:Unid="4ff769a3f4e144f9b968f8551abf21ea">
        <w:spacing w:after="0" w:line="262" w:lineRule="auto" pt14:Unid="9e818aaaeeae4523b36d001bbc6f536b"/>
        <w:ind w:left="260" w:right="266" pt14:Unid="6ebd3ae43342416da904457afbd09f62"/>
        <w:jc w:val="center" pt14:Unid="9a685600a3db4a5485d344d3514eb21d"/>
        <w:rPr pt14:Unid="b6c2ed456b204ac2a47f4ed1bebd91a9">
          <w:color w:val="auto" pt14:Unid="e07e5c360e504130ae2315064547141c"/>
          <w:sz w:val="20" pt14:Unid="8e5fcc2a77ed410296522049840360fc"/>
          <w:szCs w:val="20" pt14:Unid="16afd6c6d67a4487b9c735bc360a72e6"/>
        </w:rPr>
      </w:pPr>
      <w:r>
        <w:rPr pt14:Unid="1d0ae78d4c6545389648edec357c6069">
          <w:rFonts w:ascii="Arial" w:hAnsi="Arial" w:eastAsia="Arial" w:cs="Arial" pt14:Unid="c7c368ab842a4fc5b18e515c77d7a7e5"/>
          <w:b w:val="1" pt14:Unid="88f3582b83334c0a98caba2cf2dc23cd"/>
          <w:bCs w:val="1" pt14:Unid="7da34b7d809b4a00a646154894ae5e22"/>
          <w:color w:val="auto" pt14:Unid="82f1abe6e81449b8b3951e42b991b2b5"/>
          <w:sz w:val="20" pt14:Unid="34d17e3869ae46a9a46a1680abc68fce"/>
          <w:szCs w:val="20" pt14:Unid="23710e8d7acc49709e3a9297a1b82c19"/>
        </w:rPr>
        <w:t xml:space="preserve">Figura 7.6: </w:t>
      </w:r>
      <w:r>
        <w:rPr pt14:Unid="15357db3e87540cb9b0ef792cb2fe5d4">
          <w:rFonts w:ascii="Arial" w:hAnsi="Arial" w:eastAsia="Arial" w:cs="Arial" pt14:Unid="ba52d5753d3a402089c68d57b8b56d1a"/>
          <w:color w:val="auto" pt14:Unid="979ccd2f299c46e3bb3decf43bd0c131"/>
          <w:sz w:val="20" pt14:Unid="881aeb9853834269b5877c183a9a9493"/>
          <w:szCs w:val="20" pt14:Unid="6310612a36224912b4662d0385eb77b8"/>
        </w:rPr>
        <w:t>Clases de dominio de la entidad comentario en la solución monolítica (derecha) y la</w:t>
      </w:r>
      <w:r>
        <w:rPr pt14:Unid="2a77754355464192b4a6770ad48d0c65">
          <w:rFonts w:ascii="Arial" w:hAnsi="Arial" w:eastAsia="Arial" w:cs="Arial" pt14:Unid="66fb3e0e46a74d05b42a34bd48210ec2"/>
          <w:b w:val="1" pt14:Unid="b42929f44b5a4c08beb0de778f156ca4"/>
          <w:bCs w:val="1" pt14:Unid="2489c2bc92a8461a930a989a2ee7b16b"/>
          <w:color w:val="auto" pt14:Unid="933a046239714840869a7381f521d517"/>
          <w:sz w:val="20" pt14:Unid="c34b428874e94e0e80b0becd90eb27b4"/>
          <w:szCs w:val="20" pt14:Unid="d7dc5c7bb87e45bfa51ebc9aa4438f16"/>
        </w:rPr>
        <w:t xml:space="preserve"> </w:t>
      </w:r>
      <w:r>
        <w:rPr pt14:Unid="1e69a52df74249a7851eebd475c279bf">
          <w:rFonts w:ascii="Arial" w:hAnsi="Arial" w:eastAsia="Arial" w:cs="Arial" pt14:Unid="ae8b0ab5283744e083c6f0799dbbff0b"/>
          <w:color w:val="auto" pt14:Unid="f0e66d4224a541dc940b53af6fcd7265"/>
          <w:sz w:val="20" pt14:Unid="1c6d010e12b345debaf696887d4b7e17"/>
          <w:szCs w:val="20" pt14:Unid="14e82f84fdd64d69bbd4ce55de6f3bf0"/>
        </w:rPr>
        <w:t>basada en microservicios (izquierda).</w:t>
      </w:r>
    </w:p>
    <w:p pt14:Unid="f574dcf21d1c42879cdec2798bbada9c">
      <w:pPr pt14:Unid="c182502da98c4ea0b216fd0fa9bda9b2"/>
    </w:p>
    <w:tbl pt14:Unid="f8f549028c304999981696ad8be0df6e" pt14:CorrelatedSHA1Hash="f27a71340463ea37faf6fc955c29f7fef95bf2d2" pt14:SHA1Hash="f27a71340463ea37faf6fc955c29f7fef95bf2d2" pt14:StructureSHA1Hash="083c39f071e2f67adc0ffdb8cc687ed0eb21b73c">
      <w:tblPr pt14:Unid="6d51266c9ac543879c9379e864cd864f">
        <w:tblInd w:w="260" w:type="dxa" pt14:Unid="599e04a8755b4853924aa74bfef2198c"/>
        <w:tblLayout w:type="fixed" pt14:Unid="215c389abe6c4175b6a6ab41d6870302"/>
        <w:tblCellMar pt14:Unid="7f80e006efec40ac9068f01662673ef4">
          <w:top w:w="0" w:type="dxa" pt14:Unid="2c8c27f05d26420bb2650fc2861c7d80"/>
          <w:left w:w="0" w:type="dxa" pt14:Unid="2b18785d654547f6b6e60ce5112b14bd"/>
          <w:bottom w:w="0" w:type="dxa" pt14:Unid="62442dd13bdd4c749d7dc322c9f7a126"/>
          <w:right w:w="0" w:type="dxa" pt14:Unid="733267681139406f9cc4a40aa64c0eb9"/>
        </w:tblCellMar>
      </w:tblPr>
      <w:tr pt14:Unid="d681b95d189a40fdbd7b429dcf283374" pt14:CorrelatedSHA1Hash="52701798277791cf92e3f60abeb8e7091d6f9e4f" pt14:SHA1Hash="52701798277791cf92e3f60abeb8e7091d6f9e4f" pt14:StructureSHA1Hash="79a0eea29f620d22c292795db0fa42012a6019db">
        <w:trPr pt14:Unid="d8282edfc1d841c1ab4dc5ab5d56f4f2">
          <w:trHeight w:val="361" pt14:Unid="7d186735fe4142f0ba9d418077aaf13c"/>
        </w:trPr>
        <w:tc pt14:Unid="3371c1786d5f497094bd6a5383822a6f" pt14:SHA1Hash="f80226426a712e0ebad7adcbc28735c66ca15dd1">
          <w:tcPr pt14:Unid="f1e3f931cd6145f9a6ff9764442154c9">
            <w:tcW w:w="7340" w:type="dxa" pt14:Unid="2a066d3e84eb4f08afedfca5eb31ffb4"/>
            <w:tcBorders pt14:Unid="07c4d3d8081a4cb8a8f3734073e1f91c">
              <w:bottom w:val="single" w:color="auto" w:sz="8" pt14:Unid="90d2b5b3c7c54abba7953ca91cdfc28b"/>
            </w:tcBorders>
            <w:vAlign w:val="bottom" pt14:Unid="493d67933d6243968ff631d54fab5277"/>
          </w:tcPr>
          <w:p pt14:Unid="96b6f65cd8514ba3a07849334228762e">
            <w:pPr pt14:Unid="243cb8c419ac43128d590d9e26bd219c">
              <w:spacing w:after="0" pt14:Unid="09cfc188019b4e89b8ea502d3fc565d2"/>
              <w:rPr pt14:Unid="4b663aeb69bc4005b7c306d0ae0e90d2">
                <w:color w:val="auto" pt14:Unid="e606644fbc7446bda22998064b38cd01"/>
                <w:sz w:val="20" pt14:Unid="b0e204d6d7524276bdbb46d1221ef93f"/>
                <w:szCs w:val="20" pt14:Unid="3b7a9aba9e7e458cb2e2a926fc86e3de"/>
              </w:rPr>
            </w:pPr>
            <w:r>
              <w:rPr pt14:Unid="5a8e13076c4842939c5dfb3bb6aaea4d">
                <w:rFonts w:ascii="Arial" w:hAnsi="Arial" w:eastAsia="Arial" w:cs="Arial" pt14:Unid="c118ad76d27549c489e2c42e2013606e"/>
                <w:color w:val="auto" pt14:Unid="0ce88e81925348ca888c60d5b1d64563"/>
                <w:w w:val="96" pt14:Unid="2755584144dd453d98fb172838d47e09"/>
                <w:sz w:val="24" pt14:Unid="b2852b297d7b4d08be6e32a06d24c198"/>
                <w:szCs w:val="24" pt14:Unid="e45bfb979cd64340844b3c0f4496a65f"/>
              </w:rPr>
              <w:t>7.2  Diferencias en la implementación respecto a la solución monolítica</w:t>
            </w:r>
          </w:p>
        </w:tc>
        <w:tc pt14:Unid="6d63cc44ebef4a2fbdb8c62b9b633c27" pt14:SHA1Hash="5b2d20121f6eed601f4051d44d1caea74178687d">
          <w:tcPr pt14:Unid="5027114e382b4aa3be63eb971ec39308">
            <w:tcW w:w="1160" w:type="dxa" pt14:Unid="848dd5f4badf461ca8c201ba7802f7bd"/>
            <w:tcBorders pt14:Unid="9e83acc92ec146b8aed77ecd51f8a2cc">
              <w:bottom w:val="single" w:color="auto" w:sz="8" pt14:Unid="c07b15a2a4aa4946a046872b4b1ff26b"/>
            </w:tcBorders>
            <w:vAlign w:val="bottom" pt14:Unid="a281ffe097e444c08467428392c36fc8"/>
          </w:tcPr>
          <w:p pt14:Unid="67f173f885bc450c96aa095ae9ca21d8">
            <w:pPr pt14:Unid="a92e0b06a59545ebbd087a98ccca2c65">
              <w:spacing w:after="0" pt14:Unid="a57d6f9be1af441bb90683b3d816081b"/>
              <w:jc w:val="right" pt14:Unid="f3adc99fa7e047c9b13de8adfa9dd49a"/>
              <w:rPr pt14:Unid="73be8743bf8042b0b69115b0e17f6639">
                <w:color w:val="auto" pt14:Unid="a8b78d31c7474075811599e2b61d00b4"/>
                <w:sz w:val="20" pt14:Unid="18ad36ac62ff4903a81648980d4387f7"/>
                <w:szCs w:val="20" pt14:Unid="6bec2b88e3a8473a8d13945514ffa820"/>
              </w:rPr>
            </w:pPr>
            <w:r>
              <w:rPr pt14:Unid="d0795f299cc640bda2927d155255e126">
                <w:rFonts w:ascii="Arial" w:hAnsi="Arial" w:eastAsia="Arial" w:cs="Arial" pt14:Unid="ce58395d659b44d0be740c99ebcf0703"/>
                <w:b w:val="1" pt14:Unid="43b00b89172c479a994168b730cba902"/>
                <w:bCs w:val="1" pt14:Unid="a73fd4cf7dd6486cb19fbd1e15d80035"/>
                <w:color w:val="auto" pt14:Unid="19352c3dd3994a518200ab5718ca69d3"/>
                <w:sz w:val="22" pt14:Unid="2b05e426f3ea4d7e938861b407d6bba0"/>
                <w:szCs w:val="22" pt14:Unid="0a9d69c0214549df966e5fa9e4495475"/>
              </w:rPr>
              <w:t>57</w:t>
            </w:r>
          </w:p>
        </w:tc>
      </w:tr>
    </w:tbl>
    <w:p pt14:Unid="fd889ed51df6489f9448c81c42b4d7bf">
      <w:pPr pt14:Unid="f00aadedbf2d467291fdc72df1f15f32">
        <w:spacing w:after="0" w:line="368" w:lineRule="exact" pt14:Unid="6683705f8de54b30a510de000cf43a45"/>
        <w:rPr pt14:Unid="b261b9ee127d4fe782aa791ec21f5640">
          <w:color w:val="auto" pt14:Unid="35244f82f1f1499ab6b47d13a87e1cce"/>
          <w:sz w:val="20" pt14:Unid="a2d84fae74664cf68032d69d1fc86c85"/>
          <w:szCs w:val="20" pt14:Unid="aa662837e6ce40b4afd2efe64dd645cc"/>
        </w:rPr>
      </w:pPr>
    </w:p>
    <w:p pt14:Unid="a6ea14ac06934acf866bd5c03442ecc5">
      <w:pPr pt14:Unid="a0184a6ddad84aeea2c4e6ca1022cc1b">
        <w:tabs pt14:Unid="2d192380c5f3447788db8abbc7315035">
          <w:tab w:val="left" w:leader="none" w:pos="1020" pt14:Unid="360e21aedfba4be6b851e791d69699c1"/>
        </w:tabs>
        <w:spacing w:after="0" pt14:Unid="67fd18885a4c44b5b3f7451f099b8f4a"/>
        <w:ind w:left="260" pt14:Unid="5d284f5b34eb44bbb8430a9e42b91f24"/>
        <w:rPr pt14:Unid="2f8f30980ada498f9f435391d1080d0b">
          <w:color w:val="auto" pt14:Unid="3f0eda39f0b340cfb6526a14cc23c4d0"/>
          <w:sz w:val="20" pt14:Unid="7e88e45aa58842f994c10db0c588bfa7"/>
          <w:szCs w:val="20" pt14:Unid="baaba2205a444278b928179fb9ddee79"/>
        </w:rPr>
      </w:pPr>
      <w:r>
        <w:rPr pt14:Unid="1a88d720556a4dd5bad5e47779326496">
          <w:rFonts w:ascii="Arial" w:hAnsi="Arial" w:eastAsia="Arial" w:cs="Arial" pt14:Unid="54e5eeeb51454db79bcdc8a9f7120feb"/>
          <w:b w:val="1" pt14:Unid="71a59e81d4de430ab2bd398cb924e87d"/>
          <w:bCs w:val="1" pt14:Unid="81840cf6c7744130a99b44474b2a0da6"/>
          <w:color w:val="auto" pt14:Unid="5533deb415d04208858aaf6a75e67f13"/>
          <w:sz w:val="24" pt14:Unid="728cfab6a0884fc39ef0056a7c825791"/>
          <w:szCs w:val="24" pt14:Unid="d4a283f056b94337955a45b96fe31b98"/>
        </w:rPr>
        <w:t>7.2.3.</w:t>
      </w:r>
      <w:r>
        <w:rPr pt14:Unid="82e57f58061b434e9ccfd5636eb31542">
          <w:color w:val="auto" pt14:Unid="be7a1c73a2744bb184c7cbe2c6e7f135"/>
          <w:sz w:val="20" pt14:Unid="5c3456c62f864a98ae5c137e15a00b24"/>
          <w:szCs w:val="20" pt14:Unid="c79c55bf62214238b29f3c83ecce7f8f"/>
        </w:rPr>
        <w:tab pt14:Unid="7628d4a48d674764ac8b6993d11146f3"/>
      </w:r>
      <w:r>
        <w:rPr pt14:Unid="2d8774f02b154161a0a3434732592fce">
          <w:rFonts w:ascii="Arial" w:hAnsi="Arial" w:eastAsia="Arial" w:cs="Arial" pt14:Unid="5060358bb55742c283c0ab9cda70cde2"/>
          <w:b w:val="1" pt14:Unid="91faea84cee44b8fad04bf168305826d"/>
          <w:bCs w:val="1" pt14:Unid="89216d56e67a44589584dee6e052602d"/>
          <w:color w:val="auto" pt14:Unid="3f123d6d7d6d49be998c6b49358732b9"/>
          <w:sz w:val="22" pt14:Unid="358c0bd2821a4e69b5af1d97141f7315"/>
          <w:szCs w:val="22" pt14:Unid="9da0e9dab6014698b15825ef25f0daaf"/>
        </w:rPr>
        <w:t>Microservicio de notificaciones</w:t>
      </w:r>
    </w:p>
    <w:p pt14:Unid="af72b7a937cf4307a70671e9378abc00">
      <w:pPr pt14:Unid="4a89455d81bb46cbadea87e2bd8a2ef0">
        <w:spacing w:after="0" w:line="258" w:lineRule="exact" pt14:Unid="592220759d4f49708e4fb3c7eab5498e"/>
        <w:rPr pt14:Unid="3096cfeb339542b09c22e0b11edc4b8c">
          <w:color w:val="auto" pt14:Unid="826d8d49ed8843e1ad3ad21718e084d8"/>
          <w:sz w:val="20" pt14:Unid="9628843408ca4bbea835bde9aee4147f"/>
          <w:szCs w:val="20" pt14:Unid="e226522c7327406e9fc21d63f90425c7"/>
        </w:rPr>
      </w:pPr>
    </w:p>
    <w:p pt14:Unid="3d5f183482d74175936fc382e0145ca6">
      <w:pPr pt14:Unid="a71bcec49318498b8060ec5e92f18853">
        <w:spacing w:after="0" w:line="267" w:lineRule="auto" pt14:Unid="56e58c86fc6e486197edeb9149de275b"/>
        <w:ind w:left="260" w:right="266" w:firstLine="339" pt14:Unid="08a7d0106a6c474bb2162a6f5c53c0a5"/>
        <w:jc w:val="both" pt14:Unid="63c41446b42747299e9a561be55bb2f6"/>
        <w:rPr pt14:Unid="d201d52bafe74c74bc2ad73cc8536a6c">
          <w:color w:val="auto" pt14:Unid="eba5f99efd434ebbbf39f31313a9847d"/>
          <w:sz w:val="20" pt14:Unid="df214c0ddaa844188101e7209aa3c1eb"/>
          <w:szCs w:val="20" pt14:Unid="0bb7e444aa0b486c93971fe9749ed39d"/>
        </w:rPr>
      </w:pPr>
      <w:r>
        <w:rPr pt14:Unid="d195f8ff8c2a4b81a5510ea7b1068434">
          <w:rFonts w:ascii="Arial" w:hAnsi="Arial" w:eastAsia="Arial" w:cs="Arial" pt14:Unid="7058120e6bb44546a28165679f3c5ca3"/>
          <w:color w:val="auto" pt14:Unid="df1e90fbe7334d44b1b2146c9350dbe1"/>
          <w:sz w:val="22" pt14:Unid="00c81c7881484887943a21307884c73f"/>
          <w:szCs w:val="22" pt14:Unid="2f06c3ee2d5146828ccf2dd7d885b972"/>
        </w:rPr>
        <w:t>El microservicio de notificaciones ahora está desarrollado en dos lenguajes de progra-mación distintos: Java y C#:</w:t>
      </w:r>
    </w:p>
    <w:p pt14:Unid="af99b8092bc14924b8df6744e27e402e">
      <w:pPr pt14:Unid="f1217bd84d804617b856c4fa0468543c">
        <w:spacing w:after="0" w:line="73" w:lineRule="exact" pt14:Unid="9100c8383aa443db8321551411975d5e"/>
        <w:rPr pt14:Unid="a514787792754e21b9265c336f466295">
          <w:color w:val="auto" pt14:Unid="4ca48bfe243b462ea2b8ddedf3b14d1e"/>
          <w:sz w:val="20" pt14:Unid="a87e25d1ca804f438c434bcb5f9579b6"/>
          <w:szCs w:val="20" pt14:Unid="8fc13fdf69f0400182b54bd151cc0f87"/>
        </w:rPr>
      </w:pPr>
    </w:p>
    <w:p pt14:Unid="1905803373b7466a97309391825511d8">
      <w:pPr pt14:Unid="5da8435f91054620b05aebefd87527e4">
        <w:spacing w:after="0" w:line="260" w:lineRule="auto" pt14:Unid="fccfcfab6ef847ba9caf8a1a6cf347de"/>
        <w:ind w:left="260" w:right="266" w:firstLine="339" pt14:Unid="22bf06fbb48c4a908d919cf74558e1bb"/>
        <w:jc w:val="both" pt14:Unid="297092b2d0d346d4ac6006d59f8ecdeb"/>
        <w:rPr pt14:Unid="f8054ea2f7eb4336916da62cd81c9283">
          <w:color w:val="auto" pt14:Unid="2a516dd055cd4a9e9e7164b02a5e95e9"/>
          <w:sz w:val="20" pt14:Unid="195f14225e0c455488eda251c119405a"/>
          <w:szCs w:val="20" pt14:Unid="cc1548ac778b40559db550ddc218a681"/>
        </w:rPr>
      </w:pPr>
      <w:r>
        <w:rPr pt14:Unid="dc1ca4095e6f4176807dd15b9697291c">
          <w:rFonts w:ascii="Arial" w:hAnsi="Arial" w:eastAsia="Arial" w:cs="Arial" pt14:Unid="7a90c3218cf24566baf89cbec2868e66"/>
          <w:color w:val="auto" pt14:Unid="f32f9d34df77477aad2488ab3536d234"/>
          <w:sz w:val="22" pt14:Unid="7f3bc002a6d343e191a2ee225b189fb7"/>
          <w:szCs w:val="22" pt14:Unid="2a4e0eef77f84c879de5d7a6d82bea89"/>
        </w:rPr>
        <w:t>En C# está desarrollado todo lo necesario para el consumo del servicio. Esto incluye la capa de contratos (donde se define su interfaz y el DTO que se empleará en la parte C#) y la de proxy (donde se indica que la interfaz de contratos se resuelve a través del proxy, que recurre al cliente HTTP para realizar peticiones al microservicio).</w:t>
      </w:r>
    </w:p>
    <w:p pt14:Unid="5fd78d4da7114030a9cfb49ddb119f20">
      <w:pPr pt14:Unid="1c323f0b00c64e0c8ee6c90336efe22a">
        <w:spacing w:after="0" w:line="20" w:lineRule="exact" pt14:Unid="8e230c9d9a44457c9b013a7aeeee8aea"/>
        <w:rPr pt14:Unid="a4cc69d8387444b4a794a3a4ff3bf227">
          <w:color w:val="auto" pt14:Unid="29d840f15d594752913fd9242f308443"/>
          <w:sz w:val="20" pt14:Unid="522e2dfdcd0f44219dfe9d53d3bd20be"/>
          <w:szCs w:val="20" pt14:Unid="946e35adb0ad425eb7bfafdf28f9a9f6"/>
        </w:rPr>
      </w:pPr>
      <w:r>
        <w:rPr pt14:Unid="d13508fae8944696a24b9b24a8372235">
          <w:color w:val="auto" pt14:Unid="fd26dd79832a4f90916a9dcb84d33bd4"/>
          <w:sz w:val="20" pt14:Unid="bcb2a25bc77c496a9558ace2a2ae1714"/>
          <w:szCs w:val="20" pt14:Unid="945106f6b18e40a2bdb2efc763f907f8"/>
        </w:rPr>
        <w:drawing pt14:Unid="2473219de9be462fb32f06690612cb94" pt14:SHA1Hash="d66e504ec98ca50e57a78ed4946dcff607948369">
          <wp:anchor simplePos="0" relativeHeight="251657728" behindDoc="1" locked="0" layoutInCell="0" allowOverlap="1" pt14:Unid="94f8a064786648f5a4bf01227c2585e0">
            <wp:simplePos x="0" y="0" pt14:Unid="314f69f172cd4c59b8f69b8d9f554d6b"/>
            <wp:positionH relativeFrom="column" pt14:Unid="c60fa5b90c324bd8bbb8210d870a8925">
              <wp:posOffset pt14:Unid="a03cc6c661cc4a55983cf9242673e51f">1621790</wp:posOffset>
            </wp:positionH>
            <wp:positionV relativeFrom="paragraph" pt14:Unid="d9a06bf3e6374886a7f6af92c8dcb66c">
              <wp:posOffset pt14:Unid="439048d558544c0eb40925c12ffd4b67">153035</wp:posOffset>
            </wp:positionV>
            <wp:extent cx="2487295" cy="2273300" pt14:Unid="e93e91c7d7aa47d0a0b01af143fd605a"/>
            <wp:wrapNone pt14:Unid="ca2c0e0f99fa4fcc934f99b504160238"/>
            <wp:docPr id="62" name="Picture 266" pt14:Unid="37782847bac842248817884fd51fdaec"/>
            <wp:cNvGraphicFramePr pt14:Unid="afdcda9e31424bdf879708ab83874b96">
              <a:graphicFrameLocks xmlns:a="http://schemas.openxmlformats.org/drawingml/2006/main" noChangeAspect="1" pt14:Unid="1538631e445c480f9a313139270f81d4"/>
            </wp:cNvGraphicFramePr>
            <a:graphic xmlns:a="http://schemas.openxmlformats.org/drawingml/2006/main" pt14:Unid="c9939f3dd0d3421997fe13a0d8d37a1b">
              <a:graphicData uri="http://schemas.openxmlformats.org/drawingml/2006/picture" pt14:Unid="f41c3431288f4963a7f78608af6f416e">
                <pic:pic xmlns:pic="http://schemas.openxmlformats.org/drawingml/2006/picture" pt14:Unid="03aa735f7ba047939c0b0521f65d1a90">
                  <pic:nvPicPr pt14:Unid="1f18ca30b317437681cc27d3c61fd5cc">
                    <pic:cNvPr id="0" name="Picture 266" pt14:Unid="8dc5bd9122c54beabb52ddb71693be0b"/>
                    <pic:cNvPicPr pt14:Unid="fb6e9ad7aef04b8296b8099bcaa27b60">
                      <a:picLocks noChangeAspect="1" noChangeArrowheads="1" pt14:Unid="6c910bf6251741c1b300cfa40b738ca0"/>
                    </pic:cNvPicPr>
                  </pic:nvPicPr>
                  <pic:blipFill pt14:Unid="4810ef8f9e9348faba166e5096fff297">
                    <a:blip r:embed="rId68" pt14:Unid="3b201b90e04a4dbd9d469dee515cc323">
                      <a:extLst pt14:Unid="30080fd174da40bfb4b99c9c6a04d82d">
                        <a:ext uri="{28A0092B-C50C-407E-A947-70E740481C1C}" pt14:Unid="a47a2950a42a4175a0b1fa8e056bb8f8"/>
                      </a:extLst>
                    </a:blip>
                    <a:srcRect pt14:Unid="7a24f02f131b4188b705ab448377c4b1"/>
                    <a:stretch pt14:Unid="706407f019b3470191ce1731aa3969f2">
                      <a:fillRect pt14:Unid="8496acff836b40cdb05563411f32fd6a"/>
                    </a:stretch>
                  </pic:blipFill>
                  <pic:spPr bwMode="auto" pt14:Unid="152694ff878f4f7fbb6386da4f3ec6de">
                    <a:xfrm pt14:Unid="09f248a27d404958b487a3399ab2be86">
                      <a:off x="0" y="0" pt14:Unid="431dad126a1a4b0d9103b4c62b1bae78"/>
                      <a:ext cx="2487295" cy="2273300" pt14:Unid="9161f5dbc1ba47798d5b41e9ae307ec3"/>
                    </a:xfrm>
                    <a:prstGeom prst="rect" pt14:Unid="9fce8122144443c09c21194b0078a9a6">
                      <a:avLst pt14:Unid="b3eb95a639734f159dd92f061a5ab43c"/>
                    </a:prstGeom>
                    <a:noFill pt14:Unid="1618059e701048ccb1de887731dce1ab"/>
                  </pic:spPr>
                </pic:pic>
              </a:graphicData>
            </a:graphic>
          </wp:anchor>
        </w:drawing>
      </w:r>
    </w:p>
    <w:p pt14:Unid="1ac8dc89dd2a48f880e3816b7b08cc66">
      <w:pPr pt14:Unid="ff09281327b84234889da01fbfade6c7">
        <w:spacing w:after="0" w:line="200" w:lineRule="exact" pt14:Unid="0b36750a6a2d4e71b32a75897696f520"/>
        <w:rPr pt14:Unid="cb330a6628b84044b652b956e6a37698">
          <w:color w:val="auto" pt14:Unid="993b2a2498b44a4cb1a6b42b2d10071b"/>
          <w:sz w:val="20" pt14:Unid="c09945ab7174465d805cde19ad3ef8cf"/>
          <w:szCs w:val="20" pt14:Unid="258546e3941f441c8eca70608eae7e3b"/>
        </w:rPr>
      </w:pPr>
    </w:p>
    <w:p pt14:Unid="440ead8057d2420c8f7809f886a8a17c">
      <w:pPr pt14:Unid="bc39a4e757fa442d9b6d9cf035836592">
        <w:spacing w:after="0" w:line="200" w:lineRule="exact" pt14:Unid="c17a512f10af4141ba07f551fc28233b"/>
        <w:rPr pt14:Unid="a8ff5d85e3294499ba482fa4a4e0356d">
          <w:color w:val="auto" pt14:Unid="cefd9fd2d88d4db8aa217d24f8903976"/>
          <w:sz w:val="20" pt14:Unid="f17069fced644b03b3601e105472ed01"/>
          <w:szCs w:val="20" pt14:Unid="2d793bbef6dd458fa3328f0c1dc5e19e"/>
        </w:rPr>
      </w:pPr>
    </w:p>
    <w:p pt14:Unid="73f3564c32c54200893820b95484907a">
      <w:pPr pt14:Unid="d45069e6b7a045bea92a2c1e8892be01">
        <w:spacing w:after="0" w:line="200" w:lineRule="exact" pt14:Unid="779261be5174403e93a36495289b0617"/>
        <w:rPr pt14:Unid="2fad1aaf580c49668b63f48f3f7e46ca">
          <w:color w:val="auto" pt14:Unid="67d0693e430b4e3291ee278b2af3aaca"/>
          <w:sz w:val="20" pt14:Unid="1b5579b09ef84a668dd8ec715ca645b5"/>
          <w:szCs w:val="20" pt14:Unid="aeac43ab6fe640e1acb4331c7dc8b36a"/>
        </w:rPr>
      </w:pPr>
    </w:p>
    <w:p pt14:Unid="de9864033db34f0bb49fea4933cfe024">
      <w:pPr pt14:Unid="cb4ac71c56c44cb996ec0a2d658fe855">
        <w:spacing w:after="0" w:line="200" w:lineRule="exact" pt14:Unid="a67ef3ac55a44e00892032020e2d9790"/>
        <w:rPr pt14:Unid="b71a69c567bb455f9b17d53f47162938">
          <w:color w:val="auto" pt14:Unid="021f4638e3b249dda81b720c9f6b08f8"/>
          <w:sz w:val="20" pt14:Unid="d4669c96893d45259d0b6f4637d2045b"/>
          <w:szCs w:val="20" pt14:Unid="a4943e11fc3d4630b7e31e62c690cdda"/>
        </w:rPr>
      </w:pPr>
    </w:p>
    <w:p pt14:Unid="f265954d0acc456e8499703860866004">
      <w:pPr pt14:Unid="8d8dd4edad8d461496dd5354b8b8a0aa">
        <w:spacing w:after="0" w:line="200" w:lineRule="exact" pt14:Unid="df32ebbec63a4cf897f7843a04b3dd19"/>
        <w:rPr pt14:Unid="0782f365aa984602a4f7f85a944afdb5">
          <w:color w:val="auto" pt14:Unid="beedcc820ed240d48d1e7fd0ff2a9f6f"/>
          <w:sz w:val="20" pt14:Unid="95d8f64a4aaf4e1590d1def4370c2768"/>
          <w:szCs w:val="20" pt14:Unid="d8718d0c0403464d9d24c5979ca89399"/>
        </w:rPr>
      </w:pPr>
    </w:p>
    <w:p pt14:Unid="4e776c82be0a41588cb19e88b0da4a3e">
      <w:pPr pt14:Unid="cca7d089b2ca481bb71edb1e6d0556d2">
        <w:spacing w:after="0" w:line="200" w:lineRule="exact" pt14:Unid="35d4f294293e432690906871017a5f5b"/>
        <w:rPr pt14:Unid="955c73eeaa2745bf9f3259c251a41a83">
          <w:color w:val="auto" pt14:Unid="5b6f77c1eea441eab647c268fa419f2a"/>
          <w:sz w:val="20" pt14:Unid="f073051076f4413fbb9d5eb600f3b364"/>
          <w:szCs w:val="20" pt14:Unid="e18aabae2ae042499ce756e0ad6f9afa"/>
        </w:rPr>
      </w:pPr>
    </w:p>
    <w:p pt14:Unid="40c883a6f79e4ffd9102715205539c9f">
      <w:pPr pt14:Unid="b65b745ee13546b9a451cb89e135b9c0">
        <w:spacing w:after="0" w:line="200" w:lineRule="exact" pt14:Unid="1330d4f837604b3fb1efca02e677e659"/>
        <w:rPr pt14:Unid="aee086b69a5f4858962bd9408561e6de">
          <w:color w:val="auto" pt14:Unid="073f5c06a7664beeab95d13e118839a2"/>
          <w:sz w:val="20" pt14:Unid="45d6bae8ac254f408eb63b87da8db0c2"/>
          <w:szCs w:val="20" pt14:Unid="673191f6d4444f13b76d63e66accdbe9"/>
        </w:rPr>
      </w:pPr>
    </w:p>
    <w:p pt14:Unid="2bb4e41bde7f4d36836098fe935bddba">
      <w:pPr pt14:Unid="a3dd4732c090470c860b6630c4a94388">
        <w:spacing w:after="0" w:line="200" w:lineRule="exact" pt14:Unid="3bbbffff30c142c8b554665fa1a16dce"/>
        <w:rPr pt14:Unid="0ed435833dfb427c98326212e84e5716">
          <w:color w:val="auto" pt14:Unid="f0bde05af8734d20948322fe04d12249"/>
          <w:sz w:val="20" pt14:Unid="feb57a16241e41f3b28aa557119d001b"/>
          <w:szCs w:val="20" pt14:Unid="241ae07199c04a88b206c2315089bde0"/>
        </w:rPr>
      </w:pPr>
    </w:p>
    <w:p pt14:Unid="6675915598ed47f8b95cfb7ef90f7fc7">
      <w:pPr pt14:Unid="2254975dfa2549cd8044edb6a3364987">
        <w:spacing w:after="0" w:line="200" w:lineRule="exact" pt14:Unid="1d926b6181db4912bdd3254ed90c5361"/>
        <w:rPr pt14:Unid="bb7fbf30a23d4ed68989ce98204a1a8f">
          <w:color w:val="auto" pt14:Unid="c429b905502248f0a744e560a46cefd0"/>
          <w:sz w:val="20" pt14:Unid="39baef77bfd64aaeb119e6b645008bef"/>
          <w:szCs w:val="20" pt14:Unid="0fccbea47ce34336a9143252d01da7db"/>
        </w:rPr>
      </w:pPr>
    </w:p>
    <w:p pt14:Unid="f23d9a5101054a4896c5e6b220dd9180">
      <w:pPr pt14:Unid="f9a857f0500f4034a0ef10d39f67a205">
        <w:spacing w:after="0" w:line="200" w:lineRule="exact" pt14:Unid="c310cd2c757940898741581c06a1915a"/>
        <w:rPr pt14:Unid="df192cba76d84f68b006c81b2eb2f1d9">
          <w:color w:val="auto" pt14:Unid="10349cea3b284510ba856918fd88e9ad"/>
          <w:sz w:val="20" pt14:Unid="5df4cc65ae484bf59632617e7f3084a8"/>
          <w:szCs w:val="20" pt14:Unid="2327c9c5b1544485ab9a0e8cfcd4fcbd"/>
        </w:rPr>
      </w:pPr>
    </w:p>
    <w:p pt14:Unid="1cd6c1402f7a4ca0bcf5da22bc80ca00">
      <w:pPr pt14:Unid="0fc70fcabc174951b89177a55ef3900e">
        <w:spacing w:after="0" w:line="200" w:lineRule="exact" pt14:Unid="5b885ca9f8ad45b5aeda8f2112219dbf"/>
        <w:rPr pt14:Unid="11abf83b1db949ca852c9712b7e58556">
          <w:color w:val="auto" pt14:Unid="3b492a1df62742bf96b699d5caa12dd2"/>
          <w:sz w:val="20" pt14:Unid="3dd723d448ae4c44b82569cd7ae3ec37"/>
          <w:szCs w:val="20" pt14:Unid="b07a160277974e52a71595e699e74fe1"/>
        </w:rPr>
      </w:pPr>
    </w:p>
    <w:p pt14:Unid="c7604855f37b417388d64def84e97253">
      <w:pPr pt14:Unid="b33ee972e49d4e2a9177c6541495f7b0">
        <w:spacing w:after="0" w:line="200" w:lineRule="exact" pt14:Unid="8ba39159a615432aba1ed9e214f5aff8"/>
        <w:rPr pt14:Unid="0ba63ae59521431bad848c5859f5cb51">
          <w:color w:val="auto" pt14:Unid="dfeb5ab8ef3f435cab4273c165dfc227"/>
          <w:sz w:val="20" pt14:Unid="d26483b88c6745cb96c6ea5f4c929f2b"/>
          <w:szCs w:val="20" pt14:Unid="72a9a35905aa40308f121f32d8164a8c"/>
        </w:rPr>
      </w:pPr>
    </w:p>
    <w:p pt14:Unid="d0d8ba738bb44189a95db7d8702366d3">
      <w:pPr pt14:Unid="46bb5d9e682344c4b9b8851128cfc11a">
        <w:spacing w:after="0" w:line="200" w:lineRule="exact" pt14:Unid="00dabed26a234d3a8d19319516ccc61d"/>
        <w:rPr pt14:Unid="a7edabbff190418f9ac85272c63e86b0">
          <w:color w:val="auto" pt14:Unid="903ecab58ddb4fb28e16e8e6a73ae6d9"/>
          <w:sz w:val="20" pt14:Unid="af7b4f0ced1546bdba2dfc47532b9548"/>
          <w:szCs w:val="20" pt14:Unid="47515cfc7a1a44a280a0dd990379d980"/>
        </w:rPr>
      </w:pPr>
    </w:p>
    <w:p pt14:Unid="0c3fe542a19d47dcb6719119a3f26838">
      <w:pPr pt14:Unid="8b8a1fd3352a44ee97eb5156e9a65c21">
        <w:spacing w:after="0" w:line="200" w:lineRule="exact" pt14:Unid="762b3c650a2b4208b15e692ba6805dbb"/>
        <w:rPr pt14:Unid="af07038f88bf4d47baa434865b7a5a57">
          <w:color w:val="auto" pt14:Unid="0e0c0efdba8d4613811e903a629effcc"/>
          <w:sz w:val="20" pt14:Unid="1f31093d63554246b444d2f2ada63fb2"/>
          <w:szCs w:val="20" pt14:Unid="e03bd77a20fe42e88435568fb817be1c"/>
        </w:rPr>
      </w:pPr>
    </w:p>
    <w:p pt14:Unid="fa44acced6884d9c8491835aa0042c50">
      <w:pPr pt14:Unid="140fd7b32c654596821095edf69e7718">
        <w:spacing w:after="0" w:line="200" w:lineRule="exact" pt14:Unid="b7f18812051d434999b6a1bb21193d07"/>
        <w:rPr pt14:Unid="33e6ee1ef1094f4ab66dcb60a3492ba2">
          <w:color w:val="auto" pt14:Unid="12a8da38cef04e0992b57bfa5aef1843"/>
          <w:sz w:val="20" pt14:Unid="dd75c3fb7cc2493e8b9d82764a534040"/>
          <w:szCs w:val="20" pt14:Unid="ef192f779aa44fed9618f81e0e30d608"/>
        </w:rPr>
      </w:pPr>
    </w:p>
    <w:p pt14:Unid="e8f12458f4284b809e64d4069013a7fe">
      <w:pPr pt14:Unid="4ca7a9a776644967b9a6e13e037a73b3">
        <w:spacing w:after="0" w:line="200" w:lineRule="exact" pt14:Unid="fb35892384464652bdfd4d30b729e0c0"/>
        <w:rPr pt14:Unid="d5e30fc2fb9b4019a8a4243601bc17cf">
          <w:color w:val="auto" pt14:Unid="803ff140206a4266a62b36013a0949db"/>
          <w:sz w:val="20" pt14:Unid="a5ecefc922fa484da30c0d5ea0edb152"/>
          <w:szCs w:val="20" pt14:Unid="45e71cc86b254ca78ff8588c9c35a1a8"/>
        </w:rPr>
      </w:pPr>
    </w:p>
    <w:p pt14:Unid="ac827cd8217f42e3a4699391cd729d10">
      <w:pPr pt14:Unid="2d1aec9f383a4b0eb740683f983d2e2d">
        <w:spacing w:after="0" w:line="200" w:lineRule="exact" pt14:Unid="6f4e5f8e9e5c4c918b51d1ba016124dd"/>
        <w:rPr pt14:Unid="7b6f3e36f1db4da3970aee2e9ee3a83a">
          <w:color w:val="auto" pt14:Unid="5943223fa38c4744870eb513fb9b5a4e"/>
          <w:sz w:val="20" pt14:Unid="7d88b04c87a3482b8bf0131c831cc969"/>
          <w:szCs w:val="20" pt14:Unid="8d0275fa7ea446da8c975dde75c8686a"/>
        </w:rPr>
      </w:pPr>
    </w:p>
    <w:p pt14:Unid="b85356e3f8864cdfa22c19ece7407b08">
      <w:pPr pt14:Unid="028504e505b549fa9ca2b6897571465c">
        <w:spacing w:after="0" w:line="200" w:lineRule="exact" pt14:Unid="3c2eb384cd954202be332f654554475e"/>
        <w:rPr pt14:Unid="11d63f9b62954b83bbb792b92db8df0b">
          <w:color w:val="auto" pt14:Unid="9fcd46aa856f405098c5d0ac39ab5988"/>
          <w:sz w:val="20" pt14:Unid="f83bc08eab324241b794132a652deb48"/>
          <w:szCs w:val="20" pt14:Unid="bd63f456b0c140f1879eae39f29341c7"/>
        </w:rPr>
      </w:pPr>
    </w:p>
    <w:p pt14:Unid="f6892c0e62b14bb6aad6a0ef0b3ca0d3">
      <w:pPr pt14:Unid="10de0aab1cc9459093cac7e74f5ed8bb">
        <w:spacing w:after="0" w:line="381" w:lineRule="exact" pt14:Unid="396b2d2decf3417fb28c0a6a9a92cb6f"/>
        <w:rPr pt14:Unid="2ad8eea4281a4971824480941bb67ea7">
          <w:color w:val="auto" pt14:Unid="1be141cd7ca04205aed176f744891ec9"/>
          <w:sz w:val="20" pt14:Unid="49eaee205e024d63b6461d26699bfc62"/>
          <w:szCs w:val="20" pt14:Unid="e8550162f2b341a99b81b1dd62d1121f"/>
        </w:rPr>
      </w:pPr>
    </w:p>
    <w:p pt14:Unid="618127411305450a8b1ff4cdb5b4277b">
      <w:pPr pt14:Unid="5a69ba1729c84f349645e0d0e5bb877f">
        <w:spacing w:after="0" pt14:Unid="b394de6831d24a5fbd645e192e9fe00d"/>
        <w:ind w:right="6" pt14:Unid="77dda0ceeab04c31a61d7f7a9e35e4c4"/>
        <w:jc w:val="center" pt14:Unid="09551b2929c046fa9549c9a01c2babc9"/>
        <w:rPr pt14:Unid="c47398ff909542ec8e3c24b06b80b859">
          <w:color w:val="auto" pt14:Unid="3cae4f76b226422d87ff7062da5604b2"/>
          <w:sz w:val="20" pt14:Unid="8a64fa549dd2470d83749cc444d22bc5"/>
          <w:szCs w:val="20" pt14:Unid="fffb3e520f4644579b11d1ba75d4bc15"/>
        </w:rPr>
      </w:pPr>
      <w:r>
        <w:rPr pt14:Unid="8080cf5a78fc42f999d61122ae7fd7bf">
          <w:rFonts w:ascii="Arial" w:hAnsi="Arial" w:eastAsia="Arial" w:cs="Arial" pt14:Unid="4ab694af3f23465988bdc406a17c5721"/>
          <w:b w:val="1" pt14:Unid="64b94da897b2411aa0467ed411019758"/>
          <w:bCs w:val="1" pt14:Unid="968fefc8bfb84f0fbbe38809cd4f7477"/>
          <w:color w:val="auto" pt14:Unid="ea893a2e0f944159a7816a8a3722f201"/>
          <w:sz w:val="20" pt14:Unid="dc5c8d704bf84e5a878f1b7dae613ffd"/>
          <w:szCs w:val="20" pt14:Unid="9163c0a8c9c8469a8eac5e69b8086cf2"/>
        </w:rPr>
        <w:t xml:space="preserve">Figura 7.7: </w:t>
      </w:r>
      <w:r>
        <w:rPr pt14:Unid="f75b30b47e7947579e291052a462cf95">
          <w:rFonts w:ascii="Arial" w:hAnsi="Arial" w:eastAsia="Arial" w:cs="Arial" pt14:Unid="8ac6a7911b15436b8a63ae87a5c8c442"/>
          <w:color w:val="auto" pt14:Unid="8d5d2ffd7cfe47bca2d22066910b62ee"/>
          <w:sz w:val="20" pt14:Unid="64a50dccada2477488b89681f5073d81"/>
          <w:szCs w:val="20" pt14:Unid="d9ec545e3c18420f945881ef7bec3c2d"/>
        </w:rPr>
        <w:t>Parte del microservicio de notificaciones desarrollada en C#.</w:t>
      </w:r>
    </w:p>
    <w:p pt14:Unid="7fcdded44d214b88a4c35c4aaef14986">
      <w:pPr pt14:Unid="762b326a4636497fb5c20f483b9b665c">
        <w:spacing w:after="0" w:line="292" w:lineRule="exact" pt14:Unid="a33fed6be1e54dacb1265df07f875847"/>
        <w:rPr pt14:Unid="43b39f8e25e348709e79e5c9b8db959f">
          <w:color w:val="auto" pt14:Unid="c3caf9558dec44acbe4c21c5acd3f750"/>
          <w:sz w:val="20" pt14:Unid="dbd52bf81b5d48df98c8ceda763b9a93"/>
          <w:szCs w:val="20" pt14:Unid="614beeda93334cd98fdbdf86945d42b7"/>
        </w:rPr>
      </w:pPr>
    </w:p>
    <w:p pt14:Unid="ff9c47ea5dac45ff92d1879b0e283b99">
      <w:pPr pt14:Unid="c2a54fa9c5ae4350b4b0114d5bb7e9fe">
        <w:spacing w:after="0" w:line="262" w:lineRule="auto" pt14:Unid="00a5ec5b7cc34a4c9ef23744824b2add"/>
        <w:ind w:left="260" w:right="266" w:firstLine="339" pt14:Unid="35bcb6212c3942e0bea9564a981d1325"/>
        <w:jc w:val="both" pt14:Unid="6862000c6f45483895df64f78472ff84"/>
        <w:rPr pt14:Unid="81ce43b84e2445c889e36e7b20a0bd0f">
          <w:color w:val="auto" pt14:Unid="ec9e673739c34da2ac1bdf3e1d947e3e"/>
          <w:sz w:val="20" pt14:Unid="25ec7eba9a3c45768d74d8a1eb312cff"/>
          <w:szCs w:val="20" pt14:Unid="3e7044e39c1b482b9c63b7850974f320"/>
        </w:rPr>
      </w:pPr>
      <w:r>
        <w:rPr pt14:Unid="9b18caffccd04dd1a52e2c448d3b8829">
          <w:rFonts w:ascii="Arial" w:hAnsi="Arial" w:eastAsia="Arial" w:cs="Arial" pt14:Unid="6d240abca30d48f48eab51df5a138fbe"/>
          <w:color w:val="auto" pt14:Unid="5cbea8a5a11d4669a45b287713686856"/>
          <w:sz w:val="22" pt14:Unid="defb6334a71a4692b4bc1d8c52e2c8d2"/>
          <w:szCs w:val="22" pt14:Unid="54824aa5a3e04950a45bb82daae44543"/>
        </w:rPr>
        <w:t>En Java se han desarrollado la capa de aplicación y servicios. La implementación de la capa de aplicación para mandar un correo electrónico es trivial. Para la capa de servicios, se crea e inicia un objeto HttpServer al que se le asigna un handler.</w:t>
      </w:r>
    </w:p>
    <w:p pt14:Unid="0bad16e7e4c0474eabb284849118963a">
      <w:pPr pt14:Unid="edc2af8137894e59b56a17f73ec54329">
        <w:spacing w:after="0" w:line="20" w:lineRule="exact" pt14:Unid="5799c544bc2841cd8685fc8755d63a57"/>
        <w:rPr pt14:Unid="e7df9d497c97455888a0c7f350248fc5">
          <w:color w:val="auto" pt14:Unid="ab109d2713d74bdb84801b65d300241b"/>
          <w:sz w:val="20" pt14:Unid="5075a4571f0b4b888144936c7ca63b76"/>
          <w:szCs w:val="20" pt14:Unid="52093115a6914bb6b0950695bfb94871"/>
        </w:rPr>
      </w:pPr>
      <w:r>
        <w:rPr pt14:Unid="8ca1c913f31d448a8c2bc96f6b921738">
          <w:color w:val="auto" pt14:Unid="a16904c29d4646ff9bb9b146bdd6539e"/>
          <w:sz w:val="20" pt14:Unid="6954def9d0784c79944027ec017434be"/>
          <w:szCs w:val="20" pt14:Unid="6f53ee3fda484a178b3402a9baf0f35f"/>
        </w:rPr>
        <w:drawing pt14:Unid="689dc988e8e244baaf7a1b0485433f83" pt14:SHA1Hash="a75f16ceff2a73c082e4e75e90f35ecfe7ff411f">
          <wp:anchor simplePos="0" relativeHeight="251657728" behindDoc="1" locked="0" layoutInCell="0" allowOverlap="1" pt14:Unid="02657bf898014814a0e3e8f8e6d8f9be">
            <wp:simplePos x="0" y="0" pt14:Unid="8b7328f4a96849fe811c4145d49619fb"/>
            <wp:positionH relativeFrom="column" pt14:Unid="c16d1981918a415a8de529d60810e8aa">
              <wp:posOffset pt14:Unid="8a89f7e3d8cd45f88718245cdcd68c4f">1932940</wp:posOffset>
            </wp:positionH>
            <wp:positionV relativeFrom="paragraph" pt14:Unid="d89b97bc270f482bbb53b0a833d8f15b">
              <wp:posOffset pt14:Unid="5e32fdaba6794ca1a0353f2ecfcf6d52">150495</wp:posOffset>
            </wp:positionV>
            <wp:extent cx="1865630" cy="2234565" pt14:Unid="abcfd1cb37274b8a831460e44b32ecc2"/>
            <wp:wrapNone pt14:Unid="d379683df5a948b08a88f32252b55b95"/>
            <wp:docPr id="63" name="Picture 267" pt14:Unid="5f6756773a7944f4ad4200a807f2ac25"/>
            <wp:cNvGraphicFramePr pt14:Unid="03d487f005b84dffa93af44dc7076e80">
              <a:graphicFrameLocks xmlns:a="http://schemas.openxmlformats.org/drawingml/2006/main" noChangeAspect="1" pt14:Unid="96951b0b23ae420c8faebc3db675124b"/>
            </wp:cNvGraphicFramePr>
            <a:graphic xmlns:a="http://schemas.openxmlformats.org/drawingml/2006/main" pt14:Unid="287007db112d43a1bb15009eb63e4649">
              <a:graphicData uri="http://schemas.openxmlformats.org/drawingml/2006/picture" pt14:Unid="c02abc4a0bb3492c9143894bac35721b">
                <pic:pic xmlns:pic="http://schemas.openxmlformats.org/drawingml/2006/picture" pt14:Unid="37aa442fd4d147258a24eed43d1ecf50">
                  <pic:nvPicPr pt14:Unid="60f094c120bd4526a665b7a363cd57ed">
                    <pic:cNvPr id="0" name="Picture 267" pt14:Unid="b243e1b513c149fcb3fa0adab6a73364"/>
                    <pic:cNvPicPr pt14:Unid="5b199c04a8cb41e8852ca7445f0b20ea">
                      <a:picLocks noChangeAspect="1" noChangeArrowheads="1" pt14:Unid="dbcec12a0f0e48cfbf9e267eba5b15b9"/>
                    </pic:cNvPicPr>
                  </pic:nvPicPr>
                  <pic:blipFill pt14:Unid="9cd82c55b3df46169ebc441d517ad0e3">
                    <a:blip r:embed="rId69" pt14:Unid="1bf5e53dcb13484eacf1a9d55fe8d4c8">
                      <a:extLst pt14:Unid="97170550289447dba0a3d1f7afcd75a0">
                        <a:ext uri="{28A0092B-C50C-407E-A947-70E740481C1C}" pt14:Unid="ec5feccccae441fa92bcf0f8b4dd500d"/>
                      </a:extLst>
                    </a:blip>
                    <a:srcRect pt14:Unid="9c6753f2258c4eceb5652bb960af3def"/>
                    <a:stretch pt14:Unid="346314d089654f13a927b7333acedb47">
                      <a:fillRect pt14:Unid="b9bdd7f85e364cf19df224710a3c2bc8"/>
                    </a:stretch>
                  </pic:blipFill>
                  <pic:spPr bwMode="auto" pt14:Unid="071c5f6b13434cfbabfe805350c55945">
                    <a:xfrm pt14:Unid="dedc51b9f832448da0a8959edc2287f6">
                      <a:off x="0" y="0" pt14:Unid="6098739a8e2c49ff84d2a781af4a1448"/>
                      <a:ext cx="1865630" cy="2234565" pt14:Unid="5f7618be02b64a5abbe34b040cb08215"/>
                    </a:xfrm>
                    <a:prstGeom prst="rect" pt14:Unid="7456ea16403f4807bcc2ad1596749546">
                      <a:avLst pt14:Unid="485c0db6a4ab47de8f16c30c60835834"/>
                    </a:prstGeom>
                    <a:noFill pt14:Unid="f94dc315f68246c79fe2860d4bffd31e"/>
                  </pic:spPr>
                </pic:pic>
              </a:graphicData>
            </a:graphic>
          </wp:anchor>
        </w:drawing>
      </w:r>
    </w:p>
    <w:p pt14:Unid="880986cc3fa54e658a6b3c9196fedf81">
      <w:pPr pt14:Unid="54352378aa99422a9353dc286f1a268b">
        <w:spacing w:after="0" w:line="200" w:lineRule="exact" pt14:Unid="0eadfaf0f2514cbd88c68252ab486148"/>
        <w:rPr pt14:Unid="ece0e8c3388d4731bba70dc356d4b22d">
          <w:color w:val="auto" pt14:Unid="45a857cd81084033abbb8f118a3b87e2"/>
          <w:sz w:val="20" pt14:Unid="6208f43ea6d146b0a7acdc0ceaf487cb"/>
          <w:szCs w:val="20" pt14:Unid="304cc1d122a8469793b5980072f0fda2"/>
        </w:rPr>
      </w:pPr>
    </w:p>
    <w:p pt14:Unid="a2ac51e751c246e98e799faa5de33082">
      <w:pPr pt14:Unid="4c6d6fc023dd41f49d40443fa2e681ae">
        <w:spacing w:after="0" w:line="200" w:lineRule="exact" pt14:Unid="fd180b8ee1d143fe9cbb5b37afba57f1"/>
        <w:rPr pt14:Unid="ab6cde621fb84c17ab8520264fe3aa8b">
          <w:color w:val="auto" pt14:Unid="9626204cad3c4e61953556e6456d4e62"/>
          <w:sz w:val="20" pt14:Unid="4327bbe255ee4fcabe0129013aad7f19"/>
          <w:szCs w:val="20" pt14:Unid="819b200dbe8b48c7b7cd4e3bb215d754"/>
        </w:rPr>
      </w:pPr>
    </w:p>
    <w:p pt14:Unid="3237011ac8f64c8c8fbb263bdf04fe00">
      <w:pPr pt14:Unid="e32c70f8fb8542d6a5237f9378ea4a51">
        <w:spacing w:after="0" w:line="200" w:lineRule="exact" pt14:Unid="f3a35ee0eb6b4b9f8c2e30e2aac637c1"/>
        <w:rPr pt14:Unid="7ae7575f801d4948b555101beb088f92">
          <w:color w:val="auto" pt14:Unid="7429f60a4ce8469b9f0b1c7b185885a1"/>
          <w:sz w:val="20" pt14:Unid="f089b8c4008c43e3a1bea2b8a24f9cf5"/>
          <w:szCs w:val="20" pt14:Unid="ba6aed566d7c421f8d40fc1893469613"/>
        </w:rPr>
      </w:pPr>
    </w:p>
    <w:p pt14:Unid="dfc16ecc0a264e32a116af424203299a">
      <w:pPr pt14:Unid="a2e5b72f14cc4711bd2a046c6fb4a9a9">
        <w:spacing w:after="0" w:line="200" w:lineRule="exact" pt14:Unid="e4fb006ceba74e2eb36aa7144b320794"/>
        <w:rPr pt14:Unid="f3727bdca92a4ba8bf00df478abe8901">
          <w:color w:val="auto" pt14:Unid="476cba51d5da4d139609557b2e9c6d98"/>
          <w:sz w:val="20" pt14:Unid="fd7dcc0442cf4125b50347833c9d3ed5"/>
          <w:szCs w:val="20" pt14:Unid="6ddf2972e3654331a5cad2f5d1a63751"/>
        </w:rPr>
      </w:pPr>
    </w:p>
    <w:p pt14:Unid="ffe394899ad24ed79a93f2e55dd2dd42">
      <w:pPr pt14:Unid="c36784b667d04fc793488a1e3c300a00">
        <w:spacing w:after="0" w:line="200" w:lineRule="exact" pt14:Unid="7700b5b376ac44f388861dea96740371"/>
        <w:rPr pt14:Unid="447c15775a8a4b9e9f33bbea6f33e326">
          <w:color w:val="auto" pt14:Unid="3856c21fcd684fedbf35e5d339c8947f"/>
          <w:sz w:val="20" pt14:Unid="48a3facb94f04fb684d572f5c8846e53"/>
          <w:szCs w:val="20" pt14:Unid="ff0466c5228b4254aa06885232289da1"/>
        </w:rPr>
      </w:pPr>
    </w:p>
    <w:p pt14:Unid="1c7ad6b11ca74a6494ba6f26f075f799">
      <w:pPr pt14:Unid="6fa2b27eaa89484cba8a931ebcc7d275">
        <w:spacing w:after="0" w:line="200" w:lineRule="exact" pt14:Unid="36e8dbca712e460698844acf0615f014"/>
        <w:rPr pt14:Unid="43b3e39f18b641ea81fe16a3df111292">
          <w:color w:val="auto" pt14:Unid="2069e9331d1541ef9e290608efe96fcd"/>
          <w:sz w:val="20" pt14:Unid="18b03d0dd50c460bb8322e373008bdca"/>
          <w:szCs w:val="20" pt14:Unid="411c67cf8fba4820bafcfb197fac7c49"/>
        </w:rPr>
      </w:pPr>
    </w:p>
    <w:p pt14:Unid="1452a77c14eb4b069c0580caf674062c">
      <w:pPr pt14:Unid="b346d1acb72a4937988c98e1c844d4eb">
        <w:spacing w:after="0" w:line="200" w:lineRule="exact" pt14:Unid="fea0c33595284d5d8f1c6315a51f6f06"/>
        <w:rPr pt14:Unid="8e79ef914021473784ee635c78715203">
          <w:color w:val="auto" pt14:Unid="5d5d4ffb1f634b9a8f268d093d48e569"/>
          <w:sz w:val="20" pt14:Unid="01aa6a8c350b47d4b2f7e51898fbffc2"/>
          <w:szCs w:val="20" pt14:Unid="6b220e15c70a4f49b8c48690d0de718f"/>
        </w:rPr>
      </w:pPr>
    </w:p>
    <w:p pt14:Unid="eb5b527d417c4e25ae10c0cc6884376c">
      <w:pPr pt14:Unid="7b59e666e63a478eb6e5bc9e829a709f">
        <w:spacing w:after="0" w:line="200" w:lineRule="exact" pt14:Unid="f94cad523d9f4407a40da97f7de0b425"/>
        <w:rPr pt14:Unid="ba4b92ef047f448a96d9ce361cf2f8ed">
          <w:color w:val="auto" pt14:Unid="108f6f74bfec4801ad02a27b2a05bdc0"/>
          <w:sz w:val="20" pt14:Unid="1e7db9bd6bfb4b8eae96c24528d3c2bd"/>
          <w:szCs w:val="20" pt14:Unid="534e1d86d2624d8aa5146e2be86604c9"/>
        </w:rPr>
      </w:pPr>
    </w:p>
    <w:p pt14:Unid="962b20c546d745089306b44094cdf106">
      <w:pPr pt14:Unid="0076640e71c643bcab85632abe91c1ff">
        <w:spacing w:after="0" w:line="200" w:lineRule="exact" pt14:Unid="a10d4f5876ce477c9d2375c003e9d4c3"/>
        <w:rPr pt14:Unid="6330e17a068943c0bb3dc0d86b80a40f">
          <w:color w:val="auto" pt14:Unid="052de5b7506e4931aab708d6e13967ff"/>
          <w:sz w:val="20" pt14:Unid="df330a1e391d49718c1f1b42714241bf"/>
          <w:szCs w:val="20" pt14:Unid="9a8cd5df1c7d44339d76107e58023236"/>
        </w:rPr>
      </w:pPr>
    </w:p>
    <w:p pt14:Unid="1c7acc814a6e426fb545450e50210c84">
      <w:pPr pt14:Unid="bb823869211c49f38e04cbcf78f5bf35">
        <w:spacing w:after="0" w:line="200" w:lineRule="exact" pt14:Unid="ed6dbbd53d894d9790388712dfd5e17f"/>
        <w:rPr pt14:Unid="d4736590ccef49658145d34cc16479de">
          <w:color w:val="auto" pt14:Unid="b67af11c963b49bf88e47a6eec6f5db3"/>
          <w:sz w:val="20" pt14:Unid="17ff05ade52545618e9e4011f321b98b"/>
          <w:szCs w:val="20" pt14:Unid="be8b4d87379e47aaa751570179114529"/>
        </w:rPr>
      </w:pPr>
    </w:p>
    <w:p pt14:Unid="44579600e02940648297147c845dd829">
      <w:pPr pt14:Unid="1e8544851f924f3a9f06c4e0788f702e">
        <w:spacing w:after="0" w:line="200" w:lineRule="exact" pt14:Unid="ba699490a9a440838358b5f2faead1ba"/>
        <w:rPr pt14:Unid="b1f02bae7c42435ba53e6dc5ddda148b">
          <w:color w:val="auto" pt14:Unid="a05df13d6ef04954a7392ae76a42aee1"/>
          <w:sz w:val="20" pt14:Unid="8958532cc1614309a4f4e5f1d289a89d"/>
          <w:szCs w:val="20" pt14:Unid="f7a954a24bf8467a99f32f4bf49fdef1"/>
        </w:rPr>
      </w:pPr>
    </w:p>
    <w:p pt14:Unid="15ae1718e70c49b7b8b5eee0beedbc77">
      <w:pPr pt14:Unid="5af3cfa8f83c45148bc83c5026bc2696">
        <w:spacing w:after="0" w:line="200" w:lineRule="exact" pt14:Unid="0d899c756a44460e9443ed31df7916e4"/>
        <w:rPr pt14:Unid="7d460283e3504608a1b18ca304e15346">
          <w:color w:val="auto" pt14:Unid="f0360abab1e4474f9a77637423947f13"/>
          <w:sz w:val="20" pt14:Unid="a16dfa0a826d4eacae1be41ddf9b3733"/>
          <w:szCs w:val="20" pt14:Unid="be2e089fd0404832b1d3581383b973ab"/>
        </w:rPr>
      </w:pPr>
    </w:p>
    <w:p pt14:Unid="d0e465d8d7464136888cbc02a2c6bb54">
      <w:pPr pt14:Unid="c9d351711a19452f83332916e5103c1e">
        <w:spacing w:after="0" w:line="200" w:lineRule="exact" pt14:Unid="b54b42113c514d66a2a1ec9729fe53ce"/>
        <w:rPr pt14:Unid="d14c7382aaa1430d8602133cf9ab3a2c">
          <w:color w:val="auto" pt14:Unid="c0103ad7fd3444acb221babfad41aa09"/>
          <w:sz w:val="20" pt14:Unid="e8fc9b12f63e424b9285cd8ecb785fec"/>
          <w:szCs w:val="20" pt14:Unid="50e50457fa1847f9909f654a06a64b57"/>
        </w:rPr>
      </w:pPr>
    </w:p>
    <w:p pt14:Unid="6aab74ebe90b48b5baf6fdb21763b9f4">
      <w:pPr pt14:Unid="c6c4ae7defe74c92836f3c67b196f274">
        <w:spacing w:after="0" w:line="200" w:lineRule="exact" pt14:Unid="c75f0938902f4b40a63863bf463c5100"/>
        <w:rPr pt14:Unid="e2b586a0457241d08ed367553d9d38a9">
          <w:color w:val="auto" pt14:Unid="ba4e05a6ca4c4195a25065efd30f22e8"/>
          <w:sz w:val="20" pt14:Unid="ec293e88cdf44a5aabab6c8f39903eab"/>
          <w:szCs w:val="20" pt14:Unid="36a5fda7dc8e42708b5b1a6149c4ad63"/>
        </w:rPr>
      </w:pPr>
    </w:p>
    <w:p pt14:Unid="1c632e27f52648c0ac3d726a68f2a1bd">
      <w:pPr pt14:Unid="f0f8a7ff65d44f41b935eee8d212f6ee">
        <w:spacing w:after="0" w:line="200" w:lineRule="exact" pt14:Unid="a348faff382b4dd3b7c2be5506c7d85d"/>
        <w:rPr pt14:Unid="ca548453f89f4fcdafcb4182f4b6a415">
          <w:color w:val="auto" pt14:Unid="43e2a83dff8644298a36c24c26be8e45"/>
          <w:sz w:val="20" pt14:Unid="4f90459e145b4ac09ed8d5171beebab6"/>
          <w:szCs w:val="20" pt14:Unid="b788f410cbb142cba5d8e86e65615926"/>
        </w:rPr>
      </w:pPr>
    </w:p>
    <w:p pt14:Unid="483e33bc4b1b4559a7bf76f4f7160338">
      <w:pPr pt14:Unid="c8585c8d77d04e4f87eb5a1f90e85c47">
        <w:spacing w:after="0" w:line="200" w:lineRule="exact" pt14:Unid="20c816147c1e43f3abf9fba97bea7b0b"/>
        <w:rPr pt14:Unid="2b8db2a100fe4de0bf722e8bb1c2c8e4">
          <w:color w:val="auto" pt14:Unid="705cf4039959413e983dba96db318f61"/>
          <w:sz w:val="20" pt14:Unid="d7622f69da784160b1ff01bc3dcc4aff"/>
          <w:szCs w:val="20" pt14:Unid="71a8001cd6e944b3bdf4fb6208ca3382"/>
        </w:rPr>
      </w:pPr>
    </w:p>
    <w:p pt14:Unid="f54be4aa5dcb47f7a1fed65b3d3a8967">
      <w:pPr pt14:Unid="1173af656cdd4744be34358440c2b1ed">
        <w:spacing w:after="0" w:line="200" w:lineRule="exact" pt14:Unid="322738a92958418cb9e4a96a2f07c7da"/>
        <w:rPr pt14:Unid="e71625928bb046ca8632447232c58d37">
          <w:color w:val="auto" pt14:Unid="2a1c56f82f964d619e946c1d42bffa1e"/>
          <w:sz w:val="20" pt14:Unid="c7e81608e27e434aaec9d48f3871fc2d"/>
          <w:szCs w:val="20" pt14:Unid="1dce9d8674f142c4be353a9335556a31"/>
        </w:rPr>
      </w:pPr>
    </w:p>
    <w:p pt14:Unid="fb82725d66a64cf78e361360f2c349ff">
      <w:pPr pt14:Unid="2d1c6fa8b0af4190822fa57cac09fddb">
        <w:spacing w:after="0" w:line="200" w:lineRule="exact" pt14:Unid="38c7a87164aa4c2aae9a04d0b83957a0"/>
        <w:rPr pt14:Unid="ac8317181cb645088f24f6be8fd0ace5">
          <w:color w:val="auto" pt14:Unid="28a3e5678af94bccb9854b822ac167dc"/>
          <w:sz w:val="20" pt14:Unid="1a8857cd53fe4dbb9e7495204c953a27"/>
          <w:szCs w:val="20" pt14:Unid="7689b4c98ae7404c89e5fa2b843e3665"/>
        </w:rPr>
      </w:pPr>
    </w:p>
    <w:p pt14:Unid="ad4775d730e847cfa71623ad3b3c4ac3">
      <w:pPr pt14:Unid="41775f91b30b4d13af76d5e85e109695">
        <w:spacing w:after="0" w:line="317" w:lineRule="exact" pt14:Unid="21524550d05747809d9ce32c0790a2e3"/>
        <w:rPr pt14:Unid="426944565b3e4f61a7c05e70d51cbdb7">
          <w:color w:val="auto" pt14:Unid="48cd2ef2b94340139d38bff7f2dc6c41"/>
          <w:sz w:val="20" pt14:Unid="baf90cfd22814ff5bfe3802b01f32d23"/>
          <w:szCs w:val="20" pt14:Unid="54862f0b88ad4283b6fcb98f18e84d95"/>
        </w:rPr>
      </w:pPr>
    </w:p>
    <w:p pt14:Unid="cc7c4cfd595d424f9b034194e9ae0403">
      <w:pPr pt14:Unid="67de95638c824854a0a257b69d6e9220">
        <w:spacing w:after="0" pt14:Unid="f3306f76da11460fa39741d71cb80319"/>
        <w:ind w:right="6" pt14:Unid="8a13afbb485d4b7283c25580ad9c6e66"/>
        <w:jc w:val="center" pt14:Unid="662c019ab4d1476daebb8c586769c613"/>
        <w:rPr pt14:Unid="597330395a114602b2322482b09e121e">
          <w:color w:val="auto" pt14:Unid="a200143edbf14449a8ec98044ec8f1ba"/>
          <w:sz w:val="20" pt14:Unid="01bfbe202e7e426dbc9a8049e06223ae"/>
          <w:szCs w:val="20" pt14:Unid="b7abdda06cf842fabb771ff152b1bd4c"/>
        </w:rPr>
      </w:pPr>
      <w:r>
        <w:rPr pt14:Unid="75dafe197467486dbb637f204603506d">
          <w:rFonts w:ascii="Arial" w:hAnsi="Arial" w:eastAsia="Arial" w:cs="Arial" pt14:Unid="83fcdc83ee5a46ac93e673d6e05daf3e"/>
          <w:b w:val="1" pt14:Unid="c0d9f6b7e6084332810d77b666b38d75"/>
          <w:bCs w:val="1" pt14:Unid="85f9631bb6814ba7ae959f66986f6ba1"/>
          <w:color w:val="auto" pt14:Unid="627cbf3b01964569b06bd5f2a754971b"/>
          <w:sz w:val="20" pt14:Unid="b3df262d351d4e03a79695b76e59d1f3"/>
          <w:szCs w:val="20" pt14:Unid="32c137e172084614937f68ebe1dfb96c"/>
        </w:rPr>
        <w:t xml:space="preserve">Figura 7.8: </w:t>
      </w:r>
      <w:r>
        <w:rPr pt14:Unid="d3dd3bc961dc46afabe4ea5a89e77b66">
          <w:rFonts w:ascii="Arial" w:hAnsi="Arial" w:eastAsia="Arial" w:cs="Arial" pt14:Unid="c8ef8e05f9874acea4027b99332a866b"/>
          <w:color w:val="auto" pt14:Unid="a2f677ff76bf489c89ddced6199b7eb5"/>
          <w:sz w:val="20" pt14:Unid="227727b839334d7c8dc88afdc0a3fb6a"/>
          <w:szCs w:val="20" pt14:Unid="c759bd94294a4142b62610508a4fdb0e"/>
        </w:rPr>
        <w:t>Parte del microservicio de notificaciones desarrollada en Java.</w:t>
      </w:r>
    </w:p>
    <w:p pt14:Unid="34a87d613bc64e6684ba042ac1bc3261">
      <w:pPr pt14:Unid="8d100c16653941dc861c8318dea230ca">
        <w:spacing w:after="0" w:line="292" w:lineRule="exact" pt14:Unid="2c2a071db6104a3ca20cbfbf69b701b0"/>
        <w:rPr pt14:Unid="a3512030fc76497e9e2617d7d8653eb9">
          <w:color w:val="auto" pt14:Unid="aa16ac0d1906478e9b7f40894730cefb"/>
          <w:sz w:val="20" pt14:Unid="2cb78c09e30e4f4e99f1ee69bb9b4ef1"/>
          <w:szCs w:val="20" pt14:Unid="26a5fc3629c043db859cc496c5b62729"/>
        </w:rPr>
      </w:pPr>
    </w:p>
    <w:p pt14:Unid="2a27c9deb5de49dfaeaf4c7ecfd61a3c">
      <w:pPr pt14:Unid="573a5151cb6548ee92e06b75942fa410">
        <w:spacing w:after="0" w:line="258" w:lineRule="auto" pt14:Unid="64abe714701a494fa5f022f4728bda6f"/>
        <w:ind w:left="260" w:right="266" w:firstLine="339" pt14:Unid="6cb1b9e2a97f4f2094f684fb8a0cc665"/>
        <w:jc w:val="both" pt14:Unid="21fa858dd36348d7919b3799a913f2e7"/>
        <w:rPr pt14:Unid="c39082948f194ff38928386460e86517">
          <w:color w:val="auto" pt14:Unid="1a192cbba012462ab025050f218912c0"/>
          <w:sz w:val="20" pt14:Unid="6c2deea02b8645358cf3e2ed148d38c3"/>
          <w:szCs w:val="20" pt14:Unid="7e926241a944492fba86956855a216ba"/>
        </w:rPr>
      </w:pPr>
      <w:r>
        <w:rPr pt14:Unid="96dc8f561e914c98b45a5bc25f1816ad">
          <w:rFonts w:ascii="Arial" w:hAnsi="Arial" w:eastAsia="Arial" w:cs="Arial" pt14:Unid="ea89bf7d1fdb44f2a0ec7ddb3a74e4e8"/>
          <w:color w:val="auto" pt14:Unid="502b85de663e4dc5bbd73f95992680e7"/>
          <w:sz w:val="22" pt14:Unid="414bba73ab70461fb931c0c549eb0295"/>
          <w:szCs w:val="22" pt14:Unid="7e89d124ad1c40b68fc20a676e31483f"/>
        </w:rPr>
        <w:t>El handler es similar a lo que en .NET llamábamos controlador. En nuestro caso, deserializará el cuerpo (body) de la petición en un objeto empleando la librería Gson y delegará en la capa de aplicación la operación a realizar. Cuando se quiere consumir otro microservicio no podemos emplear los proxies que hemos creado para C# porque es otro lenguaje de programación. En nuestro ejemplo, queremos contactar con el servicio de seguridad para obtener el correo electrónico de un usuario. Debemos crear un objeto para conectar a través del protocolo HTTP con el microservicio de seguridad y leer la respuesta obtenida.</w:t>
      </w:r>
    </w:p>
    <w:p pt14:Unid="82647fa2ec7a4f52bd6281f68fe8eb20">
      <w:pPr pt14:Unid="d20f5a92460c453aa4693be7382d402f"/>
    </w:p>
    <w:p pt14:Unid="860202f98db84f4ba8f3bc1f84ada172">
      <w:pPr pt14:Unid="3109a44fd668479a9b8c6da3a6d59495">
        <w:tabs pt14:Unid="2cb5ba7aed1f462d9a9a9f2a1c6efdc7">
          <w:tab w:val="left" w:leader="none" w:pos="2900" pt14:Unid="21cd784871bc4db6bc9a5dc8b68cc226"/>
        </w:tabs>
        <w:spacing w:after="0" pt14:Unid="4a116a8960624aaa8e7f5d4653c0ad8a"/>
        <w:ind w:left="260" pt14:Unid="b46c60d6a71643ca8f830a51a065218c"/>
        <w:rPr pt14:Unid="53bf10e5c900416fb873dcf03874bf34">
          <w:color w:val="auto" pt14:Unid="922dfc4f092f4cbe9d09324ec40e4d37"/>
          <w:sz w:val="20" pt14:Unid="8d05f49c8af14ebd9dd9c5b3eab47249"/>
          <w:szCs w:val="20" pt14:Unid="cb7c16e40ec643e2b56a450b5387dfc9"/>
        </w:rPr>
      </w:pPr>
      <w:r>
        <w:rPr pt14:Unid="d64cecb23d8d496da36727cd84935140">
          <w:rFonts w:ascii="Arial" w:hAnsi="Arial" w:eastAsia="Arial" w:cs="Arial" pt14:Unid="fd4b0f3701e14bb7aca8c7a80636401f"/>
          <w:b w:val="1" pt14:Unid="418b5d386c964a318899853bc6143ec0"/>
          <w:bCs w:val="1" pt14:Unid="1fa139a1692e46fa86f87279b1b20a51"/>
          <w:color w:val="auto" pt14:Unid="bbc09d63c49844b7bc74a3cb252f8246"/>
          <w:sz w:val="18" pt14:Unid="a2e9960cca44424f915d7e7657fac862"/>
          <w:szCs w:val="18" pt14:Unid="90948876893347f3baa8218b2ac55dc6"/>
        </w:rPr>
        <w:t>58</w:t>
      </w:r>
      <w:r>
        <w:rPr pt14:Unid="dc2e262b22934fbb81c5f5e6f60b8e61">
          <w:color w:val="auto" pt14:Unid="bf32bdea21e54a868b5f20ae2c1016f9"/>
          <w:sz w:val="20" pt14:Unid="4ab7a45131634727919836c2e391e6ea"/>
          <w:szCs w:val="20" pt14:Unid="4a697cbad1f34d7ab2b66feffc8d1dc5"/>
        </w:rPr>
        <w:tab pt14:Unid="c2a7bf10aecf46f090ea40d51e941f25"/>
      </w:r>
      <w:r>
        <w:rPr pt14:Unid="3a1217e325ea441eb2dd6a8f9b8ab431">
          <w:rFonts w:ascii="Arial" w:hAnsi="Arial" w:eastAsia="Arial" w:cs="Arial" pt14:Unid="31c62f9813f84a4c89ff614f94c319c0"/>
          <w:color w:val="auto" pt14:Unid="abe3ace66f8b42d988c56f8ce35db735"/>
          <w:sz w:val="19" pt14:Unid="9a0847497ec9491d8bda3db5d9c66c57"/>
          <w:szCs w:val="19" pt14:Unid="05b4d2dcfa874c229750a28f97dc5d95"/>
        </w:rPr>
        <w:t>Diseño e implementación de la solución basada en microservicios</w:t>
      </w:r>
    </w:p>
    <w:p pt14:Unid="6a6f417de93243acbbdb6cdef2af2ddc">
      <w:pPr pt14:Unid="dcd0182c1b3347c59976715348fe9f36">
        <w:spacing w:after="0" w:line="20" w:lineRule="exact" pt14:Unid="875f0e6c7a794743adbe1c4430de8a4c"/>
        <w:rPr pt14:Unid="fc07c2931f714553ba062805c2b53cf0">
          <w:color w:val="auto" pt14:Unid="eec50808b9e64079b13a77d09075bdaf"/>
          <w:sz w:val="20" pt14:Unid="c8c0f0f5450a454ca4574eba4f001d17"/>
          <w:szCs w:val="20" pt14:Unid="f84aed89fd3d41229bac80ef7c95e69b"/>
        </w:rPr>
      </w:pPr>
      <w:r>
        <w:rPr pt14:Unid="8e841b708f73495ca5840bdb5ef1da19">
          <w:color w:val="auto" pt14:Unid="d343a09b7ee64305bf240abd75e82249"/>
          <w:sz w:val="20" pt14:Unid="34e90eba69f04a08b83f0f562c3b79a7"/>
          <w:szCs w:val="20" pt14:Unid="9a197b29967943cba39c29f5f0670b9f"/>
        </w:rPr>
        <w:drawing pt14:Unid="3ee8e064c72144138afd95d54b5d1708" pt14:SHA1Hash="4e245fec29777be75a7cd7cfbf80d01e26ee2377">
          <wp:anchor simplePos="0" relativeHeight="251657728" behindDoc="1" locked="0" layoutInCell="0" allowOverlap="1" pt14:Unid="52f363f3547a46d790121e7a10f69d42">
            <wp:simplePos x="0" y="0" pt14:Unid="99a514e80ab44ff68ca78b88535bc43c"/>
            <wp:positionH relativeFrom="column" pt14:Unid="b8bbd896367340b7822d542d59dd83d3">
              <wp:posOffset pt14:Unid="ce6e876e1b1d4a739d9ede9f11ce0714">165735</wp:posOffset>
            </wp:positionH>
            <wp:positionV relativeFrom="paragraph" pt14:Unid="0c815f56f05b42919855b874969f8893">
              <wp:posOffset pt14:Unid="f222cacad73c49778272c809cb85f427">81915</wp:posOffset>
            </wp:positionV>
            <wp:extent cx="5400040" cy="3023870" pt14:Unid="69813eeaa56246de879574ca540f81f2"/>
            <wp:wrapNone pt14:Unid="5322221ea3a742aaa5882d56829c9e83"/>
            <wp:docPr id="64" name="Picture 268" pt14:Unid="43f62e3a3f5b40df95b126232705e43e"/>
            <wp:cNvGraphicFramePr pt14:Unid="9a703d6ff3c1422585da19812969e10e">
              <a:graphicFrameLocks xmlns:a="http://schemas.openxmlformats.org/drawingml/2006/main" noChangeAspect="1" pt14:Unid="5c4f2b4f746d4e0caf1d7cd076a19429"/>
            </wp:cNvGraphicFramePr>
            <a:graphic xmlns:a="http://schemas.openxmlformats.org/drawingml/2006/main" pt14:Unid="2f1426ad30394a3aac6c3c31597223c7">
              <a:graphicData uri="http://schemas.openxmlformats.org/drawingml/2006/picture" pt14:Unid="a8e7b073c5014f5a8c9ab60120e62fd4">
                <pic:pic xmlns:pic="http://schemas.openxmlformats.org/drawingml/2006/picture" pt14:Unid="83fccae8ec9f41f8b1d843517974eba2">
                  <pic:nvPicPr pt14:Unid="d868f077c28440bb94f5d7a07aee0f82">
                    <pic:cNvPr id="0" name="Picture 268" pt14:Unid="fb8fb84be6ac44f49391d89b39f6c179"/>
                    <pic:cNvPicPr pt14:Unid="4ceb4a456fef43deb52327171e4e35b2">
                      <a:picLocks noChangeAspect="1" noChangeArrowheads="1" pt14:Unid="c82d9348ca0347a1aebbd20792283877"/>
                    </pic:cNvPicPr>
                  </pic:nvPicPr>
                  <pic:blipFill pt14:Unid="193656648f5e420984f8b44f9a58c1f6">
                    <a:blip r:embed="rId70" pt14:Unid="7a0efc37d14a43dbb038832c0a0dc14b">
                      <a:extLst pt14:Unid="8e3933cd591549b3abc5d43030612d3a">
                        <a:ext uri="{28A0092B-C50C-407E-A947-70E740481C1C}" pt14:Unid="de4967867bef47099530dabf35833029"/>
                      </a:extLst>
                    </a:blip>
                    <a:srcRect pt14:Unid="ce3838f66d014527a2c380a55046e1b1"/>
                    <a:stretch pt14:Unid="d3c8e68a298c4aa8ad5b2bbe620258f3">
                      <a:fillRect pt14:Unid="31e5e94670b449b685679815bdc71ca7"/>
                    </a:stretch>
                  </pic:blipFill>
                  <pic:spPr bwMode="auto" pt14:Unid="ee1aa8e65bf640d693d549313dba36df">
                    <a:xfrm pt14:Unid="52b24e9936a243638aeb6158052cc3d3">
                      <a:off x="0" y="0" pt14:Unid="a67d20edbb0a4c3883c5be772723b4a1"/>
                      <a:ext cx="5400040" cy="3023870" pt14:Unid="0aaf52c9f7fc41519d65b3843a6c80f7"/>
                    </a:xfrm>
                    <a:prstGeom prst="rect" pt14:Unid="aea8215ebe3a48669023310c7a17f332">
                      <a:avLst pt14:Unid="9ee6bd5ff3304c1084123eb274bc05a4"/>
                    </a:prstGeom>
                    <a:noFill pt14:Unid="8ef18ffb60bc4e359c061ce34bcf5675"/>
                  </pic:spPr>
                </pic:pic>
              </a:graphicData>
            </a:graphic>
          </wp:anchor>
        </w:drawing>
      </w:r>
    </w:p>
    <w:p pt14:Unid="58fe513fff9d490d987c7a493c47107b">
      <w:pPr pt14:Unid="ee2dee01849e40708b69566ebaa9f916">
        <w:spacing w:after="0" w:line="200" w:lineRule="exact" pt14:Unid="97e4d38e2de64c3faeed9246044db081"/>
        <w:rPr pt14:Unid="74bb1e98ce4b4a31bfc344269c73a7e7">
          <w:color w:val="auto" pt14:Unid="a30eaa85833d40ad9d2ed2f3436a99ed"/>
          <w:sz w:val="20" pt14:Unid="42bd46a0dae34a5cbf0aab373f6d4234"/>
          <w:szCs w:val="20" pt14:Unid="8f7b787e314c4e5f885176f7b436595a"/>
        </w:rPr>
      </w:pPr>
    </w:p>
    <w:p pt14:Unid="bb0ede31e7144fc88bbdc967935f7dd0">
      <w:pPr pt14:Unid="3fb6de7eb3884a8484a88b59d3475d04">
        <w:spacing w:after="0" w:line="200" w:lineRule="exact" pt14:Unid="b19483ef93934bb58bed1c47ce35863f"/>
        <w:rPr pt14:Unid="bc51c418e1614fec9b1f2791bd2bd694">
          <w:color w:val="auto" pt14:Unid="8e863469ea9148d4b63f437e9ecee8bc"/>
          <w:sz w:val="20" pt14:Unid="7cfa6e229a374df0b290cf5a71948032"/>
          <w:szCs w:val="20" pt14:Unid="ccbfdc396e5248a09ea77a340ed34f84"/>
        </w:rPr>
      </w:pPr>
    </w:p>
    <w:p pt14:Unid="3c738f1bc06c4b929d203b00015eaa8d">
      <w:pPr pt14:Unid="ef79cef28dbc49deb1eca2b117cc2591">
        <w:spacing w:after="0" w:line="200" w:lineRule="exact" pt14:Unid="7fa3e9394d204ceca87b2c42273fd171"/>
        <w:rPr pt14:Unid="2c98ef2fbfe04ecd8c3b2d248377c987">
          <w:color w:val="auto" pt14:Unid="99d67fe1ccd0433f90745870ce7532fa"/>
          <w:sz w:val="20" pt14:Unid="d297a7e04e06438e896ad85534417d40"/>
          <w:szCs w:val="20" pt14:Unid="f5ff68dfb3eb4dc2878164bf0093e310"/>
        </w:rPr>
      </w:pPr>
    </w:p>
    <w:p pt14:Unid="a804c183e30d499891b177a1e378bdff">
      <w:pPr pt14:Unid="e950a5baf403477d8439f44895fc30b1">
        <w:spacing w:after="0" w:line="200" w:lineRule="exact" pt14:Unid="47d0052b70da469b89afb22d95a08a92"/>
        <w:rPr pt14:Unid="7ac9a50ff4fc4777ad4538c01a1abe7d">
          <w:color w:val="auto" pt14:Unid="470ca823f7cf496fae088378b7e3284a"/>
          <w:sz w:val="20" pt14:Unid="2d615937e9a8495d93d1aa7657dd9546"/>
          <w:szCs w:val="20" pt14:Unid="ed653ad5625447f3aa1e13fa1e2b5628"/>
        </w:rPr>
      </w:pPr>
    </w:p>
    <w:p pt14:Unid="bb147ce461eb4dfaa88fc8f362b2d5a0">
      <w:pPr pt14:Unid="87737e973f7a4e5fbbe6ded463bdee85">
        <w:spacing w:after="0" w:line="200" w:lineRule="exact" pt14:Unid="5c93e75c32ef4224b042d86efaafac9a"/>
        <w:rPr pt14:Unid="189f7db9582846c7b7028f25db19ac58">
          <w:color w:val="auto" pt14:Unid="ba9f8b79bb4c4fdd99412a33ef936a33"/>
          <w:sz w:val="20" pt14:Unid="e76ac9d49b69415c9a6b5a90cdff8b7b"/>
          <w:szCs w:val="20" pt14:Unid="6f2f1fe117464b27a32f0c13fefa3ea1"/>
        </w:rPr>
      </w:pPr>
    </w:p>
    <w:p pt14:Unid="4871f1e941834325940f6b99ee820e87">
      <w:pPr pt14:Unid="85003e46d44e46b09b32ffefed27cd1c">
        <w:spacing w:after="0" w:line="200" w:lineRule="exact" pt14:Unid="f6c8b39d51ba494ebb64438f70a287bf"/>
        <w:rPr pt14:Unid="132ce0876ace4bbc9023827febbb48e3">
          <w:color w:val="auto" pt14:Unid="907fe087d6024e20956c93ccace71b4f"/>
          <w:sz w:val="20" pt14:Unid="72fcb7bb88b04ab5802bdf680281d850"/>
          <w:szCs w:val="20" pt14:Unid="62a54de41a384451a71c42fac50773ca"/>
        </w:rPr>
      </w:pPr>
    </w:p>
    <w:p pt14:Unid="668b5c30dc7a4511845ab173ae45f63b">
      <w:pPr pt14:Unid="c33aa8a173a24ae4a38fb55d920fa25d">
        <w:spacing w:after="0" w:line="200" w:lineRule="exact" pt14:Unid="fa96c52fb5a943d0a0ab5f357462b8c5"/>
        <w:rPr pt14:Unid="8d8ece86b75249b29175caf714552f1e">
          <w:color w:val="auto" pt14:Unid="49f3049b35ab43b69e5ffd357a1ab5fe"/>
          <w:sz w:val="20" pt14:Unid="48fb1e0c09da4b949bec44201ba1dec9"/>
          <w:szCs w:val="20" pt14:Unid="d50ae645aa2940cc98f3f8a75d3d5fd2"/>
        </w:rPr>
      </w:pPr>
    </w:p>
    <w:p pt14:Unid="7b21ff3c580f4b0ba9f0a85b79b22a5a">
      <w:pPr pt14:Unid="50de1ea7e2254dbe8ce5fc50836169d9">
        <w:spacing w:after="0" w:line="200" w:lineRule="exact" pt14:Unid="a82e956c38464e67b44965c3741347de"/>
        <w:rPr pt14:Unid="cec2cf8aa362495b818809f161ea1def">
          <w:color w:val="auto" pt14:Unid="b54dc9dd0e914c9589d61823ec6bd374"/>
          <w:sz w:val="20" pt14:Unid="23560d5091bf4b3897189dc0a28d38d9"/>
          <w:szCs w:val="20" pt14:Unid="a998b456cb694294b7f4ba81425cb420"/>
        </w:rPr>
      </w:pPr>
    </w:p>
    <w:p pt14:Unid="16515fa32d2349909fddea9659a64d5c">
      <w:pPr pt14:Unid="f38966ac144d4b268ad55fe15789aaa1">
        <w:spacing w:after="0" w:line="200" w:lineRule="exact" pt14:Unid="94ed0340ec0b41d9a892b2d40d406955"/>
        <w:rPr pt14:Unid="6e21a699201c4bddbdecf73e62f72e3c">
          <w:color w:val="auto" pt14:Unid="b4bd80890d014cfe864106f5d45f61da"/>
          <w:sz w:val="20" pt14:Unid="d91afd88ea1440ada9a1b0f8f0c7564d"/>
          <w:szCs w:val="20" pt14:Unid="07e130a94300458ebeebb946a9dda5bf"/>
        </w:rPr>
      </w:pPr>
    </w:p>
    <w:p pt14:Unid="3712b4c6dbd8477a8ce3b986098f2244">
      <w:pPr pt14:Unid="813904e658794031961aa0ab4c18c656">
        <w:spacing w:after="0" w:line="200" w:lineRule="exact" pt14:Unid="3936fd4f8a514c7f853e688e45bbdc47"/>
        <w:rPr pt14:Unid="d81397f668e04ed4b156fcf70298a188">
          <w:color w:val="auto" pt14:Unid="cc50ffadf8104b8fb4b91b8ac8486710"/>
          <w:sz w:val="20" pt14:Unid="eae8df82eafc49cba03de2e2608a8642"/>
          <w:szCs w:val="20" pt14:Unid="2f393677eb8a4f6f8a1be1f5bc581d6f"/>
        </w:rPr>
      </w:pPr>
    </w:p>
    <w:p pt14:Unid="127ce904bf664da59abe097899484969">
      <w:pPr pt14:Unid="5394c8e5e5274ddb80487a37e19ab83c">
        <w:spacing w:after="0" w:line="200" w:lineRule="exact" pt14:Unid="fb637a3faabe43008a1bb7d67e8192da"/>
        <w:rPr pt14:Unid="3fdc8c49d0004c2c99fc7517e1e99bd5">
          <w:color w:val="auto" pt14:Unid="59d8bcfb452a42fa96ea540b6b6679f7"/>
          <w:sz w:val="20" pt14:Unid="949d14a73e1a406da24a0461ec05623e"/>
          <w:szCs w:val="20" pt14:Unid="e0ec4b04884d44909c0943003ed9becb"/>
        </w:rPr>
      </w:pPr>
    </w:p>
    <w:p pt14:Unid="9ad185242b37430fbbaf2755e2d37239">
      <w:pPr pt14:Unid="c9b356da15d04e938cd78e25e5a55bae">
        <w:spacing w:after="0" w:line="200" w:lineRule="exact" pt14:Unid="6e41a59c23dd444b9602a62cc98519fa"/>
        <w:rPr pt14:Unid="35f90f77293140e0ace58ea37a506a12">
          <w:color w:val="auto" pt14:Unid="1cc07bd213844f32bef67cfcc7d2e221"/>
          <w:sz w:val="20" pt14:Unid="ac9e827e2eb0434181289851a82d1f2b"/>
          <w:szCs w:val="20" pt14:Unid="7a03255892ce4135845d039e8864be32"/>
        </w:rPr>
      </w:pPr>
    </w:p>
    <w:p pt14:Unid="5f9ede5056e64604b8f9af3e55ef91f6">
      <w:pPr pt14:Unid="7b2e09d03fcc47b0b650ae4ce17d2570">
        <w:spacing w:after="0" w:line="200" w:lineRule="exact" pt14:Unid="9eefc38f663f46598027b1af02c14bdb"/>
        <w:rPr pt14:Unid="519c97893a9f452bb11477fbd55e2acc">
          <w:color w:val="auto" pt14:Unid="773855d8d08646c7a0c1d916f1ea0335"/>
          <w:sz w:val="20" pt14:Unid="b79aa1cbbc6d4d7c89f7d6f245d9dc96"/>
          <w:szCs w:val="20" pt14:Unid="bfbe72a7d09e4cafb1f3ef7deb8ae528"/>
        </w:rPr>
      </w:pPr>
    </w:p>
    <w:p pt14:Unid="383bd8a028af4f63b168776a30fdb198">
      <w:pPr pt14:Unid="f6dcc5a4b6964290810664747b2e61ce">
        <w:spacing w:after="0" w:line="200" w:lineRule="exact" pt14:Unid="c148196a64864a988591d7dc7d7fa8e0"/>
        <w:rPr pt14:Unid="4e95da4ab1ee44a78922670ee37e19bd">
          <w:color w:val="auto" pt14:Unid="213b5199a10e4401b98fbbf578d14241"/>
          <w:sz w:val="20" pt14:Unid="6e5c9acc616446d4a79a11ea9a589e5b"/>
          <w:szCs w:val="20" pt14:Unid="ae9016d2b7ca4cb3837348726b600736"/>
        </w:rPr>
      </w:pPr>
    </w:p>
    <w:p pt14:Unid="68f681d928204beca0798fe6fb5d08e0">
      <w:pPr pt14:Unid="62b9c73f14c440da934c960b15bf90df">
        <w:spacing w:after="0" w:line="200" w:lineRule="exact" pt14:Unid="3491f5c61c224d069c265430dd2f817d"/>
        <w:rPr pt14:Unid="98d10651161d43fea994db0d230c823e">
          <w:color w:val="auto" pt14:Unid="3de17de600dc47279baef8ad15a657a7"/>
          <w:sz w:val="20" pt14:Unid="97a7e55e310a46d29cf8a3833359e8cf"/>
          <w:szCs w:val="20" pt14:Unid="6dd5ceaa228e4bb9beb4470924757884"/>
        </w:rPr>
      </w:pPr>
    </w:p>
    <w:p pt14:Unid="ae6f5cd069b04d5588914fa332df3e07">
      <w:pPr pt14:Unid="270fcb4e668246528a84c4f09ff9a281">
        <w:spacing w:after="0" w:line="200" w:lineRule="exact" pt14:Unid="ce85aae4d2294e20a6569defb2f7e288"/>
        <w:rPr pt14:Unid="e1ee9845d20041b8adfea3f168f4ff21">
          <w:color w:val="auto" pt14:Unid="71c7f6abbe264c228c4e293ac0753706"/>
          <w:sz w:val="20" pt14:Unid="c7c3a80a57b244acb124c989eaedbe17"/>
          <w:szCs w:val="20" pt14:Unid="a5bbeb0d220d4b35b5ef2122955fe51e"/>
        </w:rPr>
      </w:pPr>
    </w:p>
    <w:p pt14:Unid="57119941c52f4714bd2e3d190c2f205b">
      <w:pPr pt14:Unid="827045fe775644aebd30078126ee98b9">
        <w:spacing w:after="0" w:line="200" w:lineRule="exact" pt14:Unid="dd83921d797f435aa09fc512af3a564e"/>
        <w:rPr pt14:Unid="474c2e630a9b4cf5a74d6a804660a044">
          <w:color w:val="auto" pt14:Unid="0a8727dd13ff481bad35001cd88a2c23"/>
          <w:sz w:val="20" pt14:Unid="75e3fc22a0634c37b2393309f0723529"/>
          <w:szCs w:val="20" pt14:Unid="0a861cc4893740229294544a118f0277"/>
        </w:rPr>
      </w:pPr>
    </w:p>
    <w:p pt14:Unid="a58a67cad013451c9f596dbed06f3238">
      <w:pPr pt14:Unid="605826f2cf1b4200994423dd24bd7628">
        <w:spacing w:after="0" w:line="200" w:lineRule="exact" pt14:Unid="47e53d4b1f5548778ac7a6b9828cbdff"/>
        <w:rPr pt14:Unid="a337bab99efb41a09179d2d0e6777664">
          <w:color w:val="auto" pt14:Unid="cf2462294d0243b18c4a827d06ec61ec"/>
          <w:sz w:val="20" pt14:Unid="49a13cee6e2648a7905e60b6f0935578"/>
          <w:szCs w:val="20" pt14:Unid="ca6b90d3fe384b38bdf911e6093e2c81"/>
        </w:rPr>
      </w:pPr>
    </w:p>
    <w:p pt14:Unid="6e2ee1684a784a77a3ed125272a65771">
      <w:pPr pt14:Unid="ca5c25372aa74aecb2940c758f087976">
        <w:spacing w:after="0" w:line="200" w:lineRule="exact" pt14:Unid="5af4f7b671394904bcc0bbdd3b4dcd5b"/>
        <w:rPr pt14:Unid="095774f3008341c39b88d358d5b6f70e">
          <w:color w:val="auto" pt14:Unid="23b082bc3c1244d2a7cc803c4c764381"/>
          <w:sz w:val="20" pt14:Unid="f377edf3bbe845638f5771b2fc6b892d"/>
          <w:szCs w:val="20" pt14:Unid="f48defc0bebe4db9b1b19c6a1a6f0188"/>
        </w:rPr>
      </w:pPr>
    </w:p>
    <w:p pt14:Unid="7a7fb7607ebe48b1a020e831aa7009f7">
      <w:pPr pt14:Unid="d0f35913178e4caea317dd39ca2dab50">
        <w:spacing w:after="0" w:line="200" w:lineRule="exact" pt14:Unid="9757e254a4224ed9829b253845e1ba83"/>
        <w:rPr pt14:Unid="8c3896bef0964bfaa7f275e8d9fe6391">
          <w:color w:val="auto" pt14:Unid="c2d166cf989841a59cbd92a8e04874b4"/>
          <w:sz w:val="20" pt14:Unid="d3c7fff7f5394b1eae7dffbb5e79619e"/>
          <w:szCs w:val="20" pt14:Unid="67dee166954341da9be58a0d7974b269"/>
        </w:rPr>
      </w:pPr>
    </w:p>
    <w:p pt14:Unid="a6fdbbe49bce41a589416685e9e0ffff">
      <w:pPr pt14:Unid="65e7d894b9f64f7bae222d3a41c04658">
        <w:spacing w:after="0" w:line="200" w:lineRule="exact" pt14:Unid="4335a74444074bf594b81ac2d41539ef"/>
        <w:rPr pt14:Unid="4e7d35bf228144bfbaa536e4d9aceae6">
          <w:color w:val="auto" pt14:Unid="b007cdb7413f4b1ba8038cfbfaa036b5"/>
          <w:sz w:val="20" pt14:Unid="7663327564114cbb8b667b8ac1ab83a8"/>
          <w:szCs w:val="20" pt14:Unid="093ad2eed0cb4b018a5d2ec70fc7ccf0"/>
        </w:rPr>
      </w:pPr>
    </w:p>
    <w:p pt14:Unid="3cb2641529124bad88a3012d46f4bdda">
      <w:pPr pt14:Unid="94d1d65eb231469b9100a1f41f1a341c">
        <w:spacing w:after="0" w:line="200" w:lineRule="exact" pt14:Unid="663647f992be4b71a9bada7ad573bfb2"/>
        <w:rPr pt14:Unid="0c645b67221642139b0b331adf35d303">
          <w:color w:val="auto" pt14:Unid="4c3fed028afb47dfa46c09608ea959f7"/>
          <w:sz w:val="20" pt14:Unid="bacc06fa02624a78bc7e9655458be1c6"/>
          <w:szCs w:val="20" pt14:Unid="8a17891c326f4cb4bc211720bcc44431"/>
        </w:rPr>
      </w:pPr>
    </w:p>
    <w:p pt14:Unid="a0be3a2b6a5d4034aa06c5478e7737cb">
      <w:pPr pt14:Unid="4bdde14795d047fc826cc94674416080">
        <w:spacing w:after="0" w:line="200" w:lineRule="exact" pt14:Unid="d21b59f78dbe48b687812e0f03667e10"/>
        <w:rPr pt14:Unid="4fa46aa9b2454ab488d39d323c7076a6">
          <w:color w:val="auto" pt14:Unid="d58d9a6f8bb245c58026085327011abb"/>
          <w:sz w:val="20" pt14:Unid="845ddce99bc74bad8fe56f92e808bf01"/>
          <w:szCs w:val="20" pt14:Unid="c48cd5cb5b6b46cab6ccef6436df8d71"/>
        </w:rPr>
      </w:pPr>
    </w:p>
    <w:p pt14:Unid="4d37a9b79e264c17aa3df1d500843f1b">
      <w:pPr pt14:Unid="3b0e460acf474639810e1a58bf8f75a5">
        <w:spacing w:after="0" w:line="200" w:lineRule="exact" pt14:Unid="78920b225a1a4e73a936c85dc00062f0"/>
        <w:rPr pt14:Unid="1a1233036cab4859af7d1a8906a37f99">
          <w:color w:val="auto" pt14:Unid="684d42dd317143beaa26450fea606960"/>
          <w:sz w:val="20" pt14:Unid="51c6ab756c214dac82d0d32b8ac05fcf"/>
          <w:szCs w:val="20" pt14:Unid="5bd1f8f23c104db4a5bcd9605bbc2ae3"/>
        </w:rPr>
      </w:pPr>
    </w:p>
    <w:p pt14:Unid="5f11cf653aad46f3b4c585dc034d449b">
      <w:pPr pt14:Unid="37f30fe2ca824cb5b978f3b7650e92f8">
        <w:spacing w:after="0" w:line="251" w:lineRule="exact" pt14:Unid="032f1304aa98409688344623ab16cedd"/>
        <w:rPr pt14:Unid="d5689951f25740feaf071a2cfde6f1a2">
          <w:color w:val="auto" pt14:Unid="2129641b99d84f4f81ccee3d5322bb0e"/>
          <w:sz w:val="20" pt14:Unid="4ab8ceca1906440cba617c5cf93c0c37"/>
          <w:szCs w:val="20" pt14:Unid="553dd452b7024952ab981c3fa25d3933"/>
        </w:rPr>
      </w:pPr>
    </w:p>
    <w:p pt14:Unid="878c92a709e345a18d88b1bbd22831d4">
      <w:pPr pt14:Unid="944320340cf948cd9534819c4b53922c">
        <w:spacing w:after="0" pt14:Unid="95805286aa8a419485325998fc215b13"/>
        <w:ind w:right="6" pt14:Unid="28d1fd74f8fe4a3d82c578cbda3a478f"/>
        <w:jc w:val="center" pt14:Unid="474e095542f449b8ba613a26cb82f34d"/>
        <w:rPr pt14:Unid="385215c7879f4138b20b6ef54b127da6">
          <w:color w:val="auto" pt14:Unid="953f578965024ccd95e057274ebcc134"/>
          <w:sz w:val="20" pt14:Unid="660046d350b2425dbe0bdae3f9877251"/>
          <w:szCs w:val="20" pt14:Unid="25dd85b4197c4e2b9e478ea97b623929"/>
        </w:rPr>
      </w:pPr>
      <w:r>
        <w:rPr pt14:Unid="44802b4e629d491fb0e73e9fe674a36a">
          <w:rFonts w:ascii="Arial" w:hAnsi="Arial" w:eastAsia="Arial" w:cs="Arial" pt14:Unid="d20bcba136dc4f40b2dc16c467345c81"/>
          <w:b w:val="1" pt14:Unid="918edd6debab4c23a07e1c289ad5c3f2"/>
          <w:bCs w:val="1" pt14:Unid="615f33a645ac4eddbe2a6f2dcb31b1d0"/>
          <w:color w:val="auto" pt14:Unid="a4e129eb961249cdbc69eecf1bac2e71"/>
          <w:sz w:val="20" pt14:Unid="da85f463cde747b987b4f48061bf3e20"/>
          <w:szCs w:val="20" pt14:Unid="79ba536bda2444118446c90a3603097a"/>
        </w:rPr>
        <w:t xml:space="preserve">Figura 7.9: </w:t>
      </w:r>
      <w:r>
        <w:rPr pt14:Unid="b007caed20f04daea0876b019cf7a56c">
          <w:rFonts w:ascii="Arial" w:hAnsi="Arial" w:eastAsia="Arial" w:cs="Arial" pt14:Unid="0ad8e01d902843578b20efe38429eae6"/>
          <w:color w:val="auto" pt14:Unid="1f41344138db4bf2bbe40047ec94a112"/>
          <w:sz w:val="20" pt14:Unid="fcc2782c839f4d30a95c09eefd813288"/>
          <w:szCs w:val="20" pt14:Unid="d0be7a0dc59f4c5dbc85490d56eba870"/>
        </w:rPr>
        <w:t>Proxy del microservicio de seguridad para su consumo en Java.</w:t>
      </w:r>
    </w:p>
    <w:p pt14:Unid="4c55db38d1fa4b2aacd0bce9e3241b66">
      <w:pPr pt14:Unid="c2c76cb726614fc2b37b4d2fae121f7f">
        <w:spacing w:after="0" w:line="200" w:lineRule="exact" pt14:Unid="ab65692fbcbc48398f2e96e72ffda15b"/>
        <w:rPr pt14:Unid="556aad3412e349e0852528d4ab4f7e35">
          <w:color w:val="auto" pt14:Unid="04cf6c0dda284331a93d8a77674a819c"/>
          <w:sz w:val="20" pt14:Unid="2358ff232c7d4ee69b5c111f2136e1ad"/>
          <w:szCs w:val="20" pt14:Unid="0bf46e70dc484189b113d2011b1471ed"/>
        </w:rPr>
      </w:pPr>
    </w:p>
    <w:p pt14:Unid="b29d59da24514359ac579c6a7f9033d9">
      <w:pPr pt14:Unid="ac45d3e6ed774ed5a72884f084ce6780">
        <w:spacing w:after="0" w:line="242" w:lineRule="exact" pt14:Unid="697a66066aa24e388c8eaea276373241"/>
        <w:rPr pt14:Unid="c3a93e56298d402e8cefc4d1b693bdc9">
          <w:color w:val="auto" pt14:Unid="32ca52a2fcf042aa99cd1ebe4ab61e92"/>
          <w:sz w:val="20" pt14:Unid="d02cbc04b93845d1b601286be297f8b0"/>
          <w:szCs w:val="20" pt14:Unid="7ecb09a2eb124475bc7e44225e386c29"/>
        </w:rPr>
      </w:pPr>
    </w:p>
    <w:p pt14:Unid="765231481ce04678b24ad447d1b07f12">
      <w:pPr pt14:Unid="dd3c3ffd4acc46c4a7ea6acf0f92b322">
        <w:spacing w:after="0" w:line="259" w:lineRule="auto" pt14:Unid="eb6b80216c31410fa6eac3b80c1a3c2c"/>
        <w:ind w:left="260" w:right="266" w:firstLine="339" pt14:Unid="272da8a249b6422f8fb2f33dd45373dc"/>
        <w:jc w:val="both" pt14:Unid="2e4a3ed62d964321aa4dd2034ac14fe2"/>
        <w:rPr pt14:Unid="28e21671b28f4810949f88e33e2fa4da">
          <w:color w:val="auto" pt14:Unid="a8fae983f9594fce8fa0c225e34304e8"/>
          <w:sz w:val="20" pt14:Unid="1d7c1af49c7b4ebfbfddfba492126053"/>
          <w:szCs w:val="20" pt14:Unid="b40871b696ec4eefa078ea079e6a82d6"/>
        </w:rPr>
      </w:pPr>
      <w:r>
        <w:rPr pt14:Unid="ea6aa30be3074c3da00d5961647dc482">
          <w:rFonts w:ascii="Arial" w:hAnsi="Arial" w:eastAsia="Arial" w:cs="Arial" pt14:Unid="56d806a8b187436790c10fdea1792113"/>
          <w:color w:val="auto" pt14:Unid="effe309cd3ea4bb588aec41fb97b0053"/>
          <w:sz w:val="22" pt14:Unid="a7f8b5675b4a423bb61ac178ea4cdf04"/>
          <w:szCs w:val="22" pt14:Unid="bb0bca3b3ea1473f9c54b15a1052d1d9"/>
        </w:rPr>
        <w:t>Por último, el archivo Dockerfile para el despliegue del servicio también varía. Vamos a seguir el mismo criterio que en los contenedores de microservicios .NET de usar los ensamblados (en este caso, un archivo *.jar) para generar la imagen con el menor número de recursos posibles. Tanto el comando para iniciar el proceso del contenedor como la imagen base se verán afectados.</w:t>
      </w:r>
    </w:p>
    <w:p pt14:Unid="88e3454e05ec407d991d741b5048bac8">
      <w:pPr pt14:Unid="c0fb85254d344c0a919ae91286753f01">
        <w:spacing w:after="0" w:line="20" w:lineRule="exact" pt14:Unid="5c66480ed0f149b2aa28abd698e37d74"/>
        <w:rPr pt14:Unid="2e6ae90b381849b483e3356c972f8b1a">
          <w:color w:val="auto" pt14:Unid="c1c17ab53833457fa6e011797d94553f"/>
          <w:sz w:val="20" pt14:Unid="9c2cae32396545898960e08a24601fcc"/>
          <w:szCs w:val="20" pt14:Unid="0f027985c1294a15b07f8a57a944e0e7"/>
        </w:rPr>
      </w:pPr>
      <w:r>
        <w:rPr pt14:Unid="b9c12c1723d94b169a967fe1d5943530">
          <w:color w:val="auto" pt14:Unid="06368b13ed59413698dbf8936ea309c9"/>
          <w:sz w:val="20" pt14:Unid="ba882977ea834720936d15c45db16123"/>
          <w:szCs w:val="20" pt14:Unid="19bb9fe1da584cc8843614e93c9ac97e"/>
        </w:rPr>
        <w:drawing pt14:Unid="aec1ebec722a4822b9de4af0511f795f" pt14:SHA1Hash="38baeef0f17b5380730c89b47bb6edd20d078bd9">
          <wp:anchor simplePos="0" relativeHeight="251657728" behindDoc="1" locked="0" layoutInCell="0" allowOverlap="1" pt14:Unid="43353e5d47a14c6ca8d1ba8dee11bac3">
            <wp:simplePos x="0" y="0" pt14:Unid="7ed990f9dcc24c788491d9aeb2b7d46f"/>
            <wp:positionH relativeFrom="column" pt14:Unid="6bba6d71d818485481ca7da257b3c506">
              <wp:posOffset pt14:Unid="991bb4d0ba46478087dbea9beffbf2d5">1985645</wp:posOffset>
            </wp:positionH>
            <wp:positionV relativeFrom="paragraph" pt14:Unid="67f65508b70e496a8335ec4c939bd35c">
              <wp:posOffset pt14:Unid="933dce1e8f77462c9cf1165658fa89a8">142240</wp:posOffset>
            </wp:positionV>
            <wp:extent cx="1760220" cy="1143000" pt14:Unid="d734d4f7bea249718df23c279495ab07"/>
            <wp:wrapNone pt14:Unid="f783077b18fc4bfebb72c144b4815cdd"/>
            <wp:docPr id="65" name="Picture 269" pt14:Unid="f0d037625d3c4ad2802043f3d03d5689"/>
            <wp:cNvGraphicFramePr pt14:Unid="2f90765ea0ba4e62b6020d3c95afda7e">
              <a:graphicFrameLocks xmlns:a="http://schemas.openxmlformats.org/drawingml/2006/main" noChangeAspect="1" pt14:Unid="9080f34d36cf42288dd9461dda378002"/>
            </wp:cNvGraphicFramePr>
            <a:graphic xmlns:a="http://schemas.openxmlformats.org/drawingml/2006/main" pt14:Unid="4cbaef8e245a4aabbc52d6974b5d68c5">
              <a:graphicData uri="http://schemas.openxmlformats.org/drawingml/2006/picture" pt14:Unid="0fd3eb135b5e48719086e1b6c2e299b2">
                <pic:pic xmlns:pic="http://schemas.openxmlformats.org/drawingml/2006/picture" pt14:Unid="e5d0773d73dc47c68e7c79ee342d8c4f">
                  <pic:nvPicPr pt14:Unid="94529bc52163418c8a5693d1932f8cd5">
                    <pic:cNvPr id="0" name="Picture 269" pt14:Unid="6135b618231c481eaea4cc41de313a10"/>
                    <pic:cNvPicPr pt14:Unid="92dfd9cf6c0c4175b38ca3b7d349b906">
                      <a:picLocks noChangeAspect="1" noChangeArrowheads="1" pt14:Unid="7ae3dc5b40df4555909e603794d68f6f"/>
                    </pic:cNvPicPr>
                  </pic:nvPicPr>
                  <pic:blipFill pt14:Unid="1c194e54d04b42fcb4e6203ced3def34">
                    <a:blip r:embed="rId71" pt14:Unid="6c1dd9efd6bd4ddd9a816b653350be74">
                      <a:extLst pt14:Unid="5dc1b6431fad44fcb84b66eaf4f3b5ab">
                        <a:ext uri="{28A0092B-C50C-407E-A947-70E740481C1C}" pt14:Unid="75749b6383644a489176c344c3c7024f"/>
                      </a:extLst>
                    </a:blip>
                    <a:srcRect pt14:Unid="51dba518258c4417bd6edcc3f16a544a"/>
                    <a:stretch pt14:Unid="4694d4da99a944b186f8f83c523d32c1">
                      <a:fillRect pt14:Unid="e8f5dfe0480f49e294306e699a9558a5"/>
                    </a:stretch>
                  </pic:blipFill>
                  <pic:spPr bwMode="auto" pt14:Unid="8e8fd81e454d438687bb50fbf1ffc5fa">
                    <a:xfrm pt14:Unid="dcd79db5b5f54be786bfb01f49a32498">
                      <a:off x="0" y="0" pt14:Unid="39fe66d87314437781bbf295324179d5"/>
                      <a:ext cx="1760220" cy="1143000" pt14:Unid="e63cf9118d5644bf96c78c2b8049b1e1"/>
                    </a:xfrm>
                    <a:prstGeom prst="rect" pt14:Unid="d99ffacbb20d469cbe99505eb5d38974">
                      <a:avLst pt14:Unid="1238711953d946d09aa5668cf8cf9fac"/>
                    </a:prstGeom>
                    <a:noFill pt14:Unid="0ecb7f1047e44e838cbdbf9170e15d96"/>
                  </pic:spPr>
                </pic:pic>
              </a:graphicData>
            </a:graphic>
          </wp:anchor>
        </w:drawing>
      </w:r>
    </w:p>
    <w:p pt14:Unid="9d807c9f7d374f879fa0c81d219ea8a9">
      <w:pPr pt14:Unid="926223aab0a349ee88575a9970cdfb0d">
        <w:spacing w:after="0" w:line="200" w:lineRule="exact" pt14:Unid="de11b5757a204025a28d8d1d38777c04"/>
        <w:rPr pt14:Unid="e060070e648d4da1b0eaf89fbbb5b002">
          <w:color w:val="auto" pt14:Unid="17c127a4dff44b5081763f66c450a356"/>
          <w:sz w:val="20" pt14:Unid="e8484834961f47e89ae46bd785ba7ef0"/>
          <w:szCs w:val="20" pt14:Unid="b7e5512ee47c446cb17e631179927926"/>
        </w:rPr>
      </w:pPr>
    </w:p>
    <w:p pt14:Unid="c1475aa137f14d309470626b07f505d0">
      <w:pPr pt14:Unid="f72549fe0921434bbd0f25cbc1bfa1ee">
        <w:spacing w:after="0" w:line="200" w:lineRule="exact" pt14:Unid="f8609705c45544fda924ae5b33c527d2"/>
        <w:rPr pt14:Unid="ce4e01a7b59a4b299475d74c0aac0713">
          <w:color w:val="auto" pt14:Unid="1e4e8bc5f4c14db5b99dcc644e603eec"/>
          <w:sz w:val="20" pt14:Unid="6c01e64fe66c4b9e84cde5180aa6188f"/>
          <w:szCs w:val="20" pt14:Unid="5f6ee6bf4e914a198183c3b48c14ca8a"/>
        </w:rPr>
      </w:pPr>
    </w:p>
    <w:p pt14:Unid="61eaf56d43ec43f98a7cf0dc34adabd8">
      <w:pPr pt14:Unid="68a43ab98b244c64a89d5f0365d85fe4">
        <w:spacing w:after="0" w:line="200" w:lineRule="exact" pt14:Unid="1fa9c2af00814f049b38fe305b733226"/>
        <w:rPr pt14:Unid="957eb223a78f4cbb82b5c1f8fa554024">
          <w:color w:val="auto" pt14:Unid="0d5ed32e87ec4d0a813c915d2060e19f"/>
          <w:sz w:val="20" pt14:Unid="4c1cfaf9c0b04230bd7fdf080fa9cd5c"/>
          <w:szCs w:val="20" pt14:Unid="4a570c4ddd3d4ae2a83fc64ecf929b19"/>
        </w:rPr>
      </w:pPr>
    </w:p>
    <w:p pt14:Unid="a7e69a40c3ba4889b37f7007ad4c05f5">
      <w:pPr pt14:Unid="7e54a19fba92466ba22b7c54c0e712b5">
        <w:spacing w:after="0" w:line="200" w:lineRule="exact" pt14:Unid="1797ac47bd3e4e548316e25985e150d7"/>
        <w:rPr pt14:Unid="52cfe460b16a4afba92fea2b8ff4d1fd">
          <w:color w:val="auto" pt14:Unid="e989fccce4564b18a6efa7746e1c623b"/>
          <w:sz w:val="20" pt14:Unid="bac3a71a96934aa89eb7375fb7900149"/>
          <w:szCs w:val="20" pt14:Unid="1f6dedaa2e484cd78b80799cd06be06d"/>
        </w:rPr>
      </w:pPr>
    </w:p>
    <w:p pt14:Unid="252bd8687d114da7acbf06c3b64ff75d">
      <w:pPr pt14:Unid="1971fa4202f1424493315df7d6850ad1">
        <w:spacing w:after="0" w:line="200" w:lineRule="exact" pt14:Unid="c98f03c2b88a4e74bce5dea2a23e19fd"/>
        <w:rPr pt14:Unid="80069b506aa044d2a8258abac5c95b51">
          <w:color w:val="auto" pt14:Unid="40deb2a228f544789de5d7a61a596ab3"/>
          <w:sz w:val="20" pt14:Unid="d78f3fb6e7fc4bddb2543e539d0f7630"/>
          <w:szCs w:val="20" pt14:Unid="07597820147f4fe79c6bd05baf60137f"/>
        </w:rPr>
      </w:pPr>
    </w:p>
    <w:p pt14:Unid="1b48231709ee454bb765c14b28c9b31f">
      <w:pPr pt14:Unid="1e7e7612f57846718cc2887fcfa3ad04">
        <w:spacing w:after="0" w:line="200" w:lineRule="exact" pt14:Unid="1232e9633dc944a7acc13ec466906d9b"/>
        <w:rPr pt14:Unid="946b9240bcd44f2287933fc4afde038a">
          <w:color w:val="auto" pt14:Unid="47a5294c67bf4ddfa17515fef1ab4266"/>
          <w:sz w:val="20" pt14:Unid="be42abe9e16f42aabfdd1d9f31b29763"/>
          <w:szCs w:val="20" pt14:Unid="dd8c3df0a30c4009984572d7e28f0a21"/>
        </w:rPr>
      </w:pPr>
    </w:p>
    <w:p pt14:Unid="216a77ffd29d40bd8e72827131ab4880">
      <w:pPr pt14:Unid="cd55bef0cce845f5a80955bd71c1690f">
        <w:spacing w:after="0" w:line="200" w:lineRule="exact" pt14:Unid="19f5b7ad34d244aca3f23db020dae97a"/>
        <w:rPr pt14:Unid="d71be1931a9047e5bc3bc9d6175847b2">
          <w:color w:val="auto" pt14:Unid="8c5d5a4191b24fb28d2640933642ed7b"/>
          <w:sz w:val="20" pt14:Unid="a274a1895944460784df3c2368fb94ba"/>
          <w:szCs w:val="20" pt14:Unid="13b8c8e518b5449fb1aac3a3438ea141"/>
        </w:rPr>
      </w:pPr>
    </w:p>
    <w:p pt14:Unid="03f3c4f3eddb4e9f954d9751b64bf9a7">
      <w:pPr pt14:Unid="82b6dc40538544ddaed679f891452837">
        <w:spacing w:after="0" w:line="200" w:lineRule="exact" pt14:Unid="33ec1fcc0c734489ae12cbd1d7db2ebe"/>
        <w:rPr pt14:Unid="6038e755bb7d499b95efed9b675b860e">
          <w:color w:val="auto" pt14:Unid="14dcadd5bbe64594a39eb7a6a6ca5652"/>
          <w:sz w:val="20" pt14:Unid="309714797df44a00861cc732a576a03a"/>
          <w:szCs w:val="20" pt14:Unid="c7fd9e39bd6348138ddc3c32468eb4e5"/>
        </w:rPr>
      </w:pPr>
    </w:p>
    <w:p pt14:Unid="958b31a9cac94b718d338eba700a4455">
      <w:pPr pt14:Unid="b73973274fe9431398786d6508de8054">
        <w:spacing w:after="0" w:line="200" w:lineRule="exact" pt14:Unid="ef0693bf762a49cea045bb3d5b5397c6"/>
        <w:rPr pt14:Unid="0699dc1301bd487f852e0aa1869c8b25">
          <w:color w:val="auto" pt14:Unid="ec6c66a671044822b92a090251d7a010"/>
          <w:sz w:val="20" pt14:Unid="5c1b521ecac84d699025b37509b20ce1"/>
          <w:szCs w:val="20" pt14:Unid="c95dd7f60ab54a53967d9ee72b36e916"/>
        </w:rPr>
      </w:pPr>
    </w:p>
    <w:p pt14:Unid="2cc44672edeb4e7c80c1ae2e22eb3fb8">
      <w:pPr pt14:Unid="e9c7378826bf4ff5a1091053a864b813">
        <w:spacing w:after="0" w:line="384" w:lineRule="exact" pt14:Unid="cd7625e94e534866b366eca0eefa9387"/>
        <w:rPr pt14:Unid="71c0566560bb4b6984027ee02cb455ac">
          <w:color w:val="auto" pt14:Unid="a018af4f1a5143fc9b368089356f6720"/>
          <w:sz w:val="20" pt14:Unid="b2038b3f3575410a9c98e21368117d68"/>
          <w:szCs w:val="20" pt14:Unid="21bcb8b233e3464cb4e96731cc2358db"/>
        </w:rPr>
      </w:pPr>
    </w:p>
    <w:p pt14:Unid="c686fabe482246b692d4ec3fdc9a9d36">
      <w:pPr pt14:Unid="c257adfbc83443e18017aec9dcba9a18">
        <w:spacing w:after="0" pt14:Unid="8849898834624019ba5e64ee429a3675"/>
        <w:ind w:right="6" pt14:Unid="7075b0ac58a644fca9f1c3846e4df822"/>
        <w:jc w:val="center" pt14:Unid="16ad6c25f8a64c618ed433b349e686ea"/>
        <w:rPr pt14:Unid="805f53b9b3804a54bea9ee4457809076">
          <w:color w:val="auto" pt14:Unid="4a8158b9b58141dc98923a167dff43a5"/>
          <w:sz w:val="20" pt14:Unid="51c5ae2de2024e7f95776bd95919e370"/>
          <w:szCs w:val="20" pt14:Unid="3a45ef2f308b418ba315ac2321b26a0c"/>
        </w:rPr>
      </w:pPr>
      <w:r>
        <w:rPr pt14:Unid="78a5ae1f3b80494aaa4d8b64473fed86">
          <w:rFonts w:ascii="Arial" w:hAnsi="Arial" w:eastAsia="Arial" w:cs="Arial" pt14:Unid="2f9d5bbe247249b9bc54a9aa6a9c66ce"/>
          <w:b w:val="1" pt14:Unid="145d14b0dc904f78aba44a68ee0c1a51"/>
          <w:bCs w:val="1" pt14:Unid="c135c56081b14fa6baefe54b1f791584"/>
          <w:color w:val="auto" pt14:Unid="da07878ab6244e9b9b02bbbb61ab255d"/>
          <w:sz w:val="20" pt14:Unid="8fde86e716a44bd7bf07e7245526f0a1"/>
          <w:szCs w:val="20" pt14:Unid="5f538c77a682457388c0e05ea1a0fab3"/>
        </w:rPr>
        <w:t xml:space="preserve">Figura 7.10: </w:t>
      </w:r>
      <w:r>
        <w:rPr pt14:Unid="0d3c88cc61c14f6ebc7a9704a1a8c30b">
          <w:rFonts w:ascii="Arial" w:hAnsi="Arial" w:eastAsia="Arial" w:cs="Arial" pt14:Unid="1dc670ffa2d5491ab84aa6264781d75f"/>
          <w:color w:val="auto" pt14:Unid="65b44658c2fc4a3582d496168542145b"/>
          <w:sz w:val="20" pt14:Unid="14dda4a26a4146daadb416fff846f907"/>
          <w:szCs w:val="20" pt14:Unid="125a5e376bf449ab883e8d9e7915e618"/>
        </w:rPr>
        <w:t>Dockerfile del microservicio de notificaciones.</w:t>
      </w:r>
    </w:p>
    <w:p pt14:Unid="4c9a56bf039649e790b3a67dbe6806a2">
      <w:pPr pt14:Unid="52b25936c01b4250afc9ccf5fcf3179a"/>
    </w:p>
    <w:tbl pt14:Unid="ca3493de21a1458ca8bccdd055b37285" pt14:CorrelatedSHA1Hash="5b2e8266b9dd8ee9250cef656fff371b5fd977f6" pt14:SHA1Hash="5b2e8266b9dd8ee9250cef656fff371b5fd977f6" pt14:StructureSHA1Hash="083c39f071e2f67adc0ffdb8cc687ed0eb21b73c">
      <w:tblPr pt14:Unid="bfeeda3a531a4279b82be60fe4e7f749">
        <w:tblInd w:w="260" w:type="dxa" pt14:Unid="e24bd5a162264a868eaf7fc47c3cc7e6"/>
        <w:tblLayout w:type="fixed" pt14:Unid="cc983eaa56fc412da8d821527dec1d18"/>
        <w:tblCellMar pt14:Unid="1a45b96bc6f7441da2ce8da9d40d16dd">
          <w:top w:w="0" w:type="dxa" pt14:Unid="1937fcfb8742432e8c5e612c6ca79778"/>
          <w:left w:w="0" w:type="dxa" pt14:Unid="3ff2a4795af44d628229d4daf23a3963"/>
          <w:bottom w:w="0" w:type="dxa" pt14:Unid="4bbd78fe2d8a49bbb54a8d3be0269ab4"/>
          <w:right w:w="0" w:type="dxa" pt14:Unid="364f08b9bcd74d8e8d5536684d03c71f"/>
        </w:tblCellMar>
      </w:tblPr>
      <w:tr pt14:Unid="cf9acced5bf047d38417ec45770cf54e" pt14:CorrelatedSHA1Hash="92bbc9ab723a1a602f1b91d752a3528bbea433bb" pt14:SHA1Hash="92bbc9ab723a1a602f1b91d752a3528bbea433bb" pt14:StructureSHA1Hash="79a0eea29f620d22c292795db0fa42012a6019db">
        <w:trPr pt14:Unid="984c1b469dfc4497b9c5774c6486170d">
          <w:trHeight w:val="361" pt14:Unid="8cfc78dc92994ae7a1399fceebf0ab19"/>
        </w:trPr>
        <w:tc pt14:Unid="b62373cc2ab2416ca0182a46b83daf1e" pt14:SHA1Hash="f80226426a712e0ebad7adcbc28735c66ca15dd1">
          <w:tcPr pt14:Unid="ff87c090de8c4ae99ff7909281c98a72">
            <w:tcW w:w="7340" w:type="dxa" pt14:Unid="92607c0189b64556bb4e59304913c94f"/>
            <w:tcBorders pt14:Unid="4593bbb8bc51414ea23bc0e3351e1315">
              <w:bottom w:val="single" w:color="auto" w:sz="8" pt14:Unid="68f3e387b3144787af05014304c3eb53"/>
            </w:tcBorders>
            <w:vAlign w:val="bottom" pt14:Unid="4932cb12de14417e98ecec20a49f661f"/>
          </w:tcPr>
          <w:p pt14:Unid="f5a3048403c44da99982ca67b3e599a0">
            <w:pPr pt14:Unid="be1e25cf4d2a4186937aec758061967a">
              <w:spacing w:after="0" pt14:Unid="a1534208a54a412eb82433a28b9a7380"/>
              <w:rPr pt14:Unid="85c990102cf04d15b534194d3a1b87b2">
                <w:color w:val="auto" pt14:Unid="9dadbe3c33f34aceab8bf6e039565a36"/>
                <w:sz w:val="20" pt14:Unid="a544a49ff9894d92ac4c203ac19c65a0"/>
                <w:szCs w:val="20" pt14:Unid="a632e6083c7d4cc9a6f01227009ddc7c"/>
              </w:rPr>
            </w:pPr>
            <w:r>
              <w:rPr pt14:Unid="f125f6218f04437b99c705a71daba986">
                <w:rFonts w:ascii="Arial" w:hAnsi="Arial" w:eastAsia="Arial" w:cs="Arial" pt14:Unid="0789e96656464d1ab98d6f395e631a1f"/>
                <w:color w:val="auto" pt14:Unid="589e32253d5b4106936e374b5e8eeb36"/>
                <w:w w:val="96" pt14:Unid="9c922cf92e6048b49025f39145e465a5"/>
                <w:sz w:val="24" pt14:Unid="f43c679bd3c542f886e45eec031bed18"/>
                <w:szCs w:val="24" pt14:Unid="a7dd68493b7e4ea0bab41c5681213874"/>
              </w:rPr>
              <w:t>7.2  Diferencias en la implementación respecto a la solución monolítica</w:t>
            </w:r>
          </w:p>
        </w:tc>
        <w:tc pt14:Unid="770ba3202c8c48d48008498068db9256" pt14:SHA1Hash="68801f1e2fd82ed8cd917b27c9beb5688ebf644a">
          <w:tcPr pt14:Unid="8357ef0bec6648009aa699277d941140">
            <w:tcW w:w="1160" w:type="dxa" pt14:Unid="25a6b366067b4fcf8f8c9603a3bce779"/>
            <w:tcBorders pt14:Unid="5c1f7ba2a1284efab2df79635ab60fe2">
              <w:bottom w:val="single" w:color="auto" w:sz="8" pt14:Unid="13b2aec8dad043839f2d8d620bea4744"/>
            </w:tcBorders>
            <w:vAlign w:val="bottom" pt14:Unid="a19dcb3efe554e3b943f15e06eef926a"/>
          </w:tcPr>
          <w:p pt14:Unid="17dd86c2d4df44419182e59c781108cf">
            <w:pPr pt14:Unid="5599dff1cca240a989ccb9e425c3abbb">
              <w:spacing w:after="0" pt14:Unid="f79b9c9ec6924454a8871089c3e91b33"/>
              <w:jc w:val="right" pt14:Unid="37eabbb0a5044ae08f4bea6324f40aa3"/>
              <w:rPr pt14:Unid="26d3f9c5573e4caca2da94c454a26a22">
                <w:color w:val="auto" pt14:Unid="30727f1752644d5e9dbbe45952c6495f"/>
                <w:sz w:val="20" pt14:Unid="b55670aed18345af86e7880ce325afc5"/>
                <w:szCs w:val="20" pt14:Unid="a128edfbf0b749d495caa4b5ed1a1582"/>
              </w:rPr>
            </w:pPr>
            <w:r>
              <w:rPr pt14:Unid="bef806ba8a5641ac86b36bf624396a9a">
                <w:rFonts w:ascii="Arial" w:hAnsi="Arial" w:eastAsia="Arial" w:cs="Arial" pt14:Unid="0b847bfdd88e4483a87c4b3a55e23b8d"/>
                <w:b w:val="1" pt14:Unid="e5851b6ef7264f888f0e4d1e1422ec4b"/>
                <w:bCs w:val="1" pt14:Unid="c329a80d800e413bb1e8f9f0bab93392"/>
                <w:color w:val="auto" pt14:Unid="4e8ae32c7b744184ab47ace40336ca73"/>
                <w:sz w:val="22" pt14:Unid="261d7ed92f3f4a918f44eff3a4c620a3"/>
                <w:szCs w:val="22" pt14:Unid="6a06d587ad02477bbce02ded88d681a0"/>
              </w:rPr>
              <w:t>59</w:t>
            </w:r>
          </w:p>
        </w:tc>
      </w:tr>
    </w:tbl>
    <w:p pt14:Unid="305efe50cfc64c4db68306c51ccb4239">
      <w:pPr pt14:Unid="e2dfcbff9b1d4306a51c8697d175b2e7">
        <w:spacing w:after="0" w:line="368" w:lineRule="exact" pt14:Unid="a6fb236afbda4dfc9231016bbe33dacd"/>
        <w:rPr pt14:Unid="ff7703c298ed46538fc03ca31274ceec">
          <w:color w:val="auto" pt14:Unid="2bae8ca08c484f1688d7923520d4e563"/>
          <w:sz w:val="20" pt14:Unid="cd0f90cfbdd746c7995ed4b7c94b9073"/>
          <w:szCs w:val="20" pt14:Unid="79bec60b96544361aa1a8e5b5581d5ea"/>
        </w:rPr>
      </w:pPr>
    </w:p>
    <w:p pt14:Unid="f5facf0abf2c4cc19a7008cf1848af0c">
      <w:pPr pt14:Unid="f2c053dd9e884cb786cfc709fb0406d9">
        <w:tabs pt14:Unid="7223dcc1a95e43a5900564b244f1fdf7">
          <w:tab w:val="left" w:leader="none" w:pos="1020" pt14:Unid="e174308b2bc24a1e82ea7e3bddcbf7ae"/>
        </w:tabs>
        <w:spacing w:after="0" pt14:Unid="d9736fbd72aa40fd868cc7c05ee62ca4"/>
        <w:ind w:left="260" pt14:Unid="1aed80a766164ddf83a37ce9b62b8611"/>
        <w:rPr pt14:Unid="129fae34a1714b05970051cb02aa80f6">
          <w:color w:val="auto" pt14:Unid="6c9649b7d6f04f80ada98f7f508a3b9d"/>
          <w:sz w:val="20" pt14:Unid="aa127bba6e294aa49f7b278c770f9a78"/>
          <w:szCs w:val="20" pt14:Unid="a5252afeeaaa44babb32e8398006d5cb"/>
        </w:rPr>
      </w:pPr>
      <w:r>
        <w:rPr pt14:Unid="9da253de6ec04b7d8751550aa0a5755b">
          <w:rFonts w:ascii="Arial" w:hAnsi="Arial" w:eastAsia="Arial" w:cs="Arial" pt14:Unid="b9099b549e81445bbef9333d14c89440"/>
          <w:b w:val="1" pt14:Unid="8cf6fc864d7240daad95736c08891baf"/>
          <w:bCs w:val="1" pt14:Unid="e9d018a364a24fa888a9afeab7a7cc9b"/>
          <w:color w:val="auto" pt14:Unid="eab543e704e04b3fbeef14d8112e7e7c"/>
          <w:sz w:val="24" pt14:Unid="d6b258ad4fe846aea8908aba36c2cb88"/>
          <w:szCs w:val="24" pt14:Unid="681cb0512b4f497e940fbc6a2c5dfaad"/>
        </w:rPr>
        <w:t>7.2.4.</w:t>
      </w:r>
      <w:r>
        <w:rPr pt14:Unid="2dbb9b839337466982c0e09a2be7d901">
          <w:color w:val="auto" pt14:Unid="f941ff3b2b384df0896ab13f47cf955c"/>
          <w:sz w:val="20" pt14:Unid="3f5ba321aba341e089b50890513cf63a"/>
          <w:szCs w:val="20" pt14:Unid="6d55d9921ad643109595edf3f2706738"/>
        </w:rPr>
        <w:tab pt14:Unid="61300e885e694f69877a2b60bc9bdc69"/>
      </w:r>
      <w:r>
        <w:rPr pt14:Unid="d4f73b35551b49df8a66a7a944772f30">
          <w:rFonts w:ascii="Arial" w:hAnsi="Arial" w:eastAsia="Arial" w:cs="Arial" pt14:Unid="a76b85018525411c81c1172a04a0d2f1"/>
          <w:b w:val="1" pt14:Unid="e79875d2535a40edb721e2e2c4e9ff39"/>
          <w:bCs w:val="1" pt14:Unid="714ee242f9af4d30a1c18331609445b7"/>
          <w:color w:val="auto" pt14:Unid="6461d6a24a154a179bd3c038cd3b8425"/>
          <w:sz w:val="22" pt14:Unid="f8e48f3e5d244624b77c8b29449a1f04"/>
          <w:szCs w:val="22" pt14:Unid="7d6da1c4af1144339209f909c8a09760"/>
        </w:rPr>
        <w:t>Persistencia en microservicio de incidencias</w:t>
      </w:r>
    </w:p>
    <w:p pt14:Unid="98cdbf6f662f42a8b4259197855c4210">
      <w:pPr pt14:Unid="66bc96e255dd4ba7847eec0aae9962d0">
        <w:spacing w:after="0" w:line="249" w:lineRule="exact" pt14:Unid="583b1d8ae0ac4fcdb74adaee8fa4017e"/>
        <w:rPr pt14:Unid="5325424b1f134b359e024039f1a1bb75">
          <w:color w:val="auto" pt14:Unid="b1469c24243c457faa30e0ccd00a0ee1"/>
          <w:sz w:val="20" pt14:Unid="d172bb57f0174f3ebd26a14984ccdf93"/>
          <w:szCs w:val="20" pt14:Unid="bcaf025b86b14bf2a23cbc082896f726"/>
        </w:rPr>
      </w:pPr>
    </w:p>
    <w:p pt14:Unid="ef971a26defe47b3acc60257d49ad0cd">
      <w:pPr pt14:Unid="1d2efd119cf9483b9c803c50dabbfcf7">
        <w:spacing w:after="0" w:line="264" w:lineRule="auto" pt14:Unid="20e3380480374766a8a284530b14b14c"/>
        <w:ind w:left="260" w:right="266" w:firstLine="339" pt14:Unid="4a8b9f149aec4c599e79ef8bc0c379f5"/>
        <w:jc w:val="both" pt14:Unid="ce8d872795f14304a27229b7dacb26b3"/>
        <w:rPr pt14:Unid="a0dd2f39ea134661b6a73f9ae540b1ac">
          <w:rFonts w:ascii="Arial" w:hAnsi="Arial" w:eastAsia="Arial" w:cs="Arial" pt14:Unid="aa87a57631d4483e8b563a9777b12c90"/>
          <w:color w:val="auto" pt14:Unid="a298baafcf29435b9490b3331225389e"/>
          <w:sz w:val="21" pt14:Unid="9a99f0dd07184f5d95555653fd1f2d11"/>
          <w:szCs w:val="21" pt14:Unid="c7f9c11f8b334bf1aa31df8367d11c2f"/>
        </w:rPr>
      </w:pPr>
      <w:r>
        <w:rPr pt14:Unid="cff613a4c513497f9049c45feaa6cb91">
          <w:rFonts w:ascii="Arial" w:hAnsi="Arial" w:eastAsia="Arial" w:cs="Arial" pt14:Unid="973551c69a3b4fc3b71894279f7d8479"/>
          <w:color w:val="auto" pt14:Unid="e5b276353a76495aa19dd07bccf46f22"/>
          <w:sz w:val="21" pt14:Unid="8f587d8ed2644d1db3773a55c4814e9a"/>
          <w:szCs w:val="21" pt14:Unid="38f3d4410cc6468391c125aa921141e1"/>
        </w:rPr>
        <w:t xml:space="preserve">En el microservicio de incidencias vamos a emplear una base de datos en la platafor-ma Firebase. </w:t>
      </w:r>
      <w:r>
        <w:rPr pt14:Unid="3f8632bf1e3444c0b96535fce70553c1">
          <w:rFonts w:ascii="Arial" w:hAnsi="Arial" w:eastAsia="Arial" w:cs="Arial" pt14:Unid="cc585a4f39064de1b848e9930a314937"/>
          <w:b w:val="1" pt14:Unid="71d2123ecd7c47e9ab838b566935f876"/>
          <w:bCs w:val="1" pt14:Unid="e389063daec14c09a73b6bec61515e51"/>
          <w:color w:val="auto" pt14:Unid="71495909909743ad8fbde7fc30285ba7"/>
          <w:sz w:val="21" pt14:Unid="c8d3d1ecb08f4816be4628405c20a7c3"/>
          <w:szCs w:val="21" pt14:Unid="21f87117304f4f4aaec5e8b230e2d3e0"/>
        </w:rPr>
        <w:t>Firebase</w:t>
      </w:r>
      <w:r>
        <w:rPr pt14:Unid="09950ce0f0884f32ab5d4babe1871f76">
          <w:rFonts w:ascii="Arial" w:hAnsi="Arial" w:eastAsia="Arial" w:cs="Arial" pt14:Unid="ea43b21bbd27416b81f244df24451ae3"/>
          <w:color w:val="auto" pt14:Unid="af3a717206024eac92d175e3d2fe68bc"/>
          <w:sz w:val="21" pt14:Unid="1e0fed5e3f9940b79ba42d8476d32a95"/>
          <w:szCs w:val="21" pt14:Unid="5394724a39eb4ab79637e555d8681aac"/>
        </w:rPr>
        <w:t xml:space="preserve"> es una plataforma para el desarrollo de aplicaciones. Uno de los servicios que ofrece es una base de datos NoSQL en la nube en tiempo real. Los datos se almacenan en formato JSON y su acceso puede realizarse a través de peticiones HTTP. </w:t>
      </w:r>
      <w:r>
        <w:rPr pt14:Unid="302782c16b144e3c81c11e3a305ebfab">
          <w:rFonts w:ascii="Arial" w:hAnsi="Arial" w:eastAsia="Arial" w:cs="Arial" pt14:Unid="405e1fe44ce6415792f67121215769db"/>
          <w:color w:val="auto" pt14:Unid="e52e1ea8a1224dc6ba368a742831c54c"/>
          <w:sz w:val="30" pt14:Unid="c4447fefd8b843e7bce2a1b05d47e619"/>
          <w:szCs w:val="30" pt14:Unid="cb9849d964dc454b92f6443c0c213d8e"/>
          <w:vertAlign w:val="superscript" pt14:Unid="b9181c6a97744f93b422e0e82c04b5b8"/>
        </w:rPr>
        <w:t>1</w:t>
      </w:r>
    </w:p>
    <w:p pt14:Unid="b952fc1a23db461189916767f1c33cee">
      <w:pPr pt14:Unid="2d8e7f60d9d84695a4fbcf613500f882">
        <w:spacing w:after="0" w:line="2" w:lineRule="exact" pt14:Unid="56600e24d8274e119b142b9499de909c"/>
        <w:rPr pt14:Unid="1364206f8a594d9ab8ae3aeb5e0efa2f">
          <w:color w:val="auto" pt14:Unid="80beaf7280b84a2d9c368818b99bbfd6"/>
          <w:sz w:val="20" pt14:Unid="5e3d4c05c8d94facbd157646ad8a0b6a"/>
          <w:szCs w:val="20" pt14:Unid="372096be246e479f9bd09a04a9560ade"/>
        </w:rPr>
      </w:pPr>
    </w:p>
    <w:p pt14:Unid="a5cebaa37fbd4768bd32abd393dcf489">
      <w:pPr pt14:Unid="abe6f14a736e4b6b9d7d0609842a9fea">
        <w:spacing w:after="0" w:line="259" w:lineRule="auto" pt14:Unid="5a0754922af44f55963ef4d82a6ba71e"/>
        <w:ind w:left="260" w:right="266" w:firstLine="339" pt14:Unid="9dd8b16d22e640b8a76fe1d144efbd78"/>
        <w:jc w:val="both" pt14:Unid="a077397bac324a6f82bbf27ddf4951c7"/>
        <w:rPr pt14:Unid="c9125b4e33b6460abe5919f2edcb8bd9">
          <w:color w:val="auto" pt14:Unid="7682fc121bf048598806bdd2a6cc1277"/>
          <w:sz w:val="20" pt14:Unid="60015e94371e40e682775efa597ab82d"/>
          <w:szCs w:val="20" pt14:Unid="59bff20f208b4ed7828bcb15ccb38c95"/>
        </w:rPr>
      </w:pPr>
      <w:r>
        <w:rPr pt14:Unid="ce7e0bb741d440e2a54089b99137b0dc">
          <w:rFonts w:ascii="Arial" w:hAnsi="Arial" w:eastAsia="Arial" w:cs="Arial" pt14:Unid="1d39df464ac24da8aa4c224e86b71d75"/>
          <w:color w:val="auto" pt14:Unid="d44b32ac52c64cc7b099fa2aa400e420"/>
          <w:sz w:val="22" pt14:Unid="8b56ad49bac34fb0bb55313db07891f2"/>
          <w:szCs w:val="22" pt14:Unid="24acea5e52f448e498513912b8a25acf"/>
        </w:rPr>
        <w:t>Una de las principales ventajas de las bases de datos NoSQL es su escalabilidad hori-zontal. En lugar de tener un gran servidor para alojar una base de datos relacional, una base de datos NoSQL se puede distribuir entre diferentes máquinas. Esta funcionalidad en Firebase es de pago, por lo que no vamos a obtener grandes beneficios por emplear esta BD. Nuestro objetivo simplemente es validar que diferentes microservicios pueden emplear tecnologías de bases de datos distintas.</w:t>
      </w:r>
    </w:p>
    <w:p pt14:Unid="fbe1971ed9e1407f9bcbd1a7a19c66ea">
      <w:pPr pt14:Unid="14b3e991cd62402e8caead8f19d5c0e8">
        <w:spacing w:after="0" w:line="20" w:lineRule="exact" pt14:Unid="0b0c496a858e4c709509e4a3061ce1ab"/>
        <w:rPr pt14:Unid="38ab376637214587b201c4c3b40a0aac">
          <w:color w:val="auto" pt14:Unid="7d5a599b28954188a6a6b41f5e475af0"/>
          <w:sz w:val="20" pt14:Unid="6cdeb038a6f0454798f8c250673a9958"/>
          <w:szCs w:val="20" pt14:Unid="4398a7062758478da16d3fa890544ebd"/>
        </w:rPr>
      </w:pPr>
      <w:r>
        <w:rPr pt14:Unid="d522f34cb921493892a17ce7727e249b">
          <w:color w:val="auto" pt14:Unid="c3be689ac0e64e429a56923fe7dd990c"/>
          <w:sz w:val="20" pt14:Unid="ba61480223e7491aa18da9fbe42eb3ce"/>
          <w:szCs w:val="20" pt14:Unid="bdb661d5d2254dc693524079d9677c66"/>
        </w:rPr>
        <w:drawing pt14:Unid="7aaa1198455844598dc907dae57c6747" pt14:SHA1Hash="3ec37bdab4771f7472cb3d04add22742c838b3de">
          <wp:anchor simplePos="0" relativeHeight="251657728" behindDoc="1" locked="0" layoutInCell="0" allowOverlap="1" pt14:Unid="b3e47fdff46e438392cf8c5a9a24ef3f">
            <wp:simplePos x="0" y="0" pt14:Unid="2673119db1cf48b48ddf49914bfbf541"/>
            <wp:positionH relativeFrom="column" pt14:Unid="a5496b46278e48fb836066ce140fb7c6">
              <wp:posOffset pt14:Unid="315d6638253b47c384705200c27a95f4">741045</wp:posOffset>
            </wp:positionH>
            <wp:positionV relativeFrom="paragraph" pt14:Unid="b069b3bec0ca4d358fae7b6f1fc05dbf">
              <wp:posOffset pt14:Unid="60b5335e1b144e8e928adb81c9e11314">140970</wp:posOffset>
            </wp:positionV>
            <wp:extent cx="4248785" cy="3782695" pt14:Unid="728d3f5dc608497d8af55b6a7b11475c"/>
            <wp:wrapNone pt14:Unid="d94da031f8be4ca18ec90370ab7fc091"/>
            <wp:docPr id="66" name="Picture 270" pt14:Unid="ea81d710f8b04f2c90dae6717c48afa1"/>
            <wp:cNvGraphicFramePr pt14:Unid="61b0395fae6b4b2296f6e8f51d0b5929">
              <a:graphicFrameLocks xmlns:a="http://schemas.openxmlformats.org/drawingml/2006/main" noChangeAspect="1" pt14:Unid="8dffc076fd0a493da607aaf59bf27dea"/>
            </wp:cNvGraphicFramePr>
            <a:graphic xmlns:a="http://schemas.openxmlformats.org/drawingml/2006/main" pt14:Unid="b575814b103d46f2b944130efabf8308">
              <a:graphicData uri="http://schemas.openxmlformats.org/drawingml/2006/picture" pt14:Unid="a9099cde6d774739b29584f3ec736548">
                <pic:pic xmlns:pic="http://schemas.openxmlformats.org/drawingml/2006/picture" pt14:Unid="d73dd7a1c5b14a9788ada075804d17b8">
                  <pic:nvPicPr pt14:Unid="e327b900b00648429155150a4aaf3fc7">
                    <pic:cNvPr id="0" name="Picture 270" pt14:Unid="5f5329dc40fa427d9e4638c8fae05e57"/>
                    <pic:cNvPicPr pt14:Unid="1900f9ec43b74a9a8038a227996ae528">
                      <a:picLocks noChangeAspect="1" noChangeArrowheads="1" pt14:Unid="42ed931b8edb4076b9afa169509b2618"/>
                    </pic:cNvPicPr>
                  </pic:nvPicPr>
                  <pic:blipFill pt14:Unid="b916bd681aa24381bb4b50f4d845ae64">
                    <a:blip r:embed="rId72" pt14:Unid="a863094b9df4471f9f6ded1cbd6783f8">
                      <a:extLst pt14:Unid="a0915879d903442bbe9a25b2e555f71d">
                        <a:ext uri="{28A0092B-C50C-407E-A947-70E740481C1C}" pt14:Unid="2c4451d066ed4a57bdb814b532f22c79"/>
                      </a:extLst>
                    </a:blip>
                    <a:srcRect pt14:Unid="707d80ca26f34af69d4e6f12f7d43361"/>
                    <a:stretch pt14:Unid="087a6529e25f476d8e80f418823afc89">
                      <a:fillRect pt14:Unid="83974dca203142b2a699adc0faa0f4f0"/>
                    </a:stretch>
                  </pic:blipFill>
                  <pic:spPr bwMode="auto" pt14:Unid="45445e2387e949cb9c8e084395bfa79a">
                    <a:xfrm pt14:Unid="39c0ea803d9d468f9653a60a255e5d5f">
                      <a:off x="0" y="0" pt14:Unid="64c82e00234a448d93ee2160e541fa85"/>
                      <a:ext cx="4248785" cy="3782695" pt14:Unid="9ead371ff1af4adaaef438ec84420eab"/>
                    </a:xfrm>
                    <a:prstGeom prst="rect" pt14:Unid="044f130548a244ae903a088320daf9bf">
                      <a:avLst pt14:Unid="fa332919e909440dbe45decba9ef6ebf"/>
                    </a:prstGeom>
                    <a:noFill pt14:Unid="f6f1e4f775cd4db8b2c1ffce23f77ea1"/>
                  </pic:spPr>
                </pic:pic>
              </a:graphicData>
            </a:graphic>
          </wp:anchor>
        </w:drawing>
      </w:r>
    </w:p>
    <w:p pt14:Unid="69c6f3ff536541ce8f5708c8747f4e85">
      <w:pPr pt14:Unid="8e81ee07b9b1406bba3581e52d13179d">
        <w:spacing w:after="0" w:line="200" w:lineRule="exact" pt14:Unid="9f86a844fe474272ab7e67b5cbb6d444"/>
        <w:rPr pt14:Unid="eb99ba1f99864bff8fcaba99c37bd9fa">
          <w:color w:val="auto" pt14:Unid="dd7ec985fd2e4f66aea54eaf0bd1ff1f"/>
          <w:sz w:val="20" pt14:Unid="978386d3daa84c0398543e30c172eed9"/>
          <w:szCs w:val="20" pt14:Unid="a86427968e9b43fa856ffe1650401b98"/>
        </w:rPr>
      </w:pPr>
    </w:p>
    <w:p pt14:Unid="b2e03ddde02f459db33c8f92250be8cb">
      <w:pPr pt14:Unid="3842579c10114ec39511c5ebc18c7548">
        <w:spacing w:after="0" w:line="200" w:lineRule="exact" pt14:Unid="fcc495c065054387b85460b837956690"/>
        <w:rPr pt14:Unid="aff48db5846e4f04acbc89f67cbd71e1">
          <w:color w:val="auto" pt14:Unid="318554c3ca0f4e5bbf0dcb65c9366c8f"/>
          <w:sz w:val="20" pt14:Unid="38180f1aa5364bfcb7bba4671af9c28e"/>
          <w:szCs w:val="20" pt14:Unid="a9397fc84ce5416dbe64ba11c10cee14"/>
        </w:rPr>
      </w:pPr>
    </w:p>
    <w:p pt14:Unid="d18c55b060e74f5485248a549dd63ca1">
      <w:pPr pt14:Unid="a8284a60842340d7819c4d5f6871441e">
        <w:spacing w:after="0" w:line="200" w:lineRule="exact" pt14:Unid="ed671d187e9348c7ad64af48bde555bf"/>
        <w:rPr pt14:Unid="745fe61caf3d4d958ac6d12b69992dbd">
          <w:color w:val="auto" pt14:Unid="ffc6573a7bc24be1a5ac3bcf4a354931"/>
          <w:sz w:val="20" pt14:Unid="ac424f3a12bd42dcab304c984d2960ac"/>
          <w:szCs w:val="20" pt14:Unid="a8f3738b523440159258c4b0f332fbd5"/>
        </w:rPr>
      </w:pPr>
    </w:p>
    <w:p pt14:Unid="612ab3c929844037ae33be754905da9a">
      <w:pPr pt14:Unid="cd25a1dd80af4071bcfb272574f93ae0">
        <w:spacing w:after="0" w:line="200" w:lineRule="exact" pt14:Unid="c2a4e3210b264c769bf072586df8ab3b"/>
        <w:rPr pt14:Unid="32204e7171cb49d1a841ce0a5f5d8803">
          <w:color w:val="auto" pt14:Unid="02a877daca7140c5a70344faad05cfcf"/>
          <w:sz w:val="20" pt14:Unid="a5786511e96440389b9b5c70b9002b62"/>
          <w:szCs w:val="20" pt14:Unid="90cf56dd6c9e4697886f96f650b978fd"/>
        </w:rPr>
      </w:pPr>
    </w:p>
    <w:p pt14:Unid="f00519d1e505403889049a9905b5a4bb">
      <w:pPr pt14:Unid="07e1895dae21428f8d9f6cad3a31b446">
        <w:spacing w:after="0" w:line="200" w:lineRule="exact" pt14:Unid="e763bf9946f14792b4fd848fae3a6125"/>
        <w:rPr pt14:Unid="f7673a32c90e49ef849913d82d7699b8">
          <w:color w:val="auto" pt14:Unid="ffdf87f7c2fb446bb39fa5358880bf91"/>
          <w:sz w:val="20" pt14:Unid="80c433678019403db0f0029a227c4ec4"/>
          <w:szCs w:val="20" pt14:Unid="c01aab026fec4152a95bfd75a4ab646f"/>
        </w:rPr>
      </w:pPr>
    </w:p>
    <w:p pt14:Unid="f7fcf659565341cca21d2dcb6093843f">
      <w:pPr pt14:Unid="d6cab57bb57e4f669bb318fa127aa249">
        <w:spacing w:after="0" w:line="200" w:lineRule="exact" pt14:Unid="5a221bdc2045411c8d1e20120702726c"/>
        <w:rPr pt14:Unid="cae7d25c81fd4b47a3922768c5be682b">
          <w:color w:val="auto" pt14:Unid="0b97f7f4b5ec48f4b299403983c2aff4"/>
          <w:sz w:val="20" pt14:Unid="33d052f0a75f46d0b246d981c3adef1d"/>
          <w:szCs w:val="20" pt14:Unid="ec306c57933d4749a157864248f0df83"/>
        </w:rPr>
      </w:pPr>
    </w:p>
    <w:p pt14:Unid="bda5eb8d7be846a0a11623cdbd21e502">
      <w:pPr pt14:Unid="8d52d5c017b048e68f728fc182806a49">
        <w:spacing w:after="0" w:line="200" w:lineRule="exact" pt14:Unid="519bf45d6d594cae96ea8225a08eecb5"/>
        <w:rPr pt14:Unid="325ed194dac04fcd89697b4c062a5ca9">
          <w:color w:val="auto" pt14:Unid="2fe67511cf5f412e8f87711f8ba69406"/>
          <w:sz w:val="20" pt14:Unid="f6a3a37254cb4c5bbd5abe44d6286b09"/>
          <w:szCs w:val="20" pt14:Unid="99449b5200554f1da97813e81413c787"/>
        </w:rPr>
      </w:pPr>
    </w:p>
    <w:p pt14:Unid="034d920ec2544114a460140ec1fd1db8">
      <w:pPr pt14:Unid="129b0d5380874a5c871b767fa2c56749">
        <w:spacing w:after="0" w:line="200" w:lineRule="exact" pt14:Unid="0169b84bb867449abda8bdaac58f058c"/>
        <w:rPr pt14:Unid="3181c758efa3445c804a34c68c0a7a4f">
          <w:color w:val="auto" pt14:Unid="4225d2628e874384a1aa923b401f6697"/>
          <w:sz w:val="20" pt14:Unid="17eaf07d72b9463eaef718ea5553ba80"/>
          <w:szCs w:val="20" pt14:Unid="1bc1f23d904b4c08b77652b68807e5b6"/>
        </w:rPr>
      </w:pPr>
    </w:p>
    <w:p pt14:Unid="5b4aa3a6258245a18fa4de915ff148df">
      <w:pPr pt14:Unid="ab32f963f6624c6b9216a22cc28da453">
        <w:spacing w:after="0" w:line="200" w:lineRule="exact" pt14:Unid="e06692b7b8b8435e86c068667a361ff0"/>
        <w:rPr pt14:Unid="40ea60251afd496f88e5e50ea862fc21">
          <w:color w:val="auto" pt14:Unid="31cb873842824f14b5d866b0967b9c91"/>
          <w:sz w:val="20" pt14:Unid="c32fe24b00bd4887b609c68f48ed9aba"/>
          <w:szCs w:val="20" pt14:Unid="5e298e6fddeb4fe8aec70fe7d517f13a"/>
        </w:rPr>
      </w:pPr>
    </w:p>
    <w:p pt14:Unid="0f700db95254404bb167dce4504c49c6">
      <w:pPr pt14:Unid="aca1681a09ba47a19b345298e83dea62">
        <w:spacing w:after="0" w:line="200" w:lineRule="exact" pt14:Unid="11c0996fb79944c48531a50f63fa38fa"/>
        <w:rPr pt14:Unid="bc0760c2b7ae4482a9842d22b0a48ffa">
          <w:color w:val="auto" pt14:Unid="8caf5837e1734aef8f4616434e1a9f94"/>
          <w:sz w:val="20" pt14:Unid="bc277b87ff524a0db58764fad5b28e1a"/>
          <w:szCs w:val="20" pt14:Unid="ed08bff8e0b94a11936c01eead0f88fb"/>
        </w:rPr>
      </w:pPr>
    </w:p>
    <w:p pt14:Unid="75cc4dbc9116465ea44f58aee6b6c1ef">
      <w:pPr pt14:Unid="d7045d667cfd482abe41be0141094353">
        <w:spacing w:after="0" w:line="200" w:lineRule="exact" pt14:Unid="5616f71bc0eb4ef8902fc36aaa66d71d"/>
        <w:rPr pt14:Unid="091f3ec512374f98ab1f672c66aba128">
          <w:color w:val="auto" pt14:Unid="a806a0b2e4fa465fb523477272aae811"/>
          <w:sz w:val="20" pt14:Unid="e446fe6bafd7440dbea1f84921e22d5e"/>
          <w:szCs w:val="20" pt14:Unid="55a8594666024e9d9b2e429cfcbd72c2"/>
        </w:rPr>
      </w:pPr>
    </w:p>
    <w:p pt14:Unid="460bc301ce824f8082efed9e8377ad12">
      <w:pPr pt14:Unid="26dbd7829dbe4f8785790f4c181f21d4">
        <w:spacing w:after="0" w:line="200" w:lineRule="exact" pt14:Unid="477b461181624d5fb14289f48bbf75b0"/>
        <w:rPr pt14:Unid="fd9ab6c28d9042e7b148a108e7e68507">
          <w:color w:val="auto" pt14:Unid="5809f357e1ca49dcb479b31beed5744a"/>
          <w:sz w:val="20" pt14:Unid="c12d65d24d5540dea17d6e905141f264"/>
          <w:szCs w:val="20" pt14:Unid="406178cd61c345eea648f38a7a3cafe6"/>
        </w:rPr>
      </w:pPr>
    </w:p>
    <w:p pt14:Unid="0490b64c0b6d45d297010e4c255cf656">
      <w:pPr pt14:Unid="da98722dc08c416faac4eb57711e4907">
        <w:spacing w:after="0" w:line="200" w:lineRule="exact" pt14:Unid="2ac535750e064b42ad1d7da8cac90b07"/>
        <w:rPr pt14:Unid="3025dd83b7b243ec868d28cffb53c4b7">
          <w:color w:val="auto" pt14:Unid="0a2f742ec5cf418c8015c60551b9ad46"/>
          <w:sz w:val="20" pt14:Unid="c2ae89b0b2834fd39a77157b9d05418c"/>
          <w:szCs w:val="20" pt14:Unid="612bbfbf34d64ddb87be95933ed44a11"/>
        </w:rPr>
      </w:pPr>
    </w:p>
    <w:p pt14:Unid="1e4c5074ded0480594b33c20c41f6228">
      <w:pPr pt14:Unid="72075bbc0dfc4610b6593a6e59583460">
        <w:spacing w:after="0" w:line="200" w:lineRule="exact" pt14:Unid="59016f1d685f44a4b34a4c8d96427fb8"/>
        <w:rPr pt14:Unid="5046c6431c794824a4744e25fd8e1966">
          <w:color w:val="auto" pt14:Unid="804f7324d2254bb5b35550e92f8d1b2d"/>
          <w:sz w:val="20" pt14:Unid="45f93ae00a7348adbd4b4c0973e99116"/>
          <w:szCs w:val="20" pt14:Unid="0ee75b98f8904342a23f3827a16d0114"/>
        </w:rPr>
      </w:pPr>
    </w:p>
    <w:p pt14:Unid="b17c678cb3734a1093f4f2ee94427ec6">
      <w:pPr pt14:Unid="2ec8642b771d405fb2b043c464de33d2">
        <w:spacing w:after="0" w:line="200" w:lineRule="exact" pt14:Unid="f537f4c33275432bb715949c760706eb"/>
        <w:rPr pt14:Unid="358d6728de244178b307599af4182fa5">
          <w:color w:val="auto" pt14:Unid="0864e0e1fd264ba7a758d5bfe0c6eb1a"/>
          <w:sz w:val="20" pt14:Unid="b2501a3d462c49a7a51cbd26b29ddfca"/>
          <w:szCs w:val="20" pt14:Unid="2b394aa2a5984a48bbbc2fc93df980d1"/>
        </w:rPr>
      </w:pPr>
    </w:p>
    <w:p pt14:Unid="1b89066828344cfca87fac8b967d5f2e">
      <w:pPr pt14:Unid="a2a8195796d84bea87dae92c4fc1a72b">
        <w:spacing w:after="0" w:line="200" w:lineRule="exact" pt14:Unid="75e510a5e77a425db2e3a6c70b96718f"/>
        <w:rPr pt14:Unid="de66a8827d8449fb98cde333d182ea68">
          <w:color w:val="auto" pt14:Unid="7a7ad409fe694f9287a35feed5c0a9b5"/>
          <w:sz w:val="20" pt14:Unid="01a4520f4b1c4d4cb833f208650cf42c"/>
          <w:szCs w:val="20" pt14:Unid="9aa9fe472dc84a9bb2ed9e0e1c844ef6"/>
        </w:rPr>
      </w:pPr>
    </w:p>
    <w:p pt14:Unid="c5c5363b45a647fd89fbbe63c85f1312">
      <w:pPr pt14:Unid="1b5bc496c3304e1ab9525dc9721d383a">
        <w:spacing w:after="0" w:line="200" w:lineRule="exact" pt14:Unid="e3b1b4cde92848639d2d152381744025"/>
        <w:rPr pt14:Unid="481e454e604a4ae7a692c2dae4b7f91f">
          <w:color w:val="auto" pt14:Unid="5d1f164da7c64cb0ad9a6c0e2487f601"/>
          <w:sz w:val="20" pt14:Unid="0f0e4e75fa4841e3b4d34490f998da6b"/>
          <w:szCs w:val="20" pt14:Unid="4697b1207b674dccafccf5284f92100c"/>
        </w:rPr>
      </w:pPr>
    </w:p>
    <w:p pt14:Unid="5b7daed3fa214dda8c3b13804f5d88ca">
      <w:pPr pt14:Unid="6b22e449f4b44c9cb1d8053a06c24e02">
        <w:spacing w:after="0" w:line="200" w:lineRule="exact" pt14:Unid="c483c3c18199456f93ed4f5a5212752c"/>
        <w:rPr pt14:Unid="0c1ac771222d4cba85fb1034ae046307">
          <w:color w:val="auto" pt14:Unid="814140fcb4b74e6a8deff59a2a3596c7"/>
          <w:sz w:val="20" pt14:Unid="d1e5c5029f704e629d40539d7c5216b9"/>
          <w:szCs w:val="20" pt14:Unid="087d8ed7088244d0bf82e6765962426b"/>
        </w:rPr>
      </w:pPr>
    </w:p>
    <w:p pt14:Unid="8bf883fb07e0416cbd5549216242efdc">
      <w:pPr pt14:Unid="38495b021cc348a0a37139e8507e6f37">
        <w:spacing w:after="0" w:line="200" w:lineRule="exact" pt14:Unid="bb23232be9324e7fb94df7728ec36804"/>
        <w:rPr pt14:Unid="1e77f7bf75ec48108af7537ac010dea7">
          <w:color w:val="auto" pt14:Unid="1642915a63bb46a0a38506c33a3269df"/>
          <w:sz w:val="20" pt14:Unid="f75607201e2e46fe839164137cd5305a"/>
          <w:szCs w:val="20" pt14:Unid="b6760374a84848c2b0f6fe26e64d81ee"/>
        </w:rPr>
      </w:pPr>
    </w:p>
    <w:p pt14:Unid="6a4e22d92c7d458bba9e33ba2b00fe29">
      <w:pPr pt14:Unid="fce958619f694ea9bdc20d2d1cdcf26a">
        <w:spacing w:after="0" w:line="200" w:lineRule="exact" pt14:Unid="108b796e6ce14553bf98217f214476d8"/>
        <w:rPr pt14:Unid="6379d0b9fa9a4ff981bfe5c65f4fb974">
          <w:color w:val="auto" pt14:Unid="1cc5fc629a484d3da2ae60bbb7a91a25"/>
          <w:sz w:val="20" pt14:Unid="10cf5ea00af64c3f857fb5df88cf966f"/>
          <w:szCs w:val="20" pt14:Unid="fdcb145a0b7744688e0991d1d776b684"/>
        </w:rPr>
      </w:pPr>
    </w:p>
    <w:p pt14:Unid="b359a4b1dc8042c6bbb288e59572e871">
      <w:pPr pt14:Unid="3c8dd9533533441db9df190f1d6abb9d">
        <w:spacing w:after="0" w:line="200" w:lineRule="exact" pt14:Unid="2cb92e95bfc048f289784402c5b19112"/>
        <w:rPr pt14:Unid="831908add1e7411d88d11d44eb4dca12">
          <w:color w:val="auto" pt14:Unid="8b0a65468bad43fc84986f95f2f8b67b"/>
          <w:sz w:val="20" pt14:Unid="c6af4b0dc85449a0a17452378eed1209"/>
          <w:szCs w:val="20" pt14:Unid="6c742b2775e244168550dc0ebbac5c69"/>
        </w:rPr>
      </w:pPr>
    </w:p>
    <w:p pt14:Unid="7a6280581c7d4938b6c21c929b497ad9">
      <w:pPr pt14:Unid="bd4eefcd4f4041ca9d7829fae599b417">
        <w:spacing w:after="0" w:line="200" w:lineRule="exact" pt14:Unid="2f1a447b472a42a1a0084c5613642644"/>
        <w:rPr pt14:Unid="7043322a020f4550a97056fc3b2429e1">
          <w:color w:val="auto" pt14:Unid="5bad009b4a8848d7a4d280a763f4ca4a"/>
          <w:sz w:val="20" pt14:Unid="8eb0bca72cbf4eb485929466d950ddad"/>
          <w:szCs w:val="20" pt14:Unid="faf3700f12f24707ac45e17df0d64641"/>
        </w:rPr>
      </w:pPr>
    </w:p>
    <w:p pt14:Unid="0836dfeddd004c10b967931206f2fd1f">
      <w:pPr pt14:Unid="cbee578d46cb438f83a4573a39815f28">
        <w:spacing w:after="0" w:line="200" w:lineRule="exact" pt14:Unid="6cb97239767a4153b1aa957e3ea753ca"/>
        <w:rPr pt14:Unid="85eabce4924d4d9ea8f4c1e50231d953">
          <w:color w:val="auto" pt14:Unid="a5828b9fd92e4a02a0bdcae63fcf7d36"/>
          <w:sz w:val="20" pt14:Unid="21e54cb0d3de40e69844cc2667e0c17a"/>
          <w:szCs w:val="20" pt14:Unid="c1132c23dfca46478a9fd2ba6a618ac8"/>
        </w:rPr>
      </w:pPr>
    </w:p>
    <w:p pt14:Unid="1990e92572bc4a81a48a441d99d357cc">
      <w:pPr pt14:Unid="81a3f8c307b44618942cb749348f109b">
        <w:spacing w:after="0" w:line="200" w:lineRule="exact" pt14:Unid="d299c11953b54ec9aa0a8cc414c0554c"/>
        <w:rPr pt14:Unid="cdccbf1c3b764779a76c581544cc4199">
          <w:color w:val="auto" pt14:Unid="e667747861a744159db94a533a2c7c94"/>
          <w:sz w:val="20" pt14:Unid="8e7759e023b444f6bcff0edb0c186df8"/>
          <w:szCs w:val="20" pt14:Unid="5600ea3de74445f092dca756874e0641"/>
        </w:rPr>
      </w:pPr>
    </w:p>
    <w:p pt14:Unid="172130f313af479bb4149f7c51a53bcf">
      <w:pPr pt14:Unid="cb614648489446df8c8d4ff624259e13">
        <w:spacing w:after="0" w:line="200" w:lineRule="exact" pt14:Unid="6e4eb2133fc240fdaf141b5af8473c30"/>
        <w:rPr pt14:Unid="de77075921664df9a52b908518c7d331">
          <w:color w:val="auto" pt14:Unid="5c912021425e450298992da66b3f6ce9"/>
          <w:sz w:val="20" pt14:Unid="667d9f765cd24d4e86ebe8e07524d558"/>
          <w:szCs w:val="20" pt14:Unid="69eabdf340f949b28ad21acaccdd7f40"/>
        </w:rPr>
      </w:pPr>
    </w:p>
    <w:p pt14:Unid="81d12fafd257407ea23fcaa5c91bbc49">
      <w:pPr pt14:Unid="84a16b3d79ae4095923b432e8d9696ec">
        <w:spacing w:after="0" w:line="200" w:lineRule="exact" pt14:Unid="1e385aec00b24ef2804f1d6c15d5fcc6"/>
        <w:rPr pt14:Unid="55e64a613aeb489b93e5ff4591bbd83b">
          <w:color w:val="auto" pt14:Unid="abf5912f440f4b788b82684ef6558e24"/>
          <w:sz w:val="20" pt14:Unid="b206f36b23b346fc8660743b5dfedd92"/>
          <w:szCs w:val="20" pt14:Unid="a972256a5a1f4102847a74d380256746"/>
        </w:rPr>
      </w:pPr>
    </w:p>
    <w:p pt14:Unid="a2af131a88244f36b815465c4202f651">
      <w:pPr pt14:Unid="d1cd2eae5a44436caa5c61eb66881778">
        <w:spacing w:after="0" w:line="200" w:lineRule="exact" pt14:Unid="8dad3bfd779d40569c676b9be5ead01e"/>
        <w:rPr pt14:Unid="070bf80b952540e789a193a5f4ebc0c2">
          <w:color w:val="auto" pt14:Unid="c382168761634cd7af237bd29acc8010"/>
          <w:sz w:val="20" pt14:Unid="6ed88fe81cd345d98b6ff94390329d94"/>
          <w:szCs w:val="20" pt14:Unid="e9ee7a20f1a9431bbbcd4ceb3b4814eb"/>
        </w:rPr>
      </w:pPr>
    </w:p>
    <w:p pt14:Unid="3f966bc6d02e4df0954b5c0c7e9735a1">
      <w:pPr pt14:Unid="fee49a9a084544f3981c1280b667a647">
        <w:spacing w:after="0" w:line="200" w:lineRule="exact" pt14:Unid="37b099c0002a43c6acbc0b9d76b03b69"/>
        <w:rPr pt14:Unid="203f4de66a5842a6a8d9fba50fb971af">
          <w:color w:val="auto" pt14:Unid="1a42f0b3469d4b7ab59106d8b1660421"/>
          <w:sz w:val="20" pt14:Unid="ef658ef6d77b405191ef9dadf013dfd5"/>
          <w:szCs w:val="20" pt14:Unid="24ca52651fe64b29910701a034a9ce08"/>
        </w:rPr>
      </w:pPr>
    </w:p>
    <w:p pt14:Unid="db70ba323fae4979965efe3efbae0b79">
      <w:pPr pt14:Unid="2c76d62f36e242cf93eea033d304b6da">
        <w:spacing w:after="0" w:line="200" w:lineRule="exact" pt14:Unid="9463f2d1928b4be8a2e66b6dbd5e4142"/>
        <w:rPr pt14:Unid="a8b20779a6d740c69346827f8bc48ffb">
          <w:color w:val="auto" pt14:Unid="04fcacc490af4c28a4e40d33d9caa015"/>
          <w:sz w:val="20" pt14:Unid="9e6e4631c2164adaa337f66ac8b88e80"/>
          <w:szCs w:val="20" pt14:Unid="aaaba9a5653843a5a211a09ccac27eb7"/>
        </w:rPr>
      </w:pPr>
    </w:p>
    <w:p pt14:Unid="7f11c7b3fab24072aca7af2567af58aa">
      <w:pPr pt14:Unid="cfcbe37601ab4b3ab75bf5f70f7f58e1">
        <w:spacing w:after="0" w:line="200" w:lineRule="exact" pt14:Unid="2f52d56436a543c58c66a7579dd67dd8"/>
        <w:rPr pt14:Unid="e06104e8f2944abbb5337706c6d16d81">
          <w:color w:val="auto" pt14:Unid="c9abff6f3f00480cbef05de5abd9b129"/>
          <w:sz w:val="20" pt14:Unid="01f8aff8e3af47d7a64a710503092538"/>
          <w:szCs w:val="20" pt14:Unid="6a0a10c92f1e4971af17601e3e0fc815"/>
        </w:rPr>
      </w:pPr>
    </w:p>
    <w:p pt14:Unid="9df04a048cfb452babe3b8de7e0ef5d0">
      <w:pPr pt14:Unid="fd83aac591a745be832ce5d05d22917e">
        <w:spacing w:after="0" w:line="339" w:lineRule="exact" pt14:Unid="fe01a0b1f10e4904a58b0a74b9a7b5a7"/>
        <w:rPr pt14:Unid="981cef3956d44244900dee43106a18ea">
          <w:color w:val="auto" pt14:Unid="f9f2e8b261af47b4a38e07d02b1c9f23"/>
          <w:sz w:val="20" pt14:Unid="3f8c546e835b4fa598a38951c9e6c781"/>
          <w:szCs w:val="20" pt14:Unid="41075146885a4028b267018d56588578"/>
        </w:rPr>
      </w:pPr>
    </w:p>
    <w:p pt14:Unid="c0fb677b973e4792830f72839450890a">
      <w:pPr pt14:Unid="d8b85225bf5d47358d279239b64786de">
        <w:spacing w:after="0" pt14:Unid="deb123a28b424bde95e35fe1c63ab2c3"/>
        <w:ind w:right="6" pt14:Unid="ac4cf7f88549435faad617bca9b24812"/>
        <w:jc w:val="center" pt14:Unid="a59883c143dc4967920e88656e82d76a"/>
        <w:rPr pt14:Unid="d14fb04c6c454dcd92958df6a5c022df">
          <w:color w:val="auto" pt14:Unid="69b164c7613e4fca99605d80e81dccc4"/>
          <w:sz w:val="20" pt14:Unid="b80cc0629cce421fb78b90b82cf16307"/>
          <w:szCs w:val="20" pt14:Unid="fb8c923162e74c2e8fc865f801d798c1"/>
        </w:rPr>
      </w:pPr>
      <w:r>
        <w:rPr pt14:Unid="0c0c059e25c549e9b64eb8bd6a10bb40">
          <w:rFonts w:ascii="Arial" w:hAnsi="Arial" w:eastAsia="Arial" w:cs="Arial" pt14:Unid="3c44e18294384ae5a454705a2cbff5c8"/>
          <w:b w:val="1" pt14:Unid="dc9e7f92bca7471786e42d1aac5d8237"/>
          <w:bCs w:val="1" pt14:Unid="31b1cd1e62864be999178ea92b923d2f"/>
          <w:color w:val="auto" pt14:Unid="fe84ead373f24811a706413a61ed7109"/>
          <w:sz w:val="20" pt14:Unid="2c27ee06a37742dd918014ecea4ae2a3"/>
          <w:szCs w:val="20" pt14:Unid="89be471b6f9f4fb2af97d2f0b033b5bb"/>
        </w:rPr>
        <w:t xml:space="preserve">Figura 7.11: </w:t>
      </w:r>
      <w:r>
        <w:rPr pt14:Unid="b03b1387180a4f6a90cb6e288f0821b3">
          <w:rFonts w:ascii="Arial" w:hAnsi="Arial" w:eastAsia="Arial" w:cs="Arial" pt14:Unid="0f29766470504d4f87b4f32f5c8a8e1d"/>
          <w:color w:val="auto" pt14:Unid="25b3be70ab07471298b8801a654126e8"/>
          <w:sz w:val="20" pt14:Unid="1503cf8cf26d4701859f1658fd8c47ea"/>
          <w:szCs w:val="20" pt14:Unid="feffd1be9ae3406da41695b28c01285f"/>
        </w:rPr>
        <w:t>Base de datos de incidencias en Firebase.</w:t>
      </w:r>
    </w:p>
    <w:p pt14:Unid="849a6e24e163417a93a08d29cf9e8d71">
      <w:pPr pt14:Unid="8ef1a0f964bc446d8258c24bdd964579">
        <w:spacing w:after="0" w:line="273" w:lineRule="exact" pt14:Unid="83dbd80b49134040bc1ba617be7e62a0"/>
        <w:rPr pt14:Unid="12c8933352874e3894c4bb192d850520">
          <w:color w:val="auto" pt14:Unid="05aaddafdb9f491ab4f08a57edfbee45"/>
          <w:sz w:val="20" pt14:Unid="993e96f0e2fd4c7195348dc4df6131de"/>
          <w:szCs w:val="20" pt14:Unid="0d4ccb96f75d4f7ab6832ec71611aa65"/>
        </w:rPr>
      </w:pPr>
    </w:p>
    <w:p pt14:Unid="14abc017c5714597892af00c5d6743a8">
      <w:pPr pt14:Unid="08fadca503754edeb2d9e9c89feeaab5">
        <w:spacing w:after="0" w:line="280" w:lineRule="auto" pt14:Unid="e949e798466245859e84aad6ebf4652f"/>
        <w:ind w:left="260" w:right="266" w:firstLine="339" pt14:Unid="7c2c49ab87fc4430a17f4449a55fe4ad"/>
        <w:jc w:val="both" pt14:Unid="3229168e33484a27a7f4b165ce93e522"/>
        <w:rPr pt14:Unid="5cc8f8a5a492485a932e2c3416817b2b">
          <w:color w:val="auto" pt14:Unid="da4a3d94d630486ea9996621c866aa29"/>
          <w:sz w:val="20" pt14:Unid="fd5a5e4704844ce88678794dbed77a3e"/>
          <w:szCs w:val="20" pt14:Unid="b1c57adbd6c24429927ae3064b94f382"/>
        </w:rPr>
      </w:pPr>
      <w:r>
        <w:rPr pt14:Unid="50913a81da324fee8cc630e45c2b0418">
          <w:rFonts w:ascii="Arial" w:hAnsi="Arial" w:eastAsia="Arial" w:cs="Arial" pt14:Unid="87de8a57f7f543f29b4900fafea6ead2"/>
          <w:color w:val="auto" pt14:Unid="246b2563c4ad4a96b484038b2f759d41"/>
          <w:sz w:val="21" pt14:Unid="21bcac2d31ce476e96d976b248634d63"/>
          <w:szCs w:val="21" pt14:Unid="6d9f4c425e4c460588114026626d4607"/>
        </w:rPr>
        <w:t>Gracias a la arquitectura interna basada en capas, el uso de esta BD solo implica dejar de usar la implementación que se da por defecto al DAO en la librería común y programar una implementación propia que acceda a los datos a través de llamadas HTTP.</w:t>
      </w:r>
    </w:p>
    <w:p pt14:Unid="cf11cc81596f42118a1a000fabd29bbc">
      <w:pPr pt14:Unid="af6da079f09245948e03d0fd5f0f1a01">
        <w:spacing w:after="0" w:line="20" w:lineRule="exact" pt14:Unid="ffd95341fb834f4aa02da856aaff9361"/>
        <w:rPr pt14:Unid="b32f463bac4942d393b507312a3e2717">
          <w:color w:val="auto" pt14:Unid="1ef2458756da429b97575ed87742671a"/>
          <w:sz w:val="20" pt14:Unid="a360e63462ac48c08b037733b8611a8c"/>
          <w:szCs w:val="20" pt14:Unid="cc1f05190e0d4923bd42b14259d93c20"/>
        </w:rPr>
      </w:pPr>
    </w:p>
    <w:p pt14:Unid="41a74c7fc97b4234abd6176fe7f226de">
      <w:pPr pt14:Unid="e60e8919086d4f569a36f85d6c5fc211"/>
    </w:p>
    <w:p pt14:Unid="24c00f1fbb2f4aeb803a894836aec7f7">
      <w:pPr pt14:Unid="50669574eae948e998b4412eee1b2a69">
        <w:spacing w:after="0" w:line="200" w:lineRule="exact" pt14:Unid="30610146fd5042498d8479a16ed2e44d"/>
        <w:rPr pt14:Unid="eb77a6caa6c2416ca8452109801fd820">
          <w:color w:val="auto" pt14:Unid="619ca7159ed64fa592f8b7360052b4f7"/>
          <w:sz w:val="20" pt14:Unid="a539592786e24d83b14db4ff350fe58d"/>
          <w:szCs w:val="20" pt14:Unid="cd2abaf7f7db4596a52cc7e2654926f2"/>
        </w:rPr>
      </w:pPr>
    </w:p>
    <w:p pt14:Unid="8c70aa14ff6d4e6a8243814cd38e7cab">
      <w:pPr pt14:Unid="0fa749913bef45d896569e5e05546eed">
        <w:spacing w:after="0" w:line="200" w:lineRule="exact" pt14:Unid="5140d68551f0444c97b5fe630de8a723"/>
        <w:rPr pt14:Unid="fb1323596a6d4f87aead4898c4969b1f">
          <w:color w:val="auto" pt14:Unid="5cbc91db4f8440a1a186eb6e172279f2"/>
          <w:sz w:val="20" pt14:Unid="1256ed1817a44b30904cdb728b19597c"/>
          <w:szCs w:val="20" pt14:Unid="5a7edf52bfdc460b8cc4dac438322b7e"/>
        </w:rPr>
      </w:pPr>
    </w:p>
    <w:p pt14:Unid="1b4606476a3d4a4c94308d41b217b9bd">
      <w:pPr pt14:Unid="1c91bd83a85e46b68323e7eb38ad8eb0">
        <w:spacing w:after="0" w:line="200" w:lineRule="exact" pt14:Unid="57aec86502384778a62efad0b5ca3eea"/>
        <w:rPr pt14:Unid="bd08d3d6e0f246e7871c4140e46ed86b">
          <w:color w:val="auto" pt14:Unid="e9cb8021b8a549be949bbb9edc7def8e"/>
          <w:sz w:val="20" pt14:Unid="397a7e13dcf141a1ba02751ea74c9f1c"/>
          <w:szCs w:val="20" pt14:Unid="380aaf0a6fe4464985dbf4bdb9a56c04"/>
        </w:rPr>
      </w:pPr>
    </w:p>
    <w:p pt14:Unid="1c9c5ea648494b5faa8c41dd5b1bcb49">
      <w:pPr pt14:Unid="e14fd9e82b7c433e9ad0d8fed76a4320">
        <w:spacing w:after="0" w:line="200" w:lineRule="exact" pt14:Unid="56f55fb953a344fa80649738be2c2645"/>
        <w:rPr pt14:Unid="ce3eb53c4a4a49c99518da9018fbed0b">
          <w:color w:val="auto" pt14:Unid="2366e7f51fc340bbaf69e13b09daead2"/>
          <w:sz w:val="20" pt14:Unid="70158bd12ab5491a9d08f1e6bd53be9c"/>
          <w:szCs w:val="20" pt14:Unid="4715cc4569fa41079e1a24f40e815999"/>
        </w:rPr>
      </w:pPr>
    </w:p>
    <w:p pt14:Unid="e26119d6e6e04ed3b33e7d07f0023c1c">
      <w:pPr pt14:Unid="fd226b7d45294f0cb64fc0ca36d99e62">
        <w:spacing w:after="0" w:line="200" w:lineRule="exact" pt14:Unid="a3722a9345b84e9890ccf3afc5cdbb9e"/>
        <w:rPr pt14:Unid="1aeec646aede40238e7d1bc7ed285f75">
          <w:color w:val="auto" pt14:Unid="4faee4623cd94cc6af047ecebaffc5c4"/>
          <w:sz w:val="20" pt14:Unid="be179d8d192e47df910c3cc122bb0553"/>
          <w:szCs w:val="20" pt14:Unid="4bcd2c50161f43b1a26d5b2624bd3b03"/>
        </w:rPr>
      </w:pPr>
    </w:p>
    <w:p pt14:Unid="05f46803ef2e4c97ac1a106e83a157b0">
      <w:pPr pt14:Unid="8764960f0a7d4033a67e9e65502c5375">
        <w:spacing w:after="0" w:line="200" w:lineRule="exact" pt14:Unid="6c3309adb2724bbca63718b8333edfac"/>
        <w:rPr pt14:Unid="f2b4fec5a33d49dc8570b60b6b8f7f66">
          <w:color w:val="auto" pt14:Unid="a63e2db8591346dd92917b493ed374b2"/>
          <w:sz w:val="20" pt14:Unid="7fd5ada54c6f4aac9df0b8853cfc14fd"/>
          <w:szCs w:val="20" pt14:Unid="42dce21b1cd848998c79bb075b9daf48"/>
        </w:rPr>
      </w:pPr>
    </w:p>
    <w:p pt14:Unid="acddea773c0a4a8ab5179cbf29971235">
      <w:pPr pt14:Unid="fae726b8cc6e4c5791ff652b14096259">
        <w:spacing w:after="0" w:line="200" w:lineRule="exact" pt14:Unid="0db513924c6445f2afa0c8e3c5e48c19"/>
        <w:rPr pt14:Unid="2a042ab9040d418394493b18a6dcca33">
          <w:color w:val="auto" pt14:Unid="0519593ea1f4462ca2e2d17fdc645a17"/>
          <w:sz w:val="20" pt14:Unid="272b1d91a05c4109a951ff4180c8a6ee"/>
          <w:szCs w:val="20" pt14:Unid="02a5f033b84547a68b57ee1602c9e93b"/>
        </w:rPr>
      </w:pPr>
    </w:p>
    <w:p pt14:Unid="4e936757932445379f3f0269004dcedf">
      <w:pPr pt14:Unid="d97d0ca8aca849318f271e4042244d7f">
        <w:spacing w:after="0" w:line="200" w:lineRule="exact" pt14:Unid="ca136ad4a0f24018b8ef4558ca48ab81"/>
        <w:rPr pt14:Unid="7f6e1fd19e0346b2a00286ecf171f02c">
          <w:color w:val="auto" pt14:Unid="f54dc29a98ea43538c078efff35c96df"/>
          <w:sz w:val="20" pt14:Unid="be6019c3c6644f08ac796a95d95552bc"/>
          <w:szCs w:val="20" pt14:Unid="194e46b560f440b69dc033fb302c3753"/>
        </w:rPr>
      </w:pPr>
    </w:p>
    <w:p pt14:Unid="85755becc63547b9b285c5045ed0eef9">
      <w:pPr pt14:Unid="e3be6890aea64fb6a53bb5a8ffc1c2da">
        <w:spacing w:after="0" w:line="200" w:lineRule="exact" pt14:Unid="edb9e922742242a693128e20a1ff047e"/>
        <w:rPr pt14:Unid="bef4d100b87e44159b078f24dcb27ae8">
          <w:color w:val="auto" pt14:Unid="85e49ca5e2ea4476bb08f1a4c7429f08"/>
          <w:sz w:val="20" pt14:Unid="07cf0db07b164dffa539a7c74ac01a72"/>
          <w:szCs w:val="20" pt14:Unid="c83648d2e3cd465cb58e7628be369a8a"/>
        </w:rPr>
      </w:pPr>
    </w:p>
    <w:p pt14:Unid="3be0acc1818c4fd6b5fc68ec08582dbe">
      <w:pPr pt14:Unid="ebf166103782438e84af3319af16fa16">
        <w:spacing w:after="0" w:line="200" w:lineRule="exact" pt14:Unid="bfaede4eb5984ec0ae27c2e7c8bd8522"/>
        <w:rPr pt14:Unid="d8d9d380d9a749bfb51ef589d4c0c511">
          <w:color w:val="auto" pt14:Unid="9de5bcfb60034d6a9a7846a59ecbd895"/>
          <w:sz w:val="20" pt14:Unid="2ec76aeed81f4d578cf99de398b154cf"/>
          <w:szCs w:val="20" pt14:Unid="d1bbbaca49894bb6b6b159d577b0c89d"/>
        </w:rPr>
      </w:pPr>
    </w:p>
    <w:p pt14:Unid="85694221fc6747a489f51e750056b7d3">
      <w:pPr pt14:Unid="cae10eb00ae544a7a0660c12b3302325">
        <w:spacing w:after="0" w:line="200" w:lineRule="exact" pt14:Unid="5d2d2d9b0a694e79b0620c9639140764"/>
        <w:rPr pt14:Unid="ab78399cddef4e9494ecbf3636d153cc">
          <w:color w:val="auto" pt14:Unid="ad8c9fd7526744028441368237a1deaa"/>
          <w:sz w:val="20" pt14:Unid="8c2e44e8c596482fafb9f40521b61ff1"/>
          <w:szCs w:val="20" pt14:Unid="a983c5663d614e0ab88b77d8d318e490"/>
        </w:rPr>
      </w:pPr>
    </w:p>
    <w:p pt14:Unid="e8996d15cb184195bfef93df28b4acb4">
      <w:pPr pt14:Unid="41cd008d87424fe5b771f5fba4cc8575">
        <w:spacing w:after="0" w:line="200" w:lineRule="exact" pt14:Unid="dbb94574b84244f0940102bd91717e12"/>
        <w:rPr pt14:Unid="15804503a5c542e7a64d7c9b762bf0ec">
          <w:color w:val="auto" pt14:Unid="46107545c34643e6a949ebf0c0b82a1c"/>
          <w:sz w:val="20" pt14:Unid="3909e6bca60943d49c09a256de29dd86"/>
          <w:szCs w:val="20" pt14:Unid="a70c8516b98a42a8b309619c96655788"/>
        </w:rPr>
      </w:pPr>
    </w:p>
    <w:p pt14:Unid="ddf291f8563c4709aea5bc6a8c1b472f">
      <w:pPr pt14:Unid="139e5d904bf84a1180ddb66aa835f8d1">
        <w:spacing w:after="0" w:line="200" w:lineRule="exact" pt14:Unid="f4aa0175c6c544228ab65119730fe4e2"/>
        <w:rPr pt14:Unid="d076bbaa833846059acefa9dcc735729">
          <w:color w:val="auto" pt14:Unid="32ba936491424e3aa14c37138bb1f9ec"/>
          <w:sz w:val="20" pt14:Unid="f57a00aac3ff4cb5936f4b54a96ed8fa"/>
          <w:szCs w:val="20" pt14:Unid="43e14aa276a348a3b1e65a75e812653a"/>
        </w:rPr>
      </w:pPr>
    </w:p>
    <w:p pt14:Unid="d60e02d4d72142cf9a25878772d29f76">
      <w:pPr pt14:Unid="89b9b40a31e0468d8a6fda582b9d92f6">
        <w:spacing w:after="0" w:line="258" w:lineRule="exact" pt14:Unid="f0b4b80c32ed45598314520c935caceb"/>
        <w:rPr pt14:Unid="4e7c2b1c011b4cc79218dbc6251ca473">
          <w:color w:val="auto" pt14:Unid="0de188b4bcdb43b7a34484e87c5616f0"/>
          <w:sz w:val="20" pt14:Unid="8a2a09863ff4453eb5abe4c0e0bc6a91"/>
          <w:szCs w:val="20" pt14:Unid="793a0bbf06b34aaf8744c1e6f8be1e2d"/>
        </w:rPr>
      </w:pPr>
    </w:p>
    <w:p pt14:Unid="1bbef3deedf24877b38137a5f4c8d1bb">
      <w:pPr pt14:Unid="f7e6e465d7cf4341a106398fa897ec1d">
        <w:numPr pt14:Unid="2e6130017b9a482f9437ea17a1abb253">
          <w:ilvl w:val="0" pt14:Unid="b2642c956c2144eda53a5f66a8f68647"/>
          <w:numId w:val="19" pt14:Unid="16849f0efdb944ce8372400ff9a07b52"/>
        </w:numPr>
        <w:tabs pt14:Unid="c6977cb82904412ca85eb5202593ce5c">
          <w:tab w:val="left" w:leader="none" w:pos="620" pt14:Unid="22b66b4978044d02be09c9addd89701a"/>
        </w:tabs>
        <w:spacing w:after="0" pt14:Unid="18a5dd5732274f4bae46eb8534e8138b"/>
        <w:ind w:left="620" w:hanging="116" pt14:Unid="7bbe0195d35b4f32bc8db51085b7908b"/>
        <w:rPr pt14:Unid="fbf57b13b7964cae8e0dd6eed2a5839e">
          <w:rFonts w:ascii="Arial" w:hAnsi="Arial" w:eastAsia="Arial" w:cs="Arial" pt14:Unid="40150602b4b14eba8fe7919df700e77b"/>
          <w:color w:val="auto" pt14:Unid="cf2d35a553cb4a0eb9a109b90f056bfd"/>
          <w:sz w:val="28" pt14:Unid="704e124a6f924f75be0af730f02dd025"/>
          <w:szCs w:val="28" pt14:Unid="0888a63900f54611ba01a78d2bdc742e"/>
          <w:vertAlign w:val="superscript" pt14:Unid="bfe9bf6904cb434a9ad4718d6dc2602d"/>
        </w:rPr>
      </w:pPr>
      <w:r>
        <w:rPr pt14:Unid="e88439a9ed694089a21542763def5200">
          <w:rFonts w:ascii="Arial" w:hAnsi="Arial" w:eastAsia="Arial" w:cs="Arial" pt14:Unid="09da7ed244774cbea16dc5a644c12a0c"/>
          <w:color w:val="auto" pt14:Unid="3a8c777e23c0405f9e13195ffaca951b"/>
          <w:sz w:val="18" pt14:Unid="de80de1135414da09991501f37bab265"/>
          <w:szCs w:val="18" pt14:Unid="91ebe5636204476892ca0b5f3c22c2ef"/>
        </w:rPr>
        <w:t>Documentación de Firebase Realtime Database: https://firebase.google.com/docs/database/</w:t>
      </w:r>
    </w:p>
    <w:p pt14:Unid="765f19d375da4024ba1412876e3374c5">
      <w:pPr pt14:Unid="26ef3cb66f8f43f39f87aff3518595cb"/>
    </w:p>
    <w:p pt14:Unid="46f3753daec14af9b410f7e79ca1b206">
      <w:pPr pt14:Unid="ae6181ae331b4d98a80b410b3ea5b7d7">
        <w:tabs pt14:Unid="66dbdee0c95b4e98b0553cb8ca36c5c4">
          <w:tab w:val="left" w:leader="none" w:pos="2900" pt14:Unid="d32a4f7439d64b6a90baf6b982370b24"/>
        </w:tabs>
        <w:spacing w:after="0" pt14:Unid="dbb07481dfea41b7ba2709d1e2288262"/>
        <w:ind w:left="260" pt14:Unid="7555822f36ae463a924016baf5330288"/>
        <w:rPr pt14:Unid="4d9000f37d7c4e7fa9267660daf01a34">
          <w:color w:val="auto" pt14:Unid="bcf4ee9de9684674bd8bac9fbb6f9524"/>
          <w:sz w:val="20" pt14:Unid="5adac77d41ba49aba5d65e9e0d29ba9d"/>
          <w:szCs w:val="20" pt14:Unid="7a80a0a166f2426ebaa39a82d213996e"/>
        </w:rPr>
      </w:pPr>
      <w:r>
        <w:rPr pt14:Unid="ef2fdddbf7404fe1a91af5830b59337a">
          <w:rFonts w:ascii="Arial" w:hAnsi="Arial" w:eastAsia="Arial" w:cs="Arial" pt14:Unid="d3c28b964cde4cba8d78a27fff87f6a0"/>
          <w:b w:val="1" pt14:Unid="ca531e6ce2404f1bb423b7f25d8f9bb5"/>
          <w:bCs w:val="1" pt14:Unid="79fa5c18db774b07bbdb6b1b9ca56658"/>
          <w:color w:val="auto" pt14:Unid="092ecb8dc4134c9c9048d5c820263b0d"/>
          <w:sz w:val="18" pt14:Unid="2e9a31a1d91742518280513cc6990305"/>
          <w:szCs w:val="18" pt14:Unid="c8ea30ca4fa44150a3e6e6a932828820"/>
        </w:rPr>
        <w:t>60</w:t>
      </w:r>
      <w:r>
        <w:rPr pt14:Unid="4ab1173c719a4ad38f36f07143ad3573">
          <w:color w:val="auto" pt14:Unid="0138b63be4d74730b783debed404195b"/>
          <w:sz w:val="20" pt14:Unid="9963c8d883f447a28ac13b75a539f9b7"/>
          <w:szCs w:val="20" pt14:Unid="bc0fcd3652f24c04a3d2b4295f49e5b2"/>
        </w:rPr>
        <w:tab pt14:Unid="d9d49a439f9647e0ada82a28d673e266"/>
      </w:r>
      <w:r>
        <w:rPr pt14:Unid="a92c3b500e814da7b1967e4e99272323">
          <w:rFonts w:ascii="Arial" w:hAnsi="Arial" w:eastAsia="Arial" w:cs="Arial" pt14:Unid="072f87261fe34d6dbc5a22c624aa8bb4"/>
          <w:color w:val="auto" pt14:Unid="8d86819258aa4ccab519226e6e32a75d"/>
          <w:sz w:val="19" pt14:Unid="ca20c76015a54417af3675afbaea7409"/>
          <w:szCs w:val="19" pt14:Unid="297be38c930643afae9c4f0e9efa6c13"/>
        </w:rPr>
        <w:t>Diseño e implementación de la solución basada en microservicios</w:t>
      </w:r>
    </w:p>
    <w:p pt14:Unid="b1eb1ea2abcb4d5e82536f804a5ac3d2">
      <w:pPr pt14:Unid="6559931d150643ea8b49c45d174e0a29">
        <w:spacing w:after="0" w:line="20" w:lineRule="exact" pt14:Unid="d03fd535726f42668d3f6e58320bc364"/>
        <w:rPr pt14:Unid="b64caf13422c4c1695de852ad74031b3">
          <w:color w:val="auto" pt14:Unid="e2b0c633b24e453a964ef075d8888185"/>
          <w:sz w:val="20" pt14:Unid="0af84d8c6aea48498d753abf7c928a98"/>
          <w:szCs w:val="20" pt14:Unid="d227c0cbed0346609b9709037861b75f"/>
        </w:rPr>
      </w:pPr>
      <w:r>
        <w:rPr pt14:Unid="ace2933dcf934136b665847a2e161677">
          <w:color w:val="auto" pt14:Unid="2e44229e8a2c4dd08c1c9ba48eb975b8"/>
          <w:sz w:val="20" pt14:Unid="2e2f1709f8074d00a7b44ff3694e1148"/>
          <w:szCs w:val="20" pt14:Unid="0e54081abe3b485b9c57a4814e3a577a"/>
        </w:rPr>
        <w:drawing pt14:Unid="4c8457d834764eb8b0abbab6696f7782" pt14:SHA1Hash="9b4e26ba1c4d02ef96c2679d9c3335066f7ac932">
          <wp:anchor simplePos="0" relativeHeight="251657728" behindDoc="1" locked="0" layoutInCell="0" allowOverlap="1" pt14:Unid="677df4bafbd2444e9dce31f7157b42e1">
            <wp:simplePos x="0" y="0" pt14:Unid="59b69a38f36747eb9e116f31dd99c708"/>
            <wp:positionH relativeFrom="column" pt14:Unid="b64ea22001a548df844a62e2f23b6dd3">
              <wp:posOffset pt14:Unid="634bb2c10b17446cb4cbaebcf8e2f641">165735</wp:posOffset>
            </wp:positionH>
            <wp:positionV relativeFrom="paragraph" pt14:Unid="5602a9c222a3443ab3745bce32a9b27b">
              <wp:posOffset pt14:Unid="075aa038367849b08cf7c08f0fe78f88">81915</wp:posOffset>
            </wp:positionV>
            <wp:extent cx="5400040" cy="2653030" pt14:Unid="b9a5bffa73cf4e37b68bf3152a159ba9"/>
            <wp:wrapNone pt14:Unid="7f69beea520c4accaab90c118c023a00"/>
            <wp:docPr id="67" name="Picture 272" pt14:Unid="17dcec6d76e84509867fa2c8b504b704"/>
            <wp:cNvGraphicFramePr pt14:Unid="62a3d6837eb74ea4840e64ddc484f119">
              <a:graphicFrameLocks xmlns:a="http://schemas.openxmlformats.org/drawingml/2006/main" noChangeAspect="1" pt14:Unid="413f8318a4764f8fb8cce2f34224c51e"/>
            </wp:cNvGraphicFramePr>
            <a:graphic xmlns:a="http://schemas.openxmlformats.org/drawingml/2006/main" pt14:Unid="d43f38270d6f42ffb29ec4c20b3a4777">
              <a:graphicData uri="http://schemas.openxmlformats.org/drawingml/2006/picture" pt14:Unid="8269eb6bbdf34bd788a61980458a9c95">
                <pic:pic xmlns:pic="http://schemas.openxmlformats.org/drawingml/2006/picture" pt14:Unid="c929f0d899ad4591b960366ba2ece9bb">
                  <pic:nvPicPr pt14:Unid="8b50f1c083704ee2a901794d179df01a">
                    <pic:cNvPr id="0" name="Picture 272" pt14:Unid="f27fd809d9bc46e384425808e9cbe83a"/>
                    <pic:cNvPicPr pt14:Unid="c75d680a42d84d1598873a2f0617cf23">
                      <a:picLocks noChangeAspect="1" noChangeArrowheads="1" pt14:Unid="80571443bf05486599045470d6d190ff"/>
                    </pic:cNvPicPr>
                  </pic:nvPicPr>
                  <pic:blipFill pt14:Unid="c8971676883a45c9bdb62a5f30590766">
                    <a:blip r:embed="rId73" pt14:Unid="c905ab1ab2f14e9b8a945cb0a647cc19">
                      <a:extLst pt14:Unid="cc89cc5919234d0fa89147c069b191fe">
                        <a:ext uri="{28A0092B-C50C-407E-A947-70E740481C1C}" pt14:Unid="7d3df2debe064b2487592ecab8eaf220"/>
                      </a:extLst>
                    </a:blip>
                    <a:srcRect pt14:Unid="1a566e5fa6b94cccab4dc717e70b69a6"/>
                    <a:stretch pt14:Unid="87d2717bbc3446ef9bdeec5054a79c7d">
                      <a:fillRect pt14:Unid="ed1842beedd84db5842388f5c14212b7"/>
                    </a:stretch>
                  </pic:blipFill>
                  <pic:spPr bwMode="auto" pt14:Unid="07c312471af14e4bbefaad43b30ac410">
                    <a:xfrm pt14:Unid="8cb4ffc4fd0b471183d4e7f23303f6f6">
                      <a:off x="0" y="0" pt14:Unid="f67f31fda5024bbe8846ba55874fc7fc"/>
                      <a:ext cx="5400040" cy="2653030" pt14:Unid="d47cf4fe0cc24e4a932f867ca2d42815"/>
                    </a:xfrm>
                    <a:prstGeom prst="rect" pt14:Unid="0dee236215c4443b9063e9ed9154411d">
                      <a:avLst pt14:Unid="b9da0016012049259d95ef424f511e52"/>
                    </a:prstGeom>
                    <a:noFill pt14:Unid="f88bfcd71b59498d8764fb4c616e2f30"/>
                  </pic:spPr>
                </pic:pic>
              </a:graphicData>
            </a:graphic>
          </wp:anchor>
        </w:drawing>
      </w:r>
    </w:p>
    <w:p pt14:Unid="adcff107bf7d4c7aa2ca8cb66d71499f">
      <w:pPr pt14:Unid="abeb8318f19841fbb9647882e7405206">
        <w:spacing w:after="0" w:line="200" w:lineRule="exact" pt14:Unid="e792d0f495ab497a9ddbbeaf6141020d"/>
        <w:rPr pt14:Unid="235a09d740154360bd2c22eeaba3a886">
          <w:color w:val="auto" pt14:Unid="74d16af5856a4e6aba362546e7c72bb8"/>
          <w:sz w:val="20" pt14:Unid="33cece0a175c4580a00f61f90761df04"/>
          <w:szCs w:val="20" pt14:Unid="a80e71f33b424f26912b5fbac0e51561"/>
        </w:rPr>
      </w:pPr>
    </w:p>
    <w:p pt14:Unid="800203d505484a8d9cac1c500de84dbc">
      <w:pPr pt14:Unid="7e94c2477acf4da6a24133e32972c3e4">
        <w:spacing w:after="0" w:line="200" w:lineRule="exact" pt14:Unid="8c7ac6d121a040b495f63490f873ad71"/>
        <w:rPr pt14:Unid="baa98e2a05044a6c8ff45a03ea839a57">
          <w:color w:val="auto" pt14:Unid="2f15de00ebc04a048093c59dcaf173b9"/>
          <w:sz w:val="20" pt14:Unid="ff62b6ba940746c1a8ffb07eaaa8575e"/>
          <w:szCs w:val="20" pt14:Unid="4c05a28467074086b95e5fb271b6ed5d"/>
        </w:rPr>
      </w:pPr>
    </w:p>
    <w:p pt14:Unid="0ceb57f81fbb452ea1b3f6fc2b95e0c6">
      <w:pPr pt14:Unid="e994a4a33e5541ee8303799b827146e7">
        <w:spacing w:after="0" w:line="200" w:lineRule="exact" pt14:Unid="c123d68f9aaf495492adec3458bd774a"/>
        <w:rPr pt14:Unid="dbae6f4694ab4d5888525c791bb5b466">
          <w:color w:val="auto" pt14:Unid="a3b4f9caca624fc0b91262eff4bb3f84"/>
          <w:sz w:val="20" pt14:Unid="302532f2cdd74d7296bd16419daabd2f"/>
          <w:szCs w:val="20" pt14:Unid="afdb89938db741fda47cc91f85166bb7"/>
        </w:rPr>
      </w:pPr>
    </w:p>
    <w:p pt14:Unid="9588bddfeff34806b202937474576667">
      <w:pPr pt14:Unid="fe5b46292e1046c4b762c212b964f15a">
        <w:spacing w:after="0" w:line="200" w:lineRule="exact" pt14:Unid="c71d8dbc9da1454fb69c8e2e6f626c80"/>
        <w:rPr pt14:Unid="95de1e6ff47947c4ab2bbd1e7355bebc">
          <w:color w:val="auto" pt14:Unid="3bbd9d2edc7a45a393c0b4c3988799c8"/>
          <w:sz w:val="20" pt14:Unid="d5e540c73c114da09ce667842f223003"/>
          <w:szCs w:val="20" pt14:Unid="059012a870f044cd88bec86bc4e65f77"/>
        </w:rPr>
      </w:pPr>
    </w:p>
    <w:p pt14:Unid="7fcdaef4675548229528251f2411b2d9">
      <w:pPr pt14:Unid="01e767a57eb24facbeb99c411149d634">
        <w:spacing w:after="0" w:line="200" w:lineRule="exact" pt14:Unid="11bd7797ad5541eb967f51d0941707b5"/>
        <w:rPr pt14:Unid="659871d8e2884763a902eec9beaad55a">
          <w:color w:val="auto" pt14:Unid="4cfcfa837c704d57876dc36ee1809f81"/>
          <w:sz w:val="20" pt14:Unid="7afdd12a207e418a845fcfc5401e3f8c"/>
          <w:szCs w:val="20" pt14:Unid="5af561b3d26943df91a47a1c0b773549"/>
        </w:rPr>
      </w:pPr>
    </w:p>
    <w:p pt14:Unid="cff8273b379b4a798679c8021661deda">
      <w:pPr pt14:Unid="617119080a8d44b3adbcc77b4423d63a">
        <w:spacing w:after="0" w:line="200" w:lineRule="exact" pt14:Unid="6685d08fca1e48ce9734488971d84a08"/>
        <w:rPr pt14:Unid="144043b69ddc4416a03b591b6d5fc9fe">
          <w:color w:val="auto" pt14:Unid="a1559d0693134d40a201beb7be5a4420"/>
          <w:sz w:val="20" pt14:Unid="0ab424b11200410a92c9b6cfe66bedf3"/>
          <w:szCs w:val="20" pt14:Unid="7ab805e952904bc5a7a4c955c3fb293f"/>
        </w:rPr>
      </w:pPr>
    </w:p>
    <w:p pt14:Unid="e829801e94d445848f81cafb3cc77380">
      <w:pPr pt14:Unid="12415624e0884253a66f8b593fe8a72a">
        <w:spacing w:after="0" w:line="200" w:lineRule="exact" pt14:Unid="e60c13ea8e6f42c99dab0aa90d9df3f7"/>
        <w:rPr pt14:Unid="cf6fe2a8626a4858b76c64199ab25fab">
          <w:color w:val="auto" pt14:Unid="adfed91651744a8b8343e56c42134e11"/>
          <w:sz w:val="20" pt14:Unid="e2970eb66fdb4818b0625c8a5394ad0d"/>
          <w:szCs w:val="20" pt14:Unid="44593de3f1f44f86b7aedf03ea10247d"/>
        </w:rPr>
      </w:pPr>
    </w:p>
    <w:p pt14:Unid="2540de28fe704a2b9b90a3e249307c88">
      <w:pPr pt14:Unid="5d51fc6c6659499b9a5e15af3ce26d2d">
        <w:spacing w:after="0" w:line="200" w:lineRule="exact" pt14:Unid="642cd4575c7c450780c692f2dd462328"/>
        <w:rPr pt14:Unid="557f58f65be24c79ac215b751e213a0c">
          <w:color w:val="auto" pt14:Unid="5b34478f3dd44c5ab64f63a8eaf054ac"/>
          <w:sz w:val="20" pt14:Unid="71ce42292f434376a9a5461d67f5b4ee"/>
          <w:szCs w:val="20" pt14:Unid="34d09a0cd6c44f54bf21bb1104fc284a"/>
        </w:rPr>
      </w:pPr>
    </w:p>
    <w:p pt14:Unid="729a8e25218b4375bb5437f1bade41ff">
      <w:pPr pt14:Unid="334e2fb0358f4cfa86d3411b3b6418e2">
        <w:spacing w:after="0" w:line="200" w:lineRule="exact" pt14:Unid="8dc9ea590f484b969a6a2902dd1c49dd"/>
        <w:rPr pt14:Unid="a5fd03b7957045998187826f75f7d297">
          <w:color w:val="auto" pt14:Unid="6fc09953dcb840c99d090f3cc0345420"/>
          <w:sz w:val="20" pt14:Unid="df68c361e3c84f09a92bb213918104d2"/>
          <w:szCs w:val="20" pt14:Unid="780b35b948304ee9b112152284a69f0b"/>
        </w:rPr>
      </w:pPr>
    </w:p>
    <w:p pt14:Unid="75051f4997ef482faf3cf041f2eeb852">
      <w:pPr pt14:Unid="a316e45a3b0c494f97ba3d72f77572e2">
        <w:spacing w:after="0" w:line="200" w:lineRule="exact" pt14:Unid="1c66d6991e1f4befb4b949b0ab84715b"/>
        <w:rPr pt14:Unid="bbc139c7f3634a1197195f8e91876b19">
          <w:color w:val="auto" pt14:Unid="5d0740e271f148ffb5fb1155666c35ce"/>
          <w:sz w:val="20" pt14:Unid="02a1f3317b6d4774b9b295ef47be4942"/>
          <w:szCs w:val="20" pt14:Unid="bae96b60c22a44bb9cc42d77c24b4f1c"/>
        </w:rPr>
      </w:pPr>
    </w:p>
    <w:p pt14:Unid="ce802801e64d45a5880c0a98e617c231">
      <w:pPr pt14:Unid="2f302936530d433aae0132d86ae87c62">
        <w:spacing w:after="0" w:line="200" w:lineRule="exact" pt14:Unid="0170a9c0a12d422fa8b4331d49585b3d"/>
        <w:rPr pt14:Unid="44b4a55221a44790bce002f88ecdc6d8">
          <w:color w:val="auto" pt14:Unid="7356de1003e94b1cb26ffbc4220175cc"/>
          <w:sz w:val="20" pt14:Unid="3c538b811c724830b2a68f2d778d19f1"/>
          <w:szCs w:val="20" pt14:Unid="687d38dbe8a3414b8c046ad354557538"/>
        </w:rPr>
      </w:pPr>
    </w:p>
    <w:p pt14:Unid="b3af2119d7dd4ffb84244a081795c9f0">
      <w:pPr pt14:Unid="f99ec8a611e54985b74a3963a8bc54d4">
        <w:spacing w:after="0" w:line="200" w:lineRule="exact" pt14:Unid="0f2d676f65a04afdbb269dd74701de09"/>
        <w:rPr pt14:Unid="66964acbcb2f4f3b9649ad08b19e8f02">
          <w:color w:val="auto" pt14:Unid="c8e167caf8ed4a5286a0f06031affb22"/>
          <w:sz w:val="20" pt14:Unid="4dedbe7c4b8f487487412d8702f2ef72"/>
          <w:szCs w:val="20" pt14:Unid="e7e1b30d5c684a1c8f10fb4731da2e92"/>
        </w:rPr>
      </w:pPr>
    </w:p>
    <w:p pt14:Unid="f1fe1b988e1945eebe257f896b260f96">
      <w:pPr pt14:Unid="308cee8597b245f4829a7f40809191cb">
        <w:spacing w:after="0" w:line="200" w:lineRule="exact" pt14:Unid="b57bc731c80d45ac80a0eed3c5ad80f1"/>
        <w:rPr pt14:Unid="aab50abdc56249b28da45c02730c524e">
          <w:color w:val="auto" pt14:Unid="b7a2ec21e75249f89c503c75ee84b12b"/>
          <w:sz w:val="20" pt14:Unid="dd766c21451641d0b53ffd391340867e"/>
          <w:szCs w:val="20" pt14:Unid="d664922330ab4fe6b7020a6baaa4b019"/>
        </w:rPr>
      </w:pPr>
    </w:p>
    <w:p pt14:Unid="6377a99c9ba74157a20147fd2db455ef">
      <w:pPr pt14:Unid="7effe2e48a514bcabba502f10fd57ad1">
        <w:spacing w:after="0" w:line="200" w:lineRule="exact" pt14:Unid="f9d55b16cc8645aa8237df7f5458bd53"/>
        <w:rPr pt14:Unid="007e2366f384434790e01d87aa9d1d87">
          <w:color w:val="auto" pt14:Unid="e4485bca3cfa4cdfb0871a95dac515da"/>
          <w:sz w:val="20" pt14:Unid="44da58952ce244e29171e0f251599ec2"/>
          <w:szCs w:val="20" pt14:Unid="0d3b11937d254a6abdfa7d431258b325"/>
        </w:rPr>
      </w:pPr>
    </w:p>
    <w:p pt14:Unid="19d0eb55943741d79e8f1d900d180d73">
      <w:pPr pt14:Unid="0d09d8eed64845ef8a70b44937783466">
        <w:spacing w:after="0" w:line="200" w:lineRule="exact" pt14:Unid="975d06d3271b454297e3ec0254ae736f"/>
        <w:rPr pt14:Unid="a2ac883f049548abbc8355cca1c03ece">
          <w:color w:val="auto" pt14:Unid="524bab62a97d4c27bea04937d71b4e75"/>
          <w:sz w:val="20" pt14:Unid="205905d5d9df47d88aaa6d783d871a8e"/>
          <w:szCs w:val="20" pt14:Unid="71f74b50e3cb4d888f94dda5d43ccd98"/>
        </w:rPr>
      </w:pPr>
    </w:p>
    <w:p pt14:Unid="1be150917b5b4d43837ae6e898bc2414">
      <w:pPr pt14:Unid="6601535e3c474e3ebe7fcc66b367ef0a">
        <w:spacing w:after="0" w:line="200" w:lineRule="exact" pt14:Unid="9699ab0cf67d4d79a69891c31a4b5afc"/>
        <w:rPr pt14:Unid="9643da2c0d3a4393a850dddf65b34f98">
          <w:color w:val="auto" pt14:Unid="b7a9320729014d75bfeb6879e52e45a2"/>
          <w:sz w:val="20" pt14:Unid="be87dc19197e4df4b0708dfb05c5ae25"/>
          <w:szCs w:val="20" pt14:Unid="deba0660e3454b82aadfe4f3a590a02a"/>
        </w:rPr>
      </w:pPr>
    </w:p>
    <w:p pt14:Unid="9134344e0ede4168b5515e10d37ada3d">
      <w:pPr pt14:Unid="9375fee681cd4077964294df22dc6f1b">
        <w:spacing w:after="0" w:line="200" w:lineRule="exact" pt14:Unid="f791f9dd61f34d1c871e6f086de5ef68"/>
        <w:rPr pt14:Unid="88f527020bb94ffeb99f65ecc66967d9">
          <w:color w:val="auto" pt14:Unid="1c5ff8f7a5344429ba630d31ec12068f"/>
          <w:sz w:val="20" pt14:Unid="acac83a66f6642c3910185d11cbcf13e"/>
          <w:szCs w:val="20" pt14:Unid="8634a593a0fa4fada6e5f1518c44d902"/>
        </w:rPr>
      </w:pPr>
    </w:p>
    <w:p pt14:Unid="bb9e073a616247bcadd6ddb796720b61">
      <w:pPr pt14:Unid="81b31d8eef9244b5a283f63d79b9f60b">
        <w:spacing w:after="0" w:line="200" w:lineRule="exact" pt14:Unid="d694f8612e5840b9869b2ec6d8888695"/>
        <w:rPr pt14:Unid="6e54d32853a14dd0883bada93bf4d4b1">
          <w:color w:val="auto" pt14:Unid="e769fb9b4fe64f608fa8c847b1f08650"/>
          <w:sz w:val="20" pt14:Unid="02753ec090bd451d9d9dbd48ce102804"/>
          <w:szCs w:val="20" pt14:Unid="39f2106a89f04b42ae09b9f004bd8883"/>
        </w:rPr>
      </w:pPr>
    </w:p>
    <w:p pt14:Unid="7662c603e89447b280328bcb3588d06c">
      <w:pPr pt14:Unid="08fa98a73e774db59d6cda466c8cb935">
        <w:spacing w:after="0" w:line="200" w:lineRule="exact" pt14:Unid="c68e14e8f15847d69d30527e90bb681d"/>
        <w:rPr pt14:Unid="3a9c2e28778749a39a52ca267f13f212">
          <w:color w:val="auto" pt14:Unid="f257dc9855f6495b8894485f14f48b2c"/>
          <w:sz w:val="20" pt14:Unid="1cb12b52f7d64e6bb6ea620bd4c98d59"/>
          <w:szCs w:val="20" pt14:Unid="9c95cff82924413b9e182f725cad9ced"/>
        </w:rPr>
      </w:pPr>
    </w:p>
    <w:p pt14:Unid="e9edad3c30144dc6889a37cfb5c057fb">
      <w:pPr pt14:Unid="08ef40bb8d65451da784370102a30046">
        <w:spacing w:after="0" w:line="200" w:lineRule="exact" pt14:Unid="1efc2b66857c4b6996c42f59d3ac2c30"/>
        <w:rPr pt14:Unid="a2b32c3c7a9240b6a2be11eac366ba94">
          <w:color w:val="auto" pt14:Unid="13df59ab49374be9856b7a7c2456c334"/>
          <w:sz w:val="20" pt14:Unid="2d1a2d5ddcc5406e8ece99ac112a9f84"/>
          <w:szCs w:val="20" pt14:Unid="b00ee534e22644ad99ec8d6974ed58dd"/>
        </w:rPr>
      </w:pPr>
    </w:p>
    <w:p pt14:Unid="5b3b6fc5048a40d39b3552d7cc54efb2">
      <w:pPr pt14:Unid="acb6f52508df4fd8a125f565ee7e71a9">
        <w:spacing w:after="0" w:line="200" w:lineRule="exact" pt14:Unid="8c793ebc54a04d2ea23e82d868e9873d"/>
        <w:rPr pt14:Unid="eb22b3d2de4d4378963a571e22b591f2">
          <w:color w:val="auto" pt14:Unid="f32497372f1443a7a9856972ffefec5c"/>
          <w:sz w:val="20" pt14:Unid="b5723bd6dd8944dbaf7cbf63fa017210"/>
          <w:szCs w:val="20" pt14:Unid="3991efdf1ad043fdafdc20b4022c43cf"/>
        </w:rPr>
      </w:pPr>
    </w:p>
    <w:p pt14:Unid="33e9988660da41768b3eaad6c32a9130">
      <w:pPr pt14:Unid="d3af202c0d6448169b4c76bc8b1dd149">
        <w:spacing w:after="0" w:line="268" w:lineRule="exact" pt14:Unid="f1abf502f3c946b7b5a73095fa3b6a14"/>
        <w:rPr pt14:Unid="43f8564ea36d482281f87371fe5ab966">
          <w:color w:val="auto" pt14:Unid="26b752c79a38483fbbbedc765517612e"/>
          <w:sz w:val="20" pt14:Unid="16958ce11d5b4aa9a05c3ee355fa57fd"/>
          <w:szCs w:val="20" pt14:Unid="7472881874c84ba79be82efd3df4ddb4"/>
        </w:rPr>
      </w:pPr>
    </w:p>
    <w:p pt14:Unid="9c4a77e2d3994f7cbec4b8158469662b">
      <w:pPr pt14:Unid="1179482e388b4a0f925cf733841e54d6">
        <w:spacing w:after="0" pt14:Unid="e87f9cdb953b46439594d7b49d816ce1"/>
        <w:ind w:right="6" pt14:Unid="057ba9723d624d92b67425b05728b61c"/>
        <w:jc w:val="center" pt14:Unid="b425f0a57b53424aa6955c3bb6cce8bb"/>
        <w:rPr pt14:Unid="f44857dcf2d04cdb9a2e6dd1e9a32a72">
          <w:color w:val="auto" pt14:Unid="aad057134b114afebfabe3207c85b561"/>
          <w:sz w:val="20" pt14:Unid="6b4de64a96224de89782490ced13c73a"/>
          <w:szCs w:val="20" pt14:Unid="1779c95a370b421b9264abc466c8e7d0"/>
        </w:rPr>
      </w:pPr>
      <w:r>
        <w:rPr pt14:Unid="c598e20fc14e459aae31b70cfdef37f6">
          <w:rFonts w:ascii="Arial" w:hAnsi="Arial" w:eastAsia="Arial" w:cs="Arial" pt14:Unid="633300319d2f4140aecd1443b3a2a266"/>
          <w:b w:val="1" pt14:Unid="6547462d2d784813988acfbee0ba8cad"/>
          <w:bCs w:val="1" pt14:Unid="9b95aa28ec244269908fe63b508b8cf4"/>
          <w:color w:val="auto" pt14:Unid="9b1dd77e426945f2879b43b812c15700"/>
          <w:sz w:val="20" pt14:Unid="1a1ee0b9b8414cf0bfd1194ac57474e3"/>
          <w:szCs w:val="20" pt14:Unid="219714e1cc88469ca9c41a0ec9337839"/>
        </w:rPr>
        <w:t xml:space="preserve">Figura 7.12: </w:t>
      </w:r>
      <w:r>
        <w:rPr pt14:Unid="528fe17adf1a4d51bf7c6247ab9909ef">
          <w:rFonts w:ascii="Arial" w:hAnsi="Arial" w:eastAsia="Arial" w:cs="Arial" pt14:Unid="f36bbc85f7a44f06bf293682d2162bd0"/>
          <w:color w:val="auto" pt14:Unid="381ff8bb76eb4646ba6763054e58e2ce"/>
          <w:sz w:val="20" pt14:Unid="6077ce1d108245418b280c19d5ad97bc"/>
          <w:szCs w:val="20" pt14:Unid="907aca03fdcc4a9197e243a9dd94c6e9"/>
        </w:rPr>
        <w:t>Fragmento de DAO que accede a una base de datos de Firebase.</w:t>
      </w:r>
    </w:p>
    <w:p pt14:Unid="07bb23d3917f4141aa629a009785f50f">
      <w:pPr pt14:Unid="9d3e1ea44b1c4e909c551aa3f58ce004">
        <w:spacing w:after="0" w:line="395" w:lineRule="exact" pt14:Unid="cfe5eb231e8b4dd9a236ffa548eaf9c2"/>
        <w:rPr pt14:Unid="1b5feb278b9d4d4199241f20ff42ceae">
          <w:color w:val="auto" pt14:Unid="3589398e918d4efeb8b2159c8e2c60fa"/>
          <w:sz w:val="20" pt14:Unid="c6fac1cc729e4d398b4e3d84f4ef69f9"/>
          <w:szCs w:val="20" pt14:Unid="3c6ad8845bfb4f5088a1b48cef3ba212"/>
        </w:rPr>
      </w:pPr>
    </w:p>
    <w:p pt14:Unid="82b67bf229be46e385e0a4594fa27c47">
      <w:pPr pt14:Unid="4a1587278b1e4be7a94bac86d444c84f">
        <w:spacing w:after="0" pt14:Unid="c7a79ae1326947dabcb9fbb5f8ea5ed9"/>
        <w:ind w:left="260" pt14:Unid="3711f91111c24c44b2002b04c9d4bcb7"/>
        <w:rPr pt14:Unid="9f1353a130284350938baec7b59ad9e1">
          <w:color w:val="auto" pt14:Unid="fbb47493cd11408cb8bd1451376036db"/>
          <w:sz w:val="20" pt14:Unid="8f55cd34906f4dee8558240d6da38feb"/>
          <w:szCs w:val="20" pt14:Unid="a66a0ad804814024bdfaa0820943c222"/>
        </w:rPr>
      </w:pPr>
      <w:r>
        <w:rPr pt14:Unid="16da5cc6b4144b7e927aeb914280b85a">
          <w:rFonts w:ascii="Arial" w:hAnsi="Arial" w:eastAsia="Arial" w:cs="Arial" pt14:Unid="f67ee7bc45134d33b3351c1c6b6428fc"/>
          <w:color w:val="auto" pt14:Unid="a41f24ed76114637840aed205b8ac902"/>
          <w:sz w:val="29" pt14:Unid="92241d291863450b948cf08a7fb39334"/>
          <w:szCs w:val="29" pt14:Unid="47a0815e39f34a6a9e742fab73c84b5d"/>
        </w:rPr>
        <w:t>7.3 Versionado de servicios</w:t>
      </w:r>
    </w:p>
    <w:p pt14:Unid="01ac1baba0594edcaf4ba2b26e54668c">
      <w:pPr pt14:Unid="a11c2959e4aa45319d6bffb0fccc67a4">
        <w:spacing w:after="0" w:line="20" w:lineRule="exact" pt14:Unid="034dfe83d224460087df001bb9356ff5"/>
        <w:rPr pt14:Unid="3f4777693208460b92444c165d0d80f2">
          <w:color w:val="auto" pt14:Unid="4dacfb3f99cb496a9398f7286f075530"/>
          <w:sz w:val="20" pt14:Unid="146480494e73454da0ad0056b3a4b8ad"/>
          <w:szCs w:val="20" pt14:Unid="d901257113ab489e83ad8f34ba8079da"/>
        </w:rPr>
      </w:pPr>
    </w:p>
    <w:p pt14:Unid="6b20cee49922425d82d95c323d7d608c">
      <w:pPr pt14:Unid="24121788087d42ae96697c97fc9d48c6">
        <w:spacing w:after="0" w:line="305" w:lineRule="exact" pt14:Unid="e0358a93204943d1b65b93d9237aa9f1"/>
        <w:rPr pt14:Unid="add4864ea45145cebb6aec6cbb2ad8b5">
          <w:color w:val="auto" pt14:Unid="6bf06983e03e49ccb5534ee25d938f54"/>
          <w:sz w:val="20" pt14:Unid="2150370c0eeb4fd1b71598a1d90c1fbc"/>
          <w:szCs w:val="20" pt14:Unid="5d438024900349ffb4abfe94988d570f"/>
        </w:rPr>
      </w:pPr>
    </w:p>
    <w:p pt14:Unid="af6cc2a1ec48405899cac725de2892dc">
      <w:pPr pt14:Unid="c4299ee376de4cba9634db773cf1a8fb">
        <w:spacing w:after="0" w:line="276" w:lineRule="auto" pt14:Unid="2a48e220f10f4f58b0cec0c05f4203d8"/>
        <w:ind w:left="260" w:right="266" w:firstLine="339" pt14:Unid="1667947db6374151952ea36750f00167"/>
        <w:jc w:val="both" pt14:Unid="303b9dc402884bc5b828f3a178b7400c"/>
        <w:rPr pt14:Unid="b0a7e765919a479d843c65a4c171e315">
          <w:color w:val="auto" pt14:Unid="da3fd63f926f4f4fa5bdf4543dc46c34"/>
          <w:sz w:val="20" pt14:Unid="5574893343a24fcda4b0bde09d7121b6"/>
          <w:szCs w:val="20" pt14:Unid="010c22409fe04c6f92ca5ce9e6e8e83b"/>
        </w:rPr>
      </w:pPr>
      <w:r>
        <w:rPr pt14:Unid="b2b9bcf4f9a244799155e7e83d6d5274">
          <w:rFonts w:ascii="Arial" w:hAnsi="Arial" w:eastAsia="Arial" w:cs="Arial" pt14:Unid="f449f5b9614c421dbda48856619d50c6"/>
          <w:color w:val="auto" pt14:Unid="e2b139aafced4f7dbcb3aeb3e55a3e8b"/>
          <w:sz w:val="21" pt14:Unid="1c736265afaf454eaca737390a5920b8"/>
          <w:szCs w:val="21" pt14:Unid="a2ff10668e0747179e832bc4927c560b"/>
        </w:rPr>
        <w:t>Cada uno de los microservicios se va a desplegar de forma independiente. El consumo de un microservicio se realiza a través de su proxy, que es una implementación de una interfaz de la capa de contratos. Cuando se realiza y se despliega un cambio en un servicio pueden ocurrir dos situaciones respecto a sus consumidores:</w:t>
      </w:r>
    </w:p>
    <w:p pt14:Unid="9a97ade4d0ee47aebbac9d7b5f48bb4e">
      <w:pPr pt14:Unid="661f1352bfba4dc6ba06160181290c98">
        <w:spacing w:after="0" w:line="268" w:lineRule="exact" pt14:Unid="1fbb0bfd5e7b4451922755920a1473cb"/>
        <w:rPr pt14:Unid="74b5afdb31384d9d8ce6a7fe8b38d2dc">
          <w:color w:val="auto" pt14:Unid="d49be4073e34425694bb1cb33ca82981"/>
          <w:sz w:val="20" pt14:Unid="4e15dde083a243d5b671f35aa16fd642"/>
          <w:szCs w:val="20" pt14:Unid="be11deb68eff4040b64174209e1d9847"/>
        </w:rPr>
      </w:pPr>
    </w:p>
    <w:p pt14:Unid="349df60e82c54e5ea94e96964f349245">
      <w:pPr pt14:Unid="7688db181bf8422da6754e1f70a25f0a">
        <w:spacing w:after="0" w:line="259" w:lineRule="auto" pt14:Unid="73e12cd8d99e4f12a9f0619563359399"/>
        <w:ind w:left="800" w:right="266" pt14:Unid="68da9a755a4b4f6ea56090873d0446de"/>
        <w:jc w:val="both" pt14:Unid="00a33ce8fca94ad0a9663e7cf1459d72"/>
        <w:rPr pt14:Unid="25ad8a398ab24e338904c7b6e60605c9">
          <w:color w:val="auto" pt14:Unid="48b7dd1387cb4919b3aa8d26b6a319f5"/>
          <w:sz w:val="20" pt14:Unid="a94ee8f4fe974386873b041daa93c585"/>
          <w:szCs w:val="20" pt14:Unid="762e3896f2b24ff09504bdc4334d87e4"/>
        </w:rPr>
      </w:pPr>
      <w:r>
        <w:rPr pt14:Unid="623e1366d401445db9fe69942a14a340">
          <w:rFonts w:ascii="Arial" w:hAnsi="Arial" w:eastAsia="Arial" w:cs="Arial" pt14:Unid="42cee439192845e5ad43bacda5ca1b36"/>
          <w:color w:val="auto" pt14:Unid="383d76b1b03b4b1784df1c8d98da120b"/>
          <w:sz w:val="22" pt14:Unid="c9f3130333aa4932b7c906c733b3d13e"/>
          <w:szCs w:val="22" pt14:Unid="a03a983565e74e5f8f86832854a4ea3a"/>
        </w:rPr>
        <w:t xml:space="preserve">La primera situación es que el cambio </w:t>
      </w:r>
      <w:r>
        <w:rPr pt14:Unid="54e13fdb8de64c868afee73996db5392">
          <w:rFonts w:ascii="Arial" w:hAnsi="Arial" w:eastAsia="Arial" w:cs="Arial" pt14:Unid="2c182c850cc44873800b864ae83a0527"/>
          <w:b w:val="1" pt14:Unid="4a468e792119427fa296d3adfc4d126d"/>
          <w:bCs w:val="1" pt14:Unid="6de4536f464443dbac2987884aece0d4"/>
          <w:color w:val="auto" pt14:Unid="78dde6458e934714b9940d9b10115240"/>
          <w:sz w:val="22" pt14:Unid="f62b6280990f4237bb26d2d1da532f62"/>
          <w:szCs w:val="22" pt14:Unid="d057c7b0e6084216b9211d84f4211d0e"/>
        </w:rPr>
        <w:t>no haya supuesto un cambio en la interfaz</w:t>
      </w:r>
      <w:r>
        <w:rPr pt14:Unid="df1d60a64d5242749bc5e40b0caf1f8f">
          <w:rFonts w:ascii="Arial" w:hAnsi="Arial" w:eastAsia="Arial" w:cs="Arial" pt14:Unid="d8f7180a19b74afc994eaa62a19f05c1"/>
          <w:color w:val="auto" pt14:Unid="c594647f36ee45ac8d765c1903bad318"/>
          <w:sz w:val="22" pt14:Unid="95139def073349debc50bfee1468ca93"/>
          <w:szCs w:val="22" pt14:Unid="d9d0178c5a414d5a977046c616e28c4f"/>
        </w:rPr>
        <w:t xml:space="preserve"> de la capa de contratos. En este caso, se habrá realizado un cambio a nivel de la lógica del servicio o su persistencia, como puede ser la corrección de un defecto. El cambio realizado no necesita ser conocido por sus consumidores porque están desacoplados de la implementación específica del servicio.</w:t>
      </w:r>
    </w:p>
    <w:p pt14:Unid="2d97179b0f0741ebadf2b51e28e031d3">
      <w:pPr pt14:Unid="bb41b48655214c62a9b5a8b2e9addde0">
        <w:spacing w:after="0" w:line="20" w:lineRule="exact" pt14:Unid="881227fd2e254335b4aaf378307771c7"/>
        <w:rPr pt14:Unid="94b39ebb017849eca62fc4bb227da2a2">
          <w:color w:val="auto" pt14:Unid="8657c4b9c49c420485893734cf1e5919"/>
          <w:sz w:val="20" pt14:Unid="905d303777a845c7ba860a6e253d0401"/>
          <w:szCs w:val="20" pt14:Unid="1cd72e58832246189fd5ac5a69fc5d9a"/>
        </w:rPr>
      </w:pPr>
    </w:p>
    <w:p pt14:Unid="7906359150624767a6f9ed1073584450">
      <w:pPr pt14:Unid="5bcb6663edca492ea4ddd549c9f8c0b9">
        <w:spacing w:after="0" w:line="53" w:lineRule="exact" pt14:Unid="299283691445473bb3b1dd8415f21d74"/>
        <w:rPr pt14:Unid="81b25adc020943a28500b84c745c4c75">
          <w:color w:val="auto" pt14:Unid="62817231489f48ac8bb842e492ade476"/>
          <w:sz w:val="20" pt14:Unid="32498dfe061e4013a757d8d677617a9e"/>
          <w:szCs w:val="20" pt14:Unid="8d84241e8a5d4d54b17696066888ec68"/>
        </w:rPr>
      </w:pPr>
    </w:p>
    <w:p pt14:Unid="5370b3d17ab444fc9f0389c6cdfe6648">
      <w:pPr pt14:Unid="6346524c565d478eb6d61135f646bb0a">
        <w:spacing w:after="0" w:line="259" w:lineRule="auto" pt14:Unid="8ffac95ceb4648ee9248d79140de8bc9"/>
        <w:ind w:left="800" w:right="266" pt14:Unid="75e9fbd07a4d4dc683d0f43d737b1f7e"/>
        <w:jc w:val="both" pt14:Unid="828cc8439b124c1f939d22909f68e027"/>
        <w:rPr pt14:Unid="14e4e999662048a5962d058a5ae114d9">
          <w:color w:val="auto" pt14:Unid="44bd196233ac49ad9dcf1a99390f637f"/>
          <w:sz w:val="20" pt14:Unid="27b0942896bf4d18bc28f64a6c9c5ea5"/>
          <w:szCs w:val="20" pt14:Unid="09bb3ed14001470e97d5e2063a084af4"/>
        </w:rPr>
      </w:pPr>
      <w:r>
        <w:rPr pt14:Unid="c854cc1e754c4483a15e0574633ffd71">
          <w:rFonts w:ascii="Arial" w:hAnsi="Arial" w:eastAsia="Arial" w:cs="Arial" pt14:Unid="784ebed4f92e4ec482eb00522cc28001"/>
          <w:color w:val="auto" pt14:Unid="f49877fb16584df99fb78e185c41ab66"/>
          <w:sz w:val="22" pt14:Unid="4f15c10b1fab4076852e08cffa31ef6a"/>
          <w:szCs w:val="22" pt14:Unid="74c8dbd144094e269ed6c551ac7737d1"/>
        </w:rPr>
        <w:t>Los consumidores pueden seguir consumiendo la misma interfaz del servicio. Solo en caso de que se haya modificado el comportamiento del servicio (su especifica-ción) los consumidores deberán ser notificados para adaptarse a cambios en las res-puestas del servidor. Por ejemplo, se puede haber cambiado la política de permisos de un método sin haber cambiado su interfaz y ahora devuelve un error 401:Unaut-horized porque es necesario otro rol para invocarlo.</w:t>
      </w:r>
    </w:p>
    <w:p pt14:Unid="460d40640d8545f8915fa295e78aa170">
      <w:pPr pt14:Unid="e5fe130227cc4bada5d56c10209d256d">
        <w:spacing w:after="0" w:line="154" w:lineRule="exact" pt14:Unid="b427766af8fb4d2cbd14327d89f11542"/>
        <w:rPr pt14:Unid="8a8777e3f6d9428496a9b4ce0de8d0f5">
          <w:color w:val="auto" pt14:Unid="e5e889473f0e4867ab49835df6389a6a"/>
          <w:sz w:val="20" pt14:Unid="60f383eadc2b47bdb3523ecccc051a9a"/>
          <w:szCs w:val="20" pt14:Unid="e86b0b58fb0b4915a6d092ae6dedabed"/>
        </w:rPr>
      </w:pPr>
    </w:p>
    <w:p pt14:Unid="f8c563d4058b4dfa92af1d4aab6845fa">
      <w:pPr pt14:Unid="7761007c72754a30b244c81751cd9bde">
        <w:spacing w:after="0" w:line="273" w:lineRule="auto" pt14:Unid="d210161de4e84dc088407aacb2bb7e50"/>
        <w:ind w:left="800" w:right="266" pt14:Unid="9b64395d2a974eee993b6c2426567860"/>
        <w:jc w:val="both" pt14:Unid="bbd75f456e8b49a0ac79b2c7e8062810"/>
        <w:rPr pt14:Unid="147a6a89591c45e9b6998c0d6367a57e">
          <w:color w:val="auto" pt14:Unid="7be437effdf343f299109a81afb3105a"/>
          <w:sz w:val="20" pt14:Unid="2e668478b8d14990b22fb0ddca87c5e0"/>
          <w:szCs w:val="20" pt14:Unid="20c0c67bf5a449baa838aa686ec3b619"/>
        </w:rPr>
      </w:pPr>
      <w:r>
        <w:rPr pt14:Unid="356589752e334344addccd91694580cf">
          <w:rFonts w:ascii="Arial" w:hAnsi="Arial" w:eastAsia="Arial" w:cs="Arial" pt14:Unid="5c2bb9fc437e49f385a4cf7ead35a97a"/>
          <w:color w:val="auto" pt14:Unid="27f13107fa034feaafe8eb91230034c8"/>
          <w:sz w:val="21" pt14:Unid="20c30b0a3c7b42d094ffa3584376bc83"/>
          <w:szCs w:val="21" pt14:Unid="6e03654b55c2401aaa50eae95c5a885d"/>
        </w:rPr>
        <w:t xml:space="preserve">Una segunda situación consiste en que el cambio </w:t>
      </w:r>
      <w:r>
        <w:rPr pt14:Unid="c1e7bba7c62f4d838a1021a7f5f54d8c">
          <w:rFonts w:ascii="Arial" w:hAnsi="Arial" w:eastAsia="Arial" w:cs="Arial" pt14:Unid="72915071a2c44d808a51a0ec22b4d8e2"/>
          <w:b w:val="1" pt14:Unid="dfcdf2ce895948ab8006d699b894d136"/>
          <w:bCs w:val="1" pt14:Unid="738c50ba0e614b2c9615c2bab8568025"/>
          <w:color w:val="auto" pt14:Unid="4891d09923c8499c88159e73081bb239"/>
          <w:sz w:val="21" pt14:Unid="f77c5baac78e4f08b18b7c6c8772c54f"/>
          <w:szCs w:val="21" pt14:Unid="fca40553fc4e41faa00ef35b7fbd0f8b"/>
        </w:rPr>
        <w:t>haya significado un cambio en</w:t>
      </w:r>
      <w:r>
        <w:rPr pt14:Unid="f31ac66989354835a87414933292b472">
          <w:rFonts w:ascii="Arial" w:hAnsi="Arial" w:eastAsia="Arial" w:cs="Arial" pt14:Unid="6683194569714ac2b27ae22f18d32061"/>
          <w:color w:val="auto" pt14:Unid="a283a60d6ec347318e82841b76f1444c"/>
          <w:sz w:val="21" pt14:Unid="2c56c14e105c4a58863aa07a7a2754b4"/>
          <w:szCs w:val="21" pt14:Unid="863264152e584f76bc2447387b4250ca"/>
        </w:rPr>
        <w:t xml:space="preserve"> </w:t>
      </w:r>
      <w:r>
        <w:rPr pt14:Unid="0ce70cd3ac8d4ce79127e839b8c05fbd">
          <w:rFonts w:ascii="Arial" w:hAnsi="Arial" w:eastAsia="Arial" w:cs="Arial" pt14:Unid="59a7025dbcec4d80b4e46dd6ab25d8ef"/>
          <w:b w:val="1" pt14:Unid="c043d0bb995541c291a35b3ef9cb7064"/>
          <w:bCs w:val="1" pt14:Unid="4adc232856e74fd9969ee6b5b14d5c63"/>
          <w:color w:val="auto" pt14:Unid="4073921a68804586813034bd872229c3"/>
          <w:sz w:val="21" pt14:Unid="21328ec3ad7743dbb6e3ae1868f5dd51"/>
          <w:szCs w:val="21" pt14:Unid="2e493b8924d24b3b818b0a6373dd150b"/>
        </w:rPr>
        <w:t xml:space="preserve">la interfaz </w:t>
      </w:r>
      <w:r>
        <w:rPr pt14:Unid="cba8cc8cdc00474f932ea1531506fbc2">
          <w:rFonts w:ascii="Arial" w:hAnsi="Arial" w:eastAsia="Arial" w:cs="Arial" pt14:Unid="88e89df3d3114194949bcdde3a707f31"/>
          <w:color w:val="auto" pt14:Unid="5086cfc0ffd04fd994c89c3332831999"/>
          <w:sz w:val="21" pt14:Unid="10097e07595e4898a93c4760f9e7cd1c"/>
          <w:szCs w:val="21" pt14:Unid="58e313a25dff4ea59c8cac159782eec2"/>
        </w:rPr>
        <w:t>de contratos. Por ejemplo, puede ocurrir que se haya añadido un nuevo</w:t>
      </w:r>
      <w:r>
        <w:rPr pt14:Unid="ac029f39bd4542289530063093396759">
          <w:rFonts w:ascii="Arial" w:hAnsi="Arial" w:eastAsia="Arial" w:cs="Arial" pt14:Unid="0257d6fa3dfc4d579e415bc7a925b0a1"/>
          <w:b w:val="1" pt14:Unid="6410cc6c8ce9439a9a1cd5867a07974c"/>
          <w:bCs w:val="1" pt14:Unid="f2e183e9b905430887ff3d10f8fc5e72"/>
          <w:color w:val="auto" pt14:Unid="28bf74ff7f2d4c0a90838c3b0d3eda77"/>
          <w:sz w:val="21" pt14:Unid="1be859095086463b97c376106c3b7806"/>
          <w:szCs w:val="21" pt14:Unid="d0144cdafae944bb89409ca089c66624"/>
        </w:rPr>
        <w:t xml:space="preserve"> </w:t>
      </w:r>
      <w:r>
        <w:rPr pt14:Unid="b19c2fad6f1b4542917f962f2be06d32">
          <w:rFonts w:ascii="Arial" w:hAnsi="Arial" w:eastAsia="Arial" w:cs="Arial" pt14:Unid="f255f3cebd8a482fb22030988ee57005"/>
          <w:color w:val="auto" pt14:Unid="c4f51466d2844d40a872916c20a68ec6"/>
          <w:sz w:val="21" pt14:Unid="d1ff6a373cfa468191168a6721df9b68"/>
          <w:szCs w:val="21" pt14:Unid="720ab1b13e4e4ae4ba123a99c0eeff4c"/>
        </w:rPr>
        <w:t>parámetro a un método o se haya cambiado el DTO de respuesta de un método. En este caso, los consumidores deben actualizar el proxy que emplean para comunicar con la nueva versión del servicio. Para asegurar que ningún consumidor se rompe por la actualización se pueden seguir dos aproximaciones según la literatura:</w:t>
      </w:r>
    </w:p>
    <w:p pt14:Unid="199ae2b2d628478e9905c2c0f44f2ee2">
      <w:pPr pt14:Unid="e7914a70c4234d15941d8a79250467bb">
        <w:spacing w:after="0" w:line="20" w:lineRule="exact" pt14:Unid="d2434bc44fa8441ab8ba55a33df07349"/>
        <w:rPr pt14:Unid="7018ed558ebf4133b04147652e886112">
          <w:color w:val="auto" pt14:Unid="ae118d653c364ad88848840a6bfee217"/>
          <w:sz w:val="20" pt14:Unid="ffcd8859e3544fe3a842b4936dc4e4a1"/>
          <w:szCs w:val="20" pt14:Unid="ace748db3a614982bcf07b6bb0b4d273"/>
        </w:rPr>
      </w:pPr>
    </w:p>
    <w:p pt14:Unid="860e3ff4908f422b949e8e22edd7bbba">
      <w:pPr pt14:Unid="ac41569c06874bc7b14a18e92e624ca6">
        <w:spacing w:after="0" w:line="179" w:lineRule="exact" pt14:Unid="125f400f856245d8a591595aaa6339c6"/>
        <w:rPr pt14:Unid="fe90ac9ded3c47b696cf6e6e80ae118c">
          <w:color w:val="auto" pt14:Unid="7b9f76bde5e94ab4a8510aaae40171fb"/>
          <w:sz w:val="20" pt14:Unid="e50ed279740a47cc975d0ae076070c97"/>
          <w:szCs w:val="20" pt14:Unid="5137b25d73c24cb1b4a02a1d92fb195e"/>
        </w:rPr>
      </w:pPr>
    </w:p>
    <w:p pt14:Unid="6ae8c424bce34ffe93e4c28e7b8ca9b9">
      <w:pPr pt14:Unid="3ea796e7eef247b18a81e5cc801ec32c">
        <w:spacing w:after="0" w:line="276" w:lineRule="auto" pt14:Unid="635ea95e94194ca5b3b31524da836144"/>
        <w:ind w:left="1280" w:right="266" pt14:Unid="462202b586784e4fa23ba2f88054c50d"/>
        <w:rPr pt14:Unid="5fee85d7432c432cb4504c3c21c097ef">
          <w:color w:val="auto" pt14:Unid="4b83fafc6688425f936603656266a1c9"/>
          <w:sz w:val="20" pt14:Unid="4a5b3420bce8429d8cf41977ce9cabc9"/>
          <w:szCs w:val="20" pt14:Unid="7c2174cfc43e4952a05d2a882c83755f"/>
        </w:rPr>
      </w:pPr>
      <w:r>
        <w:rPr pt14:Unid="22e12526d19e4fc596f44a63d42a0de1">
          <w:rFonts w:ascii="Arial" w:hAnsi="Arial" w:eastAsia="Arial" w:cs="Arial" pt14:Unid="6ee8f6c1a9b44962aa094d8190e72c40"/>
          <w:b w:val="1" pt14:Unid="0b4831d711ef43febd4662cbf9014020"/>
          <w:bCs w:val="1" pt14:Unid="2f9afa2dea954f2193d2d854f0bb1073"/>
          <w:color w:val="auto" pt14:Unid="5554ae9360c943759ab50ab79acae411"/>
          <w:sz w:val="21" pt14:Unid="6025461f10084f1a95e07a23d456dac1"/>
          <w:szCs w:val="21" pt14:Unid="3f407b09cc45483198101db08af0a2b4"/>
        </w:rPr>
        <w:t xml:space="preserve">Mantener la vieja interfaz y redireccionar internamente las peticiones que recibe a la nueva interfaz. </w:t>
      </w:r>
      <w:r>
        <w:rPr pt14:Unid="a44dfa289ccc4e2fae65b92eb8dd7dad">
          <w:rFonts w:ascii="Arial" w:hAnsi="Arial" w:eastAsia="Arial" w:cs="Arial" pt14:Unid="d36ce13cbfc04cffa0d6ea2b4c765dd8"/>
          <w:color w:val="auto" pt14:Unid="9f951afff8004894b8488210cdf31fd2"/>
          <w:sz w:val="21" pt14:Unid="e167373b15d84772958d0d2a25f49da3"/>
          <w:szCs w:val="21" pt14:Unid="16e17527b00f44429ca92931952abc07"/>
        </w:rPr>
        <w:t>Ambas interfaces están disponibles hasta asegurar-se de que ningún cliente esta empleando la interfaz vieja, lo que requiere de la monitorización del servicio para saber cuántos clientes la emplean todavía.</w:t>
      </w:r>
    </w:p>
    <w:p pt14:Unid="2c6f7c93f88944709af94183b2bb56e1">
      <w:pPr pt14:Unid="934c17cd5c854b72b295913f256955d9">
        <w:spacing w:after="0" w:line="38" w:lineRule="exact" pt14:Unid="d031bf08e428429d9efded68a0072552"/>
        <w:rPr pt14:Unid="74501ed03fb24b0b918c9eee1d8fe8ef">
          <w:color w:val="auto" pt14:Unid="d183917183554180a77b90485e6c2ba7"/>
          <w:sz w:val="20" pt14:Unid="86b535f6fb024672a158af022fd45c7b"/>
          <w:szCs w:val="20" pt14:Unid="f75616676fd84f139c2e19ac32c46144"/>
        </w:rPr>
      </w:pPr>
    </w:p>
    <w:p pt14:Unid="2ee9541c01af4058b4c9162a600c43f3">
      <w:pPr pt14:Unid="6bdddc9955504e1ba7bb8fa2fa5da297">
        <w:spacing w:after="0" w:line="262" w:lineRule="auto" pt14:Unid="87bafdaee1b24b67a9e63c2889e72dfd"/>
        <w:ind w:left="1280" w:right="266" pt14:Unid="f47b00883bdd4485bef17234ef5f5f36"/>
        <w:rPr pt14:Unid="5148b09c7f6548a1a4d8aa3997272a8b">
          <w:color w:val="auto" pt14:Unid="c85c08e0acc74ca491943a532acfaf46"/>
          <w:sz w:val="20" pt14:Unid="0789a5692dd2418aa44991054b16d83f"/>
          <w:szCs w:val="20" pt14:Unid="620a683abb104b598bfcf94f9e96e016"/>
        </w:rPr>
      </w:pPr>
      <w:r>
        <w:rPr pt14:Unid="bfb8b5cedff14f1981553dfce2529cc6">
          <w:rFonts w:ascii="Arial" w:hAnsi="Arial" w:eastAsia="Arial" w:cs="Arial" pt14:Unid="bf8f7ccab1cc4436b96910841e68c282"/>
          <w:b w:val="1" pt14:Unid="c7959fc693404953ac53e37071ff4218"/>
          <w:bCs w:val="1" pt14:Unid="3cb2574e17e544cd961a4872ab3c5fc7"/>
          <w:color w:val="auto" pt14:Unid="8161877ea9f64f9bae23c564552af5f8"/>
          <w:sz w:val="22" pt14:Unid="cbaae6a7833a46d9aff73f113232ae18"/>
          <w:szCs w:val="22" pt14:Unid="a523badf949f43b8a033cc659e871db7"/>
        </w:rPr>
        <w:t xml:space="preserve">Tener diferentes versiones del servicio en funcionamiento. </w:t>
      </w:r>
      <w:r>
        <w:rPr pt14:Unid="c812f179fd4a4735aa02949e1ccfb5d5">
          <w:rFonts w:ascii="Arial" w:hAnsi="Arial" w:eastAsia="Arial" w:cs="Arial" pt14:Unid="5a742e5806614c4eaaf987d16243c5b0"/>
          <w:color w:val="auto" pt14:Unid="3a85dad7cee44c84b056814db7b6841d"/>
          <w:sz w:val="22" pt14:Unid="00c77efcd00143a2a2a5e2c8f2fa9019"/>
          <w:szCs w:val="22" pt14:Unid="6124143eeabc4b848d80433cc2459a18"/>
        </w:rPr>
        <w:t>Las peticiones</w:t>
      </w:r>
      <w:r>
        <w:rPr pt14:Unid="249264787376405088a76f3ac8d6e8d3">
          <w:rFonts w:ascii="Arial" w:hAnsi="Arial" w:eastAsia="Arial" w:cs="Arial" pt14:Unid="e8110611a95b49b49b29bc243972f0c5"/>
          <w:b w:val="1" pt14:Unid="54fcf40f168d4ce6b2c68b75e95102a1"/>
          <w:bCs w:val="1" pt14:Unid="139209458b1d4a34aa028bd780b90a81"/>
          <w:color w:val="auto" pt14:Unid="dcc7985c822a48e29b2661bbdcbc59fe"/>
          <w:sz w:val="22" pt14:Unid="5025e8f1a66741c295e68fde7aa96817"/>
          <w:szCs w:val="22" pt14:Unid="b4c9d8aa363d4ef8ae61489fe042ce02"/>
        </w:rPr>
        <w:t xml:space="preserve"> </w:t>
      </w:r>
      <w:r>
        <w:rPr pt14:Unid="9bb0e938a177464ca6a06c928f7cdbf2">
          <w:rFonts w:ascii="Arial" w:hAnsi="Arial" w:eastAsia="Arial" w:cs="Arial" pt14:Unid="effb539dce3c4efa840ade1637079b8b"/>
          <w:color w:val="auto" pt14:Unid="79a7c2272ffd42ee83a3692c928db642"/>
          <w:sz w:val="22" pt14:Unid="a476fe18335c4370ab198a4905f22f1b"/>
          <w:szCs w:val="22" pt14:Unid="e3c5e5f9e7ca4d2fa83fa4f94b60b9e0"/>
        </w:rPr>
        <w:t>realizadas a la interfaz antigua se redireccionan a la versión vieja del servicio y al contrario con las nuevas peticiones.</w:t>
      </w:r>
    </w:p>
    <w:p pt14:Unid="a673b543f97f4784ad20d7cf10c3ad6c">
      <w:pPr pt14:Unid="8f980f3af0184b349f91b45f5af21768">
        <w:spacing w:after="0" w:line="17" w:lineRule="exact" pt14:Unid="f8679c62da564167847d70afcd8c1f59"/>
        <w:rPr pt14:Unid="522b7398cd70450abf52c1871c32cfb2">
          <w:color w:val="auto" pt14:Unid="c8ba85020d5f49aa93fdd60da9557bf4"/>
          <w:sz w:val="20" pt14:Unid="d36e2d5586b14408b8bdc5c1c3f9e262"/>
          <w:szCs w:val="20" pt14:Unid="908064a71c8642ef802198eb396958f4"/>
        </w:rPr>
      </w:pPr>
    </w:p>
    <w:p pt14:Unid="6e219873e2de41bbac29e72c66d531c6">
      <w:pPr pt14:Unid="bb07fb4ac8af44cb81a56907caab1d5a">
        <w:spacing w:after="0" w:line="291" w:lineRule="auto" pt14:Unid="8ee9cc254f304b9a9a0c415790306989"/>
        <w:ind w:left="1280" w:right="266" pt14:Unid="da5fed8d432e4a8d8558e13f62d22e6a"/>
        <w:jc w:val="both" pt14:Unid="423015604a6d426bb736f3313b5386b8"/>
        <w:rPr pt14:Unid="93f0fd358f964ba8a14d251b173cf0e9">
          <w:color w:val="auto" pt14:Unid="d90a7a6f107743da904ddbe79c762432"/>
          <w:sz w:val="20" pt14:Unid="fc282c5b44d644c48f4400ae1dc56862"/>
          <w:szCs w:val="20" pt14:Unid="d17121c70ea64cf381e9f3b415a8dae9"/>
        </w:rPr>
      </w:pPr>
      <w:r>
        <w:rPr pt14:Unid="ece33b7fd7d64aca807b05ec666f7fbc">
          <w:rFonts w:ascii="Arial" w:hAnsi="Arial" w:eastAsia="Arial" w:cs="Arial" pt14:Unid="9cc2814c6b464b4da749ae8366909c9a"/>
          <w:color w:val="auto" pt14:Unid="1f673ffc7aec4e77aaaa45e9c16af37e"/>
          <w:sz w:val="21" pt14:Unid="f57cd1c05d6a486b82e7929d1fa77a1c"/>
          <w:szCs w:val="21" pt14:Unid="9ca2da94df984c6490164383208acc8b"/>
        </w:rPr>
        <w:t>Sin embargo, esta aproximación cuenta con algunas desventajas. En primer lugar, si se debe hacer una modificación como solucionar un defecto, posible-</w:t>
      </w:r>
    </w:p>
    <w:p pt14:Unid="fe3028265c56456e884fe451394dc510">
      <w:pPr pt14:Unid="17b23cd9e52b4f00b98b50cc53b90238"/>
    </w:p>
    <w:tbl pt14:Unid="0062c5bb7db0415e91502bf85b5f876c" pt14:CorrelatedSHA1Hash="2b9cc4631b79c07b8ad0bdf86bf6df2a03dfb9ea" pt14:SHA1Hash="2b9cc4631b79c07b8ad0bdf86bf6df2a03dfb9ea" pt14:StructureSHA1Hash="083c39f071e2f67adc0ffdb8cc687ed0eb21b73c">
      <w:tblPr pt14:Unid="4c406d0d7bca40c5a4bfc08af8b8b902">
        <w:tblInd w:w="260" w:type="dxa" pt14:Unid="0671573730dd4f5b894491571c0da9b6"/>
        <w:tblLayout w:type="fixed" pt14:Unid="73ff55fd5ecb4173a6235ac390422cb7"/>
        <w:tblCellMar pt14:Unid="9c76c409eeaf46fc97716412e21bf57f">
          <w:top w:w="0" w:type="dxa" pt14:Unid="90140ba838424809a6fbf56450f980f8"/>
          <w:left w:w="0" w:type="dxa" pt14:Unid="6cbdb72df1924987b87f2df5e26eaf4c"/>
          <w:bottom w:w="0" w:type="dxa" pt14:Unid="34572156082041d7ab056bf31af4ff75"/>
          <w:right w:w="0" w:type="dxa" pt14:Unid="68c117fbb2e343ff80f1dd22e7f7e713"/>
        </w:tblCellMar>
      </w:tblPr>
      <w:tr pt14:Unid="176f35bef53144eab9fdf22206f2fbfb" pt14:CorrelatedSHA1Hash="70657f83a934cd597e3d9dda61aa510291172ede" pt14:SHA1Hash="70657f83a934cd597e3d9dda61aa510291172ede" pt14:StructureSHA1Hash="79a0eea29f620d22c292795db0fa42012a6019db">
        <w:trPr pt14:Unid="c7cf4048447447758e44fa87e88fef32">
          <w:trHeight w:val="361" pt14:Unid="3a5333d443c7441ca1672303fa8d9dcb"/>
        </w:trPr>
        <w:tc pt14:Unid="b5c43d1312df43069186323b6d42003d" pt14:SHA1Hash="83a6d8d2c796cb752fcdfa5cc0a78a70216213c6">
          <w:tcPr pt14:Unid="beecf6ee436d470c9a2a4cd36408d558">
            <w:tcW w:w="5400" w:type="dxa" pt14:Unid="4b38aa1287b14dd7b733c783f2c8a671"/>
            <w:tcBorders pt14:Unid="0ae571498e6848c7bff41a9d442323e5">
              <w:bottom w:val="single" w:color="auto" w:sz="8" pt14:Unid="dbd1555b96f149d4872fa30ef66aaf30"/>
            </w:tcBorders>
            <w:vAlign w:val="bottom" pt14:Unid="95382fe7ed6543b69ddae75ebdde64fc"/>
          </w:tcPr>
          <w:p pt14:Unid="f247845defe6499cbf72b6e5b350e08f">
            <w:pPr pt14:Unid="f9449abc2d9a4875860b9e5b2d66b528">
              <w:spacing w:after="0" pt14:Unid="a780182844ee4c11940ff9180a176cce"/>
              <w:rPr pt14:Unid="8cc7bc9e2bdb4a849d7f62d7c583ace8">
                <w:color w:val="auto" pt14:Unid="541541d0d1a14b3cbb10231cb2fd3bb9"/>
                <w:sz w:val="20" pt14:Unid="b97f09f7a87546279e0cfcd1ef1de487"/>
                <w:szCs w:val="20" pt14:Unid="ff5ce8f26cd34960b28f76dcb80e51ec"/>
              </w:rPr>
            </w:pPr>
            <w:r>
              <w:rPr pt14:Unid="664ccd7c2d8847e0b3db1903ba10b59a">
                <w:rFonts w:ascii="Arial" w:hAnsi="Arial" w:eastAsia="Arial" w:cs="Arial" pt14:Unid="d38e3778f7b14562b12e6256069282d8"/>
                <w:color w:val="auto" pt14:Unid="5f849ff7d9fb43ef91a55b31b547a77f"/>
                <w:sz w:val="24" pt14:Unid="63490415735d45f0889a95872aad8bd9"/>
                <w:szCs w:val="24" pt14:Unid="1f62150c7da84980884651f0aca23787"/>
              </w:rPr>
              <w:t>7.3  Versionado de servicios</w:t>
            </w:r>
          </w:p>
        </w:tc>
        <w:tc pt14:Unid="dcf0119e1f4b4b269d7dfbf2123f1f4a" pt14:SHA1Hash="f7e14b9fd7d799824bfaedca51a81f8331e86fe5">
          <w:tcPr pt14:Unid="6923fa2c41f947c5b16c669cd8babdad">
            <w:tcW w:w="3100" w:type="dxa" pt14:Unid="e33bc0715e12472483526e090f0fbfc5"/>
            <w:tcBorders pt14:Unid="1198814abd6f4bcb90de2558c0b8dadb">
              <w:bottom w:val="single" w:color="auto" w:sz="8" pt14:Unid="713c3763ce954316a4e45989b8e469cb"/>
            </w:tcBorders>
            <w:vAlign w:val="bottom" pt14:Unid="31fad97755204492aeea2eed215bb855"/>
          </w:tcPr>
          <w:p pt14:Unid="4e56935432a64a6f8c4b996e0219587d">
            <w:pPr pt14:Unid="a49e15b6f194484d85046c00840ea8ff">
              <w:spacing w:after="0" pt14:Unid="d52978e00f3347e0a16e40605119e75e"/>
              <w:jc w:val="right" pt14:Unid="4880e485fe2648509b6a9cb2f8f8f245"/>
              <w:rPr pt14:Unid="2fb03bd809df4e53b77acc855e326d1a">
                <w:color w:val="auto" pt14:Unid="4aa204fc6dab43deb33d3936fa401709"/>
                <w:sz w:val="20" pt14:Unid="0987b66542b34889b67ca1a007c54905"/>
                <w:szCs w:val="20" pt14:Unid="a1ae05dcc15e44d1a5ffd55327d82a91"/>
              </w:rPr>
            </w:pPr>
            <w:r>
              <w:rPr pt14:Unid="2a2da74fa246484f99c5d8953934076f">
                <w:rFonts w:ascii="Arial" w:hAnsi="Arial" w:eastAsia="Arial" w:cs="Arial" pt14:Unid="2e35a6ed5ff94f1b9b64d94b8093e736"/>
                <w:b w:val="1" pt14:Unid="4082f1b3b07a4ef29d57b398eec870f8"/>
                <w:bCs w:val="1" pt14:Unid="1cdec94eeb9343a985b1e22f804d7abd"/>
                <w:color w:val="auto" pt14:Unid="13337058882b426487e5eaacbe8dc0ab"/>
                <w:sz w:val="22" pt14:Unid="9015da0f842b4acbb6509c3dd28a0785"/>
                <w:szCs w:val="22" pt14:Unid="18d2058c65c74033a1304e48a785609d"/>
              </w:rPr>
              <w:t>61</w:t>
            </w:r>
          </w:p>
        </w:tc>
      </w:tr>
    </w:tbl>
    <w:p pt14:Unid="3f41bddee8564c93a914a7b83e6cd963">
      <w:pPr pt14:Unid="7289d025591446ed89cbbc6116dfa4d7">
        <w:spacing w:after="0" w:line="387" w:lineRule="exact" pt14:Unid="9111aed2ba3e423582af2fa187751da9"/>
        <w:rPr pt14:Unid="e79e8b9fa179482a8fae083fe950c4e0">
          <w:color w:val="auto" pt14:Unid="8bc45ec67d3448fbb04e51c43bb84ce1"/>
          <w:sz w:val="20" pt14:Unid="2c22bddc13ff4e49abf5f1cd3a5569a0"/>
          <w:szCs w:val="20" pt14:Unid="0a9a9e6ce0f54e33ad165150286b5b69"/>
        </w:rPr>
      </w:pPr>
    </w:p>
    <w:p pt14:Unid="4749267133194669b5b14139b264cd66">
      <w:pPr pt14:Unid="d855d799c3964d83af4eef02ae9c8739">
        <w:spacing w:after="0" w:line="259" w:lineRule="auto" pt14:Unid="91053630549047dcb7f69128fe7bbe77"/>
        <w:ind w:left="1280" w:right="266" pt14:Unid="fce5f8d551ca4481bd96da2351c9062b"/>
        <w:jc w:val="both" pt14:Unid="dfe6c2d26c754ccd8acf06e0c4bdafa6"/>
        <w:rPr pt14:Unid="15192c25f7864f16a80425b1804582fb">
          <w:rFonts w:ascii="Arial" w:hAnsi="Arial" w:eastAsia="Arial" w:cs="Arial" pt14:Unid="2545cc37ad8545388962569767b06e48"/>
          <w:color w:val="auto" pt14:Unid="e3f0e3c8f6234276983b6f201fa7abb1"/>
          <w:sz w:val="22" pt14:Unid="37fd7ff3a1e64951ac398da58f11d03f"/>
          <w:szCs w:val="22" pt14:Unid="e5d2076114fe4495bdbb664a218d71c3"/>
        </w:rPr>
      </w:pPr>
      <w:r>
        <w:rPr pt14:Unid="b52f90b974c3498f9f24286105f6b62f">
          <w:rFonts w:ascii="Arial" w:hAnsi="Arial" w:eastAsia="Arial" w:cs="Arial" pt14:Unid="262998ee467549389fd232b2b9701fef"/>
          <w:color w:val="auto" pt14:Unid="e44bf870be254db9a2f00df3272c2e7b"/>
          <w:sz w:val="22" pt14:Unid="5d088cd0be9d47228e0754026248d262"/>
          <w:szCs w:val="22" pt14:Unid="ea9866f370a3434da87f99ca15b10c92"/>
        </w:rPr>
        <w:t>mente se deba hacer y desplegar en ambas versiones del servicio. En segundo lugar, se necesita un middleware con la lógica para redireccionar las peticio-nes a una u otra versión. En conclusión, esta solución puede resultar apta para periodos cortos de tiempo, pero cuanto más tiempo permanezcan los clientes empleando la vieja versión del servicio más riesgo tendremos de que ocurran estos problemas</w:t>
      </w:r>
      <w:del w:author="Open-Xml-PowerTools" w:id="211" w:date="2018-08-17T03:01:57.7201102+02:00">
        <w:r>
          <w:rPr pt14:Unid="ab128b9601fe400f83a2e6f47fabd0a8">
            <w:rFonts w:ascii="Arial" w:hAnsi="Arial" w:eastAsia="Arial" w:cs="Arial" pt14:Unid="0e4dfa10212441518d84d11ce4d4da6d"/>
            <w:color w:val="auto" pt14:Unid="3db19932885140a1bf4a979bf32e8192"/>
            <w:sz w:val="22" pt14:Unid="2a063e433bca49fd94e0cf79defef649"/>
            <w:szCs w:val="22" pt14:Unid="38ab2b1b2bbe4bc689facf5f85fc545b"/>
          </w:rPr>
          <w:delText>.</w:delText>
        </w:r>
      </w:del>
      <w:r>
        <w:rPr pt14:Unid="b52f90b974c3498f9f24286105f6b62f">
          <w:rFonts w:ascii="Arial" w:hAnsi="Arial" w:eastAsia="Arial" w:cs="Arial" pt14:Unid="262998ee467549389fd232b2b9701fef"/>
          <w:color w:val="auto" pt14:Unid="e44bf870be254db9a2f00df3272c2e7b"/>
          <w:sz w:val="22" pt14:Unid="5d088cd0be9d47228e0754026248d262"/>
          <w:szCs w:val="22" pt14:Unid="ea9866f370a3434da87f99ca15b10c92"/>
        </w:rPr>
        <w:t xml:space="preserve"> [21]</w:t>
      </w:r>
      <w:ins w:author="Open-Xml-PowerTools" w:id="212" w:date="2018-08-17T03:01:57.7201102+02:00">
        <w:r>
          <w:rPr pt14:Unid="b52f90b974c3498f9f24286105f6b62f">
            <w:rFonts w:ascii="Arial" w:hAnsi="Arial" w:eastAsia="Arial" w:cs="Arial" pt14:Unid="262998ee467549389fd232b2b9701fef"/>
            <w:color w:val="auto" pt14:Unid="e44bf870be254db9a2f00df3272c2e7b"/>
            <w:sz w:val="22" pt14:Unid="5d088cd0be9d47228e0754026248d262"/>
            <w:szCs w:val="22" pt14:Unid="ea9866f370a3434da87f99ca15b10c92"/>
          </w:rPr>
          <w:t>.</w:t>
        </w:r>
      </w:ins>
    </w:p>
    <w:p pt14:Unid="c64fe83a4c5f4a78883b9e9457b3ce42">
      <w:pPr pt14:Unid="f9f672b8216c403ab9a04e7ae2948d9a">
        <w:spacing w:after="0" w:line="321" w:lineRule="exact" pt14:Unid="20fd9ce27ab34fe18e1753eef45c3432"/>
        <w:rPr pt14:Unid="a3e8655aa9cf44ee8963fd66d263d239">
          <w:color w:val="auto" pt14:Unid="042448ffa2b84a9ab34769ea65092332"/>
          <w:sz w:val="20" pt14:Unid="6a4f0481de924c37aacd95148a61e990"/>
          <w:szCs w:val="20" pt14:Unid="4453d11a22dd4408bc91cccf61de21ef"/>
        </w:rPr>
      </w:pPr>
    </w:p>
    <w:p pt14:Unid="4f3460c06aff4cd48be4cb71fe72497c">
      <w:pPr pt14:Unid="8be9aedcddc74583aa422bf99168f382">
        <w:spacing w:after="0" w:line="273" w:lineRule="auto" pt14:Unid="a12a13402ef04db49ec747da7fd1160f"/>
        <w:ind w:left="260" w:right="266" w:firstLine="339" pt14:Unid="5ea052c2216642d88312fb0324fa28d7"/>
        <w:jc w:val="both" pt14:Unid="b1a61759975e476cbec2176511e957e7"/>
        <w:rPr pt14:Unid="bb85c61c4fbe4f2d90f9fb40c9b2accc">
          <w:rFonts w:ascii="Arial" w:hAnsi="Arial" w:eastAsia="Arial" w:cs="Arial" pt14:Unid="d5820007a85a46c7b11cde1a6825735f"/>
          <w:color w:val="auto" pt14:Unid="9fa0295f0fa043f69df62cb5f10a597a"/>
          <w:sz w:val="21" pt14:Unid="39321ba2ec7847eaa82f32dbb075e80a"/>
          <w:szCs w:val="21" pt14:Unid="b710c3bc03384578a6677b5ae7bc0a41"/>
        </w:rPr>
      </w:pPr>
      <w:r>
        <w:rPr pt14:Unid="25d7bdab00504c72ba0de0033089a6f5">
          <w:rFonts w:ascii="Arial" w:hAnsi="Arial" w:eastAsia="Arial" w:cs="Arial" pt14:Unid="42a393e80d324f5a8814ff575c29c888"/>
          <w:color w:val="auto" pt14:Unid="bd2af8be020b45cea38eda85f55b74ef"/>
          <w:sz w:val="21" pt14:Unid="88484794035e468697b193ea0b504286"/>
          <w:szCs w:val="21" pt14:Unid="d81b106596bd4a91899c8eaed6410204"/>
        </w:rPr>
        <w:t>En nuestro caso de estudio, tenemos control de todos los consumidores ya que la interfaz de los servicios no va a ser publicada para su consumo por aplicaciones de terce-ros. Los consumidores de un microservicio serán o la interfaz de usuario u otros servicios. Como hemos comentado en la sección 7.2.1 Consumo de otros microservicios, el proxy se añade como un paquete NuGet con una versión específica. Para asegurarnos de que siempre se consume la última versión de un servicio, vamos a hacer uso de variables para referir a la versión del paquete NuGet a instalar, como se puede ver en la figura 7.13.</w:t>
      </w:r>
    </w:p>
    <w:p pt14:Unid="4e9053984afa479cbe438143ce50274b">
      <w:pPr pt14:Unid="e9aa067300b4438d8cea3c45bec6cd20">
        <w:spacing w:after="0" w:line="20" w:lineRule="exact" pt14:Unid="0248bcce7fe94ea89ce5432a8c47a067"/>
        <w:rPr pt14:Unid="f978f958d3c84ecabf089b4890cb2396">
          <w:color w:val="auto" pt14:Unid="687a8aebe1434c5a80633113d5d4d7eb"/>
          <w:sz w:val="20" pt14:Unid="3db82f56d869485794213012e039eb8c"/>
          <w:szCs w:val="20" pt14:Unid="57e0309553604fc983d8f77f8ca6a98c"/>
        </w:rPr>
      </w:pPr>
      <w:r>
        <w:rPr pt14:Unid="f5e2f40cab14450dacc0a679b445c7d7">
          <w:color w:val="auto" pt14:Unid="067f8621029b40319760d0b70bf4821b"/>
          <w:sz w:val="20" pt14:Unid="3d4c89bcdfa84ca5aed7d14dff1b6e50"/>
          <w:szCs w:val="20" pt14:Unid="9ff382bccbf344f88551e73067430603"/>
        </w:rPr>
        <w:drawing pt14:Unid="3754415e1d644e03849d9f56d60f2947" pt14:SHA1Hash="a709a19efed05b215efc2e18b43ef065a81ca452">
          <wp:anchor simplePos="0" relativeHeight="251657728" behindDoc="1" locked="0" layoutInCell="0" allowOverlap="1" pt14:Unid="6f7285b34d194c5d9db04d2665f9e6d9">
            <wp:simplePos x="0" y="0" pt14:Unid="ad04bf4ddc3f49f9b2895666342558a3"/>
            <wp:positionH relativeFrom="column" pt14:Unid="070c91a96fc54353a64cd76c9e9f2ff0">
              <wp:posOffset pt14:Unid="ffd5ce34650e4a57b9f51ae03f0b59b9">165735</wp:posOffset>
            </wp:positionH>
            <wp:positionV relativeFrom="paragraph" pt14:Unid="3c290bd845c7442084def868becd53a3">
              <wp:posOffset pt14:Unid="5cceb7b46cc14d8b9b35617aa9188fed">132080</wp:posOffset>
            </wp:positionV>
            <wp:extent cx="5685155" cy="925830" pt14:Unid="d9a4223a7ddc423eba352bf161db06fc"/>
            <wp:wrapNone pt14:Unid="6c4785f9a32d4140998857c2100ec5fe"/>
            <wp:docPr id="68" name="Picture 276" pt14:Unid="c7be871bcdbb4f41b4981f0792bbbac5"/>
            <wp:cNvGraphicFramePr pt14:Unid="d9e014d60a5e458b9a947706e277f2d0">
              <a:graphicFrameLocks xmlns:a="http://schemas.openxmlformats.org/drawingml/2006/main" noChangeAspect="1" pt14:Unid="76e8c17b72734325ad318f1474f0b2fd"/>
            </wp:cNvGraphicFramePr>
            <a:graphic xmlns:a="http://schemas.openxmlformats.org/drawingml/2006/main" pt14:Unid="e5851ef19aae421ba374c273849b6253">
              <a:graphicData uri="http://schemas.openxmlformats.org/drawingml/2006/picture" pt14:Unid="3f9e0c3b781a42bfa7b505781477e0db">
                <pic:pic xmlns:pic="http://schemas.openxmlformats.org/drawingml/2006/picture" pt14:Unid="ad0d1701404545ec9e4877730c014458">
                  <pic:nvPicPr pt14:Unid="989dfb9345894d8b8cdf47bf62d6efce">
                    <pic:cNvPr id="0" name="Picture 276" pt14:Unid="ea398385087148dfa5d1be253c3e1e5c"/>
                    <pic:cNvPicPr pt14:Unid="0b2f868c1d8d4d2eb9c632d6f99be6e9">
                      <a:picLocks noChangeAspect="1" noChangeArrowheads="1" pt14:Unid="8c85eed84ccb4d60818320f4a5fed075"/>
                    </pic:cNvPicPr>
                  </pic:nvPicPr>
                  <pic:blipFill pt14:Unid="4b8142f8561e4a3cbc45acdd222373c8">
                    <a:blip r:embed="rId74" pt14:Unid="412a9f861de94c059fea7b4bdb2fb750">
                      <a:extLst pt14:Unid="60d894ca526145cda67d4b9fb1002d21">
                        <a:ext uri="{28A0092B-C50C-407E-A947-70E740481C1C}" pt14:Unid="df64317226a040dbbe068b7947a30252"/>
                      </a:extLst>
                    </a:blip>
                    <a:srcRect pt14:Unid="e35f68c974de4b7aa713e238b81d1b57"/>
                    <a:stretch pt14:Unid="7b6cc52364684a0081c0c88f4faea1e3">
                      <a:fillRect pt14:Unid="3a94d62507a6411d9086cc4cc7fbe79f"/>
                    </a:stretch>
                  </pic:blipFill>
                  <pic:spPr bwMode="auto" pt14:Unid="624d548cd49a47ef97ad70da403f05af">
                    <a:xfrm pt14:Unid="260a6a12b94546dbb3017273fc683ff1">
                      <a:off x="0" y="0" pt14:Unid="c3d7460e37d4405eb257a5592c08c34c"/>
                      <a:ext cx="5685155" cy="925830" pt14:Unid="7ff4b4183d8a429e8ea6de2e1bc35de6"/>
                    </a:xfrm>
                    <a:prstGeom prst="rect" pt14:Unid="e889d644e1ad434f8929be57821e4f37">
                      <a:avLst pt14:Unid="c1e236317bec444d9ac28f7514d7c5f0"/>
                    </a:prstGeom>
                    <a:noFill pt14:Unid="d1b34c44ae32492e8b8d56ba293e4018"/>
                  </pic:spPr>
                </pic:pic>
              </a:graphicData>
            </a:graphic>
          </wp:anchor>
        </w:drawing>
      </w:r>
    </w:p>
    <w:p pt14:Unid="1559abcf98cc41adaba2b9bc29946aa5">
      <w:pPr pt14:Unid="daea4625ebf548798eed91ce259f0c4b">
        <w:spacing w:after="0" w:line="200" w:lineRule="exact" pt14:Unid="a687dd1fbf7b452fa5feb02130929616"/>
        <w:rPr pt14:Unid="da75133aeecf44168bda4f5d97c2f7a1">
          <w:color w:val="auto" pt14:Unid="60a5720efae14a579f34aa893322e084"/>
          <w:sz w:val="20" pt14:Unid="a5cac888fa7144e2bad806db38e0ec26"/>
          <w:szCs w:val="20" pt14:Unid="ac46822e535344a18602d23277d2f2de"/>
        </w:rPr>
      </w:pPr>
    </w:p>
    <w:p pt14:Unid="f242674895df4e4aa0370e9f5240d7dd">
      <w:pPr pt14:Unid="eec3ab161f044974a7eab0fa51c5a00b">
        <w:spacing w:after="0" w:line="200" w:lineRule="exact" pt14:Unid="853909d4de0c4149bc901955d2a1c2f9"/>
        <w:rPr pt14:Unid="73d3c71f93114a91a8058f0811d06cbd">
          <w:color w:val="auto" pt14:Unid="033c0a8e73514718a14ac241f1a7906b"/>
          <w:sz w:val="20" pt14:Unid="23a9b76f79534862af41e66f452da657"/>
          <w:szCs w:val="20" pt14:Unid="a814878c5cab49dbac8d41e1de10eb90"/>
        </w:rPr>
      </w:pPr>
    </w:p>
    <w:p pt14:Unid="3e0edfd15cc94dbab1bd31baa9802297">
      <w:pPr pt14:Unid="6b67b2db12b945e5a0e85fdc07545086">
        <w:spacing w:after="0" w:line="200" w:lineRule="exact" pt14:Unid="69a57fa6726e4bfe9db907999c448a6d"/>
        <w:rPr pt14:Unid="c485c060fa4c49e4a9f14df5ca291941">
          <w:color w:val="auto" pt14:Unid="4fad269c62c74b69a2b32f0a4c8e5a6d"/>
          <w:sz w:val="20" pt14:Unid="276a7d9e0aa34be8b59bb224233c523f"/>
          <w:szCs w:val="20" pt14:Unid="29ca669c997b41179ed7f110889923ca"/>
        </w:rPr>
      </w:pPr>
    </w:p>
    <w:p pt14:Unid="77e567c83dfb481cb20bc5bfc254294f">
      <w:pPr pt14:Unid="f2aabc660dd848b3a514081c4e2aaa31">
        <w:spacing w:after="0" w:line="200" w:lineRule="exact" pt14:Unid="09618266cf1240cd90de456bcb71dd22"/>
        <w:rPr pt14:Unid="679fa0656abc4647a9458208797325ef">
          <w:color w:val="auto" pt14:Unid="eaa45aae43894802b4c8e9604266b356"/>
          <w:sz w:val="20" pt14:Unid="d823805844d047a69684e4913a8a6efa"/>
          <w:szCs w:val="20" pt14:Unid="aef6b91c2986447096e8dde3c5d29800"/>
        </w:rPr>
      </w:pPr>
    </w:p>
    <w:p pt14:Unid="3842ea99abf84d2abf690cb9933c6be3">
      <w:pPr pt14:Unid="55aadffd5204462d8a43eca779ab699d">
        <w:spacing w:after="0" w:line="200" w:lineRule="exact" pt14:Unid="2ca6551db799478f9933268e346901c3"/>
        <w:rPr pt14:Unid="add0f2a1b71f4c839f5d46a349e4e901">
          <w:color w:val="auto" pt14:Unid="c6adfbcdcbeb4c5e92359b9978dfa45f"/>
          <w:sz w:val="20" pt14:Unid="0db3da2e65e141f8abbb114b0e56c20e"/>
          <w:szCs w:val="20" pt14:Unid="75f7554b1694455aa9c3b99e80cab2bc"/>
        </w:rPr>
      </w:pPr>
    </w:p>
    <w:p pt14:Unid="b417913e3b304a21a935745592c4a22e">
      <w:pPr pt14:Unid="ef060047b4374655bfdf2c83bcebee76">
        <w:spacing w:after="0" w:line="200" w:lineRule="exact" pt14:Unid="e5bac26f00c24126b512175816883c2c"/>
        <w:rPr pt14:Unid="808edf3620914bebb31296f0df5a36d2">
          <w:color w:val="auto" pt14:Unid="97fde261a62c4f28900b8e684e1c8793"/>
          <w:sz w:val="20" pt14:Unid="91fce7b276c04bd591dcce33fc3671aa"/>
          <w:szCs w:val="20" pt14:Unid="2f556737bfec4015bfaf4ae08b1c8d22"/>
        </w:rPr>
      </w:pPr>
    </w:p>
    <w:p pt14:Unid="86b01f136c0d411689c2cdca43e8a34b">
      <w:pPr pt14:Unid="147028dd1606449db7aa15cd149a4aa7">
        <w:spacing w:after="0" w:line="200" w:lineRule="exact" pt14:Unid="2158382ee68a45cbb9033dca679465dd"/>
        <w:rPr pt14:Unid="64d2e782484b4a70839ca1d56a18721b">
          <w:color w:val="auto" pt14:Unid="c399bcee7a8d421d895e3d4430055912"/>
          <w:sz w:val="20" pt14:Unid="e8735a1265634a2fa63585acd63877f8"/>
          <w:szCs w:val="20" pt14:Unid="46df74ebd1634884a360e707f11e9864"/>
        </w:rPr>
      </w:pPr>
    </w:p>
    <w:p pt14:Unid="fdea417a7c984071b0c849ab72f178e5">
      <w:pPr pt14:Unid="9ad29e4315ab4e8d897d11f19614c47d">
        <w:spacing w:after="0" w:line="200" w:lineRule="exact" pt14:Unid="9d4936ceeb5846dd9285ae5a3d8f3a0c"/>
        <w:rPr pt14:Unid="188d6e1f95064310afd440ee90c9a89a">
          <w:color w:val="auto" pt14:Unid="89ccd6394250463a90fcfaf9b0045828"/>
          <w:sz w:val="20" pt14:Unid="b74b73f7f24943e4af03c3745db61088"/>
          <w:szCs w:val="20" pt14:Unid="4d40104670fa4fc18b3a4d65352b8285"/>
        </w:rPr>
      </w:pPr>
    </w:p>
    <w:p pt14:Unid="2e6c6e356e1244c2a12d0535207ce883">
      <w:pPr pt14:Unid="be46477302fa4431b469d6fac57ba9c8">
        <w:spacing w:after="0" w:line="226" w:lineRule="exact" pt14:Unid="ca9a4615f630462d98b58f31c4f9d781"/>
        <w:rPr pt14:Unid="0e4ec6c8eb0f41db91bde36eaf745b36">
          <w:color w:val="auto" pt14:Unid="55a0f365f090461ea73b08533a7e2f6c"/>
          <w:sz w:val="20" pt14:Unid="2b96f9c135e648229df0b937f7f8d854"/>
          <w:szCs w:val="20" pt14:Unid="87ff5108e2de4864a463e9ee8187b79a"/>
        </w:rPr>
      </w:pPr>
    </w:p>
    <w:p pt14:Unid="616e6ca8262c43cc967feba3c93179d7">
      <w:pPr pt14:Unid="3d00a01f025f4d4198a57b3c37a09c5d">
        <w:spacing w:after="0" pt14:Unid="ffdfc0fe08624a078001c3f5d44ef0d9"/>
        <w:ind w:right="6" pt14:Unid="be40aac35b29470aa922cc872b4bcc19"/>
        <w:jc w:val="center" pt14:Unid="1e4b78ef570347959c0d9af2f9efd164"/>
        <w:rPr pt14:Unid="6dff8746cba44693a4b81c167a227c34">
          <w:color w:val="auto" pt14:Unid="62231b3fddf04aaab611e4abec1b8c97"/>
          <w:sz w:val="20" pt14:Unid="2fa3d10c5a8a46be80e503b1dffc897c"/>
          <w:szCs w:val="20" pt14:Unid="4307d3d539484425b3a6d722b5442923"/>
        </w:rPr>
      </w:pPr>
      <w:r>
        <w:rPr pt14:Unid="6e77866ebebc42e0a4124c0f186d035e">
          <w:rFonts w:ascii="Arial" w:hAnsi="Arial" w:eastAsia="Arial" w:cs="Arial" pt14:Unid="51b8394fe79944e88c5e1f163f63d000"/>
          <w:b w:val="1" pt14:Unid="7e203c5419d94165bf7382d0765d2137"/>
          <w:bCs w:val="1" pt14:Unid="882d65c5f5f84023b99156ac745f9b8f"/>
          <w:color w:val="auto" pt14:Unid="4848a5f4d0654828bbf2989a454c5981"/>
          <w:sz w:val="20" pt14:Unid="031f60bac10b4813b5173c3a37b1f195"/>
          <w:szCs w:val="20" pt14:Unid="ee87ab58d9a64094973336007a901e79"/>
        </w:rPr>
        <w:t xml:space="preserve">Figura 7.13: </w:t>
      </w:r>
      <w:r>
        <w:rPr pt14:Unid="ccd000954c0049b7b11729e3f9c91e10">
          <w:rFonts w:ascii="Arial" w:hAnsi="Arial" w:eastAsia="Arial" w:cs="Arial" pt14:Unid="d115855ec7a9408f9de118bf218830ca"/>
          <w:color w:val="auto" pt14:Unid="b52fd3eb36c745d5beec3e7480668cda"/>
          <w:sz w:val="20" pt14:Unid="44b2d8ed220f4d1ead356895cff6610b"/>
          <w:szCs w:val="20" pt14:Unid="3eda13d48dbe44bea28314791501574a"/>
        </w:rPr>
        <w:t>Fragmento del proyecto (.csproj) del servicio de pedidos.</w:t>
      </w:r>
    </w:p>
    <w:p pt14:Unid="e967bf91fda14f65b26a168fd2eb55cf">
      <w:pPr pt14:Unid="ca6e5219a4f1407cb2220f314ad70b37">
        <w:spacing w:after="0" w:line="273" w:lineRule="exact" pt14:Unid="0644caa01fa54449946e7fe01d159e7d"/>
        <w:rPr pt14:Unid="93022edd98a846e0bcda97159b0dc438">
          <w:color w:val="auto" pt14:Unid="ae2c4944328148ddae5ad6533615d965"/>
          <w:sz w:val="20" pt14:Unid="1ee34c839caf4aa58d3976466fffb5ba"/>
          <w:szCs w:val="20" pt14:Unid="dfbcd833cda344a3803319a1887d0611"/>
        </w:rPr>
      </w:pPr>
    </w:p>
    <w:p pt14:Unid="47cc72838caa4b46a96af4861bf84b7c">
      <w:pPr pt14:Unid="6c6cb932c5da42eda77b40cb44b4195f">
        <w:spacing w:after="0" w:line="242" w:lineRule="auto" pt14:Unid="285717c7488c4be69cc41f05176604f2"/>
        <w:ind w:left="260" w:right="266" w:firstLine="339" pt14:Unid="7c7ad1c78907496dbedb7cfdd2d72a89"/>
        <w:jc w:val="both" pt14:Unid="ab3e5068e3b64cf0b16ce3a1e174ac4d"/>
        <w:rPr pt14:Unid="2325a6a8dd594afe8506256a87ff6019">
          <w:rFonts w:ascii="Arial" w:hAnsi="Arial" w:eastAsia="Arial" w:cs="Arial" pt14:Unid="384c34ab7f934105a98390dbe77eb039"/>
          <w:color w:val="auto" pt14:Unid="9de084d8e17a47a89ad63b43e3313623"/>
          <w:sz w:val="22" pt14:Unid="d32754f84b1a40dd88263c428bbe5b66"/>
          <w:szCs w:val="22" pt14:Unid="414feb4fb4934147af13df31da02863b"/>
        </w:rPr>
      </w:pPr>
      <w:r>
        <w:rPr pt14:Unid="215c80cb607c4667a5a4c2ce8a9bb76e">
          <w:rFonts w:ascii="Arial" w:hAnsi="Arial" w:eastAsia="Arial" w:cs="Arial" pt14:Unid="cb5880659599412aad0eba5ff89bfb4f"/>
          <w:color w:val="auto" pt14:Unid="f3df15dce75b4fd1b6a8d50d4c918bce"/>
          <w:sz w:val="22" pt14:Unid="3e7def7c505542f687b7b26536802f1d"/>
          <w:szCs w:val="22" pt14:Unid="4c805ee025c8446b944ebe8022c83cbe"/>
        </w:rPr>
        <w:t xml:space="preserve">A estas variables se les da valor en un archivo llamado Versions.props. Este archivo está centralizado y es común para todos los servicios para que todos ellos referencien a la misma versión de otro microservicio. </w:t>
      </w:r>
      <w:r>
        <w:rPr pt14:Unid="0e56f0462626405ea47abcc91ac88485">
          <w:rFonts w:ascii="Arial" w:hAnsi="Arial" w:eastAsia="Arial" w:cs="Arial" pt14:Unid="e63acc3740ae4b7f932bd985ba277e22"/>
          <w:color w:val="auto" pt14:Unid="da4af8eef2ae40ec8641fb1b14fc0cb6"/>
          <w:sz w:val="31" pt14:Unid="861defb067154adba8c0d3fb82f0ae04"/>
          <w:szCs w:val="31" pt14:Unid="9f8822e8d11c408ba25b953a6592ede5"/>
          <w:vertAlign w:val="superscript" pt14:Unid="92890772017043d183c18ccc2e91180e"/>
        </w:rPr>
        <w:t>2</w:t>
      </w:r>
      <w:r>
        <w:rPr pt14:Unid="33e0c4ddd2cd4819a85524bc4b9564d9">
          <w:rFonts w:ascii="Arial" w:hAnsi="Arial" w:eastAsia="Arial" w:cs="Arial" pt14:Unid="5612cac1029448e9b501ba5063e01adf"/>
          <w:color w:val="auto" pt14:Unid="516705a5cb90485e8cdabc4501834844"/>
          <w:sz w:val="22" pt14:Unid="271e704d276b4c53bc61788cdf92579a"/>
          <w:szCs w:val="22" pt14:Unid="698570b2674b464391a435545d812868"/>
        </w:rPr>
        <w:t xml:space="preserve"> Cuando se realice un cambio que cambie la inter-faz de un servicio, la versión de este se incrementará en una unidad. Los consumidores deberán ser modificados para adaptarse al cambio de la interfaz y deberán desplegar-se también. Como se puede ver en el archivo, la versión de cada servicio evoluciona de forma separada.</w:t>
      </w:r>
    </w:p>
    <w:p pt14:Unid="74cf7a2866a34283891220bf6ee2f141">
      <w:pPr pt14:Unid="f393798ba21b4aa69ef7343520a7e233">
        <w:spacing w:after="0" w:line="20" w:lineRule="exact" pt14:Unid="5901491d80014bc590113f44c5e39987"/>
        <w:rPr pt14:Unid="02bb96ec82b24b0b9f8842a80e9ff38c">
          <w:color w:val="auto" pt14:Unid="fd4462d5dbbc4fa0aa20bc65af0754e2"/>
          <w:sz w:val="20" pt14:Unid="44a12b873e024d93bd9118535234ed67"/>
          <w:szCs w:val="20" pt14:Unid="81819d632b7345c9af751a4ef75282ec"/>
        </w:rPr>
      </w:pPr>
      <w:r>
        <w:rPr pt14:Unid="700ad4ac1f8b4c55836cdc1932d47c4d">
          <w:color w:val="auto" pt14:Unid="ebfc698289dd490490f5d18c4666fcf7"/>
          <w:sz w:val="20" pt14:Unid="df4109fa92d9464bb6cabe6e9e1a3d03"/>
          <w:szCs w:val="20" pt14:Unid="0ca31e84057f4166a1d29dd787b9f8ec"/>
        </w:rPr>
        <w:drawing pt14:Unid="565c674d2ee34ce69425e0aef08cb668" pt14:SHA1Hash="7d384f6d6dc3403aa79e71563ea6e067584c43b1">
          <wp:anchor simplePos="0" relativeHeight="251657728" behindDoc="1" locked="0" layoutInCell="0" allowOverlap="1" pt14:Unid="ac8a0dd580b84cf1983bbc0d539d2c81">
            <wp:simplePos x="0" y="0" pt14:Unid="018437d45b90417889828eca4732e721"/>
            <wp:positionH relativeFrom="column" pt14:Unid="a7e3c9f6f81044babccf953695b58c80">
              <wp:posOffset pt14:Unid="fc8f445d5f6446b391b90745bb55a557">1521460</wp:posOffset>
            </wp:positionH>
            <wp:positionV relativeFrom="paragraph" pt14:Unid="3cc4ab35fa044fdc998177e1976427ee">
              <wp:posOffset pt14:Unid="7535ca5345634d889f8b3dba53c5042f">153035</wp:posOffset>
            </wp:positionV>
            <wp:extent cx="2688590" cy="1584325" pt14:Unid="eb5f63c7315c4660b6f7e9f333d6464c"/>
            <wp:wrapNone pt14:Unid="09130bb8c377440c986707a2371100e8"/>
            <wp:docPr id="69" name="Picture 277" pt14:Unid="488dcb5c064f484e80bded9884f99675"/>
            <wp:cNvGraphicFramePr pt14:Unid="d895ecf4aadc4fe5bd27e3ab5eb11645">
              <a:graphicFrameLocks xmlns:a="http://schemas.openxmlformats.org/drawingml/2006/main" noChangeAspect="1" pt14:Unid="97ca149852b64e9c928198e82cda0a0a"/>
            </wp:cNvGraphicFramePr>
            <a:graphic xmlns:a="http://schemas.openxmlformats.org/drawingml/2006/main" pt14:Unid="2d2018b8836d4dd29ca495523e9a2bfe">
              <a:graphicData uri="http://schemas.openxmlformats.org/drawingml/2006/picture" pt14:Unid="b0664fb4a6d44070a5d453f64c41df87">
                <pic:pic xmlns:pic="http://schemas.openxmlformats.org/drawingml/2006/picture" pt14:Unid="ce972eed41bd4f6da2b9ab86c587633b">
                  <pic:nvPicPr pt14:Unid="b78abb2af95f4ca680839c3c02725fd5">
                    <pic:cNvPr id="0" name="Picture 277" pt14:Unid="fe54c5b0d1d04b59b6dd05d54bd7d051"/>
                    <pic:cNvPicPr pt14:Unid="2c857e4e740f41109d3b889b43ace506">
                      <a:picLocks noChangeAspect="1" noChangeArrowheads="1" pt14:Unid="145c1ee543f343849f43e47d77f97c3c"/>
                    </pic:cNvPicPr>
                  </pic:nvPicPr>
                  <pic:blipFill pt14:Unid="fbca32c0f9fd4a95a3395a1216d85fb9">
                    <a:blip r:embed="rId75" pt14:Unid="b7f0e77dbb3340a1b204bc3a29f14c16">
                      <a:extLst pt14:Unid="67f0ab8e69ef4af0aff5753cc44c398f">
                        <a:ext uri="{28A0092B-C50C-407E-A947-70E740481C1C}" pt14:Unid="dd6c1b8b665044d9a55879df24daecc6"/>
                      </a:extLst>
                    </a:blip>
                    <a:srcRect pt14:Unid="dd6eb0760b1f4223989918202de187da"/>
                    <a:stretch pt14:Unid="c02a05c2d49f4c08a09990e450cfaa9c">
                      <a:fillRect pt14:Unid="f957bb1792c1430b93e8db0681841e2f"/>
                    </a:stretch>
                  </pic:blipFill>
                  <pic:spPr bwMode="auto" pt14:Unid="859e77b535ac475eba917746343abc88">
                    <a:xfrm pt14:Unid="54534b2339ed4e5dbb7d0f632efa5429">
                      <a:off x="0" y="0" pt14:Unid="2a313f18901b4b1389018102c09a98ba"/>
                      <a:ext cx="2688590" cy="1584325" pt14:Unid="ad1a565279914a769ce75f178a9ae674"/>
                    </a:xfrm>
                    <a:prstGeom prst="rect" pt14:Unid="49e8041c027349eda5d1d22ab09d10c4">
                      <a:avLst pt14:Unid="3395f7a0d2d442d8b036b16f02d21d54"/>
                    </a:prstGeom>
                    <a:noFill pt14:Unid="41fd1ee0fee84d16973bdf6f35d32331"/>
                  </pic:spPr>
                </pic:pic>
              </a:graphicData>
            </a:graphic>
          </wp:anchor>
        </w:drawing>
      </w:r>
    </w:p>
    <w:p pt14:Unid="a59cdc4dbf294c77a84100d4e7e7ca05">
      <w:pPr pt14:Unid="638e0659a3864d76b93bcb4b044a8ed1">
        <w:spacing w:after="0" w:line="200" w:lineRule="exact" pt14:Unid="0ff05ada92494a9bb34abdf2f451106f"/>
        <w:rPr pt14:Unid="cf5b00bb1ab742d79b1a7f773c08bc0b">
          <w:color w:val="auto" pt14:Unid="df8295fa76f9433aa554ee9a6f98c0eb"/>
          <w:sz w:val="20" pt14:Unid="ac40b9738fb042f3b666402ad7b27114"/>
          <w:szCs w:val="20" pt14:Unid="50a3f86ccff144c4994b12f1b7cfb2ba"/>
        </w:rPr>
      </w:pPr>
    </w:p>
    <w:p pt14:Unid="231fd565e0af4caaad54e44231e6e80f">
      <w:pPr pt14:Unid="fcab638319cc427cb0576e1aba9740a0">
        <w:spacing w:after="0" w:line="200" w:lineRule="exact" pt14:Unid="3d14be664a50428ab7142d371f2ea040"/>
        <w:rPr pt14:Unid="5e662597ecfa4a778598b5a92e24a85a">
          <w:color w:val="auto" pt14:Unid="b69eeaf5d05f4564971cf47269f37167"/>
          <w:sz w:val="20" pt14:Unid="9ef811d4e9444b63b122eb7ddf06b20f"/>
          <w:szCs w:val="20" pt14:Unid="16415b8998374647bcd0cc9fd37c292d"/>
        </w:rPr>
      </w:pPr>
    </w:p>
    <w:p pt14:Unid="0ec8ce5ee23b47fcb4a6dfa22eb10c60">
      <w:pPr pt14:Unid="71211ace919a469ba2d14448de1b8a22">
        <w:spacing w:after="0" w:line="200" w:lineRule="exact" pt14:Unid="876d8bcf4a8c4a63a15b596e587eff71"/>
        <w:rPr pt14:Unid="f00dbe17c5dc4e4faa43d4168b232711">
          <w:color w:val="auto" pt14:Unid="c740554975f543cca504bdb1f1b9e51c"/>
          <w:sz w:val="20" pt14:Unid="e918e9307eab43cfae78f6ec1f1f9419"/>
          <w:szCs w:val="20" pt14:Unid="4e5da1605fbc451a896b0e5d40ca14c7"/>
        </w:rPr>
      </w:pPr>
    </w:p>
    <w:p pt14:Unid="03d922f2544d4627bfa8fef4f35a92e5">
      <w:pPr pt14:Unid="1d119be1230845d88422976403cdc4a3">
        <w:spacing w:after="0" w:line="200" w:lineRule="exact" pt14:Unid="6eb7e407b0fb4c15af4b98ef4711c4ef"/>
        <w:rPr pt14:Unid="e35fde4d9861449bb2495debed81da11">
          <w:color w:val="auto" pt14:Unid="76d72d2a81c445198f2be1783b054da1"/>
          <w:sz w:val="20" pt14:Unid="b17b7e0148df462f9a7e1b82a9da8c08"/>
          <w:szCs w:val="20" pt14:Unid="9e92924f82664ab3931b992214d4cdf3"/>
        </w:rPr>
      </w:pPr>
    </w:p>
    <w:p pt14:Unid="ffc9b74a002a4e84be23a154a08fc19b">
      <w:pPr pt14:Unid="c43675f59601479f93d7d99d8034563f">
        <w:spacing w:after="0" w:line="200" w:lineRule="exact" pt14:Unid="e4b28b6e355346b1ade59c1eac6ffecf"/>
        <w:rPr pt14:Unid="f0e9c4530e5d460781637dcc120b3c2c">
          <w:color w:val="auto" pt14:Unid="668b6d9ed60c498f8ff68477a7a0e6a3"/>
          <w:sz w:val="20" pt14:Unid="c09d363207464e17a6078f6070382a59"/>
          <w:szCs w:val="20" pt14:Unid="fa3fada522ea4498ba237573859c1616"/>
        </w:rPr>
      </w:pPr>
    </w:p>
    <w:p pt14:Unid="f6497281bcfc47d68c188cc1f549bd14">
      <w:pPr pt14:Unid="8079d2c127e248f2824da1a25db82f41">
        <w:spacing w:after="0" w:line="200" w:lineRule="exact" pt14:Unid="6268977d60344bd2b6b37d9929a9b731"/>
        <w:rPr pt14:Unid="dc94ca74cece418db011bab57dfdd99f">
          <w:color w:val="auto" pt14:Unid="72ffa54c07814c26be5c68036851076b"/>
          <w:sz w:val="20" pt14:Unid="abc40e03a1744c708cc3ff0a59be3062"/>
          <w:szCs w:val="20" pt14:Unid="61213cb7901749cbb09602354b150529"/>
        </w:rPr>
      </w:pPr>
    </w:p>
    <w:p pt14:Unid="ffcc2c2a2be44b4da7b8f53c106f05fe">
      <w:pPr pt14:Unid="cdd98f11ffe84317a9eaf389845ca3a9">
        <w:spacing w:after="0" w:line="200" w:lineRule="exact" pt14:Unid="1f74c06f9c6e4e24893a704d51ace666"/>
        <w:rPr pt14:Unid="5b832ce29f404aefaaafbf414a89e6e1">
          <w:color w:val="auto" pt14:Unid="99ac6614dc3548dab22e40e96d63b6db"/>
          <w:sz w:val="20" pt14:Unid="b1a03e8d6474460684698c1801de85cc"/>
          <w:szCs w:val="20" pt14:Unid="3c801454f7654579a56fd16085992ff1"/>
        </w:rPr>
      </w:pPr>
    </w:p>
    <w:p pt14:Unid="63ce3decba0b45d8817ec5f49c0746db">
      <w:pPr pt14:Unid="7bb195e4fab84203a59c450c2e74a936">
        <w:spacing w:after="0" w:line="200" w:lineRule="exact" pt14:Unid="4790ff26b00249f5a7f1b86146d3b813"/>
        <w:rPr pt14:Unid="ec7a65e0c1764990b39e72706c16fd06">
          <w:color w:val="auto" pt14:Unid="9df496c3cac54c15881341a8980ec552"/>
          <w:sz w:val="20" pt14:Unid="f3ba255cc0e3439e9cd36095606fc326"/>
          <w:szCs w:val="20" pt14:Unid="063052a7429e42cb834fe924d936b454"/>
        </w:rPr>
      </w:pPr>
    </w:p>
    <w:p pt14:Unid="0a667c3803da4525b78696af33911768">
      <w:pPr pt14:Unid="02a63f200d5b4d2f88300e63689490d4">
        <w:spacing w:after="0" w:line="200" w:lineRule="exact" pt14:Unid="ece27e7ac1f345a1a83508f1795adfd3"/>
        <w:rPr pt14:Unid="4b21df6f39da4892b8f6afc1f88fe7de">
          <w:color w:val="auto" pt14:Unid="4559b413f68248419eaa75ff3f183f44"/>
          <w:sz w:val="20" pt14:Unid="408cee01f087476681cc8315035941b4"/>
          <w:szCs w:val="20" pt14:Unid="af9b2abc5b91458482b0a374d43be3a9"/>
        </w:rPr>
      </w:pPr>
    </w:p>
    <w:p pt14:Unid="87e1d30f49b246c49d10a249dba53fe3">
      <w:pPr pt14:Unid="332d6ab0f0af4167a659e8070a48cc4a">
        <w:spacing w:after="0" w:line="200" w:lineRule="exact" pt14:Unid="34c8142219b84b7fb086b1841a80d726"/>
        <w:rPr pt14:Unid="fc983a635a2b4697b7b54440caeb87d0">
          <w:color w:val="auto" pt14:Unid="e8f84765577d4191bb3b4bfc84cb612f"/>
          <w:sz w:val="20" pt14:Unid="348c57128df94d98a9754ab6acf744e4"/>
          <w:szCs w:val="20" pt14:Unid="8e3103885cdd40a0b36843aa9e7cc61e"/>
        </w:rPr>
      </w:pPr>
    </w:p>
    <w:p pt14:Unid="d640e31e2fa145cd9a4d6103d80d2a60">
      <w:pPr pt14:Unid="869fad50485348fc87c594eab87f7cc5">
        <w:spacing w:after="0" w:line="200" w:lineRule="exact" pt14:Unid="20e4028efdbc45e897f4ed96214c47be"/>
        <w:rPr pt14:Unid="9c0373d2234f4a7780fccbf88d13c85f">
          <w:color w:val="auto" pt14:Unid="03666a4e0f644bccb7517821674328d4"/>
          <w:sz w:val="20" pt14:Unid="84d574c476ff4bb985e19ff6107aa562"/>
          <w:szCs w:val="20" pt14:Unid="5e66fec77e174ea28ff16d677593b8bd"/>
        </w:rPr>
      </w:pPr>
    </w:p>
    <w:p pt14:Unid="5aecdc3b8fb6429ea208baf085036b4d">
      <w:pPr pt14:Unid="658e4a5fbc3d496bb3768b77beac530e">
        <w:spacing w:after="0" w:line="200" w:lineRule="exact" pt14:Unid="25628e26ad0f451eaae788685ce831bd"/>
        <w:rPr pt14:Unid="4a52683f2dfa49ffae7af5effcd69e83">
          <w:color w:val="auto" pt14:Unid="d4bb95b0c46d4f30a58910eb7a0e93e9"/>
          <w:sz w:val="20" pt14:Unid="7ac6e87d62ad440e8cfeba281a434439"/>
          <w:szCs w:val="20" pt14:Unid="028b4da917304fdda6e1dfc7e85d85c7"/>
        </w:rPr>
      </w:pPr>
    </w:p>
    <w:p pt14:Unid="8f34bcdf19a4488990650dd83e337aa6">
      <w:pPr pt14:Unid="557d4fb68a7c47b990b1f4de688fb12e">
        <w:spacing w:after="0" w:line="200" w:lineRule="exact" pt14:Unid="6681f2bd54ad46e5a746b7965ecd8061"/>
        <w:rPr pt14:Unid="61a5ea22eb864f95bb8a43a533998570">
          <w:color w:val="auto" pt14:Unid="7ad68fb0b9664e2680be3162544f23fb"/>
          <w:sz w:val="20" pt14:Unid="f8463a9a66ef46258a899af81ed07c4e"/>
          <w:szCs w:val="20" pt14:Unid="12957e712a4c49c49e2febec357400c2"/>
        </w:rPr>
      </w:pPr>
    </w:p>
    <w:p pt14:Unid="4f52cfa9658b477ba5d3569794bbe82b">
      <w:pPr pt14:Unid="e64b9db040424a34b10b77f367f34d6f">
        <w:spacing w:after="0" w:line="296" w:lineRule="exact" pt14:Unid="3616f3dcc38d45d995f05882dba8fba4"/>
        <w:rPr pt14:Unid="f502b0e64e6b43c8aaa10aa211dcd091">
          <w:color w:val="auto" pt14:Unid="c8b5ddf5926048c084598b1a5c755d68"/>
          <w:sz w:val="20" pt14:Unid="48bddba7ef804f2dbc2796a4148df811"/>
          <w:szCs w:val="20" pt14:Unid="f27aad63aefc42b5adb8c73010d56c96"/>
        </w:rPr>
      </w:pPr>
    </w:p>
    <w:p pt14:Unid="75299e1801d74626bee027fd766f98f1">
      <w:pPr pt14:Unid="207ed7a7eeb247d88ba3fecdac1f7f01">
        <w:spacing w:after="0" pt14:Unid="0222f1514c2d42e5ba678fee1e256747"/>
        <w:ind w:right="6" pt14:Unid="3d85c6b9d93e4a8cbb1a22f5c4c99d12"/>
        <w:jc w:val="center" pt14:Unid="d6a6e757786b4e63b6a4ffe23b8826c5"/>
        <w:rPr pt14:Unid="cd21ad249c4a47edbbdebd996ab00e55">
          <w:color w:val="auto" pt14:Unid="9c61d8ed04904fd99950c83e22a0aaed"/>
          <w:sz w:val="20" pt14:Unid="6ebaff71be364c1fb585f21c2b41454e"/>
          <w:szCs w:val="20" pt14:Unid="33b1768a76854de39bc1768440e68b56"/>
        </w:rPr>
      </w:pPr>
      <w:r>
        <w:rPr pt14:Unid="a537d6ad2cf64ea0b838557882299b0d">
          <w:rFonts w:ascii="Arial" w:hAnsi="Arial" w:eastAsia="Arial" w:cs="Arial" pt14:Unid="3c726c513e3c47f58a0db29a092416a0"/>
          <w:b w:val="1" pt14:Unid="78cd3440a2a64df296171106d096bc9b"/>
          <w:bCs w:val="1" pt14:Unid="092638fa1b6640a594c0b4f283d6a99f"/>
          <w:color w:val="auto" pt14:Unid="559a17aa0bd34b748c2869468676f6c9"/>
          <w:sz w:val="20" pt14:Unid="0aa4eb067f3f4313b996e2765b251e60"/>
          <w:szCs w:val="20" pt14:Unid="db584316ea0f40bfb0126dd99013226c"/>
        </w:rPr>
        <w:t xml:space="preserve">Figura 7.14: </w:t>
      </w:r>
      <w:r>
        <w:rPr pt14:Unid="1260cd6d41584b6b8607bcee15969d5c">
          <w:rFonts w:ascii="Arial" w:hAnsi="Arial" w:eastAsia="Arial" w:cs="Arial" pt14:Unid="ea167ccb49104f8f9a1df49cd5292f81"/>
          <w:color w:val="auto" pt14:Unid="07404e5063014b2492a3aabfac1fd462"/>
          <w:sz w:val="20" pt14:Unid="a5ab8d92b6d442b79cd22d4996513c09"/>
          <w:szCs w:val="20" pt14:Unid="9f7076dc0c3148b29d86351716d53685"/>
        </w:rPr>
        <w:t>Archivo Versions.props con las versiones de los microservicios.</w:t>
      </w:r>
    </w:p>
    <w:p pt14:Unid="bd4a41c7b36f444c97466bb8a398a7b4">
      <w:pPr pt14:Unid="3e97c5bb99184aa69439786dbdd33d33">
        <w:spacing w:after="0" w:line="20" w:lineRule="exact" pt14:Unid="8c62cb62e2bf4f4dad1436a3486a3eea"/>
        <w:rPr pt14:Unid="24a92fecf1084983af989a726f13c010">
          <w:color w:val="auto" pt14:Unid="d3082b6943674a8e857488db4e0c6279"/>
          <w:sz w:val="20" pt14:Unid="e5c41e9ddbb44fe0817fba2e77f75fcf"/>
          <w:szCs w:val="20" pt14:Unid="1906a9d322714c45bfabcbf57fbc06b4"/>
        </w:rPr>
      </w:pPr>
    </w:p>
    <w:p pt14:Unid="1218be53162f4b189c0548005ccffc00">
      <w:pPr pt14:Unid="0e248893c5ee4af9a9f4b8492b4d22a6">
        <w:spacing w:after="0" w:line="200" w:lineRule="exact" pt14:Unid="e666cd3d36e3454f94af99c70c115055"/>
        <w:rPr pt14:Unid="1b450935cf094855941adb8040f10b9e">
          <w:color w:val="auto" pt14:Unid="69693d22d4a64461ac9f0f70bca0107f"/>
          <w:sz w:val="20" pt14:Unid="002625709a4a48ffa91dd5048f157706"/>
          <w:szCs w:val="20" pt14:Unid="df08d48f412045ca8d9581824f47a881"/>
        </w:rPr>
      </w:pPr>
    </w:p>
    <w:p pt14:Unid="2bae8e3ef3c747ffae18d949356c8cea">
      <w:pPr pt14:Unid="e14016461d234fd696fa9692e4dc7055">
        <w:spacing w:after="0" w:line="200" w:lineRule="exact" pt14:Unid="ba23fe521b1c424ba9109cde4afbd2bb"/>
        <w:rPr pt14:Unid="4415f235cc20463f91edd40739688fd3">
          <w:color w:val="auto" pt14:Unid="de2918559e4545c0a4b4a0d26ca17a06"/>
          <w:sz w:val="20" pt14:Unid="37c2b58eb60941a9b4c7535bd93634a3"/>
          <w:szCs w:val="20" pt14:Unid="fa1eafd5c86f47d782b52668a3a1ad3a"/>
        </w:rPr>
      </w:pPr>
    </w:p>
    <w:p pt14:Unid="119853fa0b5a4e1487506482f477ca40">
      <w:pPr pt14:Unid="9411158d375f4a1ebe0a793004f58643">
        <w:spacing w:after="0" w:line="200" w:lineRule="exact" pt14:Unid="2f0b62af56124c88b3e72e6806eaa291"/>
        <w:rPr pt14:Unid="3c71e8e424cb4618a7f17a1be7d87042">
          <w:color w:val="auto" pt14:Unid="c07ec4b38a6a4020ab92da930d017f20"/>
          <w:sz w:val="20" pt14:Unid="c4f0cc1ab10243a8a176493adc9813d8"/>
          <w:szCs w:val="20" pt14:Unid="1b0d563f2d0d4cb4b1d193c8b2f2a014"/>
        </w:rPr>
      </w:pPr>
    </w:p>
    <w:p pt14:Unid="f60e2350565144bfa7c2b083cfd5234f">
      <w:pPr pt14:Unid="e0fd45018b3d461bb9397f6ebac18ec8">
        <w:spacing w:after="0" w:line="200" w:lineRule="exact" pt14:Unid="be6f31656d8941d7bfc9412a91995372"/>
        <w:rPr pt14:Unid="0838a081897248198d67603604d6c40c">
          <w:color w:val="auto" pt14:Unid="c8dbaffbedb04810ae618f34e4331d98"/>
          <w:sz w:val="20" pt14:Unid="243142176efb4f848690a992392d57c3"/>
          <w:szCs w:val="20" pt14:Unid="69384d6e0fd4459eaa085651f92cc2d3"/>
        </w:rPr>
      </w:pPr>
    </w:p>
    <w:p pt14:Unid="9a16c5635ffc4eaca5498d2635ede2f6">
      <w:pPr pt14:Unid="a271d4901fa14f00a5ed45b421ff2167">
        <w:spacing w:after="0" w:line="200" w:lineRule="exact" pt14:Unid="9c781c5f614f4f308c863cd0c3ebc06e"/>
        <w:rPr pt14:Unid="62342b7dd8e24c209d500034b88be7d5">
          <w:color w:val="auto" pt14:Unid="5a20aaa7b0af4ce49ad56bfc65f39006"/>
          <w:sz w:val="20" pt14:Unid="9008e5c2029841bab8566683d26dd223"/>
          <w:szCs w:val="20" pt14:Unid="0e566639f1ec492fab5f0c4dfac47519"/>
        </w:rPr>
      </w:pPr>
    </w:p>
    <w:p pt14:Unid="3f97f5da1820424da41930603e126096">
      <w:pPr pt14:Unid="586a3424f23b46c88e1ff1d81ec89985">
        <w:spacing w:after="0" w:line="200" w:lineRule="exact" pt14:Unid="43f94ad604d5414798b53fa8de1c69ba"/>
        <w:rPr pt14:Unid="47f263467ef14624a50a5d05a836d2bd">
          <w:color w:val="auto" pt14:Unid="a7374cb205784deba85d6a77d275c343"/>
          <w:sz w:val="20" pt14:Unid="41b57fb3f5d344c3b366cdf8152503eb"/>
          <w:szCs w:val="20" pt14:Unid="876300d8da294907aa2d095f63fedd2b"/>
        </w:rPr>
      </w:pPr>
    </w:p>
    <w:p pt14:Unid="ca5433d09320415e9161764df691a80e">
      <w:pPr pt14:Unid="8c68d240cf4e4f27827fa2d2ca9db09d">
        <w:spacing w:after="0" w:line="200" w:lineRule="exact" pt14:Unid="8852bdd40ddc4024bd7c69d4f8e0cbc1"/>
        <w:rPr pt14:Unid="d90d9590a8b841cc8624f92d1b256bcf">
          <w:color w:val="auto" pt14:Unid="1aa5123576b2404c8a9ad033ee9a959b"/>
          <w:sz w:val="20" pt14:Unid="0cd6e1334030452d9d2b654e883f30dc"/>
          <w:szCs w:val="20" pt14:Unid="01045a1d2bdd47f79b753bd89c180f70"/>
        </w:rPr>
      </w:pPr>
    </w:p>
    <w:p pt14:Unid="3e08f23994cd438ebfd4ca030b5768f0">
      <w:pPr pt14:Unid="5513b23cdfec48399d8e5d9884af561f">
        <w:spacing w:after="0" w:line="200" w:lineRule="exact" pt14:Unid="2db55a1d20a54eec880317ff86d4b20f"/>
        <w:rPr pt14:Unid="71028c5b3b454cddaed467d35d7b3ebc">
          <w:color w:val="auto" pt14:Unid="ae8a16c564e045c2bdc4ab74b2b280ec"/>
          <w:sz w:val="20" pt14:Unid="6ce363efd147407fba0a610c9ecc6909"/>
          <w:szCs w:val="20" pt14:Unid="781c3d558ba84051befdf244774d69ca"/>
        </w:rPr>
      </w:pPr>
    </w:p>
    <w:p pt14:Unid="a4ddae42ae524eb3b1ec9a76037f5273">
      <w:pPr pt14:Unid="f6b764e1706343c1b46cec6822419069">
        <w:spacing w:after="0" w:line="200" w:lineRule="exact" pt14:Unid="0ecf0c6a50024d128611d60071c24578"/>
        <w:rPr pt14:Unid="e92b1f4834d14da8bc3077a9124d5c50">
          <w:color w:val="auto" pt14:Unid="9ba3048f2f9848a696215cbb21e2439e"/>
          <w:sz w:val="20" pt14:Unid="3cae91f6625d4a719cc981a8b785e8fb"/>
          <w:szCs w:val="20" pt14:Unid="0b309879518e42fdab48aad84efd4701"/>
        </w:rPr>
      </w:pPr>
    </w:p>
    <w:p pt14:Unid="63c05480b1774dbaa2d115aa0f9aa150">
      <w:pPr pt14:Unid="c6cfdd4f98314e6998b44b1692fcb2a2">
        <w:spacing w:after="0" w:line="200" w:lineRule="exact" pt14:Unid="b5ab0d7df1e149cd89a6603b6b72dcd7"/>
        <w:rPr pt14:Unid="535b731f4f7d471c8a333973abcb36cf">
          <w:color w:val="auto" pt14:Unid="1a8edb27f62d4a10bdf759f1fb569300"/>
          <w:sz w:val="20" pt14:Unid="0dde97e3f70b4a34826422a0ff83b081"/>
          <w:szCs w:val="20" pt14:Unid="fd80be4585504fdb97f205d89a2ddd3e"/>
        </w:rPr>
      </w:pPr>
    </w:p>
    <w:p pt14:Unid="2cbef33d007d4da290c6ff291b827550">
      <w:pPr pt14:Unid="82ce54a3314542e0adeec5d12dc58d80">
        <w:spacing w:after="0" w:line="239" w:lineRule="exact" pt14:Unid="b6376de6d7004e1dbc53a44ea5585a0a"/>
        <w:rPr pt14:Unid="2821b135c4d04e849c2143fbc6883522">
          <w:color w:val="auto" pt14:Unid="fecd078975524ea2abfc0ffa9bf51802"/>
          <w:sz w:val="20" pt14:Unid="0febe882a1124018ad0a7831e33f1277"/>
          <w:szCs w:val="20" pt14:Unid="6ab5b4c24ddc4de3873f4c4442010ac4"/>
        </w:rPr>
      </w:pPr>
    </w:p>
    <w:p pt14:Unid="75d8002ff1a84b04bff7ad86284ecc36">
      <w:pPr pt14:Unid="0c8e60288a854dd0b8d70ae1f6340c39">
        <w:spacing w:after="0" w:line="226" w:lineRule="auto" pt14:Unid="559d6a26546f4848907d7df2d121cef2"/>
        <w:ind w:left="260" w:right="266" w:firstLine="243" pt14:Unid="2987438b502f46ba9a774bede6ebff55"/>
        <w:rPr pt14:Unid="658b3c0904b54a328c6e97e51a7da72b">
          <w:color w:val="auto" pt14:Unid="b42ac4f1fafb49f9b367e3062e08d9a1"/>
          <w:sz w:val="20" pt14:Unid="7b754e44d362457483110739ba68804b"/>
          <w:szCs w:val="20" pt14:Unid="1d71935e7e0d481da480af7fe8e544a1"/>
        </w:rPr>
      </w:pPr>
      <w:r>
        <w:rPr pt14:Unid="1e333077f9db47bf93d7b519a9fd624c">
          <w:rFonts w:ascii="Arial" w:hAnsi="Arial" w:eastAsia="Arial" w:cs="Arial" pt14:Unid="fd4c8585f7214e329a6be4ebe71e7bcf"/>
          <w:color w:val="auto" pt14:Unid="89d0807e3e0c4462b49361c738a0c638"/>
          <w:sz w:val="27" pt14:Unid="71932bc6276d46d594308cbbc17b7df1"/>
          <w:szCs w:val="27" pt14:Unid="df813e8d2c654b56a546c0473c75e2cd"/>
          <w:vertAlign w:val="superscript" pt14:Unid="aec970cae8bf4238a416be85061d99d6"/>
        </w:rPr>
        <w:t>2</w:t>
      </w:r>
      <w:r>
        <w:rPr pt14:Unid="ae53e65cb3af4d5ab6b36879b87e7e41">
          <w:rFonts w:ascii="Arial" w:hAnsi="Arial" w:eastAsia="Arial" w:cs="Arial" pt14:Unid="387a11fe911646c2ac4889fbf81557da"/>
          <w:color w:val="auto" pt14:Unid="c902e1613465467eb8d1be0d36466529"/>
          <w:sz w:val="18" pt14:Unid="798efe7a94604ba58d0e999fe52972f1"/>
          <w:szCs w:val="18" pt14:Unid="e8a6fcdcb4a6416894b3b368963a5dbb"/>
        </w:rPr>
        <w:t xml:space="preserve"> Common MSBuild properties and items with Directory.Build.props: https://www.thomaslevesque.com/2017/09/18/common-msbuild-properties-and-items-with-directory-build-props/</w:t>
      </w:r>
    </w:p>
    <w:p pt14:Unid="0b1a6f1ef0344e38816b18d44c4be70a">
      <w:pPr pt14:Unid="a90c7003d70a41f9a8b07a96b200e715"/>
    </w:p>
    <w:p pt14:Unid="1ce7776c692f4f15b32616e69cea132d">
      <w:pPr pt14:Unid="279f1544d37a4ebf90b7573f1fd49d12">
        <w:tabs pt14:Unid="3f459a591605419dbb909a9aeb354ff6">
          <w:tab w:val="left" w:leader="none" w:pos="2900" pt14:Unid="1b6e53f8733644a5a7b18f9f148ba777"/>
        </w:tabs>
        <w:spacing w:after="0" pt14:Unid="16ab20794d5f4baa8b731eeb66596c2d"/>
        <w:ind w:left="260" pt14:Unid="23beb0f5ef4e484ca75dd9b637057ab3"/>
        <w:rPr pt14:Unid="c1c785840115465a95bfc6f09927d4d1">
          <w:color w:val="auto" pt14:Unid="d0dad410551449c4a3697ad9c04212a9"/>
          <w:sz w:val="20" pt14:Unid="d3d6f7b069ce42ffbfb4f906276c7c6d"/>
          <w:szCs w:val="20" pt14:Unid="58d1647d54834dc28952655bf1dc076f"/>
        </w:rPr>
      </w:pPr>
      <w:r>
        <w:rPr pt14:Unid="3e1781b046fd499fade74eafe06048f0">
          <w:rFonts w:ascii="Arial" w:hAnsi="Arial" w:eastAsia="Arial" w:cs="Arial" pt14:Unid="27962bd2111549c78c54366cdf3ede10"/>
          <w:b w:val="1" pt14:Unid="17a09b29d41b459cbbf9ba7e86fdcc1b"/>
          <w:bCs w:val="1" pt14:Unid="cd9dcc30b4bf46899c5c4967063b7154"/>
          <w:color w:val="auto" pt14:Unid="050c3a013cbb4837baa02ef587df7b21"/>
          <w:sz w:val="18" pt14:Unid="9b38d4e43e24439aa7c71cd285ebfe09"/>
          <w:szCs w:val="18" pt14:Unid="2b43b9200fcc4cbf9f21932da674ea68"/>
        </w:rPr>
        <w:t>62</w:t>
      </w:r>
      <w:r>
        <w:rPr pt14:Unid="df5c88735bfc4557be76dc9ef58f5070">
          <w:color w:val="auto" pt14:Unid="71116a27614d422ebac8dbe6568b9f38"/>
          <w:sz w:val="20" pt14:Unid="9826980c18a64b7c8a33bb5c892d1757"/>
          <w:szCs w:val="20" pt14:Unid="8bae0452a71942cbb1e88d3f1e61cfa4"/>
        </w:rPr>
        <w:tab pt14:Unid="2d5619c2215441b4b11ef9076cca752d"/>
      </w:r>
      <w:r>
        <w:rPr pt14:Unid="1c8d87c2f87a403fa9c2b0fe1d7d8f2b">
          <w:rFonts w:ascii="Arial" w:hAnsi="Arial" w:eastAsia="Arial" w:cs="Arial" pt14:Unid="5267602e936248509ba9de2bc0f1677d"/>
          <w:color w:val="auto" pt14:Unid="91f54657b4bf4d12a59a72496e4bade1"/>
          <w:sz w:val="19" pt14:Unid="7364c94aebf14f7c98c86c6742f80f69"/>
          <w:szCs w:val="19" pt14:Unid="8d59e16be4504d209fec05bdd28c89e4"/>
        </w:rPr>
        <w:t>Diseño e implementación de la solución basada en microservicios</w:t>
      </w:r>
    </w:p>
    <w:p pt14:Unid="8e4657a5fcce4d7db64ea3abd5eb1f66">
      <w:pPr pt14:Unid="a1a450a81219498a95217510cca518c0">
        <w:spacing w:after="0" w:line="20" w:lineRule="exact" pt14:Unid="cd7b8e948cd44114ad908091576f9503"/>
        <w:rPr pt14:Unid="60aec31a819843e7a697c7d4174ba743">
          <w:color w:val="auto" pt14:Unid="c95e151f0d7449cb88f8d17350d54c04"/>
          <w:sz w:val="20" pt14:Unid="945b7b2bd1474ca29b2717b89abc4321"/>
          <w:szCs w:val="20" pt14:Unid="c22f371e1e324068a128f7431816b0e9"/>
        </w:rPr>
      </w:pPr>
    </w:p>
    <w:p pt14:Unid="8f1fef017d7b437eaabacd5b662acbbc">
      <w:pPr pt14:Unid="c15196e13b654207b285edbbb4048765">
        <w:spacing w:after="0" w:line="200" w:lineRule="exact" pt14:Unid="64252d80c95e4439b9b7f911b7f79108"/>
        <w:rPr pt14:Unid="5905443b0d32406f89227e4f85ab5bc7">
          <w:color w:val="auto" pt14:Unid="93c8d02d306c4b06a6ca77c9e92e8c16"/>
          <w:sz w:val="20" pt14:Unid="4644b896804b4ef18874aa094b6263f8"/>
          <w:szCs w:val="20" pt14:Unid="7cecd94bf403427494e756120ae424d9"/>
        </w:rPr>
      </w:pPr>
    </w:p>
    <w:p pt14:Unid="1597c715012c4e959ddb742686cf2147">
      <w:pPr pt14:Unid="627f0aea9dea489db496cc24c63af852">
        <w:spacing w:after="0" w:line="300" w:lineRule="exact" pt14:Unid="67ab1c59afe7456393224a2492669972"/>
        <w:rPr pt14:Unid="696649314c5e4d15a09dcb399bb5e617">
          <w:color w:val="auto" pt14:Unid="fdd8a75cc43e4009aa9dfb27487b4c0e"/>
          <w:sz w:val="20" pt14:Unid="dde699795d724dcfa481557d15347c5c"/>
          <w:szCs w:val="20" pt14:Unid="39d0203759d9495fafb61a7e605e9a5a"/>
        </w:rPr>
      </w:pPr>
    </w:p>
    <w:p pt14:Unid="16ea9c93e4944f04b335a83c8a32c610">
      <w:pPr pt14:Unid="119c1232005e4844b7e5befa6747086a">
        <w:spacing w:after="0" pt14:Unid="cf1c1191499f48d392bfb75b00b36cb0"/>
        <w:ind w:left="260" pt14:Unid="e118217785634adb890c2cee1f1ec4bf"/>
        <w:rPr pt14:Unid="a935418ab3e545118649d826e975d8d7">
          <w:color w:val="auto" pt14:Unid="481502d9fc184a34af1235095fba5ae7"/>
          <w:sz w:val="20" pt14:Unid="88a39c2217c04cfcba34ae4ac1b1f364"/>
          <w:szCs w:val="20" pt14:Unid="3c2fb125e0224b0c99bc3273eef3b0e5"/>
        </w:rPr>
      </w:pPr>
      <w:r>
        <w:rPr pt14:Unid="4346cb6fe52743f8bba679d44a7fecae">
          <w:rFonts w:ascii="Arial" w:hAnsi="Arial" w:eastAsia="Arial" w:cs="Arial" pt14:Unid="68fd830b68074c40b85ef38035f7dba7"/>
          <w:color w:val="auto" pt14:Unid="0f8b91a6cee44dd7b8711d63a25f6361"/>
          <w:sz w:val="29" pt14:Unid="46d4a933c2fe4bd4ba77958c4f7f5b5b"/>
          <w:szCs w:val="29" pt14:Unid="19f2009e9a6f4b4cab7844e9d4015106"/>
        </w:rPr>
        <w:t>7.4 Adaptación de la interfaz de usuario</w:t>
      </w:r>
    </w:p>
    <w:p pt14:Unid="c05f1288b22e46a8a4976ef570359a21">
      <w:pPr pt14:Unid="4a84078965d84a02a266fdf7f2f5f32e">
        <w:spacing w:after="0" w:line="20" w:lineRule="exact" pt14:Unid="e2f437be5e464a69b666991c3ae5e5b0"/>
        <w:rPr pt14:Unid="f1f8c92e03ac4ef183dbcca7004d8ddc">
          <w:color w:val="auto" pt14:Unid="026f86a3ac8c446f981102f8b2446077"/>
          <w:sz w:val="20" pt14:Unid="b3c4b2f1e2ce4c239fafd4930e5e1499"/>
          <w:szCs w:val="20" pt14:Unid="a5c767743f784f6d80e0337ae16da3a0"/>
        </w:rPr>
      </w:pPr>
    </w:p>
    <w:p pt14:Unid="33447df771a14eeaa119bc531db911dd">
      <w:pPr pt14:Unid="caa8f9d66b2f4e35ad4bd5460638509b">
        <w:spacing w:after="0" w:line="348" w:lineRule="exact" pt14:Unid="12679fe858474813804315879a6c493e"/>
        <w:rPr pt14:Unid="5edf73751f0641be958373c3f4695956">
          <w:color w:val="auto" pt14:Unid="5ce320454b1d463fb46d40e8175d48db"/>
          <w:sz w:val="20" pt14:Unid="66ee49a15b6a49109e0b61664a5339ac"/>
          <w:szCs w:val="20" pt14:Unid="e2ce8f7a6663427883136726a75f8c70"/>
        </w:rPr>
      </w:pPr>
    </w:p>
    <w:p pt14:Unid="8c80e22dac5e4869ad2d4ae45f313e04">
      <w:pPr pt14:Unid="768faec5289d4f419be63960ec446b44">
        <w:spacing w:after="0" w:line="260" w:lineRule="auto" pt14:Unid="bff5692f10cf462b98deb02239b09245"/>
        <w:ind w:left="260" w:right="266" w:firstLine="339" pt14:Unid="7eca0d7c6aba4871bcda8db11ce405b0"/>
        <w:jc w:val="both" pt14:Unid="5a9a30fc90d24ef2b715c79c62e75346"/>
        <w:rPr pt14:Unid="31f6b0c09003438eacb0f61b29a265b7">
          <w:color w:val="auto" pt14:Unid="f4ee740c91b44fd3b916451b10626ca6"/>
          <w:sz w:val="20" pt14:Unid="b025a402c9484a2fa2a5731be46ba931"/>
          <w:szCs w:val="20" pt14:Unid="b1c44c1a04e94830a4531cb618545b63"/>
        </w:rPr>
      </w:pPr>
      <w:r>
        <w:rPr pt14:Unid="90870a3582684bb2a04e70d129433597">
          <w:rFonts w:ascii="Arial" w:hAnsi="Arial" w:eastAsia="Arial" w:cs="Arial" pt14:Unid="e459d105efb4480fb833c06ee3b800f5"/>
          <w:color w:val="auto" pt14:Unid="bee7dc1037c94bc7b8f63743d224170a"/>
          <w:sz w:val="22" pt14:Unid="4684d9e935ea45e98913aa4f9da4e0b8"/>
          <w:szCs w:val="22" pt14:Unid="0b9771d7596a4f959d36f50ff04c5812"/>
        </w:rPr>
        <w:t>Para que la UI emplee los microservicios que se han creado se debe sustituir el proxy monolítico por los proxies de los microservicios de Seguridad, Incidencias y Pedidos. Esto se hace eliminando el paquete NuGet del proxy monolítico e instalando los tres paquetes nuevos.</w:t>
      </w:r>
    </w:p>
    <w:p pt14:Unid="9c2c67f319174c5182aac0e6c42152c2">
      <w:pPr pt14:Unid="793817ecdaee447f93cb90c1e14760fd">
        <w:spacing w:after="0" w:line="82" w:lineRule="exact" pt14:Unid="a122e0c28fa549ae80704046232daf1e"/>
        <w:rPr pt14:Unid="a22ca8463a1941ecb09e9a45ddd45ce3">
          <w:color w:val="auto" pt14:Unid="4e573b1796f2480d84c4a185bdf6ee02"/>
          <w:sz w:val="20" pt14:Unid="f67f012021364b37857db28334b44ee9"/>
          <w:szCs w:val="20" pt14:Unid="12f614a17bf54e82a13805944ca539f2"/>
        </w:rPr>
      </w:pPr>
    </w:p>
    <w:p pt14:Unid="442568b66603413fa0250502f8c160f5">
      <w:pPr pt14:Unid="3105e03b4e1b47b7a88b9d8f9c0d5e8a">
        <w:spacing w:after="0" w:line="259" w:lineRule="auto" pt14:Unid="dc981499e5794985a16471e688ff7935"/>
        <w:ind w:left="260" w:right="266" w:firstLine="339" pt14:Unid="0b845c948ad34379abc83b21a5fdc124"/>
        <w:jc w:val="both" pt14:Unid="5839d1fe43574747856b8b11f0760fc9"/>
        <w:rPr pt14:Unid="5c24440200e14fae8b04e8df6f5ac2db">
          <w:rFonts w:ascii="Arial" w:hAnsi="Arial" w:eastAsia="Arial" w:cs="Arial" pt14:Unid="220387130787491f85aa4cffcd67188e"/>
          <w:color w:val="auto" pt14:Unid="3b6cef5410524304b7b92b240956a462"/>
          <w:sz w:val="22" pt14:Unid="4b674340b3404551a3deb0818aa0fb66"/>
          <w:szCs w:val="22" pt14:Unid="e1f536980f6f4825a7e765b019bd27b6"/>
        </w:rPr>
      </w:pPr>
      <w:r>
        <w:rPr pt14:Unid="49a16de4f62940cfb6e6e0b8fd4ac1a4">
          <w:rFonts w:ascii="Arial" w:hAnsi="Arial" w:eastAsia="Arial" w:cs="Arial" pt14:Unid="3b78169893d84ff9a424eaf18d10b023"/>
          <w:color w:val="auto" pt14:Unid="3983b06e01c644399eb8431d5c6c30f5"/>
          <w:sz w:val="22" pt14:Unid="e7db581ff9684960a7a712444aaf0f8a"/>
          <w:szCs w:val="22" pt14:Unid="a681fea0cc4a4968baadd367beba8001"/>
        </w:rPr>
        <w:t>Una vez hecho esto, habrá que corregir las referencias a diferentes espacios de nom-bres. Los espacios de nombre de la solución monolítica a la solución basada en microser-vicios se han modificado para distinguir clases de ambas soluciones que se llaman igual. Otro cambio que se debe realizar, como muestra la figura 7.15 es invocar el código para resolver las interfaces de contratos con los proxies.</w:t>
      </w:r>
    </w:p>
    <w:p pt14:Unid="6204affeadce406f91c155ae8d9296b9">
      <w:pPr pt14:Unid="db753f018bb94d858309d33866cb02b0">
        <w:spacing w:after="0" w:line="20" w:lineRule="exact" pt14:Unid="9178b23f095a4ea393e7c5615dff3611"/>
        <w:rPr pt14:Unid="7fca24b04b6e413697368c1a360f9400">
          <w:color w:val="auto" pt14:Unid="c6a99efbf7bc4a1ea6b2a5fafefcbbca"/>
          <w:sz w:val="20" pt14:Unid="5af4c7fb5bb74a48892df4ef71f8f4ff"/>
          <w:szCs w:val="20" pt14:Unid="81acad992b5c411992894afb784d0a7a"/>
        </w:rPr>
      </w:pPr>
      <w:r>
        <w:rPr pt14:Unid="2264b861eafa46ef8a6833fbb4b193da">
          <w:color w:val="auto" pt14:Unid="ab83d5d1f48143e19e2aedf8ad459762"/>
          <w:sz w:val="20" pt14:Unid="8867e7c674c54789b8b445ebab717a99"/>
          <w:szCs w:val="20" pt14:Unid="f1e15b8e46ee47e1b7d447ff05c28b8c"/>
        </w:rPr>
        <w:drawing pt14:Unid="22f77ce2bc204650bb605dab8de6440a" pt14:SHA1Hash="c2fa6fc6abd9733a370a17248505003edbe2de2f">
          <wp:anchor simplePos="0" relativeHeight="251657728" behindDoc="1" locked="0" layoutInCell="0" allowOverlap="1" pt14:Unid="44075c0f01254717aa3e4968d92f4d74">
            <wp:simplePos x="0" y="0" pt14:Unid="21346fa706264240b78ca35dbaf962b1"/>
            <wp:positionH relativeFrom="column" pt14:Unid="1ca9b960e49b4e16a5eb2bf78d4372e2">
              <wp:posOffset pt14:Unid="9f1d19f551d841afa3e708f2760f4a33">252730</wp:posOffset>
            </wp:positionH>
            <wp:positionV relativeFrom="paragraph" pt14:Unid="b870b31740404705bd472d67f97a11ff">
              <wp:posOffset pt14:Unid="e697cce8a3d041bb8693655196445178">201295</wp:posOffset>
            </wp:positionV>
            <wp:extent cx="5226050" cy="4039235" pt14:Unid="3ef2b4561d224ee69e915b99e8164812"/>
            <wp:wrapNone pt14:Unid="4bb7d029e7044ff98215e23f93454d62"/>
            <wp:docPr id="70" name="Picture 281" pt14:Unid="2fae50ba78f44f6eb0df254215273837"/>
            <wp:cNvGraphicFramePr pt14:Unid="2a6abdb188ab454a805b91047d5e55bf">
              <a:graphicFrameLocks xmlns:a="http://schemas.openxmlformats.org/drawingml/2006/main" noChangeAspect="1" pt14:Unid="4a590ea0c117485ab53ac71d425f95e5"/>
            </wp:cNvGraphicFramePr>
            <a:graphic xmlns:a="http://schemas.openxmlformats.org/drawingml/2006/main" pt14:Unid="e897d3f5bbc348209fc2b9d7c3fa94cd">
              <a:graphicData uri="http://schemas.openxmlformats.org/drawingml/2006/picture" pt14:Unid="de65a0df523847f9a08c8c96ae744cbf">
                <pic:pic xmlns:pic="http://schemas.openxmlformats.org/drawingml/2006/picture" pt14:Unid="c9bd633986d54a3dbb265322aa16e1d0">
                  <pic:nvPicPr pt14:Unid="68bc246837de46989124326a0fec0bc1">
                    <pic:cNvPr id="0" name="Picture 281" pt14:Unid="b86bddcccac84133b5ae4bc4d56b7dee"/>
                    <pic:cNvPicPr pt14:Unid="49968162306e4f74a831dd4b3ef19884">
                      <a:picLocks noChangeAspect="1" noChangeArrowheads="1" pt14:Unid="2b9cba99c7e04e5a992602d84ea15181"/>
                    </pic:cNvPicPr>
                  </pic:nvPicPr>
                  <pic:blipFill pt14:Unid="22b479e5bd0849c3bf152e8f3fcb36c3">
                    <a:blip r:embed="rId76" pt14:Unid="7938ec8cf86d4c86ab5f35dd595b7455">
                      <a:extLst pt14:Unid="f43d948101674277b60a743d4ea53394">
                        <a:ext uri="{28A0092B-C50C-407E-A947-70E740481C1C}" pt14:Unid="f4a90adbf25a48478a60fcd51f5f9fce"/>
                      </a:extLst>
                    </a:blip>
                    <a:srcRect pt14:Unid="80f289b4b64d4a319ed9dfdb2243a94c"/>
                    <a:stretch pt14:Unid="be2f560a07314ed88476d908634fdb80">
                      <a:fillRect pt14:Unid="3d625718cb1f4df5b6ec7e0357942b64"/>
                    </a:stretch>
                  </pic:blipFill>
                  <pic:spPr bwMode="auto" pt14:Unid="bd713875fa25404ab4366fa703105a5d">
                    <a:xfrm pt14:Unid="404cbf445dbd4ce3bb4d26de071e506b">
                      <a:off x="0" y="0" pt14:Unid="23f384f534e44f2daa619e6115a13a26"/>
                      <a:ext cx="5226050" cy="4039235" pt14:Unid="4e63a5274f744056be65e02b9f994d05"/>
                    </a:xfrm>
                    <a:prstGeom prst="rect" pt14:Unid="c099b72c176c422eb51d4818ea66a7ad">
                      <a:avLst pt14:Unid="63c59868bd034d1181cf66ca2d1ba8cd"/>
                    </a:prstGeom>
                    <a:noFill pt14:Unid="edce2599aa09403ba54cf4438cb6b37e"/>
                  </pic:spPr>
                </pic:pic>
              </a:graphicData>
            </a:graphic>
          </wp:anchor>
        </w:drawing>
      </w:r>
    </w:p>
    <w:p pt14:Unid="1acc9f53cc054d06b025769485e86e10">
      <w:pPr pt14:Unid="72cb9341fe3e4e21998123cfe1aaac1f">
        <w:spacing w:after="0" w:line="200" w:lineRule="exact" pt14:Unid="f244e32009bd465b8754412842645b14"/>
        <w:rPr pt14:Unid="4eb621f6d56b49f7a82e55e50a6f9390">
          <w:color w:val="auto" pt14:Unid="df52496f75944f7fb12de4334bff4bbb"/>
          <w:sz w:val="20" pt14:Unid="6f05296a06dc4acd99c1babedd2de250"/>
          <w:szCs w:val="20" pt14:Unid="bc5079bcbc5949138c044f26fece99ef"/>
        </w:rPr>
      </w:pPr>
    </w:p>
    <w:p pt14:Unid="4f34fdd81b204a6096d1075e4cc0fa89">
      <w:pPr pt14:Unid="6996439a3f9f4337af8345b4258dcaf9">
        <w:spacing w:after="0" w:line="200" w:lineRule="exact" pt14:Unid="a462e392dc074bb98601e5eb90cb5e46"/>
        <w:rPr pt14:Unid="3ba9d675fbd74deb9ad1e4820113c07c">
          <w:color w:val="auto" pt14:Unid="883dcc78e1ca4444860f4d0c923bb5d0"/>
          <w:sz w:val="20" pt14:Unid="de0fa2e28daf473eb45d3ca46e168cfd"/>
          <w:szCs w:val="20" pt14:Unid="a67cc63c6c624eb6ac498260310d91b5"/>
        </w:rPr>
      </w:pPr>
    </w:p>
    <w:p pt14:Unid="e41a6052d651448f9d829b4b05de9af2">
      <w:pPr pt14:Unid="d7132bfedea2496aa1422d56c6dac1f1">
        <w:spacing w:after="0" w:line="200" w:lineRule="exact" pt14:Unid="46c1f140adb14f79964e730ba21098f8"/>
        <w:rPr pt14:Unid="4793ab1c03b74ff59be795abe1178fc9">
          <w:color w:val="auto" pt14:Unid="e44452a0c35541e2b2b64a5d3d85872f"/>
          <w:sz w:val="20" pt14:Unid="3a56dd222eb2444b9eca8bbc53774611"/>
          <w:szCs w:val="20" pt14:Unid="cfa7373ed6754cd1a07b12b9a6710d4e"/>
        </w:rPr>
      </w:pPr>
    </w:p>
    <w:p pt14:Unid="3447dd6e95664b739e510cc2a0c6a069">
      <w:pPr pt14:Unid="c03fb849a0c545b3b77f9be15555ad3a">
        <w:spacing w:after="0" w:line="200" w:lineRule="exact" pt14:Unid="f2b8746af2a04cd7a174b1377f5b4001"/>
        <w:rPr pt14:Unid="a3061836eeaa49a9a553d09cd61a0377">
          <w:color w:val="auto" pt14:Unid="0c203c2e6e3740c0b36f87a8e8b0a641"/>
          <w:sz w:val="20" pt14:Unid="9863a7a66a9f44b387891eee478c38dc"/>
          <w:szCs w:val="20" pt14:Unid="4d1a8f1953034851b235e5015ad571b9"/>
        </w:rPr>
      </w:pPr>
    </w:p>
    <w:p pt14:Unid="c302a46e1f864700849fd4cf4bfe74ca">
      <w:pPr pt14:Unid="7cef9cd450874a7ebef951f1387abee4">
        <w:spacing w:after="0" w:line="200" w:lineRule="exact" pt14:Unid="10c6b32c0c5f43fe9f65a6910da0a7ea"/>
        <w:rPr pt14:Unid="2733e1f3a2b04212b6e1857fa98cca9f">
          <w:color w:val="auto" pt14:Unid="02ea87f198e64a9fa886dc9538550ca3"/>
          <w:sz w:val="20" pt14:Unid="eb6cfa6d53774f36ab948c68c5efefbd"/>
          <w:szCs w:val="20" pt14:Unid="659c6573ce40422eaf757f58d56cc110"/>
        </w:rPr>
      </w:pPr>
    </w:p>
    <w:p pt14:Unid="5489b753b9c84c3a9fb52e8cd29c7d4f">
      <w:pPr pt14:Unid="356e79812c7c448db12bf035d8685b99">
        <w:spacing w:after="0" w:line="200" w:lineRule="exact" pt14:Unid="6a6b2adf00714db182752d01d9695860"/>
        <w:rPr pt14:Unid="b1b9cfc9aa9e46d99ef47a1276fe9a97">
          <w:color w:val="auto" pt14:Unid="da8381c0086647c5b3af0970e5a8b852"/>
          <w:sz w:val="20" pt14:Unid="03e6cabcbc09464f8bc251358525942d"/>
          <w:szCs w:val="20" pt14:Unid="f188554e593b4e2696b0071a3adcb9b7"/>
        </w:rPr>
      </w:pPr>
    </w:p>
    <w:p pt14:Unid="09e2f7ad4ed146dca635949e5798afff">
      <w:pPr pt14:Unid="c6220e2530754900b8de3b59a9fb9470">
        <w:spacing w:after="0" w:line="200" w:lineRule="exact" pt14:Unid="6bfbec6c06054d269f289e7732327845"/>
        <w:rPr pt14:Unid="17acb7436cc94faf8439d5cec8f2f8fe">
          <w:color w:val="auto" pt14:Unid="1c6df3c226e0419cb70c2963e95b5b71"/>
          <w:sz w:val="20" pt14:Unid="12ae156d2b49403a876df88b27c6314e"/>
          <w:szCs w:val="20" pt14:Unid="f23a77b08fce4977a534e4df21ac939c"/>
        </w:rPr>
      </w:pPr>
    </w:p>
    <w:p pt14:Unid="9fb6c80f1bbc41898798f23f58c87ffd">
      <w:pPr pt14:Unid="22ed0a72af6245f982bd4faa7c299e82">
        <w:spacing w:after="0" w:line="200" w:lineRule="exact" pt14:Unid="b3b8a24310304180beac7b8524b04dba"/>
        <w:rPr pt14:Unid="f56c73ab0a624f238179fefbbfd19525">
          <w:color w:val="auto" pt14:Unid="840d1e7dd5c949c2b40d5f18ba513f8c"/>
          <w:sz w:val="20" pt14:Unid="3e08222eadb14151982e4227949c10c3"/>
          <w:szCs w:val="20" pt14:Unid="753ab616eeeb4bf8ab2953de14fe9e98"/>
        </w:rPr>
      </w:pPr>
    </w:p>
    <w:p pt14:Unid="8947174794cb401cac2424173db4a512">
      <w:pPr pt14:Unid="d786fa97a1eb4bd8b61939167906077e">
        <w:spacing w:after="0" w:line="200" w:lineRule="exact" pt14:Unid="4e7c6df8335a4b8099660187bf791958"/>
        <w:rPr pt14:Unid="6a733f11d2224ca9b299d60a0791193c">
          <w:color w:val="auto" pt14:Unid="fdd3023e633545d5a9bf26e9a7b81ee1"/>
          <w:sz w:val="20" pt14:Unid="b37ca83119424a3ab5c40f0da3490064"/>
          <w:szCs w:val="20" pt14:Unid="30e62a3b3c464504975110d9de5e8d94"/>
        </w:rPr>
      </w:pPr>
    </w:p>
    <w:p pt14:Unid="263d21d0638d4358a5d10e8229c262a6">
      <w:pPr pt14:Unid="ade31787ccdb4aeaa1d0e3707b24f131">
        <w:spacing w:after="0" w:line="200" w:lineRule="exact" pt14:Unid="add88a3082384fba903fcb5a90d8db23"/>
        <w:rPr pt14:Unid="b7a9c0796cc14fb28b8285b8ca74d928">
          <w:color w:val="auto" pt14:Unid="f2a75198951e4b6a894eaff96743e5d2"/>
          <w:sz w:val="20" pt14:Unid="9976c9f93fa34268b90fbac3e35c151f"/>
          <w:szCs w:val="20" pt14:Unid="e90bd6a55d1b4131a30f4ca860868e31"/>
        </w:rPr>
      </w:pPr>
    </w:p>
    <w:p pt14:Unid="518c734dfd4242fe8f4b59800ed1f38d">
      <w:pPr pt14:Unid="3c70c5ba22064f85aafe41e73848720d">
        <w:spacing w:after="0" w:line="200" w:lineRule="exact" pt14:Unid="bde80e3cb688439ea90b8c557d45b603"/>
        <w:rPr pt14:Unid="85e4a07844424262af5ca62f6b34e67b">
          <w:color w:val="auto" pt14:Unid="4c643d45ebe54209b61cc93477b8c62a"/>
          <w:sz w:val="20" pt14:Unid="78113d22845940eda666005292cacea2"/>
          <w:szCs w:val="20" pt14:Unid="09d45207d8ab40428e715024227bd2b6"/>
        </w:rPr>
      </w:pPr>
    </w:p>
    <w:p pt14:Unid="c7c8c75328ef41fcacb2f81f2516d158">
      <w:pPr pt14:Unid="3c50e0fb19eb47d39fd5e7503ecc400c">
        <w:spacing w:after="0" w:line="200" w:lineRule="exact" pt14:Unid="ea9e2f9d6678471ca6d8093c7cde9602"/>
        <w:rPr pt14:Unid="1c139f864a9c45a29b07fac50de9a265">
          <w:color w:val="auto" pt14:Unid="8505f1b3656e4e5fae613068015dc972"/>
          <w:sz w:val="20" pt14:Unid="346f73d278d74438b4ddb66406033170"/>
          <w:szCs w:val="20" pt14:Unid="54cdd42845c84cf59baaaa78817ea7e2"/>
        </w:rPr>
      </w:pPr>
    </w:p>
    <w:p pt14:Unid="40963dac874b44c2b89e97a8330b2345">
      <w:pPr pt14:Unid="46dc68d3450d4bb8a3a833a5f3519423">
        <w:spacing w:after="0" w:line="200" w:lineRule="exact" pt14:Unid="6ff8c56dd46e4a0a815729c75606d8a2"/>
        <w:rPr pt14:Unid="b97337ccffe7443fb321ea63adea9946">
          <w:color w:val="auto" pt14:Unid="16deebfce1494b95ab5ac07573c94673"/>
          <w:sz w:val="20" pt14:Unid="85c40f4b9d484755b8282738fce0eaaf"/>
          <w:szCs w:val="20" pt14:Unid="10bc5a4c8fb94392be6553284da08bb7"/>
        </w:rPr>
      </w:pPr>
    </w:p>
    <w:p pt14:Unid="2f401034268a4171b4361ad445e8ebf7">
      <w:pPr pt14:Unid="7b2161b9758f4cb9a0facefa1ff244d3">
        <w:spacing w:after="0" w:line="200" w:lineRule="exact" pt14:Unid="4a57cc290c414d669b18489756489cd0"/>
        <w:rPr pt14:Unid="4facd4a8ba4747a7b1cdad3c65f7f1c5">
          <w:color w:val="auto" pt14:Unid="913c0e4ced5f44dfb1f1264ad9e82f0b"/>
          <w:sz w:val="20" pt14:Unid="51c05b0545f84eca878c7b65ecd6ac6c"/>
          <w:szCs w:val="20" pt14:Unid="d56689c7371e4dae976b8258031d63f7"/>
        </w:rPr>
      </w:pPr>
    </w:p>
    <w:p pt14:Unid="3a7470a20d2547369d64964349f590bb">
      <w:pPr pt14:Unid="02e72b2af1a24d8dbda366e49e79780e">
        <w:spacing w:after="0" w:line="200" w:lineRule="exact" pt14:Unid="2505ac98f0b440bcb09844b600060e61"/>
        <w:rPr pt14:Unid="42f13f00e02141c88ee8c62c8030d4fe">
          <w:color w:val="auto" pt14:Unid="42ceb49c4afe4033b8237686853c5e05"/>
          <w:sz w:val="20" pt14:Unid="0c3d476defe441d39edc278f085e4f08"/>
          <w:szCs w:val="20" pt14:Unid="17bded8535db46ab8b1a7110a438b971"/>
        </w:rPr>
      </w:pPr>
    </w:p>
    <w:p pt14:Unid="4201d23eb34740729b0df176295408f6">
      <w:pPr pt14:Unid="c5fa4b2e901949f39e759fecd2bd2e86">
        <w:spacing w:after="0" w:line="200" w:lineRule="exact" pt14:Unid="a63602a326894c3d83313db58b574708"/>
        <w:rPr pt14:Unid="b8fda23d10ef4bf9a4701e3183420b4e">
          <w:color w:val="auto" pt14:Unid="4575289f71b84b78966d9b3578e04488"/>
          <w:sz w:val="20" pt14:Unid="ccc725f5ebd64d319555f2e475ab7d32"/>
          <w:szCs w:val="20" pt14:Unid="68c366eb01314af594dfaab8cac88d95"/>
        </w:rPr>
      </w:pPr>
    </w:p>
    <w:p pt14:Unid="7c9ad1dc12a544f4bf2135c89701c5b4">
      <w:pPr pt14:Unid="df55ebf1ab7641e8b64f1f0b4e2f6216">
        <w:spacing w:after="0" w:line="200" w:lineRule="exact" pt14:Unid="a05143590eb146048671d87c5dcffcef"/>
        <w:rPr pt14:Unid="ed992e582c1e4c0faaba75e8ba37d31f">
          <w:color w:val="auto" pt14:Unid="d2cd6a9ad5dc4465aa35d7eada74ed37"/>
          <w:sz w:val="20" pt14:Unid="1ea63139c0c548998f0fb84f74b4d2bc"/>
          <w:szCs w:val="20" pt14:Unid="c98ba0e3a0d248f8bcc98c7a424d2b50"/>
        </w:rPr>
      </w:pPr>
    </w:p>
    <w:p pt14:Unid="4dacbf99ff4542798d0955102d40c04d">
      <w:pPr pt14:Unid="0d1c4704432544a5a8273d80c310f8c8">
        <w:spacing w:after="0" w:line="200" w:lineRule="exact" pt14:Unid="a635d8bcaf064b8fad41cac23ed841de"/>
        <w:rPr pt14:Unid="1201950af1c0418482ac1a6a5178a60d">
          <w:color w:val="auto" pt14:Unid="de4c0da67a0b4538be10a8873d343214"/>
          <w:sz w:val="20" pt14:Unid="bb368a8d409941858d6d338faeeb12e0"/>
          <w:szCs w:val="20" pt14:Unid="90841373880c473a907a8ea04cc0a7eb"/>
        </w:rPr>
      </w:pPr>
    </w:p>
    <w:p pt14:Unid="37cc7f1f73a4487c8b5003359f669f4d">
      <w:pPr pt14:Unid="2b3f1bdb395b4239ae601051713f1bb8">
        <w:spacing w:after="0" w:line="200" w:lineRule="exact" pt14:Unid="22c796c990eb4bdebb98cb82808344bd"/>
        <w:rPr pt14:Unid="75fb7265b0f54e1c9d957c19075fc5ab">
          <w:color w:val="auto" pt14:Unid="91c12826f05c4121bdc757d754ddfb91"/>
          <w:sz w:val="20" pt14:Unid="62f7eaa73d5a44969675d5fffae26ed2"/>
          <w:szCs w:val="20" pt14:Unid="854bb1ac644b4343b15fc012b9c8920a"/>
        </w:rPr>
      </w:pPr>
    </w:p>
    <w:p pt14:Unid="d9a0181abeb54b108bc2559a5cd5ebc2">
      <w:pPr pt14:Unid="fbb2be83fcc0483eab870a82738d2b3f">
        <w:spacing w:after="0" w:line="200" w:lineRule="exact" pt14:Unid="dfda2ba201fe44c3995d55172baeb74f"/>
        <w:rPr pt14:Unid="72de344da0284aacb7bd8e0a8f9588df">
          <w:color w:val="auto" pt14:Unid="6cdcd850ff3746f8be833d8afa6897b2"/>
          <w:sz w:val="20" pt14:Unid="8ec4e45f49bb4f1fa4f80e56b8744e12"/>
          <w:szCs w:val="20" pt14:Unid="64eb0354282c4ae19bb51ceca3187bf1"/>
        </w:rPr>
      </w:pPr>
    </w:p>
    <w:p pt14:Unid="a30b84bb94ca4b38886787a606ec08c5">
      <w:pPr pt14:Unid="6f528b7518534f8490af24b3fb3b3ca1">
        <w:spacing w:after="0" w:line="200" w:lineRule="exact" pt14:Unid="697337bbd4994860acd814147bbfc2df"/>
        <w:rPr pt14:Unid="22eb7fd14a8d4110ab250c0a470a45f4">
          <w:color w:val="auto" pt14:Unid="518ab7bd89ec495a8bc361e2c04db7d3"/>
          <w:sz w:val="20" pt14:Unid="f582c0784c2e4c828024e76353c92c95"/>
          <w:szCs w:val="20" pt14:Unid="4f92448d648b47aaa589830c840fc67d"/>
        </w:rPr>
      </w:pPr>
    </w:p>
    <w:p pt14:Unid="a831f28adbe2464fa76656b58f37e19e">
      <w:pPr pt14:Unid="7a09ea849e5d40fb9820f14f4e86f032">
        <w:spacing w:after="0" w:line="200" w:lineRule="exact" pt14:Unid="e66ecb2558924362a35899cd872d5d6c"/>
        <w:rPr pt14:Unid="07615f0d217b44848f636c85859cc384">
          <w:color w:val="auto" pt14:Unid="ad5b8546517442f4a6634a75ac3413f3"/>
          <w:sz w:val="20" pt14:Unid="eb05725b460645fe96b2f8ebbae2982b"/>
          <w:szCs w:val="20" pt14:Unid="b932b6dfe88c404083b3d8c71b6e09de"/>
        </w:rPr>
      </w:pPr>
    </w:p>
    <w:p pt14:Unid="c413c2d95f004e71b29686d01f0c8767">
      <w:pPr pt14:Unid="157338b9162d4d248a70ab0dc06df292">
        <w:spacing w:after="0" w:line="200" w:lineRule="exact" pt14:Unid="dcd76fcdf9944ef4bba3206df5207ce5"/>
        <w:rPr pt14:Unid="7eee849771284545b8c1441172b1eaa8">
          <w:color w:val="auto" pt14:Unid="ea7ea8e6113d47b9acdb2405871b0b89"/>
          <w:sz w:val="20" pt14:Unid="97ca22c0939f43d7853ae5d8e33ae05f"/>
          <w:szCs w:val="20" pt14:Unid="32e0506f1091416786e11b33cc78000a"/>
        </w:rPr>
      </w:pPr>
    </w:p>
    <w:p pt14:Unid="ca302604f60f4d0698f788a74d9dcef6">
      <w:pPr pt14:Unid="8358c8eaf29f4d5d8f06d56d2b876159">
        <w:spacing w:after="0" w:line="200" w:lineRule="exact" pt14:Unid="c8f42842c0364042919b9500d040d003"/>
        <w:rPr pt14:Unid="265a8fc0d73c473f8d281906aabc9677">
          <w:color w:val="auto" pt14:Unid="74f350aa03a9485a9c4bf006d176ea55"/>
          <w:sz w:val="20" pt14:Unid="0862ce70b69d4523a23f1d9fc76c43df"/>
          <w:szCs w:val="20" pt14:Unid="d98d06f5df8b4d208ad36b7c2b0a3921"/>
        </w:rPr>
      </w:pPr>
    </w:p>
    <w:p pt14:Unid="ce571dbd50fa4dcabb3d44e3285a82ae">
      <w:pPr pt14:Unid="31dc03e3379944cb86b1afda222a6712">
        <w:spacing w:after="0" w:line="200" w:lineRule="exact" pt14:Unid="bddc6c53a1334658beb41aaeefbaae75"/>
        <w:rPr pt14:Unid="55e4456d31c2436296641fe398d0f9ea">
          <w:color w:val="auto" pt14:Unid="0f62ccfdcb4048eb9a33c844753324cb"/>
          <w:sz w:val="20" pt14:Unid="9451d119392842a9a8bc994f0ea6a094"/>
          <w:szCs w:val="20" pt14:Unid="3bd05a1b95c34764b72495f8447ac631"/>
        </w:rPr>
      </w:pPr>
    </w:p>
    <w:p pt14:Unid="01aee42abf794c2c94987fd7e433af00">
      <w:pPr pt14:Unid="d359767235394762bbd62739f9e506a4">
        <w:spacing w:after="0" w:line="200" w:lineRule="exact" pt14:Unid="a56f70af9c22445ba958608e1dd6ae17"/>
        <w:rPr pt14:Unid="402b949b3b7e4c989af8f0d13a0271d0">
          <w:color w:val="auto" pt14:Unid="188de479a27142c7a7cc73e4da3681cc"/>
          <w:sz w:val="20" pt14:Unid="9747fafc96b5475ab218ee4c489c6642"/>
          <w:szCs w:val="20" pt14:Unid="60233a309cd04de3a2fc4b77979871fc"/>
        </w:rPr>
      </w:pPr>
    </w:p>
    <w:p pt14:Unid="0727333975a94ff0b8be487faf8da14a">
      <w:pPr pt14:Unid="5b0d9896fc2f46a78bd9d3e6918e2e41">
        <w:spacing w:after="0" w:line="200" w:lineRule="exact" pt14:Unid="c8cdcc347bb74b83ac54909dd00c3b3e"/>
        <w:rPr pt14:Unid="806706e56bb34e278e7780551221790b">
          <w:color w:val="auto" pt14:Unid="9320ac8f506c447c9eee2d1c34fbdcd1"/>
          <w:sz w:val="20" pt14:Unid="80316cb8c363435ebe46b774447e90f6"/>
          <w:szCs w:val="20" pt14:Unid="c5f4462b6d374f42a1ead485314db5d6"/>
        </w:rPr>
      </w:pPr>
    </w:p>
    <w:p pt14:Unid="dc5cfd66fa2e4e7f85aba30aa10c73e3">
      <w:pPr pt14:Unid="0ee483bba140477f8f966c7ce939e0f7">
        <w:spacing w:after="0" w:line="200" w:lineRule="exact" pt14:Unid="683b8d9fa60145bfb2ad1ed03b0aeb4b"/>
        <w:rPr pt14:Unid="36b53c564fe44a49b528d3a8c0ce662d">
          <w:color w:val="auto" pt14:Unid="dfe332cd4e004046a9a56423ce3851c3"/>
          <w:sz w:val="20" pt14:Unid="9e115337f4c843cbbf9f23fba1e8ce2d"/>
          <w:szCs w:val="20" pt14:Unid="e46b0443f91d4625a24c607c307175bb"/>
        </w:rPr>
      </w:pPr>
    </w:p>
    <w:p pt14:Unid="1a6b2c5e0fbd49f7b590936b54a1f8d2">
      <w:pPr pt14:Unid="fb11a57b0839489bb5869930de619b49">
        <w:spacing w:after="0" w:line="200" w:lineRule="exact" pt14:Unid="5ab9c60a6f674e618fedeb4c7bc2e74a"/>
        <w:rPr pt14:Unid="ff21b617d31b41b2a902f1333f29b9bc">
          <w:color w:val="auto" pt14:Unid="bd1ce627ec564fb1aa3f1298f0ad1557"/>
          <w:sz w:val="20" pt14:Unid="3dbe02b57bd349c9af7005a82ed70753"/>
          <w:szCs w:val="20" pt14:Unid="a934b42a82c24ef79e20321e717b01d7"/>
        </w:rPr>
      </w:pPr>
    </w:p>
    <w:p pt14:Unid="72392bd2b0484e97b4fafe0324b3dbca">
      <w:pPr pt14:Unid="b3d20562a1884d81b78c732c1fb9e332">
        <w:spacing w:after="0" w:line="200" w:lineRule="exact" pt14:Unid="7766e9bc88fc475e9528e4d6896c6f15"/>
        <w:rPr pt14:Unid="0f7014926b8e44eb81aa715f80407aeb">
          <w:color w:val="auto" pt14:Unid="2906a72253034fbe801bfb59e1bf0c9c"/>
          <w:sz w:val="20" pt14:Unid="46c314f95a6a4d1db5280fc10179edd0"/>
          <w:szCs w:val="20" pt14:Unid="ad1a229fe72e4c1cb228844c655b7631"/>
        </w:rPr>
      </w:pPr>
    </w:p>
    <w:p pt14:Unid="e93a1992ce894f24a93df5e463122955">
      <w:pPr pt14:Unid="0ad6a022e7024a79b93ea9588ac77631">
        <w:spacing w:after="0" w:line="200" w:lineRule="exact" pt14:Unid="fa91845338494d82850ce05a3d6c12ff"/>
        <w:rPr pt14:Unid="85b38ce434bd43cbb13f17b5d10919bf">
          <w:color w:val="auto" pt14:Unid="5891aace051a4990b59b2aa297e1f813"/>
          <w:sz w:val="20" pt14:Unid="1c15c1476f8e48d88ba278deabca5333"/>
          <w:szCs w:val="20" pt14:Unid="1a57d87edc484b01a9d8404d1baa1abc"/>
        </w:rPr>
      </w:pPr>
    </w:p>
    <w:p pt14:Unid="8b3bd567ab3042b8998373998acd935f">
      <w:pPr pt14:Unid="e656f87fc3794e83947e019cc7ef704e">
        <w:spacing w:after="0" w:line="200" w:lineRule="exact" pt14:Unid="841c26dc0d094e128fef6615febb1b73"/>
        <w:rPr pt14:Unid="ed9b3194913c4b129d5ab82dd2ee177a">
          <w:color w:val="auto" pt14:Unid="b17a9fa7801144bb96bb91b1d3127285"/>
          <w:sz w:val="20" pt14:Unid="a8644ea07364458aa8bbf35d428b9bf2"/>
          <w:szCs w:val="20" pt14:Unid="f99b3230f65e4522949032c93081b4c6"/>
        </w:rPr>
      </w:pPr>
    </w:p>
    <w:p pt14:Unid="9215c6c6044c4ed5af89cb5140a147ce">
      <w:pPr pt14:Unid="fb2420b7e01245ac91a3a80f3035b079">
        <w:spacing w:after="0" w:line="200" w:lineRule="exact" pt14:Unid="1bc89e5464534b7da14063cdd405b0a7"/>
        <w:rPr pt14:Unid="18406ce04c224e8f93e5bf7f895d8c32">
          <w:color w:val="auto" pt14:Unid="bd735ba1d4974216a50ff043c47e3a94"/>
          <w:sz w:val="20" pt14:Unid="25182f5b503f48f4a12f384187e2a902"/>
          <w:szCs w:val="20" pt14:Unid="f30151944151476aa0cae360e6fda5df"/>
        </w:rPr>
      </w:pPr>
    </w:p>
    <w:p pt14:Unid="9d721d85aab646d8b2cf57ec3ea782bb">
      <w:pPr pt14:Unid="1bafc251c53a442da38f152fa5acc73d">
        <w:spacing w:after="0" w:line="238" w:lineRule="exact" pt14:Unid="905cad7ae53949a8bcb3f7ca7e0ead1c"/>
        <w:rPr pt14:Unid="f365d8debfbf4ff49937e68966709e9a">
          <w:color w:val="auto" pt14:Unid="7461d35585714303aa129fd54761c862"/>
          <w:sz w:val="20" pt14:Unid="ddcbdcae800b46519cf3df6e00616bdb"/>
          <w:szCs w:val="20" pt14:Unid="44cf070c3da7441fa1a4f5ffe88c4be7"/>
        </w:rPr>
      </w:pPr>
    </w:p>
    <w:p pt14:Unid="f4b01a785ecd4a4789f91f8b9aa9c685">
      <w:pPr pt14:Unid="174a6f1ee1c842109eee27e2675565c6">
        <w:spacing w:after="0" pt14:Unid="0e95b7751cf94158af109202e31d2075"/>
        <w:ind w:right="6" pt14:Unid="86cdf7a9070f41ef86f32cabbf10dbc3"/>
        <w:jc w:val="center" pt14:Unid="4e1167322d88495e95b42dc411db22f8"/>
        <w:rPr pt14:Unid="25074f3eea0c49d9893ab7356dfb2a78">
          <w:color w:val="auto" pt14:Unid="e7c045f33b9443659bebbba10949eb5e"/>
          <w:sz w:val="20" pt14:Unid="11c59576a65f452688aabad1a8e6e523"/>
          <w:szCs w:val="20" pt14:Unid="f4517ce14ae44cbe999cac94657d5dcf"/>
        </w:rPr>
      </w:pPr>
      <w:r>
        <w:rPr pt14:Unid="0ada578245a34f159a2760d423b92529">
          <w:rFonts w:ascii="Arial" w:hAnsi="Arial" w:eastAsia="Arial" w:cs="Arial" pt14:Unid="33df6fa96fa34644ba2a1a23dcb8a808"/>
          <w:b w:val="1" pt14:Unid="1eed044c74eb4103b5905f2755e391a9"/>
          <w:bCs w:val="1" pt14:Unid="0cc909c445244daea75cd69ee068933a"/>
          <w:color w:val="auto" pt14:Unid="8efe79e05efd4b09a1a5c2c9add4596c"/>
          <w:sz w:val="20" pt14:Unid="efd7904d28c941be95b674316ffaa72c"/>
          <w:szCs w:val="20" pt14:Unid="5e0e16a7ddca4fbd8f5ab622dd3d332e"/>
        </w:rPr>
        <w:t xml:space="preserve">Figura 7.15: </w:t>
      </w:r>
      <w:r>
        <w:rPr pt14:Unid="cf14ad73880f423aa73a0ff36e2d1815">
          <w:rFonts w:ascii="Arial" w:hAnsi="Arial" w:eastAsia="Arial" w:cs="Arial" pt14:Unid="ed22d55bd2b7480cadbd8e8d1fda2223"/>
          <w:color w:val="auto" pt14:Unid="9a7846dfafec4bad98586c53b4bec206"/>
          <w:sz w:val="20" pt14:Unid="67ef6bdb60ff4e5c8b97613bb29b76a1"/>
          <w:szCs w:val="20" pt14:Unid="d4ee1cf2211c4c7b8d98481ccf20ed85"/>
        </w:rPr>
        <w:t>Cambios en la UI para emplear la solución basada en microservicios.</w:t>
      </w:r>
    </w:p>
    <w:p pt14:Unid="d4e1a3b751ed4d808c6fcb6ae3bafcad">
      <w:pPr pt14:Unid="9c3b130e86de4182a41e5f1470371141">
        <w:spacing w:after="0" w:line="200" w:lineRule="exact" pt14:Unid="c756eb1b375e4e8499d23d591a8a794d"/>
        <w:rPr pt14:Unid="40009728f21d425cb619248328b83b49">
          <w:color w:val="auto" pt14:Unid="0bdfdfd849634bc7ace631b28e964e89"/>
          <w:sz w:val="20" pt14:Unid="5d1ca6095b444a388a2f2cc5e04efa39"/>
          <w:szCs w:val="20" pt14:Unid="e0e53ea34bc44ecab93b19a2fccebc7e"/>
        </w:rPr>
      </w:pPr>
    </w:p>
    <w:p pt14:Unid="a85668f0ef244662b1e807c2da863e49">
      <w:pPr pt14:Unid="0535ed1f07d94bf2a44d58a747a50415">
        <w:spacing w:after="0" w:line="200" w:lineRule="exact" pt14:Unid="eb500aa1713d43e8b7c925f10479c4bd"/>
        <w:rPr pt14:Unid="8cb029dd34ff4c49bc0c72d0e2741a65">
          <w:color w:val="auto" pt14:Unid="8c540738579d4a9c8bfcadb228cc8cac"/>
          <w:sz w:val="20" pt14:Unid="e8c988d0f62c4969a2b4175c0dc07671"/>
          <w:szCs w:val="20" pt14:Unid="1482bd22cf214e098596754c7587f0e8"/>
        </w:rPr>
      </w:pPr>
    </w:p>
    <w:p pt14:Unid="c258844d481c45579ccb655e12fc1eb7">
      <w:pPr pt14:Unid="e3c0f50ba63345fab474aa59aefdf9ba">
        <w:spacing w:after="0" w:line="200" w:lineRule="exact" pt14:Unid="a5e139428ab1496bb2ccc102c442abee"/>
        <w:rPr pt14:Unid="e82a8f6479704b28b4571ec02e2031b4">
          <w:color w:val="auto" pt14:Unid="cc7a9cc8604145268789581afeb6c368"/>
          <w:sz w:val="20" pt14:Unid="4285ab06880a4b4387a3cecc99035c42"/>
          <w:szCs w:val="20" pt14:Unid="177f516576554cb890a3ba43858a5178"/>
        </w:rPr>
      </w:pPr>
    </w:p>
    <w:p pt14:Unid="c986cade9c5245a3b4b4c01889a0b504">
      <w:pPr pt14:Unid="2360576630d045d396bd9f56afcc2fc7">
        <w:spacing w:after="0" w:line="349" w:lineRule="exact" pt14:Unid="ac35c0299caf4a82868b698c9d0517d6"/>
        <w:rPr pt14:Unid="fcff0194ff1c453bb385d0ec3f6cf332">
          <w:color w:val="auto" pt14:Unid="204a447528934427909e62efec56d4ba"/>
          <w:sz w:val="20" pt14:Unid="e11f5d3a40c7485281d619e11cf7030a"/>
          <w:szCs w:val="20" pt14:Unid="e4fed4df9df64a989fa3d1f0d3d3e93e"/>
        </w:rPr>
      </w:pPr>
    </w:p>
    <w:p pt14:Unid="85645f4f71824bf2bd8938aeaf5879a9">
      <w:pPr pt14:Unid="54205ab5ed2c42b8acffbd70afae310d">
        <w:spacing w:after="0" pt14:Unid="3114834aa22744cf806b519569993945"/>
        <w:ind w:left="260" pt14:Unid="a06ddc0c25664d5cabacca66d759b2ef"/>
        <w:rPr pt14:Unid="29af464caf2c41a28f2bcfd6faa9daf7">
          <w:color w:val="auto" pt14:Unid="19f73a3d1446404c80d4ff1b11d608a9"/>
          <w:sz w:val="20" pt14:Unid="4040ee8450c84812abccbd763080a21e"/>
          <w:szCs w:val="20" pt14:Unid="6b767bec1548415f8c0bd52fe12dca2c"/>
        </w:rPr>
      </w:pPr>
      <w:r>
        <w:rPr pt14:Unid="44fd8922c2aa458ba4c7e94887266c4b">
          <w:rFonts w:ascii="Arial" w:hAnsi="Arial" w:eastAsia="Arial" w:cs="Arial" pt14:Unid="12e8ed2d61aa4e1580a5c26ba6ca31bf"/>
          <w:color w:val="auto" pt14:Unid="c21a73249c2540c299cfe72ef9f2a9e0"/>
          <w:sz w:val="29" pt14:Unid="c1c3a15649924ea08cfa31bc61307e3d"/>
          <w:szCs w:val="29" pt14:Unid="44322bff208347dcbac536d7ea6e2fdc"/>
        </w:rPr>
        <w:t>7.5 Adaptación de las pruebas</w:t>
      </w:r>
    </w:p>
    <w:p pt14:Unid="23651f96a03c42f39191053824556b1d">
      <w:pPr pt14:Unid="c8bf1cb39b304176b1ad6b48f181bb0b">
        <w:spacing w:after="0" w:line="20" w:lineRule="exact" pt14:Unid="afebf0c49d3840f99c791346ee911ace"/>
        <w:rPr pt14:Unid="4463d4de77664bcf828c98d24fb9ba1f">
          <w:color w:val="auto" pt14:Unid="8832128034a142218354a828cf768b00"/>
          <w:sz w:val="20" pt14:Unid="2ac1d87a134440139e32dbe5457733e1"/>
          <w:szCs w:val="20" pt14:Unid="230d8edb85b342a18427d098cf234bd7"/>
        </w:rPr>
      </w:pPr>
    </w:p>
    <w:p pt14:Unid="588be6ffc85a44c59090117fa39224fd">
      <w:pPr pt14:Unid="9ef51a0e717444229b14491c5bcb0947">
        <w:spacing w:after="0" w:line="348" w:lineRule="exact" pt14:Unid="1c5f7bfb04694182a5f7c8bfedd59035"/>
        <w:rPr pt14:Unid="1941561eedab402083d86ec74a79cf5a">
          <w:color w:val="auto" pt14:Unid="1a4c5fd494234d08ae8d2e056ae52660"/>
          <w:sz w:val="20" pt14:Unid="9d471a69dfbb4694844cc5560b598064"/>
          <w:szCs w:val="20" pt14:Unid="b04671c1a8da4288b97391c349e52741"/>
        </w:rPr>
      </w:pPr>
    </w:p>
    <w:p pt14:Unid="cc1126446fee4fd6b47146f5aba75bc6">
      <w:pPr pt14:Unid="70a897b7e0064fa8a9db5e61592b029c">
        <w:spacing w:after="0" w:line="291" w:lineRule="auto" pt14:Unid="2b47699b75014ff2915551fcfbe04a92"/>
        <w:ind w:left="260" w:right="266" w:firstLine="339" pt14:Unid="6bcf74c20d11431ab4869b82192786b4"/>
        <w:jc w:val="both" pt14:Unid="9e9e2ff179e244088393bd60b1f96c38"/>
        <w:rPr pt14:Unid="87ba51ca9fc146c9874aba620c7dcb2d">
          <w:color w:val="auto" pt14:Unid="3d06371cd6c34f2094694d4c0080c034"/>
          <w:sz w:val="20" pt14:Unid="33d7f5af69d746648401319d4e73e0c0"/>
          <w:szCs w:val="20" pt14:Unid="0a8b43aff15246639801b94107789bfb"/>
        </w:rPr>
      </w:pPr>
      <w:r>
        <w:rPr pt14:Unid="c3d3b5d37b3c4d4c98e36a5ed7017a24">
          <w:rFonts w:ascii="Arial" w:hAnsi="Arial" w:eastAsia="Arial" w:cs="Arial" pt14:Unid="03c9daf6fb894e1dbf20b16cfddbdffb"/>
          <w:color w:val="auto" pt14:Unid="26e4d57f06a843c09a166f8d0427dfaa"/>
          <w:sz w:val="21" pt14:Unid="e8fb6e314f3f47d5b30afd2fd229d49e"/>
          <w:szCs w:val="21" pt14:Unid="fc1426b9d1834fcdbab821266cfcbb0c"/>
        </w:rPr>
        <w:t>De la misma forma que se han migrado las clases de cada una de las entidades a un microservicio específico, las pruebas también se situarán en el contexto de un servicio.</w:t>
      </w:r>
    </w:p>
    <w:p pt14:Unid="5e4d9e0c9d86482da49774a50b2bde4a">
      <w:pPr pt14:Unid="3cc43bae0a6648fb95472b735b99c4bb">
        <w:spacing w:after="0" w:line="50" w:lineRule="exact" pt14:Unid="6cad2182ae904706ba33565cd8aea821"/>
        <w:rPr pt14:Unid="79c37875e07b40d6b5e550b7c62abce7">
          <w:color w:val="auto" pt14:Unid="6aa0599b2e9b41a7970c5fea34abfa8a"/>
          <w:sz w:val="20" pt14:Unid="6e6f906fb6e345338f5bc21b8f785d08"/>
          <w:szCs w:val="20" pt14:Unid="766aee2df5924ed7bec90eff4a88d589"/>
        </w:rPr>
      </w:pPr>
    </w:p>
    <w:p pt14:Unid="dd6bd913d489463d9c8267cf9ca8458b">
      <w:pPr pt14:Unid="49926562002d4e43b8c70710f94d163b">
        <w:spacing w:after="0" w:line="273" w:lineRule="auto" pt14:Unid="1c43003189b7474a89ddc87bdbb6184a"/>
        <w:ind w:left="260" w:right="266" w:firstLine="339" pt14:Unid="6c80f9616136403eadd8daf8eb5916eb"/>
        <w:jc w:val="both" pt14:Unid="789aba5965f1442e99b67f4e542fd88a"/>
        <w:rPr pt14:Unid="c9f679a1c7a14e49b3544833282173a5">
          <w:rFonts w:ascii="Arial" w:hAnsi="Arial" w:eastAsia="Arial" w:cs="Arial" pt14:Unid="e6947443e66b47899d44dcbba1210189"/>
          <w:color w:val="auto" pt14:Unid="23480a9ac6d447ce8c8fc2673bac8bb9"/>
          <w:sz w:val="21" pt14:Unid="943857942f284a5aacdaccc6b3550070"/>
          <w:szCs w:val="21" pt14:Unid="107907fc46114af086ba4a2c57121ec8"/>
        </w:rPr>
      </w:pPr>
      <w:r>
        <w:rPr pt14:Unid="6e80b8ba4348405ab9e481607d072543">
          <w:rFonts w:ascii="Arial" w:hAnsi="Arial" w:eastAsia="Arial" w:cs="Arial" pt14:Unid="31d15599ab9f4801b4166e694ed29895"/>
          <w:color w:val="auto" pt14:Unid="4b3eeda4bb7746d2a0b760930585daf2"/>
          <w:sz w:val="21" pt14:Unid="8b4a18c5d50349bb9a4a7ff68bc37c41"/>
          <w:szCs w:val="21" pt14:Unid="fa92da62b597411ea6d09669c4fa1a3b"/>
        </w:rPr>
        <w:t>En la sección 6.4 Pruebas hemos visto que la mayoría de pruebas realizadas eran de integración porque representaban un caso de uso de la aplicación. Vamos a emplear la clasificación de pruebas hemos presentado en el apartado 2.5 Los microservicios en la fase de pruebas. Las pruebas de integración pasarán ahora a denominarse pruebas de servicio, si toda la lógica que necesita se encuentra en un único servicio, o de extremo a extremo, si involucra para su ejecución más de un servicio.</w:t>
      </w:r>
    </w:p>
    <w:p pt14:Unid="31e3800cc9db44ae878cf19c0f10152b">
      <w:pPr pt14:Unid="3c1c931013814f208b33ad0edaa0eee9"/>
    </w:p>
    <w:tbl pt14:Unid="8528c22c82d440879e0f5d68066f5fc5" pt14:CorrelatedSHA1Hash="c5c8301932379ee97320cecb00ad70a75c2ce6fc" pt14:SHA1Hash="c5c8301932379ee97320cecb00ad70a75c2ce6fc" pt14:StructureSHA1Hash="083c39f071e2f67adc0ffdb8cc687ed0eb21b73c">
      <w:tblPr pt14:Unid="356601f6dffb474e9714830f4a614535">
        <w:tblInd w:w="260" w:type="dxa" pt14:Unid="5abf468f841b46bab7e7b52f3828265f"/>
        <w:tblLayout w:type="fixed" pt14:Unid="fa9a12d5fade499b968f689d81defb44"/>
        <w:tblCellMar pt14:Unid="d3d09e848cde42ada20a92a40b368b39">
          <w:top w:w="0" w:type="dxa" pt14:Unid="d834e11bca2442abba0f3382ab07e6bd"/>
          <w:left w:w="0" w:type="dxa" pt14:Unid="597d0790ec5a4a129faf17f7c28f49c1"/>
          <w:bottom w:w="0" w:type="dxa" pt14:Unid="33e7d59647954e03926a382ac8f45d0b"/>
          <w:right w:w="0" w:type="dxa" pt14:Unid="6044a2903a134c39b75b7cd84f307849"/>
        </w:tblCellMar>
      </w:tblPr>
      <w:tr pt14:Unid="462a254fd25048dcb7287acd7cfd6179" pt14:CorrelatedSHA1Hash="e0b8b0dd978dcc5ca7458fe86420ace23e36dd86" pt14:SHA1Hash="e0b8b0dd978dcc5ca7458fe86420ace23e36dd86" pt14:StructureSHA1Hash="79a0eea29f620d22c292795db0fa42012a6019db">
        <w:trPr pt14:Unid="7607d7844fbc45f89b7cd815db030744">
          <w:trHeight w:val="361" pt14:Unid="5b4c769af8ae4480994baa0f7efe8cae"/>
        </w:trPr>
        <w:tc pt14:Unid="63979c75956848e28abe12b231b476ff" pt14:SHA1Hash="18918c18639d5ecbe261a6c68f087c97935d7a05">
          <w:tcPr pt14:Unid="966259ef3eca45cd89fd2c4ea0fbed42">
            <w:tcW w:w="5540" w:type="dxa" pt14:Unid="851a377b07b94775843aad74825c6c01"/>
            <w:tcBorders pt14:Unid="1baff863852c47f0987abc07e84982f5">
              <w:bottom w:val="single" w:color="auto" w:sz="8" pt14:Unid="49a318449e40405cb7a48eba2e9ca4bd"/>
            </w:tcBorders>
            <w:vAlign w:val="bottom" pt14:Unid="616d78303c114df1b84b8068e5e978ee"/>
          </w:tcPr>
          <w:p pt14:Unid="99eefa49db9f46f0aa8c61754b2f17bc">
            <w:pPr pt14:Unid="362a027b410d464c8bd642dd862aebad">
              <w:spacing w:after="0" pt14:Unid="b4a4d5972bb84e25a9bb65a6e10a7e5b"/>
              <w:rPr pt14:Unid="2d93ca5df1b84ba5968a0c645987cb4b">
                <w:color w:val="auto" pt14:Unid="3edfca8fc6dc4271a0d11b097ae5b653"/>
                <w:sz w:val="20" pt14:Unid="62a346a65e104111b03220561ee49187"/>
                <w:szCs w:val="20" pt14:Unid="d3df654379874800afda9ed784c6497f"/>
              </w:rPr>
            </w:pPr>
            <w:r>
              <w:rPr pt14:Unid="33dcd060155048afb6782034d309c821">
                <w:rFonts w:ascii="Arial" w:hAnsi="Arial" w:eastAsia="Arial" w:cs="Arial" pt14:Unid="b78e04ec36b5436184c1ceae490e3c41"/>
                <w:color w:val="auto" pt14:Unid="cb7a8902711246af82487703585a8daa"/>
                <w:sz w:val="24" pt14:Unid="7282f0c04c854911850dbe3f01d1b193"/>
                <w:szCs w:val="24" pt14:Unid="df6815a527f94fcfb003074302241b24"/>
              </w:rPr>
              <w:t>7.5  Adaptación de las pruebas</w:t>
            </w:r>
          </w:p>
        </w:tc>
        <w:tc pt14:Unid="4fe1bf805c9849299a2767cf4aa9f2d3" pt14:SHA1Hash="aa866899a6f5d0355248f046d1514c778c38509b">
          <w:tcPr pt14:Unid="4b2c3c7c41e1473b83f0b7c03807b3b7">
            <w:tcW w:w="2960" w:type="dxa" pt14:Unid="66c6e92669d3434d9a66c30c5cc3bf35"/>
            <w:tcBorders pt14:Unid="d3a8b440302148cf8d29f39748f332c1">
              <w:bottom w:val="single" w:color="auto" w:sz="8" pt14:Unid="05ad9ac472174d518d134eba7fe6b3a9"/>
            </w:tcBorders>
            <w:vAlign w:val="bottom" pt14:Unid="1f75039aec8e402db787c996a528e0b0"/>
          </w:tcPr>
          <w:p pt14:Unid="743de11f0b18481c8f868f5d99f6f5e6">
            <w:pPr pt14:Unid="e5ff434091ba4da285ef574e2712e46e">
              <w:spacing w:after="0" pt14:Unid="d72d9febd1c041d39bc5381f3b1b1f5f"/>
              <w:jc w:val="right" pt14:Unid="eb014878c22a41d1b485dcec5bee2ba0"/>
              <w:rPr pt14:Unid="f63d230a5dda46f8b599eb0c5459012a">
                <w:color w:val="auto" pt14:Unid="619904a3785b4cfb8e815591be133210"/>
                <w:sz w:val="20" pt14:Unid="412af3919c2c4b49a2b8f52beb229fb7"/>
                <w:szCs w:val="20" pt14:Unid="bff4eb4e1693437d8ec83a6e7d06d446"/>
              </w:rPr>
            </w:pPr>
            <w:r>
              <w:rPr pt14:Unid="9ad3288fff2443f89182cae522451c48">
                <w:rFonts w:ascii="Arial" w:hAnsi="Arial" w:eastAsia="Arial" w:cs="Arial" pt14:Unid="65ded228a0d148848d4025af2cb6e8e5"/>
                <w:b w:val="1" pt14:Unid="9516bd09bf3046a0892d364613ad15cd"/>
                <w:bCs w:val="1" pt14:Unid="4ef50d5bbb0e4eeebcfcfe794989db76"/>
                <w:color w:val="auto" pt14:Unid="70b5a606b23c4fb0ba9073c4613208c6"/>
                <w:sz w:val="22" pt14:Unid="b2fe1ee47dc44148b3b4f88f0ff952ca"/>
                <w:szCs w:val="22" pt14:Unid="091f8f523e6a4a94951158729e783f6f"/>
              </w:rPr>
              <w:t>63</w:t>
            </w:r>
          </w:p>
        </w:tc>
      </w:tr>
    </w:tbl>
    <w:p pt14:Unid="4a0b6fa50a494e858b97b8813fb76209">
      <w:pPr pt14:Unid="4c7d5d56fbe1424b9b39e12e4d5ebb6d">
        <w:spacing w:after="0" w:line="387" w:lineRule="exact" pt14:Unid="b8c064c856a64d98a8c804fe0059fa25"/>
        <w:rPr pt14:Unid="1b06ac7665f9469682ab6095de3efa3d">
          <w:color w:val="auto" pt14:Unid="09c1c9a188f2468387d1621bba1577dc"/>
          <w:sz w:val="20" pt14:Unid="4fc74b5005d84380ac5f4b87debf40df"/>
          <w:szCs w:val="20" pt14:Unid="da05c03c9aae4af6b9f8b95a766530d4"/>
        </w:rPr>
      </w:pPr>
    </w:p>
    <w:p pt14:Unid="a7f7333669174fc5890d1a66513e4764">
      <w:pPr pt14:Unid="786bdbc20d23421bb38f139ca3402444">
        <w:spacing w:after="0" w:line="258" w:lineRule="auto" pt14:Unid="4a93429edcfb40d89b2c73e1863ddd7f"/>
        <w:ind w:left="260" w:right="1680" w:firstLine="339" pt14:Unid="4432c68f356440dfb305225943a3faa0"/>
        <w:jc w:val="both" pt14:Unid="f9b086f4cbdb459eb790f83710f826ee"/>
        <w:rPr pt14:Unid="889ef9be12c6429a9e58ea7cc4b3ffa0">
          <w:color w:val="auto" pt14:Unid="5a845a9ab1b24ba88b2c54d101788243"/>
          <w:sz w:val="20" pt14:Unid="1e5383546fc1469286596e8ba102adfb"/>
          <w:szCs w:val="20" pt14:Unid="8c25ab4722ae4ad48ce565b73ace4638"/>
        </w:rPr>
      </w:pPr>
      <w:r>
        <w:rPr pt14:Unid="823c3e6da9bb441bbca9656024fa4a46">
          <w:rFonts w:ascii="Arial" w:hAnsi="Arial" w:eastAsia="Arial" w:cs="Arial" pt14:Unid="dbc02d979e6b4db9a776df0f0a72adaa"/>
          <w:color w:val="auto" pt14:Unid="65717349accf4c4d970934e2e669f614"/>
          <w:sz w:val="22" pt14:Unid="14f89c5b443944d0914152f4c45f60dd"/>
          <w:szCs w:val="22" pt14:Unid="e254440156a74d78a0859d01a0c81afc"/>
        </w:rPr>
        <w:t>De las pruebas realizadas en la solución monolítica, la mayoría se transformarán en pruebas de servicio. Sin embargo, servicios como los de incidencias o pedidos dependen del de seguridad para realizar muchos de los casos de uso en los que se requiere obtener datos de un cliente. Para evitar tener que representar estas pruebas como de extremo a extremo, mucho más costosas, se empleará un fake del servicio de seguridad. Si recor-damos, en la solución monolítica ya hemos tenido que emplear un fake porque algunas clases de Identity trataban de acceder a la base de datos de usuarios. Ahora, el fake será de la interfaz de contratos de seguridad y devolverá, por ejemplo, los datos de un usuario falso cuando se requiera uno por su identificador.</w:t>
      </w:r>
    </w:p>
    <w:p pt14:Unid="d6875ff0bad1484a9cc70013d7489be5">
      <w:pPr pt14:Unid="58f53b336d4f48d686c9529d20644868">
        <w:spacing w:after="0" w:line="20" w:lineRule="exact" pt14:Unid="c56df1b5c6b04f689c5da20135408423"/>
        <w:rPr pt14:Unid="4d467f91b6214467a829113ed058dd12">
          <w:color w:val="auto" pt14:Unid="14e9cabe42694ed49543f90b231f881a"/>
          <w:sz w:val="20" pt14:Unid="10d42c0f799b43a9a8752c911ff46f7b"/>
          <w:szCs w:val="20" pt14:Unid="6f9fc4dadaa7444c8844e5f7932a422a"/>
        </w:rPr>
      </w:pPr>
      <w:r>
        <w:rPr pt14:Unid="a6c14527f9fb487e84b3db1929e2ae41">
          <w:color w:val="auto" pt14:Unid="2ef9e800f22140bdad1a4b884660b415"/>
          <w:sz w:val="20" pt14:Unid="0710ea157a38437d9917ffc08411aa75"/>
          <w:szCs w:val="20" pt14:Unid="9ea463a0b154469b9c18a5678bb55a63"/>
        </w:rPr>
        <w:drawing pt14:Unid="40f318360c9b4651a236529a1269831a" pt14:SHA1Hash="3f14cfc0aae38db39883eed0b5da835591e5741e">
          <wp:anchor simplePos="0" relativeHeight="251657728" behindDoc="1" locked="0" layoutInCell="0" allowOverlap="1" pt14:Unid="a29a8a73f5e64535880d92aeb3329cb8">
            <wp:simplePos x="0" y="0" pt14:Unid="25ca7c697575462987a7a9d74b005a31"/>
            <wp:positionH relativeFrom="column" pt14:Unid="e2c2913b2c484523810a352453b0213c">
              <wp:posOffset pt14:Unid="a982ee2b1016498ba50d5e5ac7373d96">1018540</wp:posOffset>
            </wp:positionH>
            <wp:positionV relativeFrom="paragraph" pt14:Unid="847365fa511e46ef8f7c1afed2417672">
              <wp:posOffset pt14:Unid="e50df20535ce4e639ba22f2248aa1190">200025</wp:posOffset>
            </wp:positionV>
            <wp:extent cx="3694430" cy="1865630" pt14:Unid="683a29252b7543afba06faf3e7eefea3"/>
            <wp:wrapNone pt14:Unid="17702663aa314dba9e89dc20d329309a"/>
            <wp:docPr id="71" name="Picture 283" pt14:Unid="8cec705a4e42437e9da1294bfeb2aa12"/>
            <wp:cNvGraphicFramePr pt14:Unid="7082dc4e73ec4909974d3e7cec4b2404">
              <a:graphicFrameLocks xmlns:a="http://schemas.openxmlformats.org/drawingml/2006/main" noChangeAspect="1" pt14:Unid="b7d2e47c3d60488db9fb6e6082beeea3"/>
            </wp:cNvGraphicFramePr>
            <a:graphic xmlns:a="http://schemas.openxmlformats.org/drawingml/2006/main" pt14:Unid="e12cbd7bc7064fcdaec682696122778d">
              <a:graphicData uri="http://schemas.openxmlformats.org/drawingml/2006/picture" pt14:Unid="6eb375d7a5b64674b9cdd150f5f781cc">
                <pic:pic xmlns:pic="http://schemas.openxmlformats.org/drawingml/2006/picture" pt14:Unid="624856644c7b4e478f3d1e830c4c4d74">
                  <pic:nvPicPr pt14:Unid="b9aafc795e88409e9c13cd1a1ad6c745">
                    <pic:cNvPr id="0" name="Picture 283" pt14:Unid="8d82c62b98404d54b6574cd364f0133d"/>
                    <pic:cNvPicPr pt14:Unid="e4dcbc997a97472ea97f109d03198b7e">
                      <a:picLocks noChangeAspect="1" noChangeArrowheads="1" pt14:Unid="4f9881619f7b43e38d921a15f854e850"/>
                    </pic:cNvPicPr>
                  </pic:nvPicPr>
                  <pic:blipFill pt14:Unid="100ecf16f61f4c6c8d0843ebe513053f">
                    <a:blip r:embed="rId77" pt14:Unid="4a8dd692695243518c72d3afeb5ca9d3">
                      <a:extLst pt14:Unid="2f99e70b3e7149c887f24bcbfcec5b07">
                        <a:ext uri="{28A0092B-C50C-407E-A947-70E740481C1C}" pt14:Unid="0702cd73cb844a85b71306df8b6285c9"/>
                      </a:extLst>
                    </a:blip>
                    <a:srcRect pt14:Unid="ea8568b7325649e59184599d3c238839"/>
                    <a:stretch pt14:Unid="3cece2720a1d4828914533928501d670">
                      <a:fillRect pt14:Unid="d9c6158176654c4ebeda1d21a8f28daf"/>
                    </a:stretch>
                  </pic:blipFill>
                  <pic:spPr bwMode="auto" pt14:Unid="05c9baf059324ba0a1f8c993d1b43567">
                    <a:xfrm pt14:Unid="a6233bf285794f239937e8bceed65c8d">
                      <a:off x="0" y="0" pt14:Unid="759c11ec52d348db884f3c746036bf93"/>
                      <a:ext cx="3694430" cy="1865630" pt14:Unid="a0ffb858694a4cd4949b78dc4eac7cb2"/>
                    </a:xfrm>
                    <a:prstGeom prst="rect" pt14:Unid="86b1d2260b4b4765bb9bd33eba967076">
                      <a:avLst pt14:Unid="d8e0abcb62b14ace8d5536a4d18e968e"/>
                    </a:prstGeom>
                    <a:noFill pt14:Unid="d30445bfba7c47ca837413f47d90c84e"/>
                  </pic:spPr>
                </pic:pic>
              </a:graphicData>
            </a:graphic>
          </wp:anchor>
        </w:drawing>
      </w:r>
    </w:p>
    <w:p pt14:Unid="dc9005bd9dd849cf9226178936689d52">
      <w:pPr pt14:Unid="37ce0db3954c4ce399d44399be158549">
        <w:spacing w:after="0" w:line="200" w:lineRule="exact" pt14:Unid="84fa5f62b7eb42ae9595101809a5bd72"/>
        <w:rPr pt14:Unid="b0600fe5c4f742dfa20939829c073219">
          <w:color w:val="auto" pt14:Unid="bbfeb5543f664f298b83f6207149d43f"/>
          <w:sz w:val="20" pt14:Unid="806c0b81863d49fdb92f8324b735b0dd"/>
          <w:szCs w:val="20" pt14:Unid="5f37a93f71304dcbb1764a2b12839b89"/>
        </w:rPr>
      </w:pPr>
    </w:p>
    <w:p pt14:Unid="a390a2b984a34ab9bb806c0759e6dc5a">
      <w:pPr pt14:Unid="df120f699edc42fda79ea58b54034965">
        <w:spacing w:after="0" w:line="200" w:lineRule="exact" pt14:Unid="3d0984a0bf8548f6b7bb0d2bda28cff5"/>
        <w:rPr pt14:Unid="cfdfc8f6ea4f452d8707bed76b4f67b0">
          <w:color w:val="auto" pt14:Unid="77e7f9bdd84641d2a51cedf1d1c87522"/>
          <w:sz w:val="20" pt14:Unid="7dfafcf853984dc6aa628e945abb4e94"/>
          <w:szCs w:val="20" pt14:Unid="0953d7bcd9dc462b9d07cfd0771190a7"/>
        </w:rPr>
      </w:pPr>
    </w:p>
    <w:p pt14:Unid="8a5ac54127dd45aaa75f091194a213c9">
      <w:pPr pt14:Unid="4370d1f8e6634334a6573aa9c59d29d9">
        <w:spacing w:after="0" w:line="200" w:lineRule="exact" pt14:Unid="51dd9de32b7345b9a3f1245f30b975b4"/>
        <w:rPr pt14:Unid="fcd247d399214ca9beb182234d0c2d2d">
          <w:color w:val="auto" pt14:Unid="39d8c5a48b6448da82d7e838eaa46567"/>
          <w:sz w:val="20" pt14:Unid="b11460737f8e4459aee98f65e323b3f9"/>
          <w:szCs w:val="20" pt14:Unid="2ced5973218247d7b391cd20756b081b"/>
        </w:rPr>
      </w:pPr>
    </w:p>
    <w:p pt14:Unid="99ee1786c97e456ebc96d378fb7953e3">
      <w:pPr pt14:Unid="74c9f84c51f9464aa8b34e4934f6634c">
        <w:spacing w:after="0" w:line="200" w:lineRule="exact" pt14:Unid="114113151d674aa8a16103ca439a5403"/>
        <w:rPr pt14:Unid="8a64da56f5794ddc87421036e42eae52">
          <w:color w:val="auto" pt14:Unid="819440130a36466cb577b85cf9e7fd71"/>
          <w:sz w:val="20" pt14:Unid="a753465855004f56bdadebbcbedfd392"/>
          <w:szCs w:val="20" pt14:Unid="39db2cda53d34d03988bacb793c8a6bd"/>
        </w:rPr>
      </w:pPr>
    </w:p>
    <w:p pt14:Unid="b7acf729a2794f8988e52397f0fae9e0">
      <w:pPr pt14:Unid="93428d0379f4414097dec282ac79c201">
        <w:spacing w:after="0" w:line="200" w:lineRule="exact" pt14:Unid="2d07c97093f14d9990509e1498251bcc"/>
        <w:rPr pt14:Unid="0348aebd8aa44f319697ab42209bc7e0">
          <w:color w:val="auto" pt14:Unid="66b56186468246f38711fbb265f0c48f"/>
          <w:sz w:val="20" pt14:Unid="cdd46161378b430ba3f4ed84a116056d"/>
          <w:szCs w:val="20" pt14:Unid="9d97e561dd5e4cc297906894fb6e0622"/>
        </w:rPr>
      </w:pPr>
    </w:p>
    <w:p pt14:Unid="9649c68bd7934073bd97ec13d2fba05c">
      <w:pPr pt14:Unid="1744d7789482456299baf0e748366a3e">
        <w:spacing w:after="0" w:line="200" w:lineRule="exact" pt14:Unid="30a6adca874b4b2185de53b6f3cc654d"/>
        <w:rPr pt14:Unid="abe802bef6ae4bc6a6bb2d22a99e551a">
          <w:color w:val="auto" pt14:Unid="9e872a2c0ecd442a820ad5b7a57a019a"/>
          <w:sz w:val="20" pt14:Unid="85c2aeae91ba47cc8fbe5b1261750f72"/>
          <w:szCs w:val="20" pt14:Unid="749663fcfa824ebd9722dc85aae92c96"/>
        </w:rPr>
      </w:pPr>
    </w:p>
    <w:p pt14:Unid="344128805e784a0da96338d716da5d6b">
      <w:pPr pt14:Unid="f4f134d5142b434490bcc2a8195026b2">
        <w:spacing w:after="0" w:line="200" w:lineRule="exact" pt14:Unid="8a7f0b08a992418fb05d01a962226d5c"/>
        <w:rPr pt14:Unid="f4995085cee14c5aa4dc40fd4eeff638">
          <w:color w:val="auto" pt14:Unid="35aaab41aec24d0b8c0428eb072e5082"/>
          <w:sz w:val="20" pt14:Unid="d3739e981aee4902b047187fa0e34315"/>
          <w:szCs w:val="20" pt14:Unid="76e2c4bd78d44455af5052cf0dbe560c"/>
        </w:rPr>
      </w:pPr>
    </w:p>
    <w:p pt14:Unid="7100c8971b9f49a8b1254322f0b4ca98">
      <w:pPr pt14:Unid="56184d1122674fb59a518a4debb4d87c">
        <w:spacing w:after="0" w:line="200" w:lineRule="exact" pt14:Unid="491e7ac3fc514659a4fc6083f6e137f4"/>
        <w:rPr pt14:Unid="a0229f176d9340e28c0c046da96a2320">
          <w:color w:val="auto" pt14:Unid="90ab89840f07450e8d439294b940f04e"/>
          <w:sz w:val="20" pt14:Unid="5a66842d9cd246109089eeb7bde62866"/>
          <w:szCs w:val="20" pt14:Unid="f24d64176f09481b9e4c2819046f0a03"/>
        </w:rPr>
      </w:pPr>
    </w:p>
    <w:p pt14:Unid="a4542985d6814bd4a49b66ac1d41fc7c">
      <w:pPr pt14:Unid="8a9ad567773b485f9ba120fadbc50607">
        <w:spacing w:after="0" w:line="200" w:lineRule="exact" pt14:Unid="adb52616022e46f491ae9547d3f39e24"/>
        <w:rPr pt14:Unid="291afc2c095445e7892bc703b7d89a00">
          <w:color w:val="auto" pt14:Unid="e29f8779aaf7428caf47d046ec748fb0"/>
          <w:sz w:val="20" pt14:Unid="d163a341d26b4c7e8fbed543a761ec60"/>
          <w:szCs w:val="20" pt14:Unid="526e83671f294c17a8281aa4736a1763"/>
        </w:rPr>
      </w:pPr>
    </w:p>
    <w:p pt14:Unid="57294c05e5174ee59d47e5f5a180295b">
      <w:pPr pt14:Unid="56967bd2e30a4480a6331a3a2e5ddb08">
        <w:spacing w:after="0" w:line="200" w:lineRule="exact" pt14:Unid="388bc69ce54a48879e1f2ebda65fcf80"/>
        <w:rPr pt14:Unid="bdb60bad144140e4b3b6c5ae4b3b8060">
          <w:color w:val="auto" pt14:Unid="3635e25f2b364c14bf8a40672efd6cec"/>
          <w:sz w:val="20" pt14:Unid="dc537ae0a6cd407a9c833f351217aec0"/>
          <w:szCs w:val="20" pt14:Unid="1bf1a015bd1442358d5518aa03e4064a"/>
        </w:rPr>
      </w:pPr>
    </w:p>
    <w:p pt14:Unid="be03f68da5164fe4950dcc36e0ffbaf4">
      <w:pPr pt14:Unid="908d02781e0d44c7b442864f91a08120">
        <w:spacing w:after="0" w:line="200" w:lineRule="exact" pt14:Unid="fd13d071c2ac4b27862a501346965042"/>
        <w:rPr pt14:Unid="84307b0ac199463faa73d8ae51ec9321">
          <w:color w:val="auto" pt14:Unid="bbd3d919bbe8426480d8ecac7629b2d3"/>
          <w:sz w:val="20" pt14:Unid="09aed203f129489a88238da8476aa2c2"/>
          <w:szCs w:val="20" pt14:Unid="62a716125832441795449e7fb8bb7580"/>
        </w:rPr>
      </w:pPr>
    </w:p>
    <w:p pt14:Unid="5e0b4e0799344477a51c1a0a7398ccb3">
      <w:pPr pt14:Unid="9ca9920cb3964036b56c5cdf97929056">
        <w:spacing w:after="0" w:line="200" w:lineRule="exact" pt14:Unid="22c149716bd6460dad82f6d80d9b6f2f"/>
        <w:rPr pt14:Unid="b97cc4183705413b98b55f96540e324d">
          <w:color w:val="auto" pt14:Unid="86569ff569274824affd6f925e227e83"/>
          <w:sz w:val="20" pt14:Unid="17554a501ddf45f2bf15fdc9f282a442"/>
          <w:szCs w:val="20" pt14:Unid="fd5948e9636a402d91b967aa2e93eebd"/>
        </w:rPr>
      </w:pPr>
    </w:p>
    <w:p pt14:Unid="16cb4d7992624b8786c6f0698333abf6">
      <w:pPr pt14:Unid="45c4bea1e84447f39a495d195201456c">
        <w:spacing w:after="0" w:line="200" w:lineRule="exact" pt14:Unid="9a3275994a0d47289ebc24bdda2495bc"/>
        <w:rPr pt14:Unid="93b40e51a4534bd7b453135eacbe778b">
          <w:color w:val="auto" pt14:Unid="2e9d9234ebb84d8b8835bef33b19ed12"/>
          <w:sz w:val="20" pt14:Unid="12a2fed38ba144d19a4c415e91127127"/>
          <w:szCs w:val="20" pt14:Unid="3ae9a9d30dd74011b5b43760ef76a708"/>
        </w:rPr>
      </w:pPr>
    </w:p>
    <w:p pt14:Unid="47206aeabb254c439fa3628db7e08497">
      <w:pPr pt14:Unid="fd707dc9d1b449a386ba9ab2d6a2fa76">
        <w:spacing w:after="0" w:line="200" w:lineRule="exact" pt14:Unid="d533018d2d8446bfba7f89c2bacce283"/>
        <w:rPr pt14:Unid="10815cacf02a472693434b434d670efe">
          <w:color w:val="auto" pt14:Unid="a4b59c84df684f44a66b92e259d0088d"/>
          <w:sz w:val="20" pt14:Unid="381bb5bfef58457ea6221a46b6bb77eb"/>
          <w:szCs w:val="20" pt14:Unid="18d177ea680048bb841b56b0349c8028"/>
        </w:rPr>
      </w:pPr>
    </w:p>
    <w:p pt14:Unid="17951162482b40078e8ce1ed514cbe87">
      <w:pPr pt14:Unid="b4146416112244d8ae82f0e074f6999b">
        <w:spacing w:after="0" w:line="200" w:lineRule="exact" pt14:Unid="f970fd79bcd04349841437f60e912d38"/>
        <w:rPr pt14:Unid="5f08cd24a70145588c3bedd5d10bc88b">
          <w:color w:val="auto" pt14:Unid="37866a10f6ac4f1fa058a0f7b75978d6"/>
          <w:sz w:val="20" pt14:Unid="7eb676c718df470f9a488721452b7c8a"/>
          <w:szCs w:val="20" pt14:Unid="df30e945a4a44c2e9d2fe7542ce159a9"/>
        </w:rPr>
      </w:pPr>
    </w:p>
    <w:p pt14:Unid="5d991a533e204180bc6043607b4b02a1">
      <w:pPr pt14:Unid="a19fb6423d1b449b9f1843753ff17d69">
        <w:spacing w:after="0" w:line="200" w:lineRule="exact" pt14:Unid="7c5edc285a4542e68dbb826161f44b60"/>
        <w:rPr pt14:Unid="0e464c39090541d695a327973e12c03a">
          <w:color w:val="auto" pt14:Unid="77782a564c54423f85da82e92f7fba76"/>
          <w:sz w:val="20" pt14:Unid="431528f0e7a241149daeb602c1bfa84e"/>
          <w:szCs w:val="20" pt14:Unid="345c2609fc8c40e688c106f1a0054444"/>
        </w:rPr>
      </w:pPr>
    </w:p>
    <w:p pt14:Unid="6f07221604d84d349ccdef829ca42bfb">
      <w:pPr pt14:Unid="a832c85eda8a4a85893cde46fa977e7b">
        <w:spacing w:after="0" w:line="213" w:lineRule="exact" pt14:Unid="274a4e2510d445e0bf932c06e018da79"/>
        <w:rPr pt14:Unid="13efe9a521a64c2ea8fc741eaca14dbd">
          <w:color w:val="auto" pt14:Unid="5a1f7d6ee7c947cca1f675ab00738929"/>
          <w:sz w:val="20" pt14:Unid="d525cbf6c68649d38be5b9448a3e0869"/>
          <w:szCs w:val="20" pt14:Unid="57d24316b7f440f6a9a2255f65b2efa6"/>
        </w:rPr>
      </w:pPr>
    </w:p>
    <w:p pt14:Unid="02d8de8a1160413bb23e600dd408e02c">
      <w:pPr pt14:Unid="1835a2dc4f7142b88b7cdfe956441109">
        <w:spacing w:after="0" pt14:Unid="cd12f3fb908d42c689fbc5c667d669ec"/>
        <w:ind w:left="1440" pt14:Unid="68f5b423781b434baab0f6fc692a0987"/>
        <w:rPr pt14:Unid="f70b1d0c275a4055ad9c00f955b8c7cc">
          <w:color w:val="auto" pt14:Unid="df19095393354226a3997153d229ae6e"/>
          <w:sz w:val="20" pt14:Unid="095da76e89724ac4a8507317cf3bb9ab"/>
          <w:szCs w:val="20" pt14:Unid="9bde7f26974f48b99cada234cbe193c8"/>
        </w:rPr>
      </w:pPr>
      <w:r>
        <w:rPr pt14:Unid="25952559f4f44eb281d78ceb6011d7bd">
          <w:rFonts w:ascii="Arial" w:hAnsi="Arial" w:eastAsia="Arial" w:cs="Arial" pt14:Unid="b8559ccbb1134112af9bb81b801fc1eb"/>
          <w:b w:val="1" pt14:Unid="f06423f8c24849a286bbc6c6e8a3b13f"/>
          <w:bCs w:val="1" pt14:Unid="e7589d73c5ec45759e095ab0a7da2b51"/>
          <w:color w:val="auto" pt14:Unid="56895d68f0de40ff82133d35ef4b64ec"/>
          <w:sz w:val="20" pt14:Unid="2524d6334b0749a78bc24ed4e095680d"/>
          <w:szCs w:val="20" pt14:Unid="caace7515d7d414fafe82e4eb2ae5e44"/>
        </w:rPr>
        <w:t xml:space="preserve">Figura 7.16: </w:t>
      </w:r>
      <w:r>
        <w:rPr pt14:Unid="4fff79419c1d4dc190118d19dd17f474">
          <w:rFonts w:ascii="Arial" w:hAnsi="Arial" w:eastAsia="Arial" w:cs="Arial" pt14:Unid="3dbb4985032945d7b91a91699a859222"/>
          <w:color w:val="auto" pt14:Unid="3d0d07e08c174a6092bf9a809a09e15b"/>
          <w:sz w:val="20" pt14:Unid="96a6d41a4aea432791259ebce40e1103"/>
          <w:szCs w:val="20" pt14:Unid="f5775a5b8f774e63ae9c33df641b495b"/>
        </w:rPr>
        <w:t>Fake de la interfaz de contratos del servicio de seguridad.</w:t>
      </w:r>
    </w:p>
    <w:p pt14:Unid="4cfd4cf64b3d4d72b36cd85d8fdf4f7e">
      <w:pPr pt14:Unid="d734753acd234d148fe212bc62ef0bc6">
        <w:spacing w:after="0" w:line="363" w:lineRule="exact" pt14:Unid="e3191daacbd445319ae0cb7c8b9c4bd3"/>
        <w:rPr pt14:Unid="ce4e32e87ee04ca1bc34ba9ecdda14c6">
          <w:color w:val="auto" pt14:Unid="59ca5cda89894185af1609c71e8614a9"/>
          <w:sz w:val="20" pt14:Unid="03e87b71f032448dbe4148cb2124ea05"/>
          <w:szCs w:val="20" pt14:Unid="9a7667cbb3a6445d977f7158e417fee4"/>
        </w:rPr>
      </w:pPr>
    </w:p>
    <w:p pt14:Unid="c8ca53819f0c4f518783d12f1f7fb58e">
      <w:pPr pt14:Unid="e1806e3cf30d434fbd6590e894727dc2">
        <w:spacing w:after="0" w:line="254" w:lineRule="auto" pt14:Unid="5fab464f383040bc8f8697c00383c287"/>
        <w:ind w:left="260" w:right="1680" w:firstLine="339" pt14:Unid="cdc339226a2c408392812baa4dff81be"/>
        <w:jc w:val="both" pt14:Unid="fe6b1e6feea74a528dbf9ecd350ba8ec"/>
        <w:rPr pt14:Unid="740c975e6bdd44ab9ad2ba3547681593">
          <w:rFonts w:ascii="Arial" w:hAnsi="Arial" w:eastAsia="Arial" w:cs="Arial" pt14:Unid="1addfb2c4ce74191b0e4a8adc043d7ec"/>
          <w:color w:val="auto" pt14:Unid="78277a0230434a2dac7025a9807e58e2"/>
          <w:sz w:val="21" pt14:Unid="58935728b8f44f4aa1a85e4c8e7cd93a"/>
          <w:szCs w:val="21" pt14:Unid="952521d2e76148d8a30605c7f9318f5d"/>
        </w:rPr>
      </w:pPr>
      <w:r>
        <w:rPr pt14:Unid="f0423ba92a94433c863a70707f8531c3">
          <w:rFonts w:ascii="Arial" w:hAnsi="Arial" w:eastAsia="Arial" w:cs="Arial" pt14:Unid="5204338ac2fa48899a29cb2925bfb1e5"/>
          <w:color w:val="auto" pt14:Unid="70c071edc6464c06884c128963163433"/>
          <w:sz w:val="21" pt14:Unid="2e2a90d8c3c044b7ac51edf8f931bba4"/>
          <w:szCs w:val="21" pt14:Unid="da0d394d7db249c5a41a741d42f108bf"/>
        </w:rPr>
        <w:t xml:space="preserve">Algunas pruebas han tenido que implementarse obligatoriamente como pruebas de extremo a extremo. Es el caso de la prueba para la generación de una factura. En este tipo de prueba se hará uso de la clase de ASP .NET Core TestServer. TestServer permite la creación de un servidor en memoria para pruebas que redirige las peticiones que recibe hacia los controladores que representa. </w:t>
      </w:r>
      <w:r>
        <w:rPr pt14:Unid="b0e932ffc11d419b81484aa4250f4ecf">
          <w:rFonts w:ascii="Arial" w:hAnsi="Arial" w:eastAsia="Arial" w:cs="Arial" pt14:Unid="9093d37563144195abc6e5a757e7e34b"/>
          <w:color w:val="auto" pt14:Unid="c2f4aa0d157e4988893f5b57bdb18ed8"/>
          <w:sz w:val="30" pt14:Unid="766b538403754faca2b3424644ac3552"/>
          <w:szCs w:val="30" pt14:Unid="309e46e4127c4040a35bc9a0be4087b6"/>
          <w:vertAlign w:val="superscript" pt14:Unid="bce57654f14f49f8a220a1a3621005e0"/>
        </w:rPr>
        <w:t>3</w:t>
      </w:r>
      <w:r>
        <w:rPr pt14:Unid="df5a7251d1d54e819afa7fbc4a2807d3">
          <w:rFonts w:ascii="Arial" w:hAnsi="Arial" w:eastAsia="Arial" w:cs="Arial" pt14:Unid="df892c99815e4ab08889efbc41043db3"/>
          <w:color w:val="auto" pt14:Unid="32fefb7b2e894d5e8e6013f1d95ce69f"/>
          <w:sz w:val="21" pt14:Unid="3de2bb187b8d434d8186b24284169a78"/>
          <w:szCs w:val="21" pt14:Unid="9956fe8625664a3bba340c2b7d1166cf"/>
        </w:rPr>
        <w:t xml:space="preserve"> De esta forma, las depenendencias que tiene un servicio como pedidos para las pruebas quedan suplidas con un servidor que responde tal y como lo haría el servicio de informes y no como un fake.</w:t>
      </w:r>
    </w:p>
    <w:p pt14:Unid="7676ce7f95e74190985c89191b31bbe8">
      <w:pPr pt14:Unid="f5cd00921c4c4ea8b935ba54b29b4c7d">
        <w:spacing w:after="0" w:line="20" w:lineRule="exact" pt14:Unid="5b01d296261c49fbafaa4bd50f3342df"/>
        <w:rPr pt14:Unid="9a7cbce25def44afa63fab24cdfd5454">
          <w:color w:val="auto" pt14:Unid="14775e5bc4b34f988cdbd8209918e1e5"/>
          <w:sz w:val="20" pt14:Unid="966854b75673481992e7cadde2c9f4cd"/>
          <w:szCs w:val="20" pt14:Unid="6af450a1fa194b05babf8f6ab5f63fd5"/>
        </w:rPr>
      </w:pPr>
      <w:r>
        <w:rPr pt14:Unid="0d38105c7150418bb080318b53e29804">
          <w:color w:val="auto" pt14:Unid="8c767e63979e497b8f00cb9d03e31e18"/>
          <w:sz w:val="20" pt14:Unid="f5961996c91b44c0a44b837615a6ada9"/>
          <w:szCs w:val="20" pt14:Unid="330a1277030b481f91932780bbc8b4b1"/>
        </w:rPr>
        <w:drawing pt14:Unid="49c5d82ce2ff4bca8d944b255ab1dd71" pt14:SHA1Hash="97276ede33dd91861c9b241ce9ca5f07532ca10a">
          <wp:anchor simplePos="0" relativeHeight="251657728" behindDoc="1" locked="0" layoutInCell="0" allowOverlap="1" pt14:Unid="2c614c9059d64ece91aa5c0bb8330c73">
            <wp:simplePos x="0" y="0" pt14:Unid="a83c466b609849a3a2db31e18c4bdab1"/>
            <wp:positionH relativeFrom="column" pt14:Unid="4dd05845745948638bfee51e41a95fab">
              <wp:posOffset pt14:Unid="aab31031d0f546bc80acab1055071d6f">427990</wp:posOffset>
            </wp:positionH>
            <wp:positionV relativeFrom="paragraph" pt14:Unid="d5de7a5cfb854cb3a0f9863c73e17d31">
              <wp:posOffset pt14:Unid="1b8fdb6c51e04c42b05656e98cb46e70">204470</wp:posOffset>
            </wp:positionV>
            <wp:extent cx="4875530" cy="2848610" pt14:Unid="63cc46ad6fa94b62a5d8c4013fb130c8"/>
            <wp:wrapNone pt14:Unid="28691b2ea8d44307820ad1962c6ef05a"/>
            <wp:docPr id="72" name="Picture 284" pt14:Unid="3a959438e1e943a0804560e28e176d99"/>
            <wp:cNvGraphicFramePr pt14:Unid="c37a8d4431b945d0b21ba55c94e2a2fc">
              <a:graphicFrameLocks xmlns:a="http://schemas.openxmlformats.org/drawingml/2006/main" noChangeAspect="1" pt14:Unid="01bb784683014db499af1e38014d5fd0"/>
            </wp:cNvGraphicFramePr>
            <a:graphic xmlns:a="http://schemas.openxmlformats.org/drawingml/2006/main" pt14:Unid="1a4605ca826c463f9e57d281adc67e69">
              <a:graphicData uri="http://schemas.openxmlformats.org/drawingml/2006/picture" pt14:Unid="15be079bb38f4e41bc9340ff24847b09">
                <pic:pic xmlns:pic="http://schemas.openxmlformats.org/drawingml/2006/picture" pt14:Unid="ad0a1b0d132c4fdf966bc7bd845099e9">
                  <pic:nvPicPr pt14:Unid="a91f95ac1ef24ff88acfb9ac0d1dd556">
                    <pic:cNvPr id="0" name="Picture 284" pt14:Unid="2aa9183fd92144b5ab7eafe410a7f897"/>
                    <pic:cNvPicPr pt14:Unid="21f37ca259cc4a03abeb8a0d7fd6a2fa">
                      <a:picLocks noChangeAspect="1" noChangeArrowheads="1" pt14:Unid="1690f82d7cab43b4a9a7e664c8368066"/>
                    </pic:cNvPicPr>
                  </pic:nvPicPr>
                  <pic:blipFill pt14:Unid="809fb644baa245f1ad43d60f8ba5f7d2">
                    <a:blip r:embed="rId78" pt14:Unid="2e6c077f7b93428380490ba86247c7cb">
                      <a:extLst pt14:Unid="43beb6f52f754ee8bf46bb6d73e5f960">
                        <a:ext uri="{28A0092B-C50C-407E-A947-70E740481C1C}" pt14:Unid="64d0291929d34390a713cdc6fef92ec0"/>
                      </a:extLst>
                    </a:blip>
                    <a:srcRect pt14:Unid="53c90fa1f52441c180a1a799e405ac3e"/>
                    <a:stretch pt14:Unid="0eaabdf6c08441b58a52429b0d4274db">
                      <a:fillRect pt14:Unid="7ed652232fc9485f86a01acc8c385b67"/>
                    </a:stretch>
                  </pic:blipFill>
                  <pic:spPr bwMode="auto" pt14:Unid="7eeca44607304c9c92f4e45c55ff0bb2">
                    <a:xfrm pt14:Unid="04f5b9b5955749b5b51dabe265425383">
                      <a:off x="0" y="0" pt14:Unid="5d2e52c145094950b4780548ddd99394"/>
                      <a:ext cx="4875530" cy="2848610" pt14:Unid="203a5094b4684038af1af8079e465b6b"/>
                    </a:xfrm>
                    <a:prstGeom prst="rect" pt14:Unid="7570b1060bcd4046aac7dddb02887785">
                      <a:avLst pt14:Unid="3fda1439a2b24f31a2bdb106319b9384"/>
                    </a:prstGeom>
                    <a:noFill pt14:Unid="a1fa4700b4b940ec94990a8958521ec1"/>
                  </pic:spPr>
                </pic:pic>
              </a:graphicData>
            </a:graphic>
          </wp:anchor>
        </w:drawing>
      </w:r>
    </w:p>
    <w:p pt14:Unid="dafa73cce51d46d8af93e5ca6c91f72d">
      <w:pPr pt14:Unid="8d653155fb694c7f9d52c2e72265a1af">
        <w:spacing w:after="0" w:line="200" w:lineRule="exact" pt14:Unid="c9fb503bd395410eb92e22a3dc271459"/>
        <w:rPr pt14:Unid="c52bde946e9a4cc6b34cac1d0b1af8de">
          <w:color w:val="auto" pt14:Unid="eeabcb1afde24fc9a8ef89d7184c4ff4"/>
          <w:sz w:val="20" pt14:Unid="b5ca6ec23fb04d43957b8e66e32accf7"/>
          <w:szCs w:val="20" pt14:Unid="00123579951f46059273c8beebf0dcd5"/>
        </w:rPr>
      </w:pPr>
    </w:p>
    <w:p pt14:Unid="c8dcc2b135014535866fefa9e485737f">
      <w:pPr pt14:Unid="e9b2ee133ced4e788158e4f6b0d766d5">
        <w:spacing w:after="0" w:line="200" w:lineRule="exact" pt14:Unid="c2c91c63a1564f2d88e4af7c34982e3c"/>
        <w:rPr pt14:Unid="db79305b24b74e00892c0eca382741e8">
          <w:color w:val="auto" pt14:Unid="efc069c076ad4af0bc686e910a203e3b"/>
          <w:sz w:val="20" pt14:Unid="aa6f57233ea643fd99b1e12b7af4dbe4"/>
          <w:szCs w:val="20" pt14:Unid="3bdd6a7aacbf4c3da0017d508dc0d05c"/>
        </w:rPr>
      </w:pPr>
    </w:p>
    <w:p pt14:Unid="238f51f56a6b496dbf783a1a92a1cf59">
      <w:pPr pt14:Unid="da6d41a5a308425c8a063d9809eadff9">
        <w:spacing w:after="0" w:line="200" w:lineRule="exact" pt14:Unid="bfb702f86bf84c1fb52148808cab72a2"/>
        <w:rPr pt14:Unid="461f091301874dbfa826539b7945a71a">
          <w:color w:val="auto" pt14:Unid="73bc4034e5874ce88fd0964069a974b1"/>
          <w:sz w:val="20" pt14:Unid="3e803e868878410f8eed743075eb00cb"/>
          <w:szCs w:val="20" pt14:Unid="e641edfcdb5b495a8c674a83f442684c"/>
        </w:rPr>
      </w:pPr>
    </w:p>
    <w:p pt14:Unid="31178239d8b843939d95c8910d2fb7f1">
      <w:pPr pt14:Unid="4845e01a4d5d48f5bad694d5245e60e3">
        <w:spacing w:after="0" w:line="200" w:lineRule="exact" pt14:Unid="3f5734adf5014b05af9772c9799d506f"/>
        <w:rPr pt14:Unid="9c36c7ccdc5c462a8dfdae34cb071375">
          <w:color w:val="auto" pt14:Unid="566984eb5459435392773afce558ca9b"/>
          <w:sz w:val="20" pt14:Unid="30a617800be3448f9b020838fe102e6d"/>
          <w:szCs w:val="20" pt14:Unid="8812479dde36495da71d7b16077d64c2"/>
        </w:rPr>
      </w:pPr>
    </w:p>
    <w:p pt14:Unid="6e1fd7234d664edba92da0c099a0714d">
      <w:pPr pt14:Unid="e69d389a3d8c40f0bf8d4fe9e8bd780d">
        <w:spacing w:after="0" w:line="200" w:lineRule="exact" pt14:Unid="f7a6079ec42f4d1b91073bbf6ab3454a"/>
        <w:rPr pt14:Unid="c878871f39ba4642a9badc4571bfe154">
          <w:color w:val="auto" pt14:Unid="27d766b9b4714bbf8afbb17e7d2043a8"/>
          <w:sz w:val="20" pt14:Unid="6069bb1d65e34d2aaefdff06cb76fee0"/>
          <w:szCs w:val="20" pt14:Unid="f6911c6f5eec42828189b274554fc3fd"/>
        </w:rPr>
      </w:pPr>
    </w:p>
    <w:p pt14:Unid="e642d4838ab2453a9f5a153bafa00363">
      <w:pPr pt14:Unid="82f96663360843958245c88e577c8775">
        <w:spacing w:after="0" w:line="200" w:lineRule="exact" pt14:Unid="b450c139dab14fc791e1f4bfbbeadbe1"/>
        <w:rPr pt14:Unid="533831536e354a739c7d912a9ee21967">
          <w:color w:val="auto" pt14:Unid="159cadbd172b4115a803d29b80595a8f"/>
          <w:sz w:val="20" pt14:Unid="724df3ad564b4891a29b949b7ecf6316"/>
          <w:szCs w:val="20" pt14:Unid="8c84173d79254c6786efa7a882ca8b5a"/>
        </w:rPr>
      </w:pPr>
    </w:p>
    <w:p pt14:Unid="9dc5f2f34f2547fca1b67b2150496b9a">
      <w:pPr pt14:Unid="0879febd60d242f7b0374b88f597ed08">
        <w:spacing w:after="0" w:line="200" w:lineRule="exact" pt14:Unid="2296451ce997418289ab10dfe2982e63"/>
        <w:rPr pt14:Unid="8f92b07d1d7b4fe79eb95ad597bfdbb3">
          <w:color w:val="auto" pt14:Unid="5a94c6b6b7104b528de30429f10cd603"/>
          <w:sz w:val="20" pt14:Unid="03c44d8e4a8b47338dba02f240237940"/>
          <w:szCs w:val="20" pt14:Unid="7cf8ac4cd9f64777991cd3c913b5035d"/>
        </w:rPr>
      </w:pPr>
    </w:p>
    <w:p pt14:Unid="eb4078e02e7e4d81a0b4e51a95b5d87f">
      <w:pPr pt14:Unid="e9bcfd38ca8749b1a8db0c383968eef9">
        <w:spacing w:after="0" w:line="200" w:lineRule="exact" pt14:Unid="a7ad6bc1ef0347a4b7c694c0671ebb44"/>
        <w:rPr pt14:Unid="410ae8034ec147e1bd72153b432674b4">
          <w:color w:val="auto" pt14:Unid="7eb723114b044a4e8e5f17f820f49478"/>
          <w:sz w:val="20" pt14:Unid="2ee3253a43b440669b8999dee664d448"/>
          <w:szCs w:val="20" pt14:Unid="b5eabd8ae07a4318a4f18eda46226284"/>
        </w:rPr>
      </w:pPr>
    </w:p>
    <w:p pt14:Unid="f97519a5353d4247af6916f0cad59efe">
      <w:pPr pt14:Unid="958039e4303742c3b0b23f3b4b2c7555">
        <w:spacing w:after="0" w:line="200" w:lineRule="exact" pt14:Unid="fe60bdf8262345fa939cd6bc985a707d"/>
        <w:rPr pt14:Unid="d4b02dca00ac46dea6ace992ca95ea50">
          <w:color w:val="auto" pt14:Unid="1035affc07f84b118e54cff6f7e50ace"/>
          <w:sz w:val="20" pt14:Unid="161a7a98c85e45ea8f139b7866442ff9"/>
          <w:szCs w:val="20" pt14:Unid="19929fa06f2b408d874d93ee86f4c237"/>
        </w:rPr>
      </w:pPr>
    </w:p>
    <w:p pt14:Unid="874d7edea4e348af9d6ae3c929f51bcd">
      <w:pPr pt14:Unid="57a27203fcfa47f5b94b3c89499484c4">
        <w:spacing w:after="0" w:line="200" w:lineRule="exact" pt14:Unid="6a80ef46bed2426687b904e972d7c6fc"/>
        <w:rPr pt14:Unid="ab33f390980d49198e591aed8b665564">
          <w:color w:val="auto" pt14:Unid="2700b4d05af54350977c99491790cada"/>
          <w:sz w:val="20" pt14:Unid="5232762ca6d54b1d8c8a59db805c8699"/>
          <w:szCs w:val="20" pt14:Unid="09ca8c55f51c4bf492863efb72aab869"/>
        </w:rPr>
      </w:pPr>
    </w:p>
    <w:p pt14:Unid="043cf7db248e46cd88e6c93aa5031c09">
      <w:pPr pt14:Unid="63f38ad98e92483d85c96879e3f0a0ab">
        <w:spacing w:after="0" w:line="200" w:lineRule="exact" pt14:Unid="f9fa83fb7cba47e59eda44f1b1ad0bdb"/>
        <w:rPr pt14:Unid="a8e9afcaf0b04783bcfb3f7372dbfff1">
          <w:color w:val="auto" pt14:Unid="84661208703a4736bec515cb2a8416d7"/>
          <w:sz w:val="20" pt14:Unid="5cabe29781584664b1cb109c4aebf9ce"/>
          <w:szCs w:val="20" pt14:Unid="b19d3624d5f34da983425f5e2fc9cbff"/>
        </w:rPr>
      </w:pPr>
    </w:p>
    <w:p pt14:Unid="2edfa23b28644f5ebd5456aa0964c2b3">
      <w:pPr pt14:Unid="bc5a99cb5337497096dcb2ee8f61386c">
        <w:spacing w:after="0" w:line="200" w:lineRule="exact" pt14:Unid="dd5a7f5483bb46eaa8c35e069b0a212b"/>
        <w:rPr pt14:Unid="a4656aac1cd74611bce11bb4367bd474">
          <w:color w:val="auto" pt14:Unid="1d70d87d1706442fbbedde404176aae7"/>
          <w:sz w:val="20" pt14:Unid="fa9b30fb54b24f24822069c922c63dbe"/>
          <w:szCs w:val="20" pt14:Unid="e720ef8ddaad4ce0be6269ef97d998fc"/>
        </w:rPr>
      </w:pPr>
    </w:p>
    <w:p pt14:Unid="e8f512d547154e008422d5250abab174">
      <w:pPr pt14:Unid="7c5af73a1bb24e76aa70522a5d95b4c9">
        <w:spacing w:after="0" w:line="200" w:lineRule="exact" pt14:Unid="0844aa4a073b4e25b4f83ed2ec589f18"/>
        <w:rPr pt14:Unid="802ec2b605bd4a0daafc689ee52e1a33">
          <w:color w:val="auto" pt14:Unid="e0777b762f69401383d228eae5ab586e"/>
          <w:sz w:val="20" pt14:Unid="89803f64f5194f73a66bf41607b1de12"/>
          <w:szCs w:val="20" pt14:Unid="137121d20e4041628cba2bf023f6b149"/>
        </w:rPr>
      </w:pPr>
    </w:p>
    <w:p pt14:Unid="acbb57552a884caab814503531997e24">
      <w:pPr pt14:Unid="eba6fce2082944ee9db7b82b714ddf05">
        <w:spacing w:after="0" w:line="200" w:lineRule="exact" pt14:Unid="4d9951b552fe4da4b548cd934b87d051"/>
        <w:rPr pt14:Unid="7b187d15ee04468b870c39b06ab33bf8">
          <w:color w:val="auto" pt14:Unid="664dcc9b35d64e089c4f9483eb0dbea6"/>
          <w:sz w:val="20" pt14:Unid="c0e8d0daaef6474883827e6dd56f9abf"/>
          <w:szCs w:val="20" pt14:Unid="379e1082b2ef407da9a28a69f33e7673"/>
        </w:rPr>
      </w:pPr>
    </w:p>
    <w:p pt14:Unid="133e647f0f0c4435bc41ccc1b634c6f8">
      <w:pPr pt14:Unid="c459e4257d3f44ba9b2b1be1eba669ed">
        <w:spacing w:after="0" w:line="200" w:lineRule="exact" pt14:Unid="7bed86af03f740e7bd9b3482f47c188a"/>
        <w:rPr pt14:Unid="03c97752a55a45919cad46445399bd4a">
          <w:color w:val="auto" pt14:Unid="8dde48709691495fa49b9f60e93bb508"/>
          <w:sz w:val="20" pt14:Unid="6e8daca0afca44fbb1fa8d835d6125ea"/>
          <w:szCs w:val="20" pt14:Unid="c74232406ccf474e8f5f9c20377e6a02"/>
        </w:rPr>
      </w:pPr>
    </w:p>
    <w:p pt14:Unid="d80111d33304455991db0fe322fdba06">
      <w:pPr pt14:Unid="9e25b1f570ed482c94fc37f876674e4b">
        <w:spacing w:after="0" w:line="200" w:lineRule="exact" pt14:Unid="3b8e8ba03828470abc9913837837aeaa"/>
        <w:rPr pt14:Unid="503048177faf4c6ba32f65d2d722236e">
          <w:color w:val="auto" pt14:Unid="bd5e617cab4e4a13a1b035e61d3f43b4"/>
          <w:sz w:val="20" pt14:Unid="df089b28398842ffaf9e0285f0e2fa2c"/>
          <w:szCs w:val="20" pt14:Unid="b48d0f40f2fa46f5a147cb0ac1b18396"/>
        </w:rPr>
      </w:pPr>
    </w:p>
    <w:p pt14:Unid="ecb637012e09417ea79722089a4c58db">
      <w:pPr pt14:Unid="bc0dce5dac134846b9795a1f1ac8c8f6">
        <w:spacing w:after="0" w:line="200" w:lineRule="exact" pt14:Unid="ae3b8c10b25f41a4882bb23cc2fcb13a"/>
        <w:rPr pt14:Unid="82b9db4ae7834702a5e9b3b3b90f9b6f">
          <w:color w:val="auto" pt14:Unid="7d3d659be74f4140aeaf917516044cd7"/>
          <w:sz w:val="20" pt14:Unid="bafeb794fa434987b73287d5bfccdb44"/>
          <w:szCs w:val="20" pt14:Unid="51b1f8738aab4a3aa88a15c6cf715a2a"/>
        </w:rPr>
      </w:pPr>
    </w:p>
    <w:p pt14:Unid="b0bc1f2e5abf4b5395c7b7932d4046fa">
      <w:pPr pt14:Unid="fb71be72f8be4c1d8c1c066abc4b0b50">
        <w:spacing w:after="0" w:line="200" w:lineRule="exact" pt14:Unid="5fcb5d2ec8e04722b6369699036f07a9"/>
        <w:rPr pt14:Unid="8df3ed2f02c14a0a913bf464cae3aff5">
          <w:color w:val="auto" pt14:Unid="7eb6147f607e431eb30a5b5fec28cbf1"/>
          <w:sz w:val="20" pt14:Unid="5e3355d5fe874cc6a40711e712c3e980"/>
          <w:szCs w:val="20" pt14:Unid="afe84ae499ec44019579f43a2a380cbd"/>
        </w:rPr>
      </w:pPr>
    </w:p>
    <w:p pt14:Unid="e386a758e3904eacb20a923649225697">
      <w:pPr pt14:Unid="9f70ec096d9e45b6a00ee25843760bc9">
        <w:spacing w:after="0" w:line="200" w:lineRule="exact" pt14:Unid="01b0fb39cc4c483f8ffa6766262ab082"/>
        <w:rPr pt14:Unid="385e59dae5694e8495d5c08b4c0d1769">
          <w:color w:val="auto" pt14:Unid="de2bfe09e0964bf69f0f35f7e92a72dd"/>
          <w:sz w:val="20" pt14:Unid="654ee5797fa14734a98c4e7c37ff91a5"/>
          <w:szCs w:val="20" pt14:Unid="4236fa02773347ab8eb8f7433c11fcf9"/>
        </w:rPr>
      </w:pPr>
    </w:p>
    <w:p pt14:Unid="9c2d304458a74ff5b862515fdda55123">
      <w:pPr pt14:Unid="033fdf1013b8415c926ef7033b861607">
        <w:spacing w:after="0" w:line="200" w:lineRule="exact" pt14:Unid="d5b840ade5e44dc2b9c474d1a8696005"/>
        <w:rPr pt14:Unid="6afa277ec0b7496bb86feb04f9670274">
          <w:color w:val="auto" pt14:Unid="39a2e7f0bdcf4b7ab4a6f3c16d820b58"/>
          <w:sz w:val="20" pt14:Unid="c8583d23e4ce4d938257116fd9e940d8"/>
          <w:szCs w:val="20" pt14:Unid="22dbc392d7a64c01ae87cab27883c135"/>
        </w:rPr>
      </w:pPr>
    </w:p>
    <w:p pt14:Unid="452e29d97267491d8b6a46cdebf185c7">
      <w:pPr pt14:Unid="a1042d9016f14d6cb62bb9eddfa4fdd7">
        <w:spacing w:after="0" w:line="200" w:lineRule="exact" pt14:Unid="5df7eb6e82f94ed887e11792b665efa1"/>
        <w:rPr pt14:Unid="fb7dd197df22451e8065ffbb4dc29561">
          <w:color w:val="auto" pt14:Unid="8d5d576b0792452f93eff6db747a1dbf"/>
          <w:sz w:val="20" pt14:Unid="6365bd25513f48a0b424ef3c89f0450c"/>
          <w:szCs w:val="20" pt14:Unid="c57f6ba8025747a0b17e743996e51cdb"/>
        </w:rPr>
      </w:pPr>
    </w:p>
    <w:p pt14:Unid="514115459fe344798a8b553ab53981f4">
      <w:pPr pt14:Unid="b72375b0f7b346b1bbce79e4badc9a4f">
        <w:spacing w:after="0" w:line="200" w:lineRule="exact" pt14:Unid="aacc32b714a349b88865bdf94713bc35"/>
        <w:rPr pt14:Unid="7aee0b8bf2f44c95a04a97e2767f51f6">
          <w:color w:val="auto" pt14:Unid="9cdeeec825654481814c46bfb7e47121"/>
          <w:sz w:val="20" pt14:Unid="4e800a6bee8c4c25bc8573ed4d575e9b"/>
          <w:szCs w:val="20" pt14:Unid="c9605f6a1cf447beb5ffe85181b45eb7"/>
        </w:rPr>
      </w:pPr>
    </w:p>
    <w:p pt14:Unid="5da287bd92df462c80a7f80b934d63d3">
      <w:pPr pt14:Unid="5c615acb1e2f4a468deb420635ad40d7">
        <w:spacing w:after="0" w:line="200" w:lineRule="exact" pt14:Unid="8ee665ec43dc41929b7739e79c528f47"/>
        <w:rPr pt14:Unid="a647711d7e584e5cb82b23c3028b8f2b">
          <w:color w:val="auto" pt14:Unid="2ac349cc4c9a4b23b18c16278b8063bc"/>
          <w:sz w:val="20" pt14:Unid="4286692ae3da42d2af3a75706eca8698"/>
          <w:szCs w:val="20" pt14:Unid="f68762d64ad444f7ad92c8cae039e5c7"/>
        </w:rPr>
      </w:pPr>
    </w:p>
    <w:p pt14:Unid="baf2dbf881904a3f9e01e0dbea1f38fb">
      <w:pPr pt14:Unid="615900f25d6b4dc8a96513e4cf5beefe">
        <w:spacing w:after="0" w:line="368" w:lineRule="exact" pt14:Unid="bbfedc25da8444ff82ee6efc545dc26b"/>
        <w:rPr pt14:Unid="32180d8ff599421789069ead4b827540">
          <w:color w:val="auto" pt14:Unid="e55310b27eb04abea32344ac7599b60d"/>
          <w:sz w:val="20" pt14:Unid="f2ee9f5364754dbf96c627eeceb6b6b2"/>
          <w:szCs w:val="20" pt14:Unid="067e71ab98ac4c24aa0769ea3878dba5"/>
        </w:rPr>
      </w:pPr>
    </w:p>
    <w:p pt14:Unid="9efce169bfe34cf7a13ea5269ad02f04">
      <w:pPr pt14:Unid="0fb9e93523334e0caae13581007904d6">
        <w:spacing w:after="0" pt14:Unid="56bdeacdc92b420596d4f44ad8143626"/>
        <w:ind w:left="1440" pt14:Unid="ff520ddb0e2d4d84b7c84fc481a82059"/>
        <w:rPr pt14:Unid="65e9f025a9c74fb2941424b5a4774865">
          <w:color w:val="auto" pt14:Unid="0a4b7527b17e42babe527b2388d9e6c9"/>
          <w:sz w:val="20" pt14:Unid="31b7d57c79ed49c18169b086481a80cb"/>
          <w:szCs w:val="20" pt14:Unid="47cc6cc6e49e4f6590d16d81db666fe2"/>
        </w:rPr>
      </w:pPr>
      <w:r>
        <w:rPr pt14:Unid="6b9886d502c046df8e161b12c7d8e344">
          <w:rFonts w:ascii="Arial" w:hAnsi="Arial" w:eastAsia="Arial" w:cs="Arial" pt14:Unid="2bf0e466ead94b8e9c44978c41ea723b"/>
          <w:b w:val="1" pt14:Unid="1c09bb58e7674876b3accb09cc60e63f"/>
          <w:bCs w:val="1" pt14:Unid="afe7bb4a68264c88a2b6cb2cd30fc57a"/>
          <w:color w:val="auto" pt14:Unid="f38ad2b7d0f94f6a96375a231023c461"/>
          <w:sz w:val="20" pt14:Unid="2789d313d6fb4eee9d134a1d9a0ab240"/>
          <w:szCs w:val="20" pt14:Unid="4dbe49b23efa4155831636500b6fc16e"/>
        </w:rPr>
        <w:t xml:space="preserve">Figura 7.17: </w:t>
      </w:r>
      <w:r>
        <w:rPr pt14:Unid="25f7a2ecd7734b77981f8e6e6ff39e30">
          <w:rFonts w:ascii="Arial" w:hAnsi="Arial" w:eastAsia="Arial" w:cs="Arial" pt14:Unid="8904c6472c0946b2a5717bad9bcc8aba"/>
          <w:color w:val="auto" pt14:Unid="c3050842040d42939237a8e36baac9af"/>
          <w:sz w:val="20" pt14:Unid="cdcf33d41d2f48ef912a8f54c3145fe4"/>
          <w:szCs w:val="20" pt14:Unid="ac4e67217d9c4a32941a220336317e3e"/>
        </w:rPr>
        <w:t>Fake de la interfaz de contratos del servicio de seguridad.</w:t>
      </w:r>
    </w:p>
    <w:p pt14:Unid="0380d0c3024e441caf5c59abbc42d673">
      <w:pPr pt14:Unid="a1fd6c85a7d84a1d81aa806d529c6e31">
        <w:spacing w:after="0" w:line="20" w:lineRule="exact" pt14:Unid="aa959172d10040b299c20632df725824"/>
        <w:rPr pt14:Unid="e5ef25d5f20549cebe44ed6e96c9e1f5">
          <w:color w:val="auto" pt14:Unid="7f9d9eee729d4a3bbdedff953312148b"/>
          <w:sz w:val="20" pt14:Unid="6e5138614c7f4950b8957e35c403fb6c"/>
          <w:szCs w:val="20" pt14:Unid="01f71a62060e488a8c6f5b54407443fa"/>
        </w:rPr>
      </w:pPr>
    </w:p>
    <w:p pt14:Unid="d2dad27bb9e84e05a4a8b18e0892a4de">
      <w:pPr pt14:Unid="8abe798d5b254da49348c51cc93fa5be"/>
    </w:p>
    <w:p pt14:Unid="03ac05cc02ce465b90f5c06d6767a6bb">
      <w:pPr pt14:Unid="ebd7c3e11d514c25a7b52ca1b9861eac">
        <w:spacing w:after="0" w:line="297" w:lineRule="exact" pt14:Unid="52e8ee3725564553a2ea588980d33186"/>
        <w:rPr pt14:Unid="5c6820de4b9843febf3495b30b962b3f">
          <w:color w:val="auto" pt14:Unid="293692e989624051a77290dc5c01d16c"/>
          <w:sz w:val="20" pt14:Unid="52c440c3f81a49149b39e027b77970b4"/>
          <w:szCs w:val="20" pt14:Unid="14c49ef5947d4a4cb345fe3dd9cef2b9"/>
        </w:rPr>
      </w:pPr>
    </w:p>
    <w:p pt14:Unid="286df552f5b448f1879b18855c49ac67">
      <w:pPr pt14:Unid="3e7d90dbee3e4a3a8c59b4f4db59aceb">
        <w:numPr pt14:Unid="2abede28ebfc48c2b3a27c93de2591fe">
          <w:ilvl w:val="0" pt14:Unid="fdb69b12a56749e79437ba610ea22e37"/>
          <w:numId w:val="21" pt14:Unid="bf5e5b808ea74d248cb11316e42dbc14"/>
        </w:numPr>
        <w:tabs pt14:Unid="1e2739e11e6d4f029c3ce17d12b4f494">
          <w:tab w:val="left" w:leader="none" w:pos="620" pt14:Unid="556dbfc895be46689a84b01d69c336da"/>
        </w:tabs>
        <w:spacing w:after="0" pt14:Unid="d96756dbb11d495d8e01f6082fef9d48"/>
        <w:ind w:left="620" w:hanging="116" pt14:Unid="114db8eedb844d8ea6dc8e66732b31f7"/>
        <w:rPr pt14:Unid="2769e60e27d04f86a3c997709aa66a5f">
          <w:rFonts w:ascii="Arial" w:hAnsi="Arial" w:eastAsia="Arial" w:cs="Arial" pt14:Unid="06cdde4e5a2a4deca6fcdc5209d75604"/>
          <w:color w:val="auto" pt14:Unid="4d576035c7ef43bba45d1b640cf99058"/>
          <w:sz w:val="28" pt14:Unid="0d93569685654de38e4f9f0cb0d7c4f9"/>
          <w:szCs w:val="28" pt14:Unid="7c8239f286814fdcb1a60cc7c07cda24"/>
          <w:vertAlign w:val="superscript" pt14:Unid="19e462e60ee840f2a6d3b971a41847ff"/>
        </w:rPr>
      </w:pPr>
      <w:r>
        <w:rPr pt14:Unid="3caf28b4e2ea47e98f89119e87dfdd34">
          <w:rFonts w:ascii="Arial" w:hAnsi="Arial" w:eastAsia="Arial" w:cs="Arial" pt14:Unid="8b14a1e792f04829bdab560e56376708"/>
          <w:color w:val="auto" pt14:Unid="7b5277460f9d4d6c9bed695d6c11da7c"/>
          <w:sz w:val="18" pt14:Unid="546cba0f078a47e8a4ff08e3b9bed3da"/>
          <w:szCs w:val="18" pt14:Unid="bc60dcd456ad4d809bb02222b7c4f2fe"/>
        </w:rPr>
        <w:t>In-Memory ASP.NET Core Integration Tests with TestServer: https://visualstudiomagazine.com/articles/2017/07/01/testse</w:t>
      </w:r>
    </w:p>
    <w:p pt14:Unid="6562711a75a04ecd99c91f41f276bda2">
      <w:pPr pt14:Unid="686a8d729ae7492ab60b2bb10a965941"/>
    </w:p>
    <w:p pt14:Unid="94ef5297657f46e1abf7a2fe7d43229c">
      <w:pPr pt14:Unid="a18ab72140b64393be27f6fe689aa75b">
        <w:tabs pt14:Unid="e155aa4122d44210b50bae8d283e2aac">
          <w:tab w:val="left" w:leader="none" w:pos="2900" pt14:Unid="dbfc300ec2aa4aeca8d6eb8e3ca1f652"/>
        </w:tabs>
        <w:spacing w:after="0" pt14:Unid="65676f75aeea4397b889214c32562c34"/>
        <w:ind w:left="260" pt14:Unid="8741cc8219d744ac89154db888eedf08"/>
        <w:rPr pt14:Unid="b5553eb3837d4813bfd3887e6ea48e8a">
          <w:color w:val="auto" pt14:Unid="aaa48308e3a5456088ead8c21f59b5f8"/>
          <w:sz w:val="20" pt14:Unid="2b091fe65d3248348546e27dc219776a"/>
          <w:szCs w:val="20" pt14:Unid="23245f05198247f6a39e87c9a489b438"/>
        </w:rPr>
      </w:pPr>
      <w:r>
        <w:rPr pt14:Unid="200a155d57074f92b5187ed9f69e0035">
          <w:rFonts w:ascii="Arial" w:hAnsi="Arial" w:eastAsia="Arial" w:cs="Arial" pt14:Unid="48a0ffede738455dba25732050ef1175"/>
          <w:b w:val="1" pt14:Unid="be95cf62d34a4b8f8c2a6bd6c6fc54e0"/>
          <w:bCs w:val="1" pt14:Unid="c2c89ed8de564c35b7b75deb37bddeae"/>
          <w:color w:val="auto" pt14:Unid="b9c805da772f437283f58b1f33de9499"/>
          <w:sz w:val="18" pt14:Unid="a0dad891d20e4b0e945a86faf10eaa49"/>
          <w:szCs w:val="18" pt14:Unid="6be2b0f3285a4bb5b63053179a5e36b9"/>
        </w:rPr>
        <w:t>64</w:t>
      </w:r>
      <w:r>
        <w:rPr pt14:Unid="2196edc0ce724ccd98bcc8c65ae9f0db">
          <w:color w:val="auto" pt14:Unid="37f2b1746b87423089bdef403bb5f73c"/>
          <w:sz w:val="20" pt14:Unid="f0b8354a6a8446fd9ac9bda92c5c9822"/>
          <w:szCs w:val="20" pt14:Unid="95a8bd7327c94df1981d32f86ba4b077"/>
        </w:rPr>
        <w:tab pt14:Unid="e5597fed607943e3aaff14ab960179f8"/>
      </w:r>
      <w:r>
        <w:rPr pt14:Unid="68a91a85adc64b8096fcad104467df18">
          <w:rFonts w:ascii="Arial" w:hAnsi="Arial" w:eastAsia="Arial" w:cs="Arial" pt14:Unid="4b7936b504444dda995c34f2b90f8a8f"/>
          <w:color w:val="auto" pt14:Unid="9c460dbbb716427c82c3ffd080d83639"/>
          <w:sz w:val="19" pt14:Unid="9e9633031bee4d12a1ea3af46baa63ea"/>
          <w:szCs w:val="19" pt14:Unid="e86c93b68a004d8590ed8ff8028c1e3a"/>
        </w:rPr>
        <w:t>Diseño e implementación de la solución basada en microservicios</w:t>
      </w:r>
    </w:p>
    <w:p pt14:Unid="7062f2d1b6704dbdafeec0a338b8ca9f">
      <w:pPr pt14:Unid="913c493cfe164b78a7c2a54fb4ea5783">
        <w:spacing w:after="0" w:line="20" w:lineRule="exact" pt14:Unid="4cbf1cfadbc44862833202c12f391c0e"/>
        <w:rPr pt14:Unid="f37dee96c790463cb0aded9306790f7f">
          <w:color w:val="auto" pt14:Unid="8b044c6a49f4481e9ec48d9b7905de55"/>
          <w:sz w:val="20" pt14:Unid="449abb1157c34af289160eab2b29c29c"/>
          <w:szCs w:val="20" pt14:Unid="d378b7b3906a40d98ad00b0b8c41c323"/>
        </w:rPr>
      </w:pPr>
    </w:p>
    <w:p pt14:Unid="637b7d2febd4450fb8fd37cf3e9e59fa">
      <w:pPr pt14:Unid="6ca32a3b5bdc4841bd7d833ed1cea1b0">
        <w:spacing w:after="0" w:line="200" w:lineRule="exact" pt14:Unid="f08ccca5fa934afba1e37308d3826319"/>
        <w:rPr pt14:Unid="fe587a6813884cbe9e29aef72a663078">
          <w:color w:val="auto" pt14:Unid="fb68e62f1f1842d2a2fbf9babca54ade"/>
          <w:sz w:val="20" pt14:Unid="544b5fa63b35462eab9d07d83efc3f6e"/>
          <w:szCs w:val="20" pt14:Unid="ad2a9f11516648efbcb1b6f39f989486"/>
        </w:rPr>
      </w:pPr>
    </w:p>
    <w:p pt14:Unid="04bd148323874b4f8cce0ccf1676de77">
      <w:pPr pt14:Unid="9ba83774db984c39a2d25250a5bbdb7c">
        <w:spacing w:after="0" w:line="320" w:lineRule="exact" pt14:Unid="578b46700f1b4e4bad2befc4c48cfe81"/>
        <w:rPr pt14:Unid="1db63aed3370494ea944ccb2c1628e2a">
          <w:color w:val="auto" pt14:Unid="c4b1b781f768418c9dc0727b6e4d1fad"/>
          <w:sz w:val="20" pt14:Unid="685859236b324f3082e12504a956feba"/>
          <w:szCs w:val="20" pt14:Unid="0c6255e1617641048aa7166e4776daaa"/>
        </w:rPr>
      </w:pPr>
    </w:p>
    <w:p pt14:Unid="14edd1a7709a4e4f9e59cdcb92950682">
      <w:pPr pt14:Unid="580fa0f9e40644868b479a7ddddc81ab">
        <w:spacing w:after="0" w:line="258" w:lineRule="auto" pt14:Unid="9e038f81b93a46a6922338bcb7f5b089"/>
        <w:ind w:left="260" w:right="266" w:firstLine="339" pt14:Unid="0068aedb40b846ceab769a789680b422"/>
        <w:jc w:val="both" pt14:Unid="f97c109d2ab9404d8be4aa24866b2d72"/>
        <w:rPr pt14:Unid="1bc3c64fa6a2401e904d537347dbba45">
          <w:color w:val="auto" pt14:Unid="8fe55131700345b4b85d38fe2aad94ba"/>
          <w:sz w:val="20" pt14:Unid="b79d32ba76cf461eb8e0817d8cf2a64e"/>
          <w:szCs w:val="20" pt14:Unid="11ad7973a55c43eaafbd511f2012d6d9"/>
        </w:rPr>
      </w:pPr>
      <w:r>
        <w:rPr pt14:Unid="beeafd1799ce4b9e884d259b83c7f4f7">
          <w:rFonts w:ascii="Arial" w:hAnsi="Arial" w:eastAsia="Arial" w:cs="Arial" pt14:Unid="36dedd5b06304109807ed6eea8b7c14e"/>
          <w:color w:val="auto" pt14:Unid="aba3f5dd987c4d9f8a36fae580b2f7fa"/>
          <w:sz w:val="22" pt14:Unid="84a5edadc5074a34adc307d582ea1da2"/>
          <w:szCs w:val="22" pt14:Unid="2015e39195434b8d8e64264952b7388b"/>
        </w:rPr>
        <w:t>Otras pruebas que se han modificado son las del microservicio de incidencias. En las pruebas de servicios que emplean SQL se crea una base de datos de este tipo en memoria. La base de datos de incidencias ahora es Firebase y en Entity Framework no existe la funcionalidad de hacer BD en memoria para este proveedor. Para que las pruebas del servicio no dejen de cubrir código de la capa de persistencia, las pruebas escribirán en la base de datos de Firebase y eliminarán el contenido que han escrito en un método tear down. Esto no es necesario en las bases de datos en memoria porque son eliminadas al final de cada prueba.</w:t>
      </w:r>
    </w:p>
    <w:p pt14:Unid="73b553b898074f539836543af67ead62">
      <w:pPr pt14:Unid="4738cab946f4481f83784fe7562c86df">
        <w:spacing w:after="0" w:line="20" w:lineRule="exact" pt14:Unid="c4dcb9e403f144129bee3f688d46dbd5"/>
        <w:rPr pt14:Unid="6dc1863876264c1ea6070b49344cd13b">
          <w:color w:val="auto" pt14:Unid="66341a18147d4019828708eab532851a"/>
          <w:sz w:val="20" pt14:Unid="1d046c203776412fb8d8c51e7d5e64db"/>
          <w:szCs w:val="20" pt14:Unid="645cf84afb1c43359b42b164531338ee"/>
        </w:rPr>
      </w:pPr>
      <w:r>
        <w:rPr pt14:Unid="d74dd82aba434806a62a93d6c74eaad5">
          <w:color w:val="auto" pt14:Unid="816e5b77284f474388aab328e5b72a81"/>
          <w:sz w:val="20" pt14:Unid="6ab69a024f284da8bda4850d24a2a1a6"/>
          <w:szCs w:val="20" pt14:Unid="cd6764618d9e489683e8684ba06d3ad6"/>
        </w:rPr>
        <w:drawing pt14:Unid="294dfbd08cb14a53820d6df12ebe5dbf" pt14:SHA1Hash="4b244067e864569f9f0f403d0f61f564fe4a81ea">
          <wp:anchor simplePos="0" relativeHeight="251657728" behindDoc="1" locked="0" layoutInCell="0" allowOverlap="1" pt14:Unid="1ba3840cb2a94807bdda2da34af6bc2f">
            <wp:simplePos x="0" y="0" pt14:Unid="473e84f9d2cd4fed849011967eeb7608"/>
            <wp:positionH relativeFrom="column" pt14:Unid="0b9f0e446051482fb00f439f10541ae9">
              <wp:posOffset pt14:Unid="9efc720a057c4fde913f3cb1735fcc34">474345</wp:posOffset>
            </wp:positionH>
            <wp:positionV relativeFrom="paragraph" pt14:Unid="2743657d7c43470bac5f4aa510b859fe">
              <wp:posOffset pt14:Unid="9f9e3f81073c4019b9146a27d96a69d3">143510</wp:posOffset>
            </wp:positionV>
            <wp:extent cx="4782185" cy="1252855" pt14:Unid="b57ee2259e754ec0bb528f9adc88343c"/>
            <wp:wrapNone pt14:Unid="8d0900699eeb4607b6b7ba692d16ee22"/>
            <wp:docPr id="73" name="Picture 287" pt14:Unid="3ab63205eb144e079b52f2e556507bb2"/>
            <wp:cNvGraphicFramePr pt14:Unid="2ba01d1a21b9424192a05a6d78c97fbf">
              <a:graphicFrameLocks xmlns:a="http://schemas.openxmlformats.org/drawingml/2006/main" noChangeAspect="1" pt14:Unid="51478503bc1f4855aa3fed634d2949db"/>
            </wp:cNvGraphicFramePr>
            <a:graphic xmlns:a="http://schemas.openxmlformats.org/drawingml/2006/main" pt14:Unid="48bd7c2d65944f028b59ad5f6a8099e7">
              <a:graphicData uri="http://schemas.openxmlformats.org/drawingml/2006/picture" pt14:Unid="2e1ebb217cd44e5586bcb61da92ee6bc">
                <pic:pic xmlns:pic="http://schemas.openxmlformats.org/drawingml/2006/picture" pt14:Unid="2c0784741f234477bf878450a50a0353">
                  <pic:nvPicPr pt14:Unid="f2e21586a27248aa90bc74e31efb2aa7">
                    <pic:cNvPr id="0" name="Picture 287" pt14:Unid="02d16052f8234d2e9064468794f6c6ef"/>
                    <pic:cNvPicPr pt14:Unid="84cf1c32ce094700876fec51325ab081">
                      <a:picLocks noChangeAspect="1" noChangeArrowheads="1" pt14:Unid="cf35709f8c5f4538a7198a35d3525c1d"/>
                    </pic:cNvPicPr>
                  </pic:nvPicPr>
                  <pic:blipFill pt14:Unid="f6e99d9afee746db888a0fd3ddbddfc4">
                    <a:blip r:embed="rId79" pt14:Unid="851141ab80a14aa3856ac39f29d5f605">
                      <a:extLst pt14:Unid="bad76c48e4384b238d57dd70a551868c">
                        <a:ext uri="{28A0092B-C50C-407E-A947-70E740481C1C}" pt14:Unid="6ffee483895d4a4b98b992209b391814"/>
                      </a:extLst>
                    </a:blip>
                    <a:srcRect pt14:Unid="8e4f19b4e94740039f2407ea24a63357"/>
                    <a:stretch pt14:Unid="036ec46187544c45ad710874fb1cb9a1">
                      <a:fillRect pt14:Unid="1c425eaf956f42d885c7ca35e60180ed"/>
                    </a:stretch>
                  </pic:blipFill>
                  <pic:spPr bwMode="auto" pt14:Unid="f1137b96fd954c4e8ccfdaa0db9c770d">
                    <a:xfrm pt14:Unid="4bb1b1bcedaf44ddb8df3501c367a0d9">
                      <a:off x="0" y="0" pt14:Unid="6ac1d114d55247b3a2a10b06732084f3"/>
                      <a:ext cx="4782185" cy="1252855" pt14:Unid="0c05edd7ba5041f1bdc2b1eab14ee2ac"/>
                    </a:xfrm>
                    <a:prstGeom prst="rect" pt14:Unid="b0bb010e4423466692c0ad8db84cba65">
                      <a:avLst pt14:Unid="7d5fd721dce6486398dd5089e5211ffc"/>
                    </a:prstGeom>
                    <a:noFill pt14:Unid="3d003979d65f49a8a3ea0927ea07a4b9"/>
                  </pic:spPr>
                </pic:pic>
              </a:graphicData>
            </a:graphic>
          </wp:anchor>
        </w:drawing>
      </w:r>
    </w:p>
    <w:p pt14:Unid="c2ef4ae9a64546df98cec5d652c188b1">
      <w:pPr pt14:Unid="e8daf16cdaf34d7391d5552f5a2f7018">
        <w:spacing w:after="0" w:line="200" w:lineRule="exact" pt14:Unid="a1be29bcf65e4fc192f52560573caffa"/>
        <w:rPr pt14:Unid="58b3d219597a4ba0898d4f9d76c9e9de">
          <w:color w:val="auto" pt14:Unid="8c0551bd92d94da88f1bd47aef3eff2b"/>
          <w:sz w:val="20" pt14:Unid="70f23f436945446989c8a1b997bb2b17"/>
          <w:szCs w:val="20" pt14:Unid="8efb02f91f844a17aac1bc8008ee0fd1"/>
        </w:rPr>
      </w:pPr>
    </w:p>
    <w:p pt14:Unid="723ae59d193a46978b8ed76e98a7a3be">
      <w:pPr pt14:Unid="d5d43e28f5ba4547915cce4aa4ce433f">
        <w:spacing w:after="0" w:line="200" w:lineRule="exact" pt14:Unid="2cc6dfb7475346a6a27445377f2b2634"/>
        <w:rPr pt14:Unid="c0cd812ecc30432abb02357175b127ee">
          <w:color w:val="auto" pt14:Unid="d189f4f8510d495f9dcf39eec7fdb166"/>
          <w:sz w:val="20" pt14:Unid="594045d80b68431094f9b27bf57c059a"/>
          <w:szCs w:val="20" pt14:Unid="656ff23daaf0480ba40f0a1b7f57e7b4"/>
        </w:rPr>
      </w:pPr>
    </w:p>
    <w:p pt14:Unid="c82a009f66c546e3801c624f08887ad6">
      <w:pPr pt14:Unid="14fd91fd12044d04bee42d4dd80831e5">
        <w:spacing w:after="0" w:line="200" w:lineRule="exact" pt14:Unid="a28b21053a6c4f69898ef5675e6f0e31"/>
        <w:rPr pt14:Unid="23d0a920f599441b9214f297f482c2f2">
          <w:color w:val="auto" pt14:Unid="1f24c3dcd85d46be93bd19c4e36ec6d6"/>
          <w:sz w:val="20" pt14:Unid="2f8271254587439a998aebf72a7b75f4"/>
          <w:szCs w:val="20" pt14:Unid="bd0ba0f1e44f4941b66ccd4168a07918"/>
        </w:rPr>
      </w:pPr>
    </w:p>
    <w:p pt14:Unid="e53f1c113dc94f3fb659f1b5d3d7b03a">
      <w:pPr pt14:Unid="2c0d9f6c0eb543388f8b418700645c61">
        <w:spacing w:after="0" w:line="200" w:lineRule="exact" pt14:Unid="65eae68a4e7742408a9cb2d024aeffa5"/>
        <w:rPr pt14:Unid="660d1718de2f4df0b71973b559c9bfb5">
          <w:color w:val="auto" pt14:Unid="543c55b5a1f74d34925c7fb290b0a3b3"/>
          <w:sz w:val="20" pt14:Unid="a46d1101508f461398360a25ea2c8a1e"/>
          <w:szCs w:val="20" pt14:Unid="43438695cc544ee78a906211f57741fd"/>
        </w:rPr>
      </w:pPr>
    </w:p>
    <w:p pt14:Unid="526836babeec4870b5bcffb37bc70435">
      <w:pPr pt14:Unid="112fe4fc35804bba955669be2c8e228b">
        <w:spacing w:after="0" w:line="200" w:lineRule="exact" pt14:Unid="8b632d5f85274902bdcdfc3de9250f8b"/>
        <w:rPr pt14:Unid="64c4140d1fdd4a32995288ea71eef70a">
          <w:color w:val="auto" pt14:Unid="1953db85e6aa4ea991a9f0c28be041c9"/>
          <w:sz w:val="20" pt14:Unid="2e3e4c30c4c445a193243c8334ab93a2"/>
          <w:szCs w:val="20" pt14:Unid="19075be05e594f619cdcf172c00cbac9"/>
        </w:rPr>
      </w:pPr>
    </w:p>
    <w:p pt14:Unid="3259d7d4a55c40988a50f05bc3ec6116">
      <w:pPr pt14:Unid="50334b0fa0b941519461ca5390a7bfed">
        <w:spacing w:after="0" w:line="200" w:lineRule="exact" pt14:Unid="98122c6f2986444a90f0a26ec97e1f31"/>
        <w:rPr pt14:Unid="92c3062db6a940b79346c4fac0a32edf">
          <w:color w:val="auto" pt14:Unid="0b1c8c424bcd48559a279128345530f5"/>
          <w:sz w:val="20" pt14:Unid="47e5931fbbe2462093537c363e223b12"/>
          <w:szCs w:val="20" pt14:Unid="2a813f4eb68845ee8ca26102136f5318"/>
        </w:rPr>
      </w:pPr>
    </w:p>
    <w:p pt14:Unid="3426f58c7ff94e989739c8d13bec46cb">
      <w:pPr pt14:Unid="c7cdc9ca7f4745059f5a1af1d1c3948e">
        <w:spacing w:after="0" w:line="200" w:lineRule="exact" pt14:Unid="57b156a3cdb04f3e86ecfca1d96eb83c"/>
        <w:rPr pt14:Unid="42427e7ebc1e4b238311d07b314920e1">
          <w:color w:val="auto" pt14:Unid="5d9adc711fc64c048e470a0630eebd17"/>
          <w:sz w:val="20" pt14:Unid="7c89e854a2994dea9a857209f77ea15f"/>
          <w:szCs w:val="20" pt14:Unid="a0c5440bc4f7449ca28966b8bd9fbcc5"/>
        </w:rPr>
      </w:pPr>
    </w:p>
    <w:p pt14:Unid="7ab36fcb9db549c3af72078df91f5d66">
      <w:pPr pt14:Unid="8046ad3c26a4434289077bf0fc22c949">
        <w:spacing w:after="0" w:line="200" w:lineRule="exact" pt14:Unid="ecda6210846e41c8b50ce00b8e1b2570"/>
        <w:rPr pt14:Unid="bdec89096ae64b3280274a76c63815c2">
          <w:color w:val="auto" pt14:Unid="7c6134edcb334dc89536a0b43ca5a4fe"/>
          <w:sz w:val="20" pt14:Unid="13b85d90b9714443a67a20cd760fd65b"/>
          <w:szCs w:val="20" pt14:Unid="9c748e2253b44e3dbf1afc1cd1ed04e8"/>
        </w:rPr>
      </w:pPr>
    </w:p>
    <w:p pt14:Unid="6bea8d7e4cba43e6822c59a48d54aa06">
      <w:pPr pt14:Unid="b5b86f510855483ca5243d92ecdc4092">
        <w:spacing w:after="0" w:line="200" w:lineRule="exact" pt14:Unid="1cbeab0af4bf44209ee6cab32633e697"/>
        <w:rPr pt14:Unid="65e1584d9fc94381afc01f7b83ef5dde">
          <w:color w:val="auto" pt14:Unid="b8a1f42849b5441a910af936b96e2968"/>
          <w:sz w:val="20" pt14:Unid="2144d8e024244f1d8629da33cf113347"/>
          <w:szCs w:val="20" pt14:Unid="96d11f13e692412cb6f12f6d1a61bd34"/>
        </w:rPr>
      </w:pPr>
    </w:p>
    <w:p pt14:Unid="8c675ba22393438bb8be1299824bf10b">
      <w:pPr pt14:Unid="67b11bfe4ac64ddaab013fdc3834ee41">
        <w:spacing w:after="0" w:line="200" w:lineRule="exact" pt14:Unid="adf72efb424f48c4a916d59474cfe69c"/>
        <w:rPr pt14:Unid="54563cfed3904a7ba566862cd6635e07">
          <w:color w:val="auto" pt14:Unid="b4a441cd8ac2439aaaf8f885473b8003"/>
          <w:sz w:val="20" pt14:Unid="ea5604fe69e142939408e4293c838fc9"/>
          <w:szCs w:val="20" pt14:Unid="b37d9ea8ca744a70b7bde409946928e9"/>
        </w:rPr>
      </w:pPr>
    </w:p>
    <w:p pt14:Unid="d6927970230e44ad8078e026f144ca99">
      <w:pPr pt14:Unid="9854509f20b140778eb49516d0203f23">
        <w:spacing w:after="0" w:line="359" w:lineRule="exact" pt14:Unid="8aa8efe7310d4d94a3b0be5afb839a9c"/>
        <w:rPr pt14:Unid="622d6f27d16d471f9b4c93f77f3f5303">
          <w:color w:val="auto" pt14:Unid="808776fc3d7846cbb03a88d16ecb4fd4"/>
          <w:sz w:val="20" pt14:Unid="a82e13d4ef0f4eb9a035a2f709664f22"/>
          <w:szCs w:val="20" pt14:Unid="e3418bc6a0b8473fa4c4d6233f057bbf"/>
        </w:rPr>
      </w:pPr>
    </w:p>
    <w:p pt14:Unid="a616d02f25d04b33927c7ae44a560e11">
      <w:pPr pt14:Unid="85772d238b3d4fc194b9559d54b29450">
        <w:spacing w:after="0" w:line="262" w:lineRule="auto" pt14:Unid="b804f8fffc284950903b372119b29d98"/>
        <w:ind w:left="260" w:right="266" pt14:Unid="25c1bcec9a63425fa414ac27e90f598b"/>
        <w:jc w:val="center" pt14:Unid="7a52d9dcdc964ea581a3b20c10d844eb"/>
        <w:rPr pt14:Unid="073360204ec8460282f06472eafcf338">
          <w:color w:val="auto" pt14:Unid="d33aa1a3f2a443fabff0f0be4bac8f69"/>
          <w:sz w:val="20" pt14:Unid="fcca530fd38548f98519584bad28a909"/>
          <w:szCs w:val="20" pt14:Unid="531f7d779af74de4ad5d77d4b757d0c4"/>
        </w:rPr>
      </w:pPr>
      <w:r>
        <w:rPr pt14:Unid="2cdc3935a42d4ace99b66510e84f302e">
          <w:rFonts w:ascii="Arial" w:hAnsi="Arial" w:eastAsia="Arial" w:cs="Arial" pt14:Unid="9e9d239b98ac427b899a3a6bdf1636ce"/>
          <w:b w:val="1" pt14:Unid="12f70ba282b44bd784a17e3b936df22d"/>
          <w:bCs w:val="1" pt14:Unid="b62ec0f50a2849c99ccbfad37d2917e5"/>
          <w:color w:val="auto" pt14:Unid="b2c5da423df54a55b9f7703226374b9c"/>
          <w:sz w:val="20" pt14:Unid="8690b5f18e5248e49d8daf483b214763"/>
          <w:szCs w:val="20" pt14:Unid="e63dc14aa776438f838aed575a539b57"/>
        </w:rPr>
        <w:t xml:space="preserve">Figura 7.18: </w:t>
      </w:r>
      <w:r>
        <w:rPr pt14:Unid="46f3af1276e64c1486b8d63797e6de75">
          <w:rFonts w:ascii="Arial" w:hAnsi="Arial" w:eastAsia="Arial" w:cs="Arial" pt14:Unid="c254fe220f6d441b8c8d5fcaa7e5fbfb"/>
          <w:color w:val="auto" pt14:Unid="92965397fd334608b616766c75250650"/>
          <w:sz w:val="20" pt14:Unid="63e9edd86d2847c0b5dc300b32bd8f50"/>
          <w:szCs w:val="20" pt14:Unid="511d410e049e480296d06d477dd50b06"/>
        </w:rPr>
        <w:t>Método para eliminar registros escritos durante las pruebas del servicio de inciden-cias.</w:t>
      </w:r>
    </w:p>
    <w:p pt14:Unid="2824524574d143bbb9ee608b75f0b62a">
      <w:pPr pt14:Unid="8af130dfd7ad49d5b5783682669923f9">
        <w:spacing w:after="0" w:line="240" w:lineRule="exact" pt14:Unid="4613ff9ede354bc0a12a0995f122aa01"/>
        <w:rPr pt14:Unid="e3aff34e46e14450bfee6d26ded894eb">
          <w:color w:val="auto" pt14:Unid="194fbe33b47c4769bb9a85a8578dd352"/>
          <w:sz w:val="20" pt14:Unid="14ad20f6bead490a968aef8d5242cd2c"/>
          <w:szCs w:val="20" pt14:Unid="3b4735dc59c343ce91df5c725b1d636b"/>
        </w:rPr>
      </w:pPr>
    </w:p>
    <w:p pt14:Unid="fee4da3442c54bf98c152d06c1b4691e">
      <w:pPr pt14:Unid="3f2dc2b93e0c47b6a3e6533b91648d6b">
        <w:spacing w:after="0" w:line="260" w:lineRule="auto" pt14:Unid="64715fffc3c94bac81df4058066a38b4"/>
        <w:ind w:left="260" w:right="266" w:firstLine="339" pt14:Unid="68a521c914bd4d389a7c5577f98e987a"/>
        <w:jc w:val="both" pt14:Unid="dbac9e46f95d4b15b3317127532846d9"/>
        <w:rPr pt14:Unid="acc823bfcf644317b4b049d4e7845992">
          <w:color w:val="auto" pt14:Unid="b687034bce4c4c92b8194318cb3af355"/>
          <w:sz w:val="20" pt14:Unid="f4cab12759ed4ddea03e423291ec76b2"/>
          <w:szCs w:val="20" pt14:Unid="ac4377e132a14141adffe13381074fc1"/>
        </w:rPr>
      </w:pPr>
      <w:r>
        <w:rPr pt14:Unid="d191908a11d141ba94e806ab26bff30c">
          <w:rFonts w:ascii="Arial" w:hAnsi="Arial" w:eastAsia="Arial" w:cs="Arial" pt14:Unid="7a207b706e24456691419faede73adf5"/>
          <w:color w:val="auto" pt14:Unid="88ec469e803d4e728b84ab3c7c11cddb"/>
          <w:sz w:val="22" pt14:Unid="5ea9e725b5e6481ebdf655bec6dd544a"/>
          <w:szCs w:val="22" pt14:Unid="c9a03abcddd4458c9ad7459de5c2e7d3"/>
        </w:rPr>
        <w:t>Otra posible opción habría sido crear una base de datos de Firebase distinta la de producción y a la que apuntaran las pruebas. Con esta solución se habría tenido que implementar igualmente un método para eliminar el contenido escrito durante la prueba o de otra forma se crearía contenido duplicado en esta BD.</w:t>
      </w:r>
    </w:p>
    <w:p pt14:Unid="958f22db50704c14b1f38de418e26132">
      <w:pPr pt14:Unid="f9233f8a80344077b33ff83542772ad6">
        <w:spacing w:after="0" w:line="200" w:lineRule="exact" pt14:Unid="7b3850b1e3bb46dd8074ed2795fddc8f"/>
        <w:rPr pt14:Unid="2712b79a56154e3aab3eba37883d4638">
          <w:color w:val="auto" pt14:Unid="7ba6982bab4b4161a664ab78cbea2d71"/>
          <w:sz w:val="20" pt14:Unid="c51f3cb07c544da0a67adb7a66821f57"/>
          <w:szCs w:val="20" pt14:Unid="f72bd6e2700d475bbc2f14d1bf94ac0d"/>
        </w:rPr>
      </w:pPr>
    </w:p>
    <w:p pt14:Unid="d368e6c1549a43a2ba86f70adcb7a46a">
      <w:pPr pt14:Unid="af1ba792e20547e78c3e0ec1d62fa0d3">
        <w:spacing w:after="0" w:line="245" w:lineRule="exact" pt14:Unid="c8606323f8c0480f86f042af603d3ec6"/>
        <w:rPr pt14:Unid="7393bd9ce4334201a1d6c03e0bad1fdc">
          <w:color w:val="auto" pt14:Unid="2cd8676d119b424b8aeaa498f05c3d04"/>
          <w:sz w:val="20" pt14:Unid="5d0fa0571570454dadd2d375f9e94466"/>
          <w:szCs w:val="20" pt14:Unid="c3a00e6d904f4c59a3b67d189d4d682a"/>
        </w:rPr>
      </w:pPr>
    </w:p>
    <w:p pt14:Unid="9585022b85574582b7c551013db56bc6">
      <w:pPr pt14:Unid="613cda82be8d4126a5b0e61c141f2122">
        <w:spacing w:after="0" pt14:Unid="2483baf1790e431e85cc9f4fdc8af129"/>
        <w:ind w:left="260" pt14:Unid="445f2348ea054b2cbdbca8853d04780d"/>
        <w:rPr pt14:Unid="0590dab88eaa4d248069a0a640847b2b">
          <w:color w:val="auto" pt14:Unid="706a4932e5a5424884d8d1af2ea60dba"/>
          <w:sz w:val="20" pt14:Unid="7e45ed67218342cc884e0834c2db37b1"/>
          <w:szCs w:val="20" pt14:Unid="a2758f30fd5c49ea8efae43a7c84d5c1"/>
        </w:rPr>
      </w:pPr>
      <w:r>
        <w:rPr pt14:Unid="1eedb716d0b9463a92e7a20262ce0d13">
          <w:rFonts w:ascii="Arial" w:hAnsi="Arial" w:eastAsia="Arial" w:cs="Arial" pt14:Unid="fedb824c01314bcda965d411af26d4a9"/>
          <w:color w:val="auto" pt14:Unid="4b0094c179ae49d7b47db43faf4516e1"/>
          <w:sz w:val="29" pt14:Unid="818adaad64284931a91850dd8933479d"/>
          <w:szCs w:val="29" pt14:Unid="df2dc531bd8e4938a4da5397730db899"/>
        </w:rPr>
        <w:t>7.6 Despliegue</w:t>
      </w:r>
    </w:p>
    <w:p pt14:Unid="8d28baaa8b9d436ab78146694d6e8be6">
      <w:pPr pt14:Unid="e5346eeb45794af8b148dfc147417ceb">
        <w:spacing w:after="0" w:line="20" w:lineRule="exact" pt14:Unid="f258083499fb41498e2c1cf7b4d0f419"/>
        <w:rPr pt14:Unid="7c9ce8c4bb7b4192941ff99829b9ce09">
          <w:color w:val="auto" pt14:Unid="275ce7255beb495f84c12c8d95fae9ff"/>
          <w:sz w:val="20" pt14:Unid="7676a34136ca46148d53c3e7f3c2b2e1"/>
          <w:szCs w:val="20" pt14:Unid="fbe253472fb3451a9e000678a2b3f403"/>
        </w:rPr>
      </w:pPr>
    </w:p>
    <w:p pt14:Unid="7d5ce66a044e4ee98f1cc830de210e78">
      <w:pPr pt14:Unid="bbc93e2543d24609be9e1977649f4df2">
        <w:spacing w:after="0" w:line="305" w:lineRule="exact" pt14:Unid="9dc510fefe574aacac4b6db51e9ec066"/>
        <w:rPr pt14:Unid="3bd9b92a35a140d6b7687174413b59dd">
          <w:color w:val="auto" pt14:Unid="1c8c0472a50040d9872affb5b083264a"/>
          <w:sz w:val="20" pt14:Unid="dcfc5321967745b1997c8319bfc4d118"/>
          <w:szCs w:val="20" pt14:Unid="9a820bc541ea40328db8ee0593020820"/>
        </w:rPr>
      </w:pPr>
    </w:p>
    <w:p pt14:Unid="604e74c447ce40e384de4d8245a62503">
      <w:pPr pt14:Unid="35a9581a0c6f42248fc8e39a9fde33aa">
        <w:spacing w:after="0" w:line="273" w:lineRule="auto" pt14:Unid="31f25c7dba9843bbbedbc01af922abd8"/>
        <w:ind w:left="260" w:right="266" w:firstLine="339" pt14:Unid="f61da8153d1c4e1fa698e3969431da76"/>
        <w:jc w:val="both" pt14:Unid="79450900738840fb83d8f8d377b0b175"/>
        <w:rPr pt14:Unid="82dc5cb7764a4e6aa5ae7a27a8ab2b5d">
          <w:color w:val="auto" pt14:Unid="cb9aa3ee76c64a61acf83be5b89c4c0d"/>
          <w:sz w:val="20" pt14:Unid="39ac31058a2b4321af34e6ec105c9fd0"/>
          <w:szCs w:val="20" pt14:Unid="3761bded63b44aa18652387408a94c6e"/>
        </w:rPr>
      </w:pPr>
      <w:r>
        <w:rPr pt14:Unid="a8f17f8d4061494585db7b18dfc2807d">
          <w:rFonts w:ascii="Arial" w:hAnsi="Arial" w:eastAsia="Arial" w:cs="Arial" pt14:Unid="74c729a28c0d4339bc9bd0741328d01b"/>
          <w:color w:val="auto" pt14:Unid="c0ac3da29f284f6095950f0bf094232c"/>
          <w:sz w:val="21" pt14:Unid="bd9e377f678943f9a37a413221057472"/>
          <w:szCs w:val="21" pt14:Unid="255d3258f74a4ab1bbca8311163c1896"/>
        </w:rPr>
        <w:t>Una de las características de los microservicios que más se ha repetido en la memoria es que se pueden desplegar de forma independiente. Esto es así porque cada uno de los microservicios se va a desplegar como un contenedor independiente, a diferencia de la solución monolítica donde sólo había un Dockerfile y un contenedor. Por eso, en total existirán simultáneamente un total de 5 contenedores. Para agilizar el proceso de cons-trucción de las imágenes e inicio de los contenedores haremos uso de Docker Compose.</w:t>
      </w:r>
    </w:p>
    <w:p pt14:Unid="bd408a73624b49cca51162a7ce9e4b62">
      <w:pPr pt14:Unid="706a79b591524f8a91d0440af921a28e">
        <w:spacing w:after="0" w:line="72" w:lineRule="exact" pt14:Unid="3000ee759ac645a28e136de5649af90b"/>
        <w:rPr pt14:Unid="7f3e8f9d8fbd4f2581664007f7e96be5">
          <w:color w:val="auto" pt14:Unid="18a48b4e2fff4cbebb518f9be3ad0666"/>
          <w:sz w:val="20" pt14:Unid="e42ce02f84ca41bdbdccb8a1dcd36c63"/>
          <w:szCs w:val="20" pt14:Unid="fafcf061f8c84404bb2f9dd20d27de0c"/>
        </w:rPr>
      </w:pPr>
    </w:p>
    <w:p pt14:Unid="8353a3ef3234407c8cb002079c2c9a95">
      <w:pPr pt14:Unid="3cfa6afb86744f4cb1643549b209a11c">
        <w:spacing w:after="0" w:line="250" w:lineRule="auto" pt14:Unid="bf9dd1e95f7a4fb9839397679327bbac"/>
        <w:ind w:left="260" w:right="266" w:firstLine="339" pt14:Unid="d4c1b22ce62746dbb0a196f2ad991bb7"/>
        <w:jc w:val="both" pt14:Unid="a78b13ed25694a2c990bc031c9bdbd6b"/>
        <w:rPr pt14:Unid="8e03e08cb6634e638aaf6cad065e399e">
          <w:rFonts w:ascii="Arial" w:hAnsi="Arial" w:eastAsia="Arial" w:cs="Arial" pt14:Unid="34a08135a215415a8b788d798f596052"/>
          <w:color w:val="auto" pt14:Unid="39881c41c11b4e9e85e14c55be2535b4"/>
          <w:sz w:val="22" pt14:Unid="7648b1a7c46940ed9b1edffcbb08f166"/>
          <w:szCs w:val="22" pt14:Unid="db2e8c948d144af29b5ac5ed9b05d949"/>
        </w:rPr>
      </w:pPr>
      <w:r>
        <w:rPr pt14:Unid="c1990d8bde10445ca61dc4d2e51f23f0">
          <w:rFonts w:ascii="Arial" w:hAnsi="Arial" w:eastAsia="Arial" w:cs="Arial" pt14:Unid="afdb4ea69276404fb065631a1b26ba0e"/>
          <w:color w:val="auto" pt14:Unid="442fa5b9298e42d49a5115bc68cbc2a5"/>
          <w:sz w:val="22" pt14:Unid="75e9891d71ab433e8ebf3f1cf223009b"/>
          <w:szCs w:val="22" pt14:Unid="7f5443d8397448dd80ee404d061eb518"/>
        </w:rPr>
        <w:t xml:space="preserve">Docker Compose es una herramienta para definir y ejecutar aplicaciones formadas por más de un contenedor Docker. Los servicios que forman la aplicación tienen su propio Dockerfile y se definen dentro de un archivo YAML para que con un único comando se inicie la aplicación al completo. </w:t>
      </w:r>
      <w:r>
        <w:rPr pt14:Unid="2364d02829a6441c9bff8fc68c8501e8">
          <w:rFonts w:ascii="Arial" w:hAnsi="Arial" w:eastAsia="Arial" w:cs="Arial" pt14:Unid="815adc4824df458ca4dc120d59fdea2f"/>
          <w:color w:val="auto" pt14:Unid="692e559acd2f4a4da9537c9f479efcaa"/>
          <w:sz w:val="31" pt14:Unid="893464b1e32b4d5b9646fbd3c3065039"/>
          <w:szCs w:val="31" pt14:Unid="6171f1733f404e76a961677d8c9a5fa6"/>
          <w:vertAlign w:val="superscript" pt14:Unid="16ffce0c93404a0fa82d9ceaa7a44805"/>
        </w:rPr>
        <w:t>4</w:t>
      </w:r>
    </w:p>
    <w:p pt14:Unid="6a79f8f7f2744d09aef5a303789a49e0">
      <w:pPr pt14:Unid="5780fb3c49234c40b27b8145a2896350">
        <w:spacing w:after="0" w:line="16" w:lineRule="exact" pt14:Unid="b36052a6e3854329a68c010db66e6a52"/>
        <w:rPr pt14:Unid="fbe2a5d1127b4689b680cd2d6e9c6ba8">
          <w:color w:val="auto" pt14:Unid="96d84a89cba746dc89372d70b9f11dd6"/>
          <w:sz w:val="20" pt14:Unid="143a2af74e8646608021ec69649a548d"/>
          <w:szCs w:val="20" pt14:Unid="ebcf4fc1fc2e4928907501b0fc677df7"/>
        </w:rPr>
      </w:pPr>
    </w:p>
    <w:p pt14:Unid="b98f4f9a8c9747fb870c37c03b1fd18a">
      <w:pPr pt14:Unid="5340015e918a4403a3ed171b2abc50f8">
        <w:spacing w:after="0" w:line="274" w:lineRule="auto" pt14:Unid="a43a132a8ccc437c8d66d491a810f71b"/>
        <w:ind w:left="260" w:right="266" w:firstLine="339" pt14:Unid="1c3a704d335f4fd186dc20b94c263715"/>
        <w:jc w:val="both" pt14:Unid="ca5e33e31f304bfbad2be086bc6299e4"/>
        <w:rPr pt14:Unid="1b324f6c2da94173be8dd99c75979828">
          <w:rFonts w:ascii="Arial" w:hAnsi="Arial" w:eastAsia="Arial" w:cs="Arial" pt14:Unid="5934e12aa0064e2b88d8996652979ec1"/>
          <w:color w:val="auto" pt14:Unid="8a265376b68443199963d744c49ae7c8"/>
          <w:sz w:val="21" pt14:Unid="e22406667b824c7688be7e4c04901e72"/>
          <w:szCs w:val="21" pt14:Unid="82c3ff48784842ed8fe9a403b18804a6"/>
        </w:rPr>
      </w:pPr>
      <w:r>
        <w:rPr pt14:Unid="37a65632d9df4660afbf9172da3c169a">
          <w:rFonts w:ascii="Arial" w:hAnsi="Arial" w:eastAsia="Arial" w:cs="Arial" pt14:Unid="9ba983b3114f47f0a1149c3c3e5f5398"/>
          <w:color w:val="auto" pt14:Unid="4419392d790e43df916b03bc05b29c73"/>
          <w:sz w:val="21" pt14:Unid="5d2137f334bd45c19514c7103dfedc33"/>
          <w:szCs w:val="21" pt14:Unid="2ee1d24248f34bfa9837942e60a3c717"/>
        </w:rPr>
        <w:t>En la figura 7.19 se puede ver un extracto de este archivo. En él se ve como para cada contenedor que se debe ejecutar se especifica un nombre para la imagen que se va crear a partir del Dockerfile y la ubicación de este. Además, se pueden añadir parámetros, como los que se añaden al comando “docker run"para la ejecución de un contenedor, para relacionar los puertos que emplea el contenedor y los del host donde se ejecuta.</w:t>
      </w:r>
    </w:p>
    <w:p pt14:Unid="eaa99f00737247a08d96147dcbd4a7fb">
      <w:pPr pt14:Unid="2abf7b48c78041ffa983deab30bf4a20">
        <w:spacing w:after="0" w:line="20" w:lineRule="exact" pt14:Unid="40bd1c0fcc7848c9a005e4fb967b20b1"/>
        <w:rPr pt14:Unid="448c601fdf5e4ec5b8a8f10ec5cb06aa">
          <w:color w:val="auto" pt14:Unid="98209e6fcc73422088304f3ce5d64b34"/>
          <w:sz w:val="20" pt14:Unid="3e7dcda8264441f29d77f5d27a46adcb"/>
          <w:szCs w:val="20" pt14:Unid="2222c911b76f40c3804ce8a4ab54a595"/>
        </w:rPr>
      </w:pPr>
    </w:p>
    <w:p pt14:Unid="8e58c80f9e324dd88b73e1c141beb13f">
      <w:pPr pt14:Unid="cff68ef3603140d5b22e97e188db242d"/>
    </w:p>
    <w:p pt14:Unid="2841537b526c491c8d73a8b6ab31b2ff">
      <w:pPr pt14:Unid="59e8b6d99ad44e8992015a8ac2585e4d">
        <w:spacing w:after="0" w:line="200" w:lineRule="exact" pt14:Unid="146b44192afe492da261a79367b0c097"/>
        <w:rPr pt14:Unid="67e78a320db948f7843bf42d2aa706f0">
          <w:color w:val="auto" pt14:Unid="71bd85fe1ed24f1ea7749d3afb80b406"/>
          <w:sz w:val="20" pt14:Unid="94ee37d20f7042a98df51e25f189103a"/>
          <w:szCs w:val="20" pt14:Unid="e56eeca459a049adb5f400ff9ee9f4da"/>
        </w:rPr>
      </w:pPr>
    </w:p>
    <w:p pt14:Unid="19c898b0c5f14289b865c227bdc268e9">
      <w:pPr pt14:Unid="96e3b8866af54fabbeb1489ebe7a7dd9">
        <w:spacing w:after="0" w:line="200" w:lineRule="exact" pt14:Unid="cb8b5216c4284372b58f7d1f00033e9a"/>
        <w:rPr pt14:Unid="db69d30332204de3b5c87875887235e1">
          <w:color w:val="auto" pt14:Unid="06794c488e1c46df9c350d93bece4b93"/>
          <w:sz w:val="20" pt14:Unid="42d91ac5d5364ead9908f1790278f154"/>
          <w:szCs w:val="20" pt14:Unid="bbfcd6c7975c48a69652aea1544b6c04"/>
        </w:rPr>
      </w:pPr>
    </w:p>
    <w:p pt14:Unid="72d530b151804ad0b2810258e479da0a">
      <w:pPr pt14:Unid="7303e0f97dfa4bf1998d76109b46e5d2">
        <w:spacing w:after="0" w:line="200" w:lineRule="exact" pt14:Unid="18f3b8266d5b4396b228d14a8e4c4e9e"/>
        <w:rPr pt14:Unid="3339cc5d121c4df3b17944e14a125b74">
          <w:color w:val="auto" pt14:Unid="deee465d33c245c3b6f3729b8cf0bb14"/>
          <w:sz w:val="20" pt14:Unid="526e4c96f2754ebba36ef0bc218a4e22"/>
          <w:szCs w:val="20" pt14:Unid="54017136d5b6496a80392ffa9796e75e"/>
        </w:rPr>
      </w:pPr>
    </w:p>
    <w:p pt14:Unid="80e1496e7b024a58a58f15d14f91c8b9">
      <w:pPr pt14:Unid="829745125c7048ecb599baf74ddc4b63">
        <w:spacing w:after="0" w:line="200" w:lineRule="exact" pt14:Unid="f31327f1c05c48c59ca9a9ea32c64a9c"/>
        <w:rPr pt14:Unid="edb5cac6438142a0a28c58dacbc36015">
          <w:color w:val="auto" pt14:Unid="7817bba532bd44a091ffae3f0c0e747f"/>
          <w:sz w:val="20" pt14:Unid="c115a7033e924076993dbd1faf10d128"/>
          <w:szCs w:val="20" pt14:Unid="2c5d88f21e4c4374953975a738541d52"/>
        </w:rPr>
      </w:pPr>
    </w:p>
    <w:p pt14:Unid="1d576ba74d2e4786bf50b1ee6de6d19b">
      <w:pPr pt14:Unid="ccae8c08a8b74c31ad8dd2cd6ced8340">
        <w:spacing w:after="0" w:line="200" w:lineRule="exact" pt14:Unid="5c1b49c8cc6c4079bf2f542843017a31"/>
        <w:rPr pt14:Unid="a8a2aa008ec04eb09802358559e5edad">
          <w:color w:val="auto" pt14:Unid="aec9585ccf014f3e8fab5afa7d83b4b5"/>
          <w:sz w:val="20" pt14:Unid="6825a7e7523f4fefbb4276b1ecff0559"/>
          <w:szCs w:val="20" pt14:Unid="3a2848eae85449b1bc66cb94bc83c76f"/>
        </w:rPr>
      </w:pPr>
    </w:p>
    <w:p pt14:Unid="bd424c613b5d46a2bf9dbc879347692b">
      <w:pPr pt14:Unid="b54f4123e28048778c242755e2abb4b1">
        <w:spacing w:after="0" w:line="200" w:lineRule="exact" pt14:Unid="c3727c0d2d384f35b7370e777f07e0ea"/>
        <w:rPr pt14:Unid="f541f71e963b4623879927ec93aaf642">
          <w:color w:val="auto" pt14:Unid="71ad0d5988894bc38fb40ba378fa14e8"/>
          <w:sz w:val="20" pt14:Unid="649ac4a2efb84bad90fdfe926199bdf7"/>
          <w:szCs w:val="20" pt14:Unid="33f87959389548d2903257f71e46c6ab"/>
        </w:rPr>
      </w:pPr>
    </w:p>
    <w:p pt14:Unid="dab8bd1043094a65a927fe98ec15fe8d">
      <w:pPr pt14:Unid="92b3952d97cb426fb43e98848a151f6a">
        <w:spacing w:after="0" w:line="200" w:lineRule="exact" pt14:Unid="8fd6869a0fbe4d57878567705a8537bd"/>
        <w:rPr pt14:Unid="09e5585ebb664d709b9b4339d1b881bf">
          <w:color w:val="auto" pt14:Unid="5050887da06d40ccaf5b5c1e4edaffc2"/>
          <w:sz w:val="20" pt14:Unid="5c3fb5a83e6847f0b3fc68add7aec928"/>
          <w:szCs w:val="20" pt14:Unid="3bab732939da466fb55ca25566b2c7a5"/>
        </w:rPr>
      </w:pPr>
    </w:p>
    <w:p pt14:Unid="1f411b881a1f463bba7d1dd4fc34ece7">
      <w:pPr pt14:Unid="2fc042a5547d4acd90bb989e8cf5e2eb">
        <w:spacing w:after="0" w:line="200" w:lineRule="exact" pt14:Unid="7d37b19001f446f1a8ec91dd95408d95"/>
        <w:rPr pt14:Unid="9876f9d2e241456886d9311ca46fa8bf">
          <w:color w:val="auto" pt14:Unid="5f5c6f3c03fe4286ab6120ae28a5cf46"/>
          <w:sz w:val="20" pt14:Unid="b27be7c0a9844eeab66222496632a753"/>
          <w:szCs w:val="20" pt14:Unid="dc55827b1a564cb79084c5dea0d942d0"/>
        </w:rPr>
      </w:pPr>
    </w:p>
    <w:p pt14:Unid="298c5f295e564fe389e123128d19b97f">
      <w:pPr pt14:Unid="6f390c4a641e4827b9cd17e9c29d6ff5">
        <w:spacing w:after="0" w:line="200" w:lineRule="exact" pt14:Unid="aabef9c06fcb4d6db468141affb685cc"/>
        <w:rPr pt14:Unid="aba57826ea944b56a1b820f58587727c">
          <w:color w:val="auto" pt14:Unid="7905b45fdbea408eafe7a90a7e0907a7"/>
          <w:sz w:val="20" pt14:Unid="2c8436a5d92849a692677c35e56ddb1e"/>
          <w:szCs w:val="20" pt14:Unid="038b57e7bce844329fcc748a9aed8872"/>
        </w:rPr>
      </w:pPr>
    </w:p>
    <w:p pt14:Unid="cf420723d4484f1b92c0eee6482573c9">
      <w:pPr pt14:Unid="95cb18637e544316ac713276646440ee">
        <w:spacing w:after="0" w:line="314" w:lineRule="exact" pt14:Unid="9774b73d533e40dfb01e0bca31ecd138"/>
        <w:rPr pt14:Unid="fb1516c764804f2284578f0959c88b85">
          <w:color w:val="auto" pt14:Unid="e26ba2401b3e47dc9fef904ed3c9f067"/>
          <w:sz w:val="20" pt14:Unid="97e32515fd634e71813e24aa56372556"/>
          <w:szCs w:val="20" pt14:Unid="d5dec05ff8004ba7a121bafe78d2f648"/>
        </w:rPr>
      </w:pPr>
    </w:p>
    <w:p pt14:Unid="1bd2208680ac4010993a7e13993a8e42">
      <w:pPr pt14:Unid="b4deba07d6f74ee0bbf6f4ef6dff52bc">
        <w:numPr pt14:Unid="34eabf1c45d94e57b6807a9dba7c3887">
          <w:ilvl w:val="0" pt14:Unid="4fdf857d5f7f4f779b8d27fc2de907db"/>
          <w:numId w:val="22" pt14:Unid="0fb69a1ca45445eaa5bca97bfc103a0d"/>
        </w:numPr>
        <w:tabs pt14:Unid="a010a1144932486b949d06353a42df45">
          <w:tab w:val="left" w:leader="none" w:pos="620" pt14:Unid="dbf35fe6077d426b8626fbdae84f8ffd"/>
        </w:tabs>
        <w:spacing w:after="0" pt14:Unid="56f8485985c8431caced088e3fbd30ea"/>
        <w:ind w:left="620" w:hanging="116" pt14:Unid="6557f06b42a447bf851e8efb62d66fbd"/>
        <w:rPr pt14:Unid="e1548ee3ae40447099e2e7913cf929e8">
          <w:rFonts w:ascii="Arial" w:hAnsi="Arial" w:eastAsia="Arial" w:cs="Arial" pt14:Unid="2e38520f1d134e468d8ecc41c4f1548b"/>
          <w:color w:val="auto" pt14:Unid="a33dd9e68a854535b481bc297a9a38e6"/>
          <w:sz w:val="28" pt14:Unid="e4bbbbb8282c41d7a3fbfe6250e08e75"/>
          <w:szCs w:val="28" pt14:Unid="08f9293a303c4da8a8ba428c556fd1e0"/>
          <w:vertAlign w:val="superscript" pt14:Unid="a0863ca1e3754a94bf529afc6b2c65ea"/>
        </w:rPr>
      </w:pPr>
      <w:r>
        <w:rPr pt14:Unid="249db83560fc4f2d87914b4635d7df15">
          <w:rFonts w:ascii="Arial" w:hAnsi="Arial" w:eastAsia="Arial" w:cs="Arial" pt14:Unid="a949362e7c4f490181687e9367ecc2cb"/>
          <w:color w:val="auto" pt14:Unid="22fb6e54f4a84f18997083d93ee38bb6"/>
          <w:sz w:val="18" pt14:Unid="f2696207fc364dbf95c352490d7c6d21"/>
          <w:szCs w:val="18" pt14:Unid="1b0ba23fa30746bb966ac7c9fea302c7"/>
        </w:rPr>
        <w:t>Overview of Docker Compose : https://docs.docker.com/compose/overview/</w:t>
      </w:r>
    </w:p>
    <w:p pt14:Unid="e03eda382988417ea44246338a2b5810">
      <w:pPr pt14:Unid="075da7cc5ee043a0849745cc24c47074"/>
    </w:p>
    <w:tbl pt14:Unid="b367923afd0344fba3860d470347bcc4" pt14:CorrelatedSHA1Hash="ddf67ca9f7c71f8e69b1cb52d5007b1ab9365afb" pt14:SHA1Hash="ddf67ca9f7c71f8e69b1cb52d5007b1ab9365afb" pt14:StructureSHA1Hash="083c39f071e2f67adc0ffdb8cc687ed0eb21b73c">
      <w:tblPr pt14:Unid="f1550f32abbe4d2da42720d0e4e076f0">
        <w:tblInd w:w="260" w:type="dxa" pt14:Unid="004d065ac77f44acba0a33587feecfaf"/>
        <w:tblLayout w:type="fixed" pt14:Unid="22655b5da168417289f6d0481e952d7a"/>
        <w:tblCellMar pt14:Unid="f79d8c8a198140b1aa2170094f7293cf">
          <w:top w:w="0" w:type="dxa" pt14:Unid="45646c3bdba444e2b466e412505f4777"/>
          <w:left w:w="0" w:type="dxa" pt14:Unid="442e7cac274041b089ede7b563ffda6f"/>
          <w:bottom w:w="0" w:type="dxa" pt14:Unid="98910f55bdde423fa470e3b30a10baaf"/>
          <w:right w:w="0" w:type="dxa" pt14:Unid="3413fe024b564225b32624190068c778"/>
        </w:tblCellMar>
      </w:tblPr>
      <w:tr pt14:Unid="3327df6e8a4440558cf65d3d452de7fb" pt14:CorrelatedSHA1Hash="ad660c3b5dc60ff537ab1f2ed8ccff73b5a4b56c" pt14:SHA1Hash="ad660c3b5dc60ff537ab1f2ed8ccff73b5a4b56c" pt14:StructureSHA1Hash="79a0eea29f620d22c292795db0fa42012a6019db">
        <w:trPr pt14:Unid="25904be829c14a30a57873e982d314a0">
          <w:trHeight w:val="361" pt14:Unid="a20909159ae0458aaf1dff7a0a83abdb"/>
        </w:trPr>
        <w:tc pt14:Unid="31453caf1afd49a28283c0a1e65ce9a1" pt14:SHA1Hash="414dfd95e70a47d8757f9f86c6c401cf0b927723">
          <w:tcPr pt14:Unid="05ba1ae1227f49ffb05a6d0d5bc9decb">
            <w:tcW w:w="4840" w:type="dxa" pt14:Unid="0cc4609c8c6e478d9a0150dca7887cf3"/>
            <w:tcBorders pt14:Unid="b89491d00b6047668c056994d7e70a55">
              <w:bottom w:val="single" w:color="auto" w:sz="8" pt14:Unid="f11344834f5f42ec9cb8aef7cce973c2"/>
            </w:tcBorders>
            <w:vAlign w:val="bottom" pt14:Unid="5c7031c7429948a6bfd75ddc7a643702"/>
          </w:tcPr>
          <w:p pt14:Unid="6f6d52e75d3946d6ab641383d72f05f5">
            <w:pPr pt14:Unid="e8d6cb461977456fa63c9de106faa934">
              <w:spacing w:after="0" pt14:Unid="36e01fc0d7214998a2ab0a46802f3ebe"/>
              <w:rPr pt14:Unid="46efcc1daca84e36a6f9320067f48971">
                <w:color w:val="auto" pt14:Unid="6193f5eb0f7f4a09939537672de1f8f4"/>
                <w:sz w:val="20" pt14:Unid="19a7d3db63e34ee2887ee75480db3fac"/>
                <w:szCs w:val="20" pt14:Unid="9d510dd73fc84d0facf74848858cf97b"/>
              </w:rPr>
            </w:pPr>
            <w:r>
              <w:rPr pt14:Unid="8bcd275212f74ab9bc2a16d6967fbdb4">
                <w:rFonts w:ascii="Arial" w:hAnsi="Arial" w:eastAsia="Arial" w:cs="Arial" pt14:Unid="38e48ab7629841df8e076ccb56d8de30"/>
                <w:color w:val="auto" pt14:Unid="29684c9e63014c368cffffd63bd33601"/>
                <w:sz w:val="24" pt14:Unid="c00cf4f62a5b4c00a3502c1a5d91556e"/>
                <w:szCs w:val="24" pt14:Unid="7c153aa98d8843f5831ac18b1b7e4be4"/>
              </w:rPr>
              <w:t>7.6  Despliegue</w:t>
            </w:r>
          </w:p>
        </w:tc>
        <w:tc pt14:Unid="b3a2181a864e41c98e4a963d146d3534" pt14:SHA1Hash="5ca22c4ccd8012866431d065d7e6c4bd20e1901a">
          <w:tcPr pt14:Unid="8b2c44f9bfd94c26b4c103a234745c8a">
            <w:tcW w:w="3660" w:type="dxa" pt14:Unid="858930b34c8642b194a437e92efff7e1"/>
            <w:tcBorders pt14:Unid="1fac693c883b4e5f9925669593838274">
              <w:bottom w:val="single" w:color="auto" w:sz="8" pt14:Unid="1affc120b19f4ae799985beac94a8716"/>
            </w:tcBorders>
            <w:vAlign w:val="bottom" pt14:Unid="f5fb7d9ae02d49d59ee1ac7b9996e33b"/>
          </w:tcPr>
          <w:p pt14:Unid="97cf9acc152642438d90cdc8e374d77e">
            <w:pPr pt14:Unid="4d818ffc19b04ee287137d9b2c8362ee">
              <w:spacing w:after="0" pt14:Unid="7168f056f4d14349907035d22a4f4458"/>
              <w:jc w:val="right" pt14:Unid="87a1d88405ea4ca58f8cb6a63319f655"/>
              <w:rPr pt14:Unid="75656af2e6d8470881b25e34a5971d85">
                <w:color w:val="auto" pt14:Unid="244b526559734c0c905cc09fda22c44e"/>
                <w:sz w:val="20" pt14:Unid="38c454a2d72c4a589b916d84526ed412"/>
                <w:szCs w:val="20" pt14:Unid="4088e6c5a60041eea00672036c7e2eba"/>
              </w:rPr>
            </w:pPr>
            <w:r>
              <w:rPr pt14:Unid="8e524225a1ab4cafb99cb353d45f46c1">
                <w:rFonts w:ascii="Arial" w:hAnsi="Arial" w:eastAsia="Arial" w:cs="Arial" pt14:Unid="867f68b3d9414a12bab3547d1b088df1"/>
                <w:b w:val="1" pt14:Unid="236a48b397af429988ba124ee7edeb5b"/>
                <w:bCs w:val="1" pt14:Unid="1e454223088447d5803d37c1c74a39c9"/>
                <w:color w:val="auto" pt14:Unid="6985842fedf84f02aace1c187f6b8ded"/>
                <w:sz w:val="22" pt14:Unid="0f936a87ec5a438c8eb6d9206a8a55ab"/>
                <w:szCs w:val="22" pt14:Unid="83b57ff8e92f4e43a832eaa231a20fea"/>
              </w:rPr>
              <w:t>65</w:t>
            </w:r>
          </w:p>
        </w:tc>
      </w:tr>
    </w:tbl>
    <w:p pt14:Unid="a54fd28deadb4961b1a41169b4e02bec">
      <w:pPr pt14:Unid="867e248056674dafb44bc3419b6c7f9d">
        <w:spacing w:after="0" w:line="20" w:lineRule="exact" pt14:Unid="e89679f3da2041728953fe319d93f25b"/>
        <w:rPr pt14:Unid="2e979c0324b24614bfaf56a72ca48e50">
          <w:color w:val="auto" pt14:Unid="36c8d85fb78c437f852f271580151bf5"/>
          <w:sz w:val="20" pt14:Unid="aad3788aaa8e4b2cb9c7195ad5b2257e"/>
          <w:szCs w:val="20" pt14:Unid="8cd58a39ea4b47a38c38a8ffe0786062"/>
        </w:rPr>
      </w:pPr>
      <w:r>
        <w:rPr pt14:Unid="09400033fb8b4c2483c541753c681b4e">
          <w:color w:val="auto" pt14:Unid="c9e70e26563f4e5e8d20b966cadc22aa"/>
          <w:sz w:val="20" pt14:Unid="7075037915ff4b6e86302c89152f6e14"/>
          <w:szCs w:val="20" pt14:Unid="7a93f9846e9e4499823eb7de4496643d"/>
        </w:rPr>
        <w:drawing pt14:Unid="fa9a6ba5465a4fea9ac1315de7f66339" pt14:SHA1Hash="d4f6a0c7173b107f406039216226a72deb5bb169">
          <wp:anchor simplePos="0" relativeHeight="251657728" behindDoc="1" locked="0" layoutInCell="0" allowOverlap="1" pt14:Unid="873103e149a54d40bd0a07848ee6a398">
            <wp:simplePos x="0" y="0" pt14:Unid="26d2ae02cce54abd83818f11993f6fbb"/>
            <wp:positionH relativeFrom="column" pt14:Unid="438f89d300a34f9b946e2d2d04ee2083">
              <wp:posOffset pt14:Unid="dc3262f786de41baa6df2d4de0cfbb90">716915</wp:posOffset>
            </wp:positionH>
            <wp:positionV relativeFrom="paragraph" pt14:Unid="8e158eb3ce19449c8276cd5afa70f82e">
              <wp:posOffset pt14:Unid="036956af29ab4a15bfe225e25b27a66d">236220</wp:posOffset>
            </wp:positionV>
            <wp:extent cx="4297680" cy="2043430" pt14:Unid="0c25374b246b46a583b8bff54d640c10"/>
            <wp:wrapNone pt14:Unid="e603849d562f4641849e6ae2c2d0935f"/>
            <wp:docPr id="74" name="Picture 290" pt14:Unid="255076b40f6348b2b636dac7baa8a1fd"/>
            <wp:cNvGraphicFramePr pt14:Unid="c34b137003c54b5bb029cbd043624a72">
              <a:graphicFrameLocks xmlns:a="http://schemas.openxmlformats.org/drawingml/2006/main" noChangeAspect="1" pt14:Unid="ede2e4b4a3744073af717350ad3d1d38"/>
            </wp:cNvGraphicFramePr>
            <a:graphic xmlns:a="http://schemas.openxmlformats.org/drawingml/2006/main" pt14:Unid="3395e591487545ddb072a3c0b7297b34">
              <a:graphicData uri="http://schemas.openxmlformats.org/drawingml/2006/picture" pt14:Unid="fdab6c5c267c478899c28ac818fc5314">
                <pic:pic xmlns:pic="http://schemas.openxmlformats.org/drawingml/2006/picture" pt14:Unid="8937d4be39794ebbb8e466f5555c5f41">
                  <pic:nvPicPr pt14:Unid="42c7840955e34562b79eb6d9beb1a51c">
                    <pic:cNvPr id="0" name="Picture 290" pt14:Unid="6e451929a5ba4914858e02f05fcbe479"/>
                    <pic:cNvPicPr pt14:Unid="aecef04b7d644876baa35fe5387ca4b3">
                      <a:picLocks noChangeAspect="1" noChangeArrowheads="1" pt14:Unid="5309a5c7ffa641afb9f94d85abfc9854"/>
                    </pic:cNvPicPr>
                  </pic:nvPicPr>
                  <pic:blipFill pt14:Unid="e83ca4827a354016a07c9dea751dd707">
                    <a:blip r:embed="rId80" pt14:Unid="fe3c89c757c643128ba90a7e7f88520c">
                      <a:extLst pt14:Unid="a7a1b216b12c44b7b669a1b45c2aceee">
                        <a:ext uri="{28A0092B-C50C-407E-A947-70E740481C1C}" pt14:Unid="01876a20b00344bf92dc64a21faedd61"/>
                      </a:extLst>
                    </a:blip>
                    <a:srcRect pt14:Unid="fb8256a7720c428ca63b59c3a75596cc"/>
                    <a:stretch pt14:Unid="9dfc0b17b2f94d598e155d7a21234418">
                      <a:fillRect pt14:Unid="a7ce922bbc494262bcae5e445fb2d9dd"/>
                    </a:stretch>
                  </pic:blipFill>
                  <pic:spPr bwMode="auto" pt14:Unid="71ac5630be57471286271952c9f16391">
                    <a:xfrm pt14:Unid="c29f840f3ced4bea9f3042bc669aabd8">
                      <a:off x="0" y="0" pt14:Unid="1c70beb52ccd4baabb18fc70dfe654f3"/>
                      <a:ext cx="4297680" cy="2043430" pt14:Unid="de0bd771900448c58c6b34339718f4ff"/>
                    </a:xfrm>
                    <a:prstGeom prst="rect" pt14:Unid="a20fd4cbf81f405abb73395e55989ce0">
                      <a:avLst pt14:Unid="174b5d4fe52a4cbaac17ff5cf407a666"/>
                    </a:prstGeom>
                    <a:noFill pt14:Unid="a12361ba04c04132afa64a5063f7d15f"/>
                  </pic:spPr>
                </pic:pic>
              </a:graphicData>
            </a:graphic>
          </wp:anchor>
        </w:drawing>
      </w:r>
    </w:p>
    <w:p pt14:Unid="7dda747cf47745e7a6baa708ec8771f5">
      <w:pPr pt14:Unid="ac1e567846f346a58457c4509f0b649b">
        <w:spacing w:after="0" w:line="200" w:lineRule="exact" pt14:Unid="ad6296366ecf442798f929ac97538248"/>
        <w:rPr pt14:Unid="0d8b788569a741e4b8e5d5323a68305d">
          <w:color w:val="auto" pt14:Unid="6a79585c551c4a0996fce69bc668ccba"/>
          <w:sz w:val="20" pt14:Unid="a73ed4472ea84d94a9670046b2eac2a7"/>
          <w:szCs w:val="20" pt14:Unid="8074fad248974a5ba6d3968918ba55f8"/>
        </w:rPr>
      </w:pPr>
    </w:p>
    <w:p pt14:Unid="0d7a91e6b85a4c379ac566df51b3b93f">
      <w:pPr pt14:Unid="c25bc316056c42f7bcbc10c26cc9b90c">
        <w:spacing w:after="0" w:line="200" w:lineRule="exact" pt14:Unid="4e0b043e1025433498e1da0e1d6f8df2"/>
        <w:rPr pt14:Unid="d4e7ca3a4fff4f0eb71f0cf34dd2ec04">
          <w:color w:val="auto" pt14:Unid="f6115ac1fc1348f79cb09c415363eaa9"/>
          <w:sz w:val="20" pt14:Unid="06c68504751d41d0b7a2a1536d692b36"/>
          <w:szCs w:val="20" pt14:Unid="f5d709bd358b41c39c31ec7c6ce9e10b"/>
        </w:rPr>
      </w:pPr>
    </w:p>
    <w:p pt14:Unid="cde2eb103ded4c13a693f5049c447c0c">
      <w:pPr pt14:Unid="f9ed3d1af42f410f81080cfbf6a0b011">
        <w:spacing w:after="0" w:line="200" w:lineRule="exact" pt14:Unid="7b79468cd1324be29bf8b9b2df618861"/>
        <w:rPr pt14:Unid="e82810f035574d9284a5721ef4a49717">
          <w:color w:val="auto" pt14:Unid="4641a8129cd741ca9df0b654d98b703d"/>
          <w:sz w:val="20" pt14:Unid="fb08ca466bb64c95b7afe9743efd0804"/>
          <w:szCs w:val="20" pt14:Unid="e2b4331f872f4978acb9b8d3143db1bd"/>
        </w:rPr>
      </w:pPr>
    </w:p>
    <w:p pt14:Unid="22dad1b0d40b409bb2fea602c7c61a24">
      <w:pPr pt14:Unid="ea767978745c4aecaf32ab9703d09e30">
        <w:spacing w:after="0" w:line="200" w:lineRule="exact" pt14:Unid="7117564286b0471993f71e2ce40d4f88"/>
        <w:rPr pt14:Unid="4b47eeca64bc4eef9cecf61277ba7ef4">
          <w:color w:val="auto" pt14:Unid="30eb3dc2a7874a3fbc0820dc8d00db85"/>
          <w:sz w:val="20" pt14:Unid="dd8552a6d77541979ddde33f1f4e2c85"/>
          <w:szCs w:val="20" pt14:Unid="5d2f0999f61c42cfabf82dbc6ff9a7b6"/>
        </w:rPr>
      </w:pPr>
    </w:p>
    <w:p pt14:Unid="b923497ef87f4e7d87903bd47aecb79a">
      <w:pPr pt14:Unid="dd555b66b40c41d09aa69a03d8b89b05">
        <w:spacing w:after="0" w:line="200" w:lineRule="exact" pt14:Unid="3f38e44027b0458ba9ec3213bead4e4b"/>
        <w:rPr pt14:Unid="feda8e29521c430f972fdf924a565937">
          <w:color w:val="auto" pt14:Unid="ffecc980b9a942bb9917420867cc572f"/>
          <w:sz w:val="20" pt14:Unid="8b76fc1137db45fc869d63d97515ad0a"/>
          <w:szCs w:val="20" pt14:Unid="d57bc2dfb7df4ef88fd494ad6ed08092"/>
        </w:rPr>
      </w:pPr>
    </w:p>
    <w:p pt14:Unid="df70c1191d89450091f749a2f2a42e23">
      <w:pPr pt14:Unid="7cb8d4b65ea14529a2e21df8d01660e0">
        <w:spacing w:after="0" w:line="200" w:lineRule="exact" pt14:Unid="596bcfb7d455453d8a9438b46cbcbb67"/>
        <w:rPr pt14:Unid="522ddfe95ef64837b85abdd049eacd39">
          <w:color w:val="auto" pt14:Unid="50a7f8dfe78c4b3fac8057a2a21191e5"/>
          <w:sz w:val="20" pt14:Unid="217316aea9f24680957435dfa5f7a961"/>
          <w:szCs w:val="20" pt14:Unid="76655651eca748bab75208a4d2098de3"/>
        </w:rPr>
      </w:pPr>
    </w:p>
    <w:p pt14:Unid="9550d8b2ff4e443388b5989b6af99f33">
      <w:pPr pt14:Unid="ff33bc71d9404a7181807b3c1df2b5fd">
        <w:spacing w:after="0" w:line="200" w:lineRule="exact" pt14:Unid="27c547549c7040eaa1a5bed846fc17c4"/>
        <w:rPr pt14:Unid="6b46d31c75ea4d7a94923cbcc4caabd9">
          <w:color w:val="auto" pt14:Unid="75b458d8ec3a4b9eb4c3e819b9ecbead"/>
          <w:sz w:val="20" pt14:Unid="10b21c0fd0cc4458a5e7a77d5d74e980"/>
          <w:szCs w:val="20" pt14:Unid="fe84285c858241d7a2065bea33f5706b"/>
        </w:rPr>
      </w:pPr>
    </w:p>
    <w:p pt14:Unid="39c2886a679b40eeb1f9285a06e7af7b">
      <w:pPr pt14:Unid="668d375a06804b48810ce6f0e3d524c3">
        <w:spacing w:after="0" w:line="200" w:lineRule="exact" pt14:Unid="820111ec59c4450f8c96f22e783910a3"/>
        <w:rPr pt14:Unid="a11b93d64b0640258b3eac15595c2905">
          <w:color w:val="auto" pt14:Unid="38a95eae98924ed39c891a3b7949ef3c"/>
          <w:sz w:val="20" pt14:Unid="de61e9ba1a624f70b8011428b5d21a4f"/>
          <w:szCs w:val="20" pt14:Unid="eecb336d9419477fb37cdfe67f981c18"/>
        </w:rPr>
      </w:pPr>
    </w:p>
    <w:p pt14:Unid="6889558caa4d4b5fbd5e64226f26620b">
      <w:pPr pt14:Unid="11bb49c2b2b54edfbf7d544e4c0dc5ed">
        <w:spacing w:after="0" w:line="200" w:lineRule="exact" pt14:Unid="eb98e5b95eff435f9d82988a360d7a5c"/>
        <w:rPr pt14:Unid="92ad409c18bf41a0985324e5aeb5df39">
          <w:color w:val="auto" pt14:Unid="afa5683aa8744a7a9924204649253a26"/>
          <w:sz w:val="20" pt14:Unid="b7d861dd72ff4a99acf82daae8df0cbf"/>
          <w:szCs w:val="20" pt14:Unid="e6093e226ed74da5ab6ab4c7df4d3d4f"/>
        </w:rPr>
      </w:pPr>
    </w:p>
    <w:p pt14:Unid="a99f36c523e64f28b983f627de45c3f4">
      <w:pPr pt14:Unid="b3f64080d17e4337bf8c71118a0035b4">
        <w:spacing w:after="0" w:line="200" w:lineRule="exact" pt14:Unid="36c797ceb17149619407a81b654756c2"/>
        <w:rPr pt14:Unid="d3882aa04442446cbff9ba9bbdce365b">
          <w:color w:val="auto" pt14:Unid="412914c254944079b3453c09a0bb13b5"/>
          <w:sz w:val="20" pt14:Unid="818a3e9bca63498296f667d01339190d"/>
          <w:szCs w:val="20" pt14:Unid="68a7276d5d814824a76f8639ee8fee12"/>
        </w:rPr>
      </w:pPr>
    </w:p>
    <w:p pt14:Unid="c2167a11ee5b44728db1787213253da3">
      <w:pPr pt14:Unid="349f42e330ac41488f47304a10ae9cbe">
        <w:spacing w:after="0" w:line="200" w:lineRule="exact" pt14:Unid="833b1b73fab048f28c6ba8bb8756f316"/>
        <w:rPr pt14:Unid="bc0496537c614d53a18e38241a570cbe">
          <w:color w:val="auto" pt14:Unid="002a0393f72f406c98c6abaf2ec71379"/>
          <w:sz w:val="20" pt14:Unid="e14a2f7f2c4c4da28752ae04e46cf4f3"/>
          <w:szCs w:val="20" pt14:Unid="7c4839dde695402485da824c674ca253"/>
        </w:rPr>
      </w:pPr>
    </w:p>
    <w:p pt14:Unid="d06ee84fe4ba4dea86cbcf2f301e1ad7">
      <w:pPr pt14:Unid="7e9f979f407242f183a8ea28983d44ab">
        <w:spacing w:after="0" w:line="200" w:lineRule="exact" pt14:Unid="3901c07371d74cc0b23644e8a4ae4ae4"/>
        <w:rPr pt14:Unid="9fbc44e62d994d8d808278c8ff3b5a31">
          <w:color w:val="auto" pt14:Unid="0322b3fa1cea4e3897fb8274377c19ab"/>
          <w:sz w:val="20" pt14:Unid="f2532a49e43c41f5afac287f920c568a"/>
          <w:szCs w:val="20" pt14:Unid="e659bb8bb04e421abd9516ef543c1454"/>
        </w:rPr>
      </w:pPr>
    </w:p>
    <w:p pt14:Unid="0d65c01e19974cdabf4656bbef3e38c5">
      <w:pPr pt14:Unid="020242a49cc44a8eb0df93792eb670b6">
        <w:spacing w:after="0" w:line="200" w:lineRule="exact" pt14:Unid="04f2a99000e54a24802583b04a94a4c0"/>
        <w:rPr pt14:Unid="4a13ecbc2ef6467ab7c86f76ad26f5c7">
          <w:color w:val="auto" pt14:Unid="5c4f1d9a1a05408892360dee6af2cdd2"/>
          <w:sz w:val="20" pt14:Unid="1f3484104fcb4da792e491935c3485dd"/>
          <w:szCs w:val="20" pt14:Unid="1b211e2845d24f76985317ea84530253"/>
        </w:rPr>
      </w:pPr>
    </w:p>
    <w:p pt14:Unid="950395550e8147c386590fbea0482a6b">
      <w:pPr pt14:Unid="b4f8de9f352a4825b2eb116951dff4ca">
        <w:spacing w:after="0" w:line="200" w:lineRule="exact" pt14:Unid="5fb2872ee08a42b1bae6b90b007303e0"/>
        <w:rPr pt14:Unid="a3973eb450134d37a6866baecfcfda24">
          <w:color w:val="auto" pt14:Unid="dd74ef4e77204f21b395c8c84b05960d"/>
          <w:sz w:val="20" pt14:Unid="e30a4fbc7ab047a4b079cc411c844f31"/>
          <w:szCs w:val="20" pt14:Unid="3eb98e530dfd48b28dda197b43374518"/>
        </w:rPr>
      </w:pPr>
    </w:p>
    <w:p pt14:Unid="aa7b39c2e3804e25a57fd7167e88b2eb">
      <w:pPr pt14:Unid="66f19e4bed6f4d2d8283effd80e18c20">
        <w:spacing w:after="0" w:line="200" w:lineRule="exact" pt14:Unid="0bd67c4901ba43419a392c655c58718f"/>
        <w:rPr pt14:Unid="b8f0e943a8694b329a1d8af386bb4cf8">
          <w:color w:val="auto" pt14:Unid="fbb5cbc6863e461bb70f13dfecc5c595"/>
          <w:sz w:val="20" pt14:Unid="4450afe97a454ae1876350c04a07a054"/>
          <w:szCs w:val="20" pt14:Unid="36eada614ddb485d92f161cef864d994"/>
        </w:rPr>
      </w:pPr>
    </w:p>
    <w:p pt14:Unid="5ae1e71a7d3748f28b2742652ed4fa52">
      <w:pPr pt14:Unid="806a29cc704c4dc199ae9086342366e5">
        <w:spacing w:after="0" w:line="200" w:lineRule="exact" pt14:Unid="23a16fa06d304defb42d6e95f6fe8d32"/>
        <w:rPr pt14:Unid="e9b80ac163b04a42a97e86e06a70f570">
          <w:color w:val="auto" pt14:Unid="0bb0fb4a44b144099602ac22e4442fe2"/>
          <w:sz w:val="20" pt14:Unid="c2bbbd583a4741a4be8189fa82d9c71c"/>
          <w:szCs w:val="20" pt14:Unid="9c75cd4ba50a40fba130ac1c2a97c497"/>
        </w:rPr>
      </w:pPr>
    </w:p>
    <w:p pt14:Unid="7a4c1cc8b0134d4380fcfa3f4a7cf6ab">
      <w:pPr pt14:Unid="7947ee14642147abbb6cd28c3e52630f">
        <w:spacing w:after="0" w:line="200" w:lineRule="exact" pt14:Unid="270ebd0112d643d1826ef4a67c022cae"/>
        <w:rPr pt14:Unid="41b50ab114d245a98750d96ef6c0d324">
          <w:color w:val="auto" pt14:Unid="8654348c0e344e029dcc0a687daf37ff"/>
          <w:sz w:val="20" pt14:Unid="d2e3feb159174caea5fc969310bae59d"/>
          <w:szCs w:val="20" pt14:Unid="5512fc293d904973ba7374f08e596276"/>
        </w:rPr>
      </w:pPr>
    </w:p>
    <w:p pt14:Unid="53865eae1a714a98a90dc9049023e214">
      <w:pPr pt14:Unid="b6193005da7b4a9faa45b7de0fafdb36">
        <w:spacing w:after="0" w:line="351" w:lineRule="exact" pt14:Unid="9cb6a005405f445792d9019328fd93fe"/>
        <w:rPr pt14:Unid="d03d5805a3e4422c9ef4fa31f1d9ae81">
          <w:color w:val="auto" pt14:Unid="58507e84420c431da282a097cf589571"/>
          <w:sz w:val="20" pt14:Unid="a8e642ce83c6482988daffb1fe1b321e"/>
          <w:szCs w:val="20" pt14:Unid="02ab122a3ce849269b2bf9531a66a0f9"/>
        </w:rPr>
      </w:pPr>
    </w:p>
    <w:p pt14:Unid="1140dcd26e9c4d2a8a52c4cdc144cf5a">
      <w:pPr pt14:Unid="a4a7c045f32640dc968c95963171a0c2">
        <w:spacing w:after="0" pt14:Unid="7683cbb4aae34caf8e677179485ff9f0"/>
        <w:ind w:right="6" pt14:Unid="3ff07466a14742188a672fbdd109c8ba"/>
        <w:jc w:val="center" pt14:Unid="e68026ece8e2414a8ca3d9fcd32adb7c"/>
        <w:rPr pt14:Unid="73dad78eb8d94dd7800a1c2cf96f6156">
          <w:color w:val="auto" pt14:Unid="7a0850b09eb540a5a045dea5289af048"/>
          <w:sz w:val="20" pt14:Unid="af80b1a430f345dab5ff98b5eb14ac7b"/>
          <w:szCs w:val="20" pt14:Unid="4f1dac42a0b84539ab0421d863e7f96b"/>
        </w:rPr>
      </w:pPr>
      <w:r>
        <w:rPr pt14:Unid="5606e00986e04ced9014c2663b7466a9">
          <w:rFonts w:ascii="Arial" w:hAnsi="Arial" w:eastAsia="Arial" w:cs="Arial" pt14:Unid="b0588b95372b4dcdad5210008b2f6c23"/>
          <w:b w:val="1" pt14:Unid="d08f759f5d2241dd94a4a5d47b05e19c"/>
          <w:bCs w:val="1" pt14:Unid="9bcfd4b0010142caac2f49ba35f6ff46"/>
          <w:color w:val="auto" pt14:Unid="13584727c50048ca8569c79bf8425295"/>
          <w:sz w:val="20" pt14:Unid="4af60f8e22b548979e4c6fb822ed76ba"/>
          <w:szCs w:val="20" pt14:Unid="15188c40e2f74261adc3b14da6fb7f2f"/>
        </w:rPr>
        <w:t xml:space="preserve">Figura 7.19: </w:t>
      </w:r>
      <w:r>
        <w:rPr pt14:Unid="54f34f5c44b24960916d6cba29094725">
          <w:rFonts w:ascii="Arial" w:hAnsi="Arial" w:eastAsia="Arial" w:cs="Arial" pt14:Unid="1b4640ab6463454883b47d1a7d256741"/>
          <w:color w:val="auto" pt14:Unid="e67ec762e6ed4c118075a6a7db061d37"/>
          <w:sz w:val="20" pt14:Unid="aebad97088784e55bd70a80e46221786"/>
          <w:szCs w:val="20" pt14:Unid="ece43b7064504ae0b52e22d0e39fc5e4"/>
        </w:rPr>
        <w:t>Extracto del archivo docker-compose.yml de la solución basada en microservicios.</w:t>
      </w:r>
    </w:p>
    <w:p pt14:Unid="493b384fb28541f88b120973b7de2906">
      <w:pPr pt14:Unid="4d38704fd89e417690864cf19bcb5498">
        <w:spacing w:after="0" w:line="200" w:lineRule="exact" pt14:Unid="c21a52563c144553bf3f165f228b0973"/>
        <w:rPr pt14:Unid="255fefce6bc745dd992817010d564806">
          <w:color w:val="auto" pt14:Unid="b9b30149dd684726a1e4955e71d86477"/>
          <w:sz w:val="20" pt14:Unid="77618593e7e540ea9645241c651e3bb9"/>
          <w:szCs w:val="20" pt14:Unid="c864902fe2624c38be197d40c5c80899"/>
        </w:rPr>
      </w:pPr>
    </w:p>
    <w:p pt14:Unid="71c80d373f8e48ef8d5512572bb9c3da">
      <w:pPr pt14:Unid="4649114c6a7c4cbca91cb1e8fda20973">
        <w:spacing w:after="0" w:line="242" w:lineRule="exact" pt14:Unid="e0e8a028a9954c18a58a22d704840a3c"/>
        <w:rPr pt14:Unid="a884b7ec65d04c1683c46976de59a619">
          <w:color w:val="auto" pt14:Unid="0779c20773c04f5da571bac89490b827"/>
          <w:sz w:val="20" pt14:Unid="72d95784985b4db1bd83ba5bd9f2d35a"/>
          <w:szCs w:val="20" pt14:Unid="26f913f01bbf4c828c258bb013fb65bf"/>
        </w:rPr>
      </w:pPr>
    </w:p>
    <w:p pt14:Unid="3a1eca4f063a49f19189d3eb88f94e62">
      <w:pPr pt14:Unid="bb7b334904d243c7886a487c84ba1e74">
        <w:spacing w:after="0" w:line="276" w:lineRule="auto" pt14:Unid="14aa5d9b280a439c8ff31884a158b0d2"/>
        <w:ind w:left="260" w:right="226" w:firstLine="339" pt14:Unid="84cc5de0b96642e0be460e6534482739"/>
        <w:jc w:val="both" pt14:Unid="c1203e8cba61406c99da6bdb9926ecae"/>
        <w:rPr pt14:Unid="f41fbb1e0ee34890b5c26ae09c681e58">
          <w:color w:val="auto" pt14:Unid="51a0e07e8e304595b9f57fbcd0935c9a"/>
          <w:sz w:val="20" pt14:Unid="75a6b38c995341d79d7413465456b252"/>
          <w:szCs w:val="20" pt14:Unid="1fc589dadff14b039efc123ad3fb8fc5"/>
        </w:rPr>
      </w:pPr>
      <w:r>
        <w:rPr pt14:Unid="fad35790fa64454eaab0e7a50674254e">
          <w:rFonts w:ascii="Arial" w:hAnsi="Arial" w:eastAsia="Arial" w:cs="Arial" pt14:Unid="cf1be0c35a8a4d0092a6c6ecd9c6abe4"/>
          <w:color w:val="auto" pt14:Unid="a8928fe9192347f88cd5c3b7e0af2386"/>
          <w:sz w:val="21" pt14:Unid="ecbe676053844fa6ad7f47f86f4f6e60"/>
          <w:szCs w:val="21" pt14:Unid="aeeb67d1cedb4243bc2678738a37265c"/>
        </w:rPr>
        <w:t>En la siguiente figura se muestra el resultado de ejecutar el comando “docker-compose up", tras el cual se inicia cada servicio en los puertos que se han especificado. Para la comunicación entre los diferentes servicios, un servicio que desea comunicar con otro almacena en su archivo de configuración la dirección URL donde se ubica este.</w:t>
      </w:r>
    </w:p>
    <w:p pt14:Unid="b7e97b40addd49a3b9c4a2537041a698">
      <w:pPr pt14:Unid="4ccedfbc2ddf4ace86a1b5bcc1c74abc">
        <w:spacing w:after="0" w:line="20" w:lineRule="exact" pt14:Unid="ef0884df9b58409789bd57890a61f949"/>
        <w:rPr pt14:Unid="0e66b38a05934cf580bd2fbee22e052e">
          <w:color w:val="auto" pt14:Unid="fd60fd2f61644c719c922599b4b91d11"/>
          <w:sz w:val="20" pt14:Unid="1dc54ea4a3ce4bfd8075f78334c52733"/>
          <w:szCs w:val="20" pt14:Unid="c3f6fee0b6254e3d8bc7b86914fc348a"/>
        </w:rPr>
      </w:pPr>
      <w:r>
        <w:rPr pt14:Unid="df5ba2d7fef1481d8db024724b32adf8">
          <w:color w:val="auto" pt14:Unid="d75d1702c2a947f8bf235b95cb81497f"/>
          <w:sz w:val="20" pt14:Unid="b4ad4256c85e4808badb1a2a66f1bbd1"/>
          <w:szCs w:val="20" pt14:Unid="610213ba0c7c4d65ab49fb57655d7af8"/>
        </w:rPr>
        <w:drawing pt14:Unid="bcbbde7849a840a8b836d95dfb62321f" pt14:SHA1Hash="d07d765932254c652f4a873cf8276c79cc7ef95c">
          <wp:anchor simplePos="0" relativeHeight="251657728" behindDoc="1" locked="0" layoutInCell="0" allowOverlap="1" pt14:Unid="44cc77c122cb4e38a9ffe157597a3ff3">
            <wp:simplePos x="0" y="0" pt14:Unid="3baae181f9c548909ba81e74ac1699f2"/>
            <wp:positionH relativeFrom="column" pt14:Unid="5c364dc551dd42068f16c8691a4bbb23">
              <wp:posOffset pt14:Unid="cf31c552c7f140bcb1da2a62cfe03a11">165735</wp:posOffset>
            </wp:positionH>
            <wp:positionV relativeFrom="paragraph" pt14:Unid="159c3eab8b8742cf839d3b05d5cb1f37">
              <wp:posOffset pt14:Unid="60dee299749b4150bb49bfd37c2d56e8">131445</wp:posOffset>
            </wp:positionV>
            <wp:extent cx="5672455" cy="1508760" pt14:Unid="651e922980eb4223b802372ae67cdf97"/>
            <wp:wrapNone pt14:Unid="06e50a4122464a1685e559c14b53ef63"/>
            <wp:docPr id="75" name="Picture 291" pt14:Unid="e695c4c28520440993f53bd969c30f4a"/>
            <wp:cNvGraphicFramePr pt14:Unid="cd09648caf98444390b32a24ef157fab">
              <a:graphicFrameLocks xmlns:a="http://schemas.openxmlformats.org/drawingml/2006/main" noChangeAspect="1" pt14:Unid="7dcf5a7151e6498e9897682f7d65eb78"/>
            </wp:cNvGraphicFramePr>
            <a:graphic xmlns:a="http://schemas.openxmlformats.org/drawingml/2006/main" pt14:Unid="2ea1e4fc762e4da581933fb38b274306">
              <a:graphicData uri="http://schemas.openxmlformats.org/drawingml/2006/picture" pt14:Unid="20171ec43a934bada7731483f851ae1a">
                <pic:pic xmlns:pic="http://schemas.openxmlformats.org/drawingml/2006/picture" pt14:Unid="d42a5f9bd0d541e784d5178d0521a249">
                  <pic:nvPicPr pt14:Unid="465a23264a914b8083d35e6fd7699b1e">
                    <pic:cNvPr id="0" name="Picture 291" pt14:Unid="4d829aa0c19d40df8ab8166d9c50de02"/>
                    <pic:cNvPicPr pt14:Unid="d34e18dc4e8245d3a3facf3c0f5688d8">
                      <a:picLocks noChangeAspect="1" noChangeArrowheads="1" pt14:Unid="880a6d9d38f547d2b1827fe007f35b3c"/>
                    </pic:cNvPicPr>
                  </pic:nvPicPr>
                  <pic:blipFill pt14:Unid="d275946349d040a1bc974e662c2902cc">
                    <a:blip r:embed="rId81" pt14:Unid="c914c3d8014143d2889c9066a6598bca">
                      <a:extLst pt14:Unid="9f7f3b72f4fc49d4bdd0fb9537b47114">
                        <a:ext uri="{28A0092B-C50C-407E-A947-70E740481C1C}" pt14:Unid="45c64e7971ab4bd794a312c131ecac64"/>
                      </a:extLst>
                    </a:blip>
                    <a:srcRect pt14:Unid="4d3efcc616c84c99900645668a17294c"/>
                    <a:stretch pt14:Unid="7c80e08005a94794a7ac0755e1027c54">
                      <a:fillRect pt14:Unid="2140ccb154564e66b7f32403d9a3dc8d"/>
                    </a:stretch>
                  </pic:blipFill>
                  <pic:spPr bwMode="auto" pt14:Unid="09f98f0c3a5e4135a982e5084706db74">
                    <a:xfrm pt14:Unid="79308612d7934466a9c61cd229e72d30">
                      <a:off x="0" y="0" pt14:Unid="e98a86cf8a4a461fbd6e0cabf0a4ec60"/>
                      <a:ext cx="5672455" cy="1508760" pt14:Unid="70b727f4539741c08cff3762224f7599"/>
                    </a:xfrm>
                    <a:prstGeom prst="rect" pt14:Unid="e31368fa5ef34a9b9d393cff1ed58e90">
                      <a:avLst pt14:Unid="a7b8281b7c1b4667b7ed1fffa951b3a1"/>
                    </a:prstGeom>
                    <a:noFill pt14:Unid="1b410952831944619483e5492427ba85"/>
                  </pic:spPr>
                </pic:pic>
              </a:graphicData>
            </a:graphic>
          </wp:anchor>
        </w:drawing>
      </w:r>
    </w:p>
    <w:p pt14:Unid="95e7b64038354a449ed9697354e895f3">
      <w:pPr pt14:Unid="b0a75bec872e4f4fb8920f2a82c4f185">
        <w:spacing w:after="0" w:line="200" w:lineRule="exact" pt14:Unid="25d6c3b0567c4669b79db43c38c90b6b"/>
        <w:rPr pt14:Unid="4fc98b35dd374a468d1992925ae53caf">
          <w:color w:val="auto" pt14:Unid="541c7b170f0040d9b58153cb1f258c5d"/>
          <w:sz w:val="20" pt14:Unid="fe83182db9a24f42958be247de438021"/>
          <w:szCs w:val="20" pt14:Unid="9cd7c84df62d4a5eaab44b1db8df4d3b"/>
        </w:rPr>
      </w:pPr>
    </w:p>
    <w:p pt14:Unid="4330fb5ece3043ba856591e782b7cb1f">
      <w:pPr pt14:Unid="36eed7bc4dc340ea882048f6ac77b9a1">
        <w:spacing w:after="0" w:line="200" w:lineRule="exact" pt14:Unid="72b8601f776b45509f8c12a63e96ad93"/>
        <w:rPr pt14:Unid="85070d604cd64525bf4276c0c46b24c5">
          <w:color w:val="auto" pt14:Unid="73dead1e74544de6ab6fc288aedcf4d6"/>
          <w:sz w:val="20" pt14:Unid="74828ad587bc429b98b3adc6c2734c4a"/>
          <w:szCs w:val="20" pt14:Unid="c04b2b45fe114c04adfe2e49ece57c78"/>
        </w:rPr>
      </w:pPr>
    </w:p>
    <w:p pt14:Unid="ae4d0fd03a1e422588930cb87325c3e4">
      <w:pPr pt14:Unid="c047e0b565954cb8891e9383c1bf169f">
        <w:spacing w:after="0" w:line="200" w:lineRule="exact" pt14:Unid="e74a57f520d9470183d8c0791205aefd"/>
        <w:rPr pt14:Unid="ba17aed762a04033b814f784eda93518">
          <w:color w:val="auto" pt14:Unid="44f167fe1a69447e93c2c3b1efc2f392"/>
          <w:sz w:val="20" pt14:Unid="e7b7ab17bf4d43a88a4f99199b729220"/>
          <w:szCs w:val="20" pt14:Unid="fe30157ac7314e898364d951f0ab3b32"/>
        </w:rPr>
      </w:pPr>
    </w:p>
    <w:p pt14:Unid="45e6117b72d44bf89fad1d9a0620f254">
      <w:pPr pt14:Unid="b9269481c6ec4b3bb53408121d099b18">
        <w:spacing w:after="0" w:line="200" w:lineRule="exact" pt14:Unid="af67174be15d45e199491c9c631119c6"/>
        <w:rPr pt14:Unid="4da96ed951974f70987b6a54fc93a6a2">
          <w:color w:val="auto" pt14:Unid="bcd40b41e91d4cf080d4d7bdb15a03d5"/>
          <w:sz w:val="20" pt14:Unid="1684f04248aa427c8b842d7dc22c22e0"/>
          <w:szCs w:val="20" pt14:Unid="db1bc64210f2438f85c6c3d4c5569052"/>
        </w:rPr>
      </w:pPr>
    </w:p>
    <w:p pt14:Unid="0cf7d3f470884546baaf3eb7782aae81">
      <w:pPr pt14:Unid="af09b637b51a4a16936dbd78a1e187e2">
        <w:spacing w:after="0" w:line="200" w:lineRule="exact" pt14:Unid="a002bfd945ee49f7bd9538da85033607"/>
        <w:rPr pt14:Unid="0a9059ff3e0e498da1b9d65ec6d22aa3">
          <w:color w:val="auto" pt14:Unid="3cfbce2bfcde4caf9e867803e522ac08"/>
          <w:sz w:val="20" pt14:Unid="221823707fe34a639f71f13d501a21ec"/>
          <w:szCs w:val="20" pt14:Unid="13383f0107dc4a49883b183b4a378e9c"/>
        </w:rPr>
      </w:pPr>
    </w:p>
    <w:p pt14:Unid="dbd5b6af6eae47b1ab27bfe1a42c39d9">
      <w:pPr pt14:Unid="62eda6f2716c4c6b932f4f67c553bda8">
        <w:spacing w:after="0" w:line="200" w:lineRule="exact" pt14:Unid="eeb400a0a70342a7b3dd05a4233f4c5f"/>
        <w:rPr pt14:Unid="c2a2f177fc8b4a2c87acee5eeddc48c2">
          <w:color w:val="auto" pt14:Unid="e15561aa12c74aab97ce508502290f21"/>
          <w:sz w:val="20" pt14:Unid="af77d97adc4e4328be22b0624f507252"/>
          <w:szCs w:val="20" pt14:Unid="6f28993536d54c61816972c888085c17"/>
        </w:rPr>
      </w:pPr>
    </w:p>
    <w:p pt14:Unid="025988bc05484111818380da5e6db1ca">
      <w:pPr pt14:Unid="f3473bd4d7a34ac5b9b7848d361b308f">
        <w:spacing w:after="0" w:line="200" w:lineRule="exact" pt14:Unid="10a70d3dd57a428aa51fc6ccc2f0b60b"/>
        <w:rPr pt14:Unid="4aad77868bec4c1089225afbd1353108">
          <w:color w:val="auto" pt14:Unid="1ac603199965450fadbc3e5d5b332f5e"/>
          <w:sz w:val="20" pt14:Unid="de3d55ea40b641499f658efe1000b34d"/>
          <w:szCs w:val="20" pt14:Unid="ed915b4525304d3d8af1fb4bf5d0c484"/>
        </w:rPr>
      </w:pPr>
    </w:p>
    <w:p pt14:Unid="3f30ad7ca1f548a08f5cc7ecb4370cc6">
      <w:pPr pt14:Unid="9c7a26532b22414f87a2b4cf819b52ce">
        <w:spacing w:after="0" w:line="200" w:lineRule="exact" pt14:Unid="d926b5be005646bdb788eddd543f7d2a"/>
        <w:rPr pt14:Unid="d76a5c14dbb94d6898ca66146b130ac6">
          <w:color w:val="auto" pt14:Unid="799410e5ee6c41e9ac67fc7b859b166f"/>
          <w:sz w:val="20" pt14:Unid="a5a2475a562e4be7b46728aab0811840"/>
          <w:szCs w:val="20" pt14:Unid="5df2f2c3316b4908a443dab19dff727e"/>
        </w:rPr>
      </w:pPr>
    </w:p>
    <w:p pt14:Unid="f9acffdb7afb4eef8ad3e3b36c867ab3">
      <w:pPr pt14:Unid="600929c653404236b702f9cc2ee2b093">
        <w:spacing w:after="0" w:line="200" w:lineRule="exact" pt14:Unid="ac1e91e81da9480abdf32638c1a42d91"/>
        <w:rPr pt14:Unid="2bcbf6ebb12442e58a0055f17d36b1ba">
          <w:color w:val="auto" pt14:Unid="df096ad9c0034717876f4d272d02b733"/>
          <w:sz w:val="20" pt14:Unid="2a79d10af42345f39fc41fb896fe5963"/>
          <w:szCs w:val="20" pt14:Unid="0355a74d4d06477186510072a97dcca7"/>
        </w:rPr>
      </w:pPr>
    </w:p>
    <w:p pt14:Unid="28d0a80d698d49ac83028b74013ceda3">
      <w:pPr pt14:Unid="7799022f037a4c6890ab1cdb97344b66">
        <w:spacing w:after="0" w:line="200" w:lineRule="exact" pt14:Unid="cd0841af6b66433c80b62f89767e1326"/>
        <w:rPr pt14:Unid="b94cc0336892410d8e554b882f08faf0">
          <w:color w:val="auto" pt14:Unid="0ba6af2d87624a08bf44dfb20102b8a5"/>
          <w:sz w:val="20" pt14:Unid="7abfaf46fb9f42618f9850549eeae823"/>
          <w:szCs w:val="20" pt14:Unid="73e2a8930334482fb87822485261936a"/>
        </w:rPr>
      </w:pPr>
    </w:p>
    <w:p pt14:Unid="352383d050424c2197c424dce0cbe4b8">
      <w:pPr pt14:Unid="9af17c32772c46c8b588a4ddbe41035f">
        <w:spacing w:after="0" w:line="200" w:lineRule="exact" pt14:Unid="7b92857fbbf343c099b7bf552a8eed2f"/>
        <w:rPr pt14:Unid="ba15da59137a4042b2b6d79545942545">
          <w:color w:val="auto" pt14:Unid="2412568e522e46d1b49c7b510248ad84"/>
          <w:sz w:val="20" pt14:Unid="2fd39003218742b6933135a6a3c704e8"/>
          <w:szCs w:val="20" pt14:Unid="bae2dbfa219e4fc18b1137803022d471"/>
        </w:rPr>
      </w:pPr>
    </w:p>
    <w:p pt14:Unid="7dc1d6fbd5c04de3a78c7f50006bbf4b">
      <w:pPr pt14:Unid="497fc22786bb47d99a6b0f518f9bb8a3">
        <w:spacing w:after="0" w:line="200" w:lineRule="exact" pt14:Unid="ab033ce221d14ccdbdc6aad95111afa4"/>
        <w:rPr pt14:Unid="caf900992fed4d61a4a0273a19bcb605">
          <w:color w:val="auto" pt14:Unid="fa6dfb250f2b4032a8d11479ce0a8ec9"/>
          <w:sz w:val="20" pt14:Unid="04ec00bfc29b4e8ba8622be30f26ed7b"/>
          <w:szCs w:val="20" pt14:Unid="1a870f630d02433a82e8ebd95d805ab8"/>
        </w:rPr>
      </w:pPr>
    </w:p>
    <w:p pt14:Unid="cc5c4f1938ef481db8d59e70a57fd20d">
      <w:pPr pt14:Unid="087f621297b64e13b61fc28ea4a02c71">
        <w:spacing w:after="0" w:line="343" w:lineRule="exact" pt14:Unid="c7e0eb3a948e464f99c1b0b9cf9e8ed8"/>
        <w:rPr pt14:Unid="fa091301f08d4137a1f4a8401e12ff5d">
          <w:color w:val="auto" pt14:Unid="843bdfb1671a4e8890d7b5286125bccc"/>
          <w:sz w:val="20" pt14:Unid="a2936591364845a8b5c0f4d4220f6b4e"/>
          <w:szCs w:val="20" pt14:Unid="1cd47fa3246f4ef894d587d98d7f9ba2"/>
        </w:rPr>
      </w:pPr>
    </w:p>
    <w:p pt14:Unid="73d0fee5a8854603ac2beae1fc8e7d28">
      <w:pPr pt14:Unid="902d9f1047b44d3a81fbb8e9bd4f5fd7">
        <w:spacing w:after="0" pt14:Unid="e89cc952e2c348aba4541fa0f551c2df"/>
        <w:ind w:right="6" pt14:Unid="a3009575a1f34ce1bf1bcacf7ff6d6d4"/>
        <w:jc w:val="center" pt14:Unid="2a6ca3fef2eb46f1abdf92f3ba084b19"/>
        <w:rPr pt14:Unid="977d5b8030e54075ac44c1c736d2d3c3">
          <w:color w:val="auto" pt14:Unid="2992c681f04945c3b1370c4486a7da9e"/>
          <w:sz w:val="20" pt14:Unid="7fa7b493195b4d1481b1fb8226cafa3e"/>
          <w:szCs w:val="20" pt14:Unid="710a57e6104f4cd3b2e9352a74a9978e"/>
        </w:rPr>
      </w:pPr>
      <w:r>
        <w:rPr pt14:Unid="e7dff157882043529c6689ad5a539dd3">
          <w:rFonts w:ascii="Arial" w:hAnsi="Arial" w:eastAsia="Arial" w:cs="Arial" pt14:Unid="cf2b5100d21542b18dfee9882e8d90ff"/>
          <w:b w:val="1" pt14:Unid="b3be8db84dbe4d419736e87dd52caac7"/>
          <w:bCs w:val="1" pt14:Unid="9191f690a5cf41a5b29c5026a79cbca7"/>
          <w:color w:val="auto" pt14:Unid="43ae48143a594cdc811d6dccada9aede"/>
          <w:sz w:val="20" pt14:Unid="22187ade8aee4812af0b6ab015eba1ef"/>
          <w:szCs w:val="20" pt14:Unid="2c87bca587c94d479be9e36863d7be6e"/>
        </w:rPr>
        <w:t xml:space="preserve">Figura 7.20: </w:t>
      </w:r>
      <w:r>
        <w:rPr pt14:Unid="06353af51be6493e8d598afc830bc6b5">
          <w:rFonts w:ascii="Arial" w:hAnsi="Arial" w:eastAsia="Arial" w:cs="Arial" pt14:Unid="cadb32e5b6064d788ce657901949fa3a"/>
          <w:color w:val="auto" pt14:Unid="131a76c7e1ec499eb3eb94998a84313f"/>
          <w:sz w:val="20" pt14:Unid="00395fa190db4078aa2f0334a0a4e7e5"/>
          <w:szCs w:val="20" pt14:Unid="1c7f67810ebd40688de5b8d7d9600d22"/>
        </w:rPr>
        <w:t>Resultado de ejecutar docker-compuse up en el entorno de desarrollo.</w:t>
      </w:r>
    </w:p>
    <w:p pt14:Unid="7e632ad0fee4414085b725f602181f30">
      <w:pPr pt14:Unid="e0a8135e01894a01a6a46ad255afc56f">
        <w:spacing w:after="0" w:line="273" w:lineRule="exact" pt14:Unid="1facbc2f91e14f4985d86c97dd04583d"/>
        <w:rPr pt14:Unid="c2f5a29ef163499ebef77680f2cfb14e">
          <w:color w:val="auto" pt14:Unid="5ca349e570c94d0391fa3bf7280c2002"/>
          <w:sz w:val="20" pt14:Unid="015a5026c2cc4ecb9588acceca0b0c8b"/>
          <w:szCs w:val="20" pt14:Unid="46a73d490610415cbd192a15b856e675"/>
        </w:rPr>
      </w:pPr>
    </w:p>
    <w:p pt14:Unid="2ef50d1e50e04065846c658597a4a156">
      <w:pPr pt14:Unid="adaa31548a434be6a7ebd7ffc068e9d8">
        <w:spacing w:after="0" w:line="258" w:lineRule="auto" pt14:Unid="0be02ef2fc544ca1acd0ff2584fd687a"/>
        <w:ind w:left="260" w:right="266" w:firstLine="339" pt14:Unid="cd69ac7c227b4bca9f68be0df14d4ca2"/>
        <w:jc w:val="both" pt14:Unid="5c16dae2af1c43f9b3f75c6ac2dca234"/>
        <w:rPr pt14:Unid="a753da5b54364127bec740d338f50df0">
          <w:rFonts w:ascii="Arial" w:hAnsi="Arial" w:eastAsia="Arial" w:cs="Arial" pt14:Unid="66457352ee654cd8af4573d161678c7e"/>
          <w:color w:val="auto" pt14:Unid="b1508a678afb447ea715b1f1f52a5ee8"/>
          <w:sz w:val="22" pt14:Unid="89d2ebdd0e724bf698964d3195be193c"/>
          <w:szCs w:val="22" pt14:Unid="a6be2c81915d4c42979280464604111e"/>
        </w:rPr>
      </w:pPr>
      <w:r>
        <w:rPr pt14:Unid="9d012ae834b3425587d111adf8cdc98a">
          <w:rFonts w:ascii="Arial" w:hAnsi="Arial" w:eastAsia="Arial" w:cs="Arial" pt14:Unid="2f5f5cce6ea94a7993d9856090de8388"/>
          <w:color w:val="auto" pt14:Unid="9e2d942840b34ebba04ba8a3295d2537"/>
          <w:sz w:val="22" pt14:Unid="cb3d3605473a4888a02a2f3495767799"/>
          <w:szCs w:val="22" pt14:Unid="6406c3ef51954f479b7915de1256d8c9"/>
        </w:rPr>
        <w:t>Docker Compose es una herramienta excepcional para agilizar el despliegue de la aplicación en un entorno de desarrollo. Sin embargo, en un entorno de producción se desean propiedades como la escalabilidad de los contenedores desplegados de acuerdo a su demanda o la recuperación automática de estos ante un fallo. Docker Compose no nos provee estas funcionalidades, que sí nos puede ofrecer un orquestador como Kubernetes. En el apéndice B Despliegue del sistema basado en microservicios recogemos paso por paso como se despliega la aplicación en un entorno de producción empleando Azure Kubernetes Services.</w:t>
      </w:r>
    </w:p>
    <w:p pt14:Unid="9d928f72de95466b8af3efa9dbdae00e">
      <w:pPr pt14:Unid="02d8e1823c334715b49995d436f48846"/>
    </w:p>
    <w:p pt14:Unid="2a3589dda85f4404af76e429a7bb05de">
      <w:pPr pt14:Unid="c3bb6226823f484ea2e995c6a7332696">
        <w:spacing w:after="0" w:line="258" w:lineRule="auto" pt14:Unid="93c848b95a7e497d92256250edadb92c"/>
        <w:jc w:val="both" pt14:Unid="2716b5a892244f3b94576b2eb88c5c3a"/>
        <w:rPr pt14:Unid="a1886e910f584a229077634a57158eef">
          <w:color w:val="auto" pt14:Unid="635cf8403a8c4db58ef37f9c76040f2d"/>
          <w:sz w:val="20" pt14:Unid="0e95286562db4128b4a289bda9e3ca19"/>
          <w:szCs w:val="20" pt14:Unid="079a0c565bf2445d9188b83d784eb5cb"/>
        </w:rPr>
      </w:pPr>
    </w:p>
    <w:p pt14:Unid="8570076dc99343f79e32257f575c1e53">
      <w:pPr pt14:Unid="ade6e8d59cba456ea0a5fd5def56704a"/>
    </w:p>
    <w:p pt14:Unid="1323805fb9b142fe8d6f660ffc088287">
      <w:pPr pt14:Unid="79a35db76831448d9658d826ccf7887c">
        <w:spacing w:after="0" w:line="200" w:lineRule="exact" pt14:Unid="df8db111a29647b784a9bc76faae4724"/>
        <w:rPr pt14:Unid="5dbf7bade74e4c7fbf33009c9c1ca69d">
          <w:color w:val="auto" pt14:Unid="4ef11dc3efcd4481a6d545e2302ee6c2"/>
          <w:sz w:val="20" pt14:Unid="e5c6fa56e36340899fff8b6d856e5128"/>
          <w:szCs w:val="20" pt14:Unid="e4917e8487e94a9fa388162f3c52a1e6"/>
        </w:rPr>
      </w:pPr>
    </w:p>
    <w:p pt14:Unid="7ee42941a6284f1f837618400958cd01">
      <w:pPr pt14:Unid="82962bc77e2a47bc85d434bba8cbda12">
        <w:spacing w:after="0" w:line="200" w:lineRule="exact" pt14:Unid="3228dddd06ca4dbaad2f2182da679a66"/>
        <w:rPr pt14:Unid="ee062f0aec4f4bb889596663eb5444bc">
          <w:color w:val="auto" pt14:Unid="bc9c293020ef426887b268166f2e1434"/>
          <w:sz w:val="20" pt14:Unid="08ee89ab2f664f228213a92cf17e2764"/>
          <w:szCs w:val="20" pt14:Unid="d5b73b553516405eb9b4487e67465b57"/>
        </w:rPr>
      </w:pPr>
    </w:p>
    <w:p pt14:Unid="51b5a6cf4ea74d0b8b3e4757923ffad8">
      <w:pPr pt14:Unid="a81c0bf2240a48728e1c63c5552330fd">
        <w:spacing w:after="0" w:line="200" w:lineRule="exact" pt14:Unid="421363184d2041b6b9524dd035452310"/>
        <w:rPr pt14:Unid="4065f837df594e959b7e75ba4051d532">
          <w:color w:val="auto" pt14:Unid="2f3b4ad75f1c422c857707a86a6f163f"/>
          <w:sz w:val="20" pt14:Unid="b42919abae224466bf8187623fc90882"/>
          <w:szCs w:val="20" pt14:Unid="cfd101574bf344e0a882bbafe15f184a"/>
        </w:rPr>
      </w:pPr>
    </w:p>
    <w:p pt14:Unid="3fde99cf9cf64b29b2c8e624f73346d9">
      <w:pPr pt14:Unid="2f76afc319eb4adcb7fb4f9f6598fdf0">
        <w:spacing w:after="0" w:line="200" w:lineRule="exact" pt14:Unid="091047c7b1f84bf8b414b6fa57cad515"/>
        <w:rPr pt14:Unid="c75240f7168847a3a7b47a44f6955a72">
          <w:color w:val="auto" pt14:Unid="d60cc9a9592d48e9aaf729b8c96cfcbe"/>
          <w:sz w:val="20" pt14:Unid="4def2f884a594507ba20b8d6442c5c8d"/>
          <w:szCs w:val="20" pt14:Unid="f792e3a87c9247c69e2d392584de39ae"/>
        </w:rPr>
      </w:pPr>
    </w:p>
    <w:p pt14:Unid="4b92819cce98485a88a5f183427ec9b3">
      <w:pPr pt14:Unid="fcfd5700db774e4182ac3fc329bfdfbb">
        <w:spacing w:after="0" w:line="200" w:lineRule="exact" pt14:Unid="03f73767146d416dad1d4cfcd7a0cabc"/>
        <w:rPr pt14:Unid="21cbd6267ae748bfa286009739507d3e">
          <w:color w:val="auto" pt14:Unid="f35890d59e46482494359665ca826f2b"/>
          <w:sz w:val="20" pt14:Unid="d4f5f204cbf94fd485009278c8301912"/>
          <w:szCs w:val="20" pt14:Unid="1c65d22b8ff54be1bd4ba78e2233550f"/>
        </w:rPr>
      </w:pPr>
    </w:p>
    <w:p pt14:Unid="bfbbb461d8334aaabaf3c8fa19fca7de">
      <w:pPr pt14:Unid="77edc0d30c8d41538b0a5f7bd74ac785">
        <w:spacing w:after="0" w:line="200" w:lineRule="exact" pt14:Unid="fad276e824df42658124b88b6f4cbc57"/>
        <w:rPr pt14:Unid="5d8ae58652c046cca77724a289781d24">
          <w:color w:val="auto" pt14:Unid="11402a35b6b6458e8343fc8e13fa64b3"/>
          <w:sz w:val="20" pt14:Unid="99a7539ece974de6a9f9c284eff0992f"/>
          <w:szCs w:val="20" pt14:Unid="fac1bc23d0fe4b3587d7a7aff51074e7"/>
        </w:rPr>
      </w:pPr>
    </w:p>
    <w:p pt14:Unid="dfb4edc7f1be4172adf7b97b553cfcce">
      <w:pPr pt14:Unid="8e2f781b59ae402a869f8d380e4a9224">
        <w:spacing w:after="0" w:line="335" w:lineRule="exact" pt14:Unid="83105c7104c1421daee7b5246a5c6330"/>
        <w:rPr pt14:Unid="277647087fc14556a9a3dc9f4b2c3bc3">
          <w:color w:val="auto" pt14:Unid="1485a6e661354b25846e7414969ee50c"/>
          <w:sz w:val="20" pt14:Unid="ddaa59603d5b480db74296a4461144d4"/>
          <w:szCs w:val="20" pt14:Unid="e8d1e4819659461b9b01e01190537a22"/>
        </w:rPr>
      </w:pPr>
    </w:p>
    <w:p pt14:Unid="ad499c03a09e4846825b2ece5f0ccba9">
      <w:pPr pt14:Unid="3d1036b41160456991a991d43cb6a530">
        <w:spacing w:after="0" pt14:Unid="40518e02f1b64e128a07752a643ef5db"/>
        <w:ind w:left="6480" pt14:Unid="9cb388f3770640d8bfa1e341e2043073"/>
        <w:rPr pt14:Unid="2fff349d64b5468f97abab734ce7e497">
          <w:color w:val="auto" pt14:Unid="172da6a5367440639cb3ccb1cc866cbe"/>
          <w:sz w:val="20" pt14:Unid="390794a2b6bc498aa0009957d708270d"/>
          <w:szCs w:val="20" pt14:Unid="8db0f9b75e88445ea9978042e90bbcd9"/>
        </w:rPr>
      </w:pPr>
      <w:r>
        <w:rPr pt14:Unid="94315a6b9afa4b10af7c138c2f0f4c67">
          <w:rFonts w:ascii="Arial" w:hAnsi="Arial" w:eastAsia="Arial" w:cs="Arial" pt14:Unid="bc89fb9b01c945fcaeadff356dd5e807"/>
          <w:color w:val="auto" pt14:Unid="3b3b053bb7dc42829e67b1f9fe34ae51"/>
          <w:sz w:val="30" pt14:Unid="135f2e1e93704fef8a4388724ede4a30"/>
          <w:szCs w:val="30" pt14:Unid="f5f71a8cf62b4e52b11d4488dd9fe14b"/>
        </w:rPr>
        <w:t>CAPÍTULO 8</w:t>
      </w:r>
    </w:p>
    <w:p pt14:Unid="55e7da487cd540379206841b5221e29a">
      <w:pPr pt14:Unid="e8774d3f1209480f84bbf7e896b11171">
        <w:spacing w:after="0" w:line="190" w:lineRule="exact" pt14:Unid="1f048f2d32f64ceeba0f3911212fd900"/>
        <w:rPr pt14:Unid="7bf039305b0f45768952973b070203ba">
          <w:color w:val="auto" pt14:Unid="0d1d9354667c4543aabe9acd1b18b06c"/>
          <w:sz w:val="20" pt14:Unid="7a49e374454f4939b38f87de9406d211"/>
          <w:szCs w:val="20" pt14:Unid="94d79f09877a49c1b4b1a3913a0290d0"/>
        </w:rPr>
      </w:pPr>
    </w:p>
    <w:p pt14:Unid="cf4964e10fa841948f586fad69a5baf0">
      <w:pPr pt14:Unid="bcb01cf6f3394e09b914e42e3e379f9d">
        <w:spacing w:after="0" pt14:Unid="8fa3f6b1b4534fb4947939922ab4af8b"/>
        <w:ind w:left="1900" pt14:Unid="d3af9094c772446c802c264eeda247e8"/>
        <w:rPr pt14:Unid="c1fa67450a6c42fe97f3ccd380c7406a">
          <w:color w:val="auto" pt14:Unid="46b43ab455b44e4aa272b0ed7c99a866"/>
          <w:sz w:val="20" pt14:Unid="bbd56bc2882b40c9bd2492bc8fb2d4b2"/>
          <w:szCs w:val="20" pt14:Unid="5201f4e83f5d487fa7b13074d73257c0"/>
        </w:rPr>
      </w:pPr>
      <w:r>
        <w:rPr pt14:Unid="3c9ad04d093b49e79537529d0f22b23f">
          <w:rFonts w:ascii="Arial" w:hAnsi="Arial" w:eastAsia="Arial" w:cs="Arial" pt14:Unid="a082f8594bb24a648e238a630e590f92"/>
          <w:color w:val="auto" pt14:Unid="ab70031e07944e778d9f84ef4146bfa5"/>
          <w:sz w:val="52" pt14:Unid="cbaee2109eea441caab571357942b7bc"/>
          <w:szCs w:val="52" pt14:Unid="1de2497f8f2a4fdc8b4a03ac53e93112"/>
        </w:rPr>
        <w:t>Evaluación de las soluciones</w:t>
      </w:r>
    </w:p>
    <w:p pt14:Unid="5d44a690f1aa42f8a7c68d46a66c4e5c">
      <w:pPr pt14:Unid="152a252099bc420fbdb19e06f7199d8f">
        <w:spacing w:after="0" w:line="20" w:lineRule="exact" pt14:Unid="1175b20eba284a19b674a5bdd2dbfb24"/>
        <w:rPr pt14:Unid="c7a9e5bd50e3497a8bd235cb9ea4d4f4">
          <w:color w:val="auto" pt14:Unid="a0f7e7c985204d459e64f51dfa10320e"/>
          <w:sz w:val="20" pt14:Unid="8f52de8dcaa24974b86d0e05ec9a787e"/>
          <w:szCs w:val="20" pt14:Unid="cdde5cccc64442bb9edf33eba3d69519"/>
        </w:rPr>
      </w:pPr>
    </w:p>
    <w:p pt14:Unid="1ef88b1a044444aa9b7f9fdd1167aad6">
      <w:pPr pt14:Unid="0c9d9a301aff4a12bb0363e8b6ce9a77">
        <w:spacing w:after="0" w:line="200" w:lineRule="exact" pt14:Unid="183bf46a41d44545ae0a88de8fdd7e4d"/>
        <w:rPr pt14:Unid="ab4faaaeaf6c474380aa99b4835de997">
          <w:color w:val="auto" pt14:Unid="09fb07cc973b4417938b1788a0f3ac19"/>
          <w:sz w:val="20" pt14:Unid="e2fc50f09a724a33b3085a4fda580c1e"/>
          <w:szCs w:val="20" pt14:Unid="7c00be9f885849df9282ae016c45902e"/>
        </w:rPr>
      </w:pPr>
    </w:p>
    <w:p pt14:Unid="04c15b85ba634901bd82bd83c117bf71">
      <w:pPr pt14:Unid="3f52f400017c4741b388b2fca1b60329">
        <w:spacing w:after="0" w:line="200" w:lineRule="exact" pt14:Unid="51f4bc643a984f2f975510091dafcff5"/>
        <w:rPr pt14:Unid="d235c5afed8e47178a299ddaf253fa43">
          <w:color w:val="auto" pt14:Unid="9c52594003c44b2a9c9fc1500021ca97"/>
          <w:sz w:val="20" pt14:Unid="6a4456ef514544668db26bb4f0f8a9d2"/>
          <w:szCs w:val="20" pt14:Unid="27e1c5dc16e1437bb1a737d55e5b56ea"/>
        </w:rPr>
      </w:pPr>
    </w:p>
    <w:p pt14:Unid="073c9be09e8c4b1286373a900852f798">
      <w:pPr pt14:Unid="522769d97c044c6e871b87d1ecb92880">
        <w:spacing w:after="0" w:line="200" w:lineRule="exact" pt14:Unid="f4f6420e45ed47adafdf3e6a86bbc04d"/>
        <w:rPr pt14:Unid="758e37af08c24b4f9cd9eb2bb6600806">
          <w:color w:val="auto" pt14:Unid="fcb0b83b4efb4fdc8d733823d67eaf97"/>
          <w:sz w:val="20" pt14:Unid="293e84c79aa34c5baf86c6c27e6b99d0"/>
          <w:szCs w:val="20" pt14:Unid="dafb4efa1eaa4f57ae6df08b0e618bbc"/>
        </w:rPr>
      </w:pPr>
    </w:p>
    <w:p pt14:Unid="dede6add762443d48f06803f82edc377">
      <w:pPr pt14:Unid="c824470e45c54e1ea3cffacaa4d824b9">
        <w:spacing w:after="0" w:line="200" w:lineRule="exact" pt14:Unid="c211340cdd874be28c5c0a19c69bb732"/>
        <w:rPr pt14:Unid="08805d0eddc14f7c88daf0288bb29786">
          <w:color w:val="auto" pt14:Unid="b1bdd21ee7ff43a398f74eb439029509"/>
          <w:sz w:val="20" pt14:Unid="55dd641d7b0e46f6aeeabec24a415bc3"/>
          <w:szCs w:val="20" pt14:Unid="02ac1bf7bd7e4a129ca8e6c8208d814e"/>
        </w:rPr>
      </w:pPr>
    </w:p>
    <w:p pt14:Unid="0666508d294347a1812212e0fbb3d76e">
      <w:pPr pt14:Unid="afae13d75eab40aa9cfb414fa5a93c39">
        <w:spacing w:after="0" w:line="263" w:lineRule="exact" pt14:Unid="ecebbe3fcb844cafbb1336322633b02e"/>
        <w:rPr pt14:Unid="c3f6e22f32574893bbfa9435634880bb">
          <w:color w:val="auto" pt14:Unid="23fead3592dc478eb9b1a281ffcc572a"/>
          <w:sz w:val="20" pt14:Unid="d27309c8770e42d5ba043125ed0e5708"/>
          <w:szCs w:val="20" pt14:Unid="6a454801809d4651a9fe171dc47d397a"/>
        </w:rPr>
      </w:pPr>
    </w:p>
    <w:p pt14:Unid="fdcb02bd7c5849deaa14fd91663dedf8">
      <w:pPr pt14:Unid="6303a616e9f3418286588b5143a87002">
        <w:spacing w:after="0" pt14:Unid="c28f7a2683fc434896d5249300f9aadb"/>
        <w:ind w:left="260" pt14:Unid="4993820313fa47aa904b2683cd617cf7"/>
        <w:rPr pt14:Unid="a115061b9bcb44ce8ccd5c7e9e0cb27d">
          <w:color w:val="auto" pt14:Unid="cb5b7caa61e54f70a5e4af8ff14733fa"/>
          <w:sz w:val="20" pt14:Unid="c601f1070beb487d94dd66beaf4a7352"/>
          <w:szCs w:val="20" pt14:Unid="0eea74816af9475f973b33de0811043b"/>
        </w:rPr>
      </w:pPr>
      <w:r>
        <w:rPr pt14:Unid="4ec71cebcca742d291ad0679e11bb70b">
          <w:rFonts w:ascii="Arial" w:hAnsi="Arial" w:eastAsia="Arial" w:cs="Arial" pt14:Unid="1d6004c522c54b0792607c4807776e44"/>
          <w:color w:val="auto" pt14:Unid="600e66afb306415ebb89ac77788ebe30"/>
          <w:sz w:val="29" pt14:Unid="d48d5c6becee45e38cc88822614c18d5"/>
          <w:szCs w:val="29" pt14:Unid="f14d60edfd5b428295f6d0fc6d8125a3"/>
        </w:rPr>
        <w:t>8.1 Mantenimiento</w:t>
      </w:r>
    </w:p>
    <w:p pt14:Unid="d0d93096ddb04885bcae9d7a05533baf">
      <w:pPr pt14:Unid="00083ae19ac342cda27a9674cfe8d8ef">
        <w:spacing w:after="0" w:line="20" w:lineRule="exact" pt14:Unid="f36fdc832ad84853b8c2caad67f09ec9"/>
        <w:rPr pt14:Unid="18c6583823e04765affcd5ffb74ab7d5">
          <w:color w:val="auto" pt14:Unid="706c0229b6f34283b7b1859c67300dcc"/>
          <w:sz w:val="20" pt14:Unid="3305ef9ea5cf41dcaf3c83b3ff28767d"/>
          <w:szCs w:val="20" pt14:Unid="ffd8010511914e1789b1b5c84415ce12"/>
        </w:rPr>
      </w:pPr>
    </w:p>
    <w:p pt14:Unid="bf3d7d7341ff4e9e9cb799ee2f6644a1">
      <w:pPr pt14:Unid="8278c6f3fbdf48d9bd271608f4ea89ac">
        <w:spacing w:after="0" w:line="200" w:lineRule="exact" pt14:Unid="79d37f85817442509ca89082e89a39f8"/>
        <w:rPr pt14:Unid="a2205cd467ff4872b2a75be6e2db0f78">
          <w:color w:val="auto" pt14:Unid="730e525178c3426c9f1bf99e219489af"/>
          <w:sz w:val="20" pt14:Unid="9c499571a016420e82993ad649ffee67"/>
          <w:szCs w:val="20" pt14:Unid="e1bc13ae24a541d984660107e9fcb382"/>
        </w:rPr>
      </w:pPr>
    </w:p>
    <w:p pt14:Unid="bd3f3d8bd2af407686e95052b869a5f0">
      <w:pPr pt14:Unid="9036ae7449054ecdaa374e4be94ff65a">
        <w:spacing w:after="0" w:line="289" w:lineRule="exact" pt14:Unid="2dba0b15e728470689dacb081ba0dc0a"/>
        <w:rPr pt14:Unid="0ed3c79cf76b440aa151e1779aa5cd48">
          <w:color w:val="auto" pt14:Unid="93d151f81015409c823e90950cbf8542"/>
          <w:sz w:val="20" pt14:Unid="086d1f68934f4c53a7a67f5b921e5f9d"/>
          <w:szCs w:val="20" pt14:Unid="28b04004b52c4e5693d9b812b18a65cc"/>
        </w:rPr>
      </w:pPr>
    </w:p>
    <w:p pt14:Unid="32e077ff635a4c61b1bbe8d8b1b6a92e">
      <w:pPr pt14:Unid="1b0aad7d737f4efab69972341bec733a">
        <w:spacing w:after="0" w:line="260" w:lineRule="auto" pt14:Unid="27543c82cbb2470f915b0a5231a40744"/>
        <w:ind w:left="260" w:right="266" w:firstLine="339" pt14:Unid="aaa9105da08c43ca89bb702a11a7046b"/>
        <w:jc w:val="both" pt14:Unid="859840e3881d4050ad655162740c424a"/>
        <w:rPr pt14:Unid="b5b132b23ded49cb8517347458c591ab">
          <w:color w:val="auto" pt14:Unid="7a45e79bb4924e45acf6615e8fdb2284"/>
          <w:sz w:val="20" pt14:Unid="25507eb4d90a4c6abccf4280a917d18b"/>
          <w:szCs w:val="20" pt14:Unid="594af05b586a4aadae780e000b41dc72"/>
        </w:rPr>
      </w:pPr>
      <w:r>
        <w:rPr pt14:Unid="96b4dd3631ca4c2ca86023e430e25b1e">
          <w:rFonts w:ascii="Arial" w:hAnsi="Arial" w:eastAsia="Arial" w:cs="Arial" pt14:Unid="49823632e66e4223ac71712dfb02d9fc"/>
          <w:color w:val="auto" pt14:Unid="475c6faa2803436f8700584fa23001dd"/>
          <w:sz w:val="22" pt14:Unid="8ebb1f9941b048e3b0f028fa0a24fd03"/>
          <w:szCs w:val="22" pt14:Unid="c68bbfa306b941f4a9a10f21cdcb3db7"/>
        </w:rPr>
        <w:t>A continuación, revisaremos como una arquitectura monolítica y una basada en mi-croservicios afrontan diferentes situaciones de mantenimiento. Para ello, recorreremos los diferentes tipos de mantenimiento según la ISO/IEC 14764 y plantearemos ejemplos dentro de nuestro caso de estudio.</w:t>
      </w:r>
    </w:p>
    <w:p pt14:Unid="39cead8cdf2b41538091398b4447b7e7">
      <w:pPr pt14:Unid="7559910ef524436b934fa6d1dd7dde2f">
        <w:spacing w:after="0" w:line="200" w:lineRule="exact" pt14:Unid="ccc722e4c7774801a19044bc2b817480"/>
        <w:rPr pt14:Unid="37046e1e15f644b68af145260b3c39e2">
          <w:color w:val="auto" pt14:Unid="46cf1640d3774760b0044cbcb089a99f"/>
          <w:sz w:val="20" pt14:Unid="d1c1291a7429427c88adfdabffc63274"/>
          <w:szCs w:val="20" pt14:Unid="e9a37782f16342dca8496cc1a702e257"/>
        </w:rPr>
      </w:pPr>
    </w:p>
    <w:p pt14:Unid="3cffca9c8c5349929a7cffeafc06158f">
      <w:pPr pt14:Unid="71dfe456073d435db61ccf6b8bf7e789">
        <w:spacing w:after="0" w:line="200" w:lineRule="exact" pt14:Unid="fd4bffafcaa549bc8dab9a490d46f137"/>
        <w:rPr pt14:Unid="b3a508e7d0c8437eafd275fe802dbbd1">
          <w:color w:val="auto" pt14:Unid="71f5b0f60ee34cbca3d54fd6871dd506"/>
          <w:sz w:val="20" pt14:Unid="d29ecd6e35cd40a4aac3fb3079731231"/>
          <w:szCs w:val="20" pt14:Unid="dae6fed74489461882d08301c895a4d2"/>
        </w:rPr>
      </w:pPr>
    </w:p>
    <w:p pt14:Unid="081b3b047d83414096def6aa6e58bb10">
      <w:pPr pt14:Unid="de8492de47b74d399be958526ff3827f">
        <w:spacing w:after="0" w:line="200" w:lineRule="exact" pt14:Unid="dc7dce8b10584e09b4ab501f29c34531"/>
        <w:rPr pt14:Unid="0da52b3b71ee4ac3a5c20f825191a2a6">
          <w:color w:val="auto" pt14:Unid="acfa85fa00f64bf8a545e3fa2ed4fce3"/>
          <w:sz w:val="20" pt14:Unid="b3f0b0012ed64a27aee52e4cf46b2bbe"/>
          <w:szCs w:val="20" pt14:Unid="d16eb2c00a0046118720c92513157171"/>
        </w:rPr>
      </w:pPr>
    </w:p>
    <w:p pt14:Unid="1fe0e5a1fd76482cbf4cf2e92e3049b4">
      <w:pPr pt14:Unid="546de0dcd24b40e48def58b96a9577f9">
        <w:spacing w:after="0" w:line="200" w:lineRule="exact" pt14:Unid="1eff21628f1f4859bc83dec38d88ab03"/>
        <w:rPr pt14:Unid="cb4d32d755f949a7ba0b1c08e0ff4d40">
          <w:color w:val="auto" pt14:Unid="8ad4c0f752a9415393149ad374782842"/>
          <w:sz w:val="20" pt14:Unid="970e18f16d7841e592aa274de97b9822"/>
          <w:szCs w:val="20" pt14:Unid="fb8c98a657cb4f70829e253c3816f3a8"/>
        </w:rPr>
      </w:pPr>
    </w:p>
    <w:p pt14:Unid="5088714d315f458aac25c4f6d11f93f1">
      <w:pPr pt14:Unid="5b9ba306921e4347ac0555bfd92ebdea">
        <w:spacing w:after="0" w:line="200" w:lineRule="exact" pt14:Unid="16b5c214a2c34f91912be408b3223543"/>
        <w:rPr pt14:Unid="a889a6590de548e58f7c9a5419851f26">
          <w:color w:val="auto" pt14:Unid="87e468917cc64667927ba74c5796024c"/>
          <w:sz w:val="20" pt14:Unid="3fd063db87b54b39b3185a5ece92b0da"/>
          <w:szCs w:val="20" pt14:Unid="a8837b8c06d34c6d878c61c07a1d44c4"/>
        </w:rPr>
      </w:pPr>
    </w:p>
    <w:p pt14:Unid="5afb05ff106a436aafa8e12816fc44d3">
      <w:pPr pt14:Unid="adf4d1981fe644a3bb5a22a99ad4a927">
        <w:spacing w:after="0" w:line="298" w:lineRule="exact" pt14:Unid="4dba92c3de2547bf90e71688dfa6dca6"/>
        <w:rPr pt14:Unid="a6027dcfa3fc423999ba5b7bddaad5f3">
          <w:color w:val="auto" pt14:Unid="d8b6417634fa4f2ea95bc45949289c8a"/>
          <w:sz w:val="20" pt14:Unid="09565e7dec414207b66b79fd34fd5d0e"/>
          <w:szCs w:val="20" pt14:Unid="78d321450e9e41ad8874a214b15a9bc9"/>
        </w:rPr>
      </w:pPr>
    </w:p>
    <w:p pt14:Unid="91cf4b452be94d58a2b2bd9750c0d22d">
      <w:pPr pt14:Unid="477ed234a03b45a7862f19ae56a73777">
        <w:tabs pt14:Unid="873f2adc0114472bb7209a2e5cb96f17">
          <w:tab w:val="left" w:leader="none" w:pos="1020" pt14:Unid="9de28c59e12545c8a459ab3b58f6b22c"/>
        </w:tabs>
        <w:spacing w:after="0" pt14:Unid="99267681b42d4ca2837cee9842e88c0a"/>
        <w:ind w:left="260" pt14:Unid="1371f538f1e64b7a9b2a38ae97f30d1e"/>
        <w:rPr pt14:Unid="538c8d2091ef4599b206b6e38ee78fee">
          <w:color w:val="auto" pt14:Unid="dc15a711b1174f81bcbaf503112b5eda"/>
          <w:sz w:val="20" pt14:Unid="accd9af96285476dab3f36bcb62a9f59"/>
          <w:szCs w:val="20" pt14:Unid="ca5c27a3c54a4c088cc94557d5766432"/>
        </w:rPr>
      </w:pPr>
      <w:r>
        <w:rPr pt14:Unid="8b0b1c92acad43aba554be9ff87ab659">
          <w:rFonts w:ascii="Arial" w:hAnsi="Arial" w:eastAsia="Arial" w:cs="Arial" pt14:Unid="2b9eafe5cf40423a8665c29054e0c377"/>
          <w:b w:val="1" pt14:Unid="b9e7bb814b4843c7be5bcb38e875a7de"/>
          <w:bCs w:val="1" pt14:Unid="a749adfdf5e3430282708e8b1901d713"/>
          <w:color w:val="auto" pt14:Unid="3d625c68ffd94d1db104b84259180b48"/>
          <w:sz w:val="24" pt14:Unid="c500e7e5cd584f7e8fd9c203680c7374"/>
          <w:szCs w:val="24" pt14:Unid="0287bc99256144c3a8a1976db27a08c7"/>
        </w:rPr>
        <w:t>8.1.1.</w:t>
      </w:r>
      <w:r>
        <w:rPr pt14:Unid="fd94324ab382470b97c779ac275c8c42">
          <w:color w:val="auto" pt14:Unid="4b22a46335a642a4ba2f16f80d67caa6"/>
          <w:sz w:val="20" pt14:Unid="898a3970bc404feb9416b9e78cda501e"/>
          <w:szCs w:val="20" pt14:Unid="87f648d5d12f42548ee5dcc16e7cdcaf"/>
        </w:rPr>
        <w:tab pt14:Unid="75f98c4a86c243bdaf10efcdcd98bce8"/>
      </w:r>
      <w:r>
        <w:rPr pt14:Unid="79293492cc454339a52e08578d23484a">
          <w:rFonts w:ascii="Arial" w:hAnsi="Arial" w:eastAsia="Arial" w:cs="Arial" pt14:Unid="b9f96c11e28f4c1782f214f3b4d4c10d"/>
          <w:b w:val="1" pt14:Unid="df6764150a3a49c1ae1a4c94f9c5eee7"/>
          <w:bCs w:val="1" pt14:Unid="fc5ad8ed92994af8a80e6588384f110d"/>
          <w:color w:val="auto" pt14:Unid="4fde0f0d07d3484ca3287f11bf86e239"/>
          <w:sz w:val="23" pt14:Unid="95eb691a6b0649ccaf15c435c61aaa5d"/>
          <w:szCs w:val="23" pt14:Unid="00747c3e4b454bbc99d8fd1fc7d9d70d"/>
        </w:rPr>
        <w:t>Mantenimiento correctivo</w:t>
      </w:r>
    </w:p>
    <w:p pt14:Unid="96d3d5c4d22b4a91a744db0737e16ded">
      <w:pPr pt14:Unid="a6c14a18483943e18147b9f767ea46c8">
        <w:spacing w:after="0" w:line="200" w:lineRule="exact" pt14:Unid="0165bf08c1694f8d9da88ce1b6ab7ca0"/>
        <w:rPr pt14:Unid="b691c74c5d4b415abfc33082081fde68">
          <w:color w:val="auto" pt14:Unid="ddb39cfaa5f443a08db672869b8b6060"/>
          <w:sz w:val="20" pt14:Unid="68e52f6e61e24a5088f73edec6be81b5"/>
          <w:szCs w:val="20" pt14:Unid="3f83e1b20fc442bc870ea705e1b0b186"/>
        </w:rPr>
      </w:pPr>
    </w:p>
    <w:p pt14:Unid="e8095b13702a4f00a08c3d22087d0b6c">
      <w:pPr pt14:Unid="4550152315a64974a0251c0656ba7d77">
        <w:spacing w:after="0" w:line="234" w:lineRule="exact" pt14:Unid="dc0913633ae341babe76ef6f3c0f43ca"/>
        <w:rPr pt14:Unid="09e27671a47541748f39d820da9370e7">
          <w:color w:val="auto" pt14:Unid="35ef276761024ffea95da9decec9d5f2"/>
          <w:sz w:val="20" pt14:Unid="1a9fff417081454696652565f74be59c"/>
          <w:szCs w:val="20" pt14:Unid="12ec32907de449a39b0b9da2ce2eb1e7"/>
        </w:rPr>
      </w:pPr>
    </w:p>
    <w:p pt14:Unid="78d290ee448c486cb28ae28bb21d6d84">
      <w:pPr pt14:Unid="d7ed57b2640c44698a8054793715bba2">
        <w:spacing w:after="0" w:line="259" w:lineRule="auto" pt14:Unid="47c273f35cdd404f98f3095ae231a8c3"/>
        <w:ind w:left="260" w:right="266" w:firstLine="339" pt14:Unid="7107ff07226c48018006733d82322dba"/>
        <w:jc w:val="both" pt14:Unid="6484b30d32d142f088eb3d5fa521f3a0"/>
        <w:rPr pt14:Unid="afd1906d8c6440f49e2d617f0a11d805">
          <w:rFonts w:ascii="Arial" w:hAnsi="Arial" w:eastAsia="Arial" w:cs="Arial" pt14:Unid="3ec74c05c0fc4362ac3c258ce8d1b97c"/>
          <w:color w:val="auto" pt14:Unid="ae33d968c74d47c9b26c15954769158a"/>
          <w:sz w:val="22" pt14:Unid="5c6badbb62394510949a48dd7ccf7d9d"/>
          <w:szCs w:val="22" pt14:Unid="0edfff840a144aadadc1fe69ff0d516c"/>
        </w:rPr>
      </w:pPr>
      <w:r>
        <w:rPr pt14:Unid="b21c91ad02a64f398b7f2e640fa0737e">
          <w:rFonts w:ascii="Arial" w:hAnsi="Arial" w:eastAsia="Arial" w:cs="Arial" pt14:Unid="948fb76b7e784068b3897f22d70fcf7c"/>
          <w:color w:val="auto" pt14:Unid="209f0b047eb849728648465e0aadbc80"/>
          <w:sz w:val="22" pt14:Unid="60f8127ec8504ff494739dc8c6fc6b33"/>
          <w:szCs w:val="22" pt14:Unid="f378485aacc049c280c83cbb3a0a37ee"/>
        </w:rPr>
        <w:t>El mantenimiento correctivo consiste en una modificación del producto software una vez se ha entregado para corregir un error detectado</w:t>
      </w:r>
      <w:del w:author="Open-Xml-PowerTools" w:id="213" w:date="2018-08-17T03:01:57.7201102+02:00">
        <w:r>
          <w:rPr pt14:Unid="7644b1d3be234324994013366be37a3a">
            <w:rFonts w:ascii="Arial" w:hAnsi="Arial" w:eastAsia="Arial" w:cs="Arial" pt14:Unid="b4049e788c05467d9b4640db06dfd774"/>
            <w:color w:val="auto" pt14:Unid="593f7cd8f15c4933b5f24d79812c30ec"/>
            <w:sz w:val="22" pt14:Unid="2d8b3bfcc8694e18a83f021bc4275d4d"/>
            <w:szCs w:val="22" pt14:Unid="0a17373ae95c49d5aa35c207ec4c5fcb"/>
          </w:rPr>
          <w:delText>.</w:delText>
        </w:r>
      </w:del>
      <w:r>
        <w:rPr pt14:Unid="b21c91ad02a64f398b7f2e640fa0737e">
          <w:rFonts w:ascii="Arial" w:hAnsi="Arial" w:eastAsia="Arial" w:cs="Arial" pt14:Unid="948fb76b7e784068b3897f22d70fcf7c"/>
          <w:color w:val="auto" pt14:Unid="209f0b047eb849728648465e0aadbc80"/>
          <w:sz w:val="22" pt14:Unid="60f8127ec8504ff494739dc8c6fc6b33"/>
          <w:szCs w:val="22" pt14:Unid="f378485aacc049c280c83cbb3a0a37ee"/>
        </w:rPr>
        <w:t xml:space="preserve"> [27]</w:t>
      </w:r>
      <w:ins w:author="Open-Xml-PowerTools" w:id="214" w:date="2018-08-17T03:01:57.7201102+02:00">
        <w:r>
          <w:rPr pt14:Unid="b21c91ad02a64f398b7f2e640fa0737e">
            <w:rFonts w:ascii="Arial" w:hAnsi="Arial" w:eastAsia="Arial" w:cs="Arial" pt14:Unid="948fb76b7e784068b3897f22d70fcf7c"/>
            <w:color w:val="auto" pt14:Unid="209f0b047eb849728648465e0aadbc80"/>
            <w:sz w:val="22" pt14:Unid="60f8127ec8504ff494739dc8c6fc6b33"/>
            <w:szCs w:val="22" pt14:Unid="f378485aacc049c280c83cbb3a0a37ee"/>
          </w:rPr>
          <w:t>.</w:t>
        </w:r>
      </w:ins>
      <w:r>
        <w:rPr pt14:Unid="b21c91ad02a64f398b7f2e640fa0737e">
          <w:rFonts w:ascii="Arial" w:hAnsi="Arial" w:eastAsia="Arial" w:cs="Arial" pt14:Unid="948fb76b7e784068b3897f22d70fcf7c"/>
          <w:color w:val="auto" pt14:Unid="209f0b047eb849728648465e0aadbc80"/>
          <w:sz w:val="22" pt14:Unid="60f8127ec8504ff494739dc8c6fc6b33"/>
          <w:szCs w:val="22" pt14:Unid="f378485aacc049c280c83cbb3a0a37ee"/>
        </w:rPr>
        <w:t xml:space="preserve"> En piezas de código muy largas resulta difícil encontrar dónde se encuentra un defecto. Gracias al diseño modular de las arquitecturas orientadas a servicios, un defecto será más fácil de localizar. A nivel de código, clases que deben modificarse como un conjunto para corregir un defecto estarán en el mismo microservicio.</w:t>
      </w:r>
    </w:p>
    <w:p pt14:Unid="26fe976691dc401faaac357f8a52cebf">
      <w:pPr pt14:Unid="335389d34ad54070b621566c2257733f">
        <w:spacing w:after="0" w:line="82" w:lineRule="exact" pt14:Unid="b6bedb70d0e341f4b72a715e94e87762"/>
        <w:rPr pt14:Unid="2389026d886a4ea3b095ded7b26894ac">
          <w:color w:val="auto" pt14:Unid="41b4b94a1a014340bcb556343401f984"/>
          <w:sz w:val="20" pt14:Unid="5eae247693bd4d51b7c4db80ac6b8163"/>
          <w:szCs w:val="20" pt14:Unid="732f6df57cd248a79f30e9ab588e95be"/>
        </w:rPr>
      </w:pPr>
    </w:p>
    <w:p pt14:Unid="62bf31b7c05c444d99b6dbdd445973de">
      <w:pPr pt14:Unid="2add284c9cf044789740a39d519bc8f2">
        <w:spacing w:after="0" w:line="260" w:lineRule="auto" pt14:Unid="427753173b5c49ae82d43516f4c6ecab"/>
        <w:ind w:left="260" w:right="266" w:firstLine="339" pt14:Unid="fbf0a97d8ba9478fbcca972eec94a9c3"/>
        <w:jc w:val="both" pt14:Unid="fd6fc41c523f43f1b9e2b920ad9a3f61"/>
        <w:rPr pt14:Unid="8790e2cfe59a484abbcfae0843d701e2">
          <w:color w:val="auto" pt14:Unid="b2e7287fa00c4787b28fae05c99b9bc7"/>
          <w:sz w:val="20" pt14:Unid="0610814f1865491b8d4ee25f5eaac4fe"/>
          <w:szCs w:val="20" pt14:Unid="13db76e240dc42a5a359525ac9484306"/>
        </w:rPr>
      </w:pPr>
      <w:r>
        <w:rPr pt14:Unid="e8c25cbb81ec49fe8bad5d48a3019293">
          <w:rFonts w:ascii="Arial" w:hAnsi="Arial" w:eastAsia="Arial" w:cs="Arial" pt14:Unid="79e5d05a6c114cbb9d9d4ff06c2b2f88"/>
          <w:color w:val="auto" pt14:Unid="f5e96e3f91624afb8e5ce70d4042f599"/>
          <w:sz w:val="22" pt14:Unid="e0a35464c6e340f28ebf8443ba71b26d"/>
          <w:szCs w:val="22" pt14:Unid="19f539bd62fc4125b33a4916abe3907d"/>
        </w:rPr>
        <w:t>En el caso de estudio, un fallo, por ejemplo, en la creación de un pedido se localizará en el microservicio de pedidos. En la misma solución monolítica, si las responsabilidades de las clases no están bien delimitadas, se deberá buscar entre más código para encontrar el defecto.</w:t>
      </w:r>
    </w:p>
    <w:p pt14:Unid="9068be092e744409aee3acab0ce6e967">
      <w:pPr pt14:Unid="57947f9ef13b441e83c0806faba3c391">
        <w:spacing w:after="0" w:line="82" w:lineRule="exact" pt14:Unid="2bce54da20e04b63a345233d9f268167"/>
        <w:rPr pt14:Unid="7d6b62f934e44700bebfb9c2ee2dd50c">
          <w:color w:val="auto" pt14:Unid="0f12bf1c22364fe681ce1a89e1df7a1f"/>
          <w:sz w:val="20" pt14:Unid="826a5f1dbaef4802b184267bd5f4548f"/>
          <w:szCs w:val="20" pt14:Unid="88fb23be6d494379a4b68b5b2825deab"/>
        </w:rPr>
      </w:pPr>
    </w:p>
    <w:p pt14:Unid="482a4be112474e3a9def5afc638ec1bd">
      <w:pPr pt14:Unid="a900b050e7c04ada8278f3b3e8f1924c">
        <w:spacing w:after="0" w:line="273" w:lineRule="auto" pt14:Unid="f61f22cda9d64c72a70731f95f9a2c09"/>
        <w:ind w:left="260" w:right="266" w:firstLine="339" pt14:Unid="e5c4f2e261ae4f5dba45b59633373913"/>
        <w:jc w:val="both" pt14:Unid="f08d32cffb4c4757bcc527637ddd019d"/>
        <w:rPr pt14:Unid="921666fcdb7e4e26afc41eb42ad280d3">
          <w:rFonts w:ascii="Arial" w:hAnsi="Arial" w:eastAsia="Arial" w:cs="Arial" pt14:Unid="a628d6930209484abe690a42e8721b68"/>
          <w:color w:val="auto" pt14:Unid="94e1afe117c149a6a44e98060338dffe"/>
          <w:sz w:val="21" pt14:Unid="2afc39d2ad3a40e3bbec978e4c0fbc34"/>
          <w:szCs w:val="21" pt14:Unid="8ca322acd6e643bdb0062b402e82b598"/>
        </w:rPr>
      </w:pPr>
      <w:r>
        <w:rPr pt14:Unid="98b46f68cb624316b9e6c21ebe24ba3e">
          <w:rFonts w:ascii="Arial" w:hAnsi="Arial" w:eastAsia="Arial" w:cs="Arial" pt14:Unid="d007e08f55714e68a358f4b05a026d10"/>
          <w:color w:val="auto" pt14:Unid="41e0f59d036f437d8453adccfadad23d"/>
          <w:sz w:val="21" pt14:Unid="555a607858454cfe9b2745b0e8a3f22a"/>
          <w:szCs w:val="21" pt14:Unid="16fbf08e9ce1442997d9bcacb4a71fc9"/>
        </w:rPr>
        <w:t>Sin embargo, esto no siempre es así: dependerá de la interacción entre los servicios. Si para ofrecer una funcionalidad se encadenan muchas peticiones entre servicios diferen-tes, entender el flujo de invocaciones será más difícil. La interacción basada en eventos también disminuye la comprensión de las comunicaciones. En consecuencia, el proceso de depuración para detectar un defecto será más costoso. Los tokens de correlación son un mecanismo que pueden facilitar esta tarea. Con ellos, se pasa el mismo identificador en cada invocación que se realiza a otro servicio para obtener trazabilidad</w:t>
      </w:r>
      <w:del w:author="Open-Xml-PowerTools" w:id="215" w:date="2018-08-17T03:01:57.7201102+02:00">
        <w:r>
          <w:rPr pt14:Unid="0947c9ba427a4568a500a96966e5f534">
            <w:rFonts w:ascii="Arial" w:hAnsi="Arial" w:eastAsia="Arial" w:cs="Arial" pt14:Unid="f921974edd584e9abb91a58b82b8adec"/>
            <w:color w:val="auto" pt14:Unid="46f096ccaf3447b59aacf5d621ddf57f"/>
            <w:sz w:val="21" pt14:Unid="b9ed8a99dfa2493ab5d65aa320f8607b"/>
            <w:szCs w:val="21" pt14:Unid="035ed230a0b94abea09b97440261884a"/>
          </w:rPr>
          <w:delText>.</w:delText>
        </w:r>
      </w:del>
      <w:r>
        <w:rPr pt14:Unid="98b46f68cb624316b9e6c21ebe24ba3e">
          <w:rFonts w:ascii="Arial" w:hAnsi="Arial" w:eastAsia="Arial" w:cs="Arial" pt14:Unid="d007e08f55714e68a358f4b05a026d10"/>
          <w:color w:val="auto" pt14:Unid="41e0f59d036f437d8453adccfadad23d"/>
          <w:sz w:val="21" pt14:Unid="555a607858454cfe9b2745b0e8a3f22a"/>
          <w:szCs w:val="21" pt14:Unid="16fbf08e9ce1442997d9bcacb4a71fc9"/>
        </w:rPr>
        <w:t xml:space="preserve"> [4]</w:t>
      </w:r>
      <w:ins w:author="Open-Xml-PowerTools" w:id="216" w:date="2018-08-17T03:01:57.7201102+02:00">
        <w:r>
          <w:rPr pt14:Unid="98b46f68cb624316b9e6c21ebe24ba3e">
            <w:rFonts w:ascii="Arial" w:hAnsi="Arial" w:eastAsia="Arial" w:cs="Arial" pt14:Unid="d007e08f55714e68a358f4b05a026d10"/>
            <w:color w:val="auto" pt14:Unid="41e0f59d036f437d8453adccfadad23d"/>
            <w:sz w:val="21" pt14:Unid="555a607858454cfe9b2745b0e8a3f22a"/>
            <w:szCs w:val="21" pt14:Unid="16fbf08e9ce1442997d9bcacb4a71fc9"/>
          </w:rPr>
          <w:t>.</w:t>
        </w:r>
      </w:ins>
    </w:p>
    <w:p pt14:Unid="d4e78a822cba4f25ae6c0d9c75a5cdde">
      <w:pPr pt14:Unid="03e65e3c2e704e8fafaf2842adc08c33">
        <w:spacing w:after="0" w:line="68" w:lineRule="exact" pt14:Unid="d6817edd529d46b4b7f2a25fa926b668"/>
        <w:rPr pt14:Unid="ef77d3645a0f4bf8a30d741b7e82f618">
          <w:color w:val="auto" pt14:Unid="4be1fae03362467da3458502285cfc66"/>
          <w:sz w:val="20" pt14:Unid="87b005e5d7574feca7ea1c88c0dae030"/>
          <w:szCs w:val="20" pt14:Unid="e5beafc0967c4c1991a02bea8a6fd916"/>
        </w:rPr>
      </w:pPr>
    </w:p>
    <w:p pt14:Unid="abf6968ab5e14c3097d8bdfccc2756ff">
      <w:pPr pt14:Unid="671a6e72a2f34e8a96c97e77f985ce23">
        <w:spacing w:after="0" w:line="259" w:lineRule="auto" pt14:Unid="73cdd0a6035e4879aa8d32240f6896d2"/>
        <w:ind w:left="260" w:right="266" w:firstLine="339" pt14:Unid="c3800c55ae0546b0997b12c5874b6b1f"/>
        <w:jc w:val="both" pt14:Unid="2321953218e64f9893d6746aeff2668d"/>
        <w:rPr pt14:Unid="c33fa4b56afe4c8c933ed3066ebb6123">
          <w:color w:val="auto" pt14:Unid="4449ee73f4e747f78f67f565856ca198"/>
          <w:sz w:val="20" pt14:Unid="00f160de3a73446abb8574fc8cbfbf40"/>
          <w:szCs w:val="20" pt14:Unid="748950e9eed7476299680b49b8dda292"/>
        </w:rPr>
      </w:pPr>
      <w:r>
        <w:rPr pt14:Unid="bb67a415727345d782eeba36fa44449e">
          <w:rFonts w:ascii="Arial" w:hAnsi="Arial" w:eastAsia="Arial" w:cs="Arial" pt14:Unid="153bac36734548429ca14b6813b86d24"/>
          <w:color w:val="auto" pt14:Unid="82efb4a5f5be43dbb24c68cedbcef2c7"/>
          <w:sz w:val="22" pt14:Unid="b84feadad04f452485b6e06b95bf4fc0"/>
          <w:szCs w:val="22" pt14:Unid="ae36f253dc434aefb7f633f958c2398e"/>
        </w:rPr>
        <w:t>Por ejemplo, si se observa un fallo de que no se genera correctamente una factura para un cliente, existirán tres microservicios implicados: los de seguridad, informes y pedidos. Para depurar la funcionalidad hace falta una instancia de cada uno de ellos en ejecución. En cambio, en la solución monolítica basta con instanciar un único servicio, el del monolito completo. Además, en él todas las llamadas se realizarán en el mismo proceso.</w:t>
      </w:r>
    </w:p>
    <w:p pt14:Unid="3854b6c7663048ea8898bc376907da51">
      <w:pPr pt14:Unid="7e0315c5d46b435fbe1e6f21af056e2f"/>
    </w:p>
    <w:p pt14:Unid="63133bbffec14b368b02e46ffef9609c">
      <w:pPr pt14:Unid="028b884f51894621b41f98dbf80f0818">
        <w:spacing w:after="0" w:line="264" w:lineRule="exact" pt14:Unid="a19ebe440e2a48fe8dcabc776c779016"/>
        <w:rPr pt14:Unid="69a0a53d0283402c93492233f1c7d4af">
          <w:color w:val="auto" pt14:Unid="648494110f774a56a2351414238370fe"/>
          <w:sz w:val="20" pt14:Unid="d30b5b185d92498f822c41c3b9a33fc2"/>
          <w:szCs w:val="20" pt14:Unid="6dd8861408444f1cad3af30aae584973"/>
        </w:rPr>
      </w:pPr>
    </w:p>
    <w:p pt14:Unid="4c3c469724df4fd68ca9d0cafeccd27b">
      <w:pPr pt14:Unid="7c3e07e94b81481980c3e61c349aac5f">
        <w:spacing w:after="0" pt14:Unid="3510d56c3769460d924aabaead2d4395"/>
        <w:ind w:right="6" pt14:Unid="d276546722b042f293a2ee70d278ecde"/>
        <w:jc w:val="center" pt14:Unid="cb261f8d9c8148b29292dd54cf2b5607"/>
        <w:rPr pt14:Unid="49c49c601158411b9a35c8ff8f3dc159">
          <w:color w:val="auto" pt14:Unid="dfee244cf3904f0cbd0b75a976030425"/>
          <w:sz w:val="20" pt14:Unid="d2f750f801a54ecea4cb634a6dc24f9c"/>
          <w:szCs w:val="20" pt14:Unid="dbd49d97e2904700864567bf7fe3fb85"/>
        </w:rPr>
      </w:pPr>
      <w:r>
        <w:rPr pt14:Unid="f13320c786604cd99470b4c38f23225d">
          <w:rFonts w:ascii="Arial" w:hAnsi="Arial" w:eastAsia="Arial" w:cs="Arial" pt14:Unid="c79b65d1193b47f188a17396c93ce4c9"/>
          <w:color w:val="auto" pt14:Unid="b9c0b46f915d410db2f03ea2834ad593"/>
          <w:sz w:val="19" pt14:Unid="1ea9a75e586e4f559768310f1f8e807a"/>
          <w:szCs w:val="19" pt14:Unid="1ed96680c40d4ea68701d10c10ea092b"/>
        </w:rPr>
        <w:t>67</w:t>
      </w:r>
    </w:p>
    <w:p pt14:Unid="2fa5176a751f422f9db026895b98480b">
      <w:pPr pt14:Unid="475507c7da9f4b2e97c2ab00d589e4d8"/>
    </w:p>
    <w:p pt14:Unid="6db572cd5ec74263a9d55feb95e51447">
      <w:pPr pt14:Unid="249b3cdb7fe14ed8a4338c4dddbdbadf">
        <w:tabs pt14:Unid="5b868f62c2c7431db598f12db6e7bab2">
          <w:tab w:val="left" w:leader="none" w:pos="6220" pt14:Unid="28286fc5f6f548cbbcf7c397616f22f1"/>
        </w:tabs>
        <w:spacing w:after="0" pt14:Unid="57369f37c58b4592aef8028bac828e8e"/>
        <w:ind w:left="260" pt14:Unid="4b0b8b06b5024891a27a5feb89a9164b"/>
        <w:rPr pt14:Unid="93071bfd092942c5b4c7a4fc2233c58e">
          <w:color w:val="auto" pt14:Unid="544980c3c87943db9102731676752e4c"/>
          <w:sz w:val="20" pt14:Unid="e1a880c1a7134e5e95227d593f263536"/>
          <w:szCs w:val="20" pt14:Unid="7b9b375908ad44a0937276af013ae074"/>
        </w:rPr>
      </w:pPr>
      <w:r>
        <w:rPr pt14:Unid="3b6614c23e9a451988fcd8498066a5e9">
          <w:rFonts w:ascii="Arial" w:hAnsi="Arial" w:eastAsia="Arial" w:cs="Arial" pt14:Unid="ec2708e71cd04c5da270aef93e58c850"/>
          <w:b w:val="1" pt14:Unid="35e53aaf3cba45308cf9498ebe0de0fd"/>
          <w:bCs w:val="1" pt14:Unid="9206c06a0fcd4b7eaa8111ae87aff31d"/>
          <w:color w:val="auto" pt14:Unid="f64049c61f634de5a72004241a37384a"/>
          <w:sz w:val="18" pt14:Unid="c890441a4606412aad39def02a722036"/>
          <w:szCs w:val="18" pt14:Unid="8ab4fbc000a244078965774a5fca2d76"/>
        </w:rPr>
        <w:t>68</w:t>
      </w:r>
      <w:r>
        <w:rPr pt14:Unid="4a59f62cdb284a6cb376f2b47c4d35e9">
          <w:color w:val="auto" pt14:Unid="61ed5fe12d1c42c1805fd7b82fbb6179"/>
          <w:sz w:val="20" pt14:Unid="f79acc9b1dd74008af8d9f844b317c03"/>
          <w:szCs w:val="20" pt14:Unid="bedf94eec9ec47709b3669b63cb913dd"/>
        </w:rPr>
        <w:tab pt14:Unid="198206371d064b83896459794e6b2a71"/>
      </w:r>
      <w:r>
        <w:rPr pt14:Unid="f0a7a2886079460eaf64be1f8b983c52">
          <w:rFonts w:ascii="Arial" w:hAnsi="Arial" w:eastAsia="Arial" w:cs="Arial" pt14:Unid="76e1ccb9964e4b318a70e7f1abeb62a7"/>
          <w:color w:val="auto" pt14:Unid="f3f2d61c06a84c91ae3562f63cb62deb"/>
          <w:sz w:val="19" pt14:Unid="664d1d7937924a789ab5065bd8e26bd1"/>
          <w:szCs w:val="19" pt14:Unid="c59e44bd35c242b4bf65d1148ae2b334"/>
        </w:rPr>
        <w:t>Evaluación de las soluciones</w:t>
      </w:r>
    </w:p>
    <w:p pt14:Unid="ab6d7c0925dd4abc93a0e51f8fd9ae97">
      <w:pPr pt14:Unid="b083f2807c8d4f3eacb6e4259ca1f878">
        <w:spacing w:after="0" w:line="20" w:lineRule="exact" pt14:Unid="dc7ee3998390473a903604cbe3cc3698"/>
        <w:rPr pt14:Unid="95905c56d7db49809a9158ccdf37ac4a">
          <w:color w:val="auto" pt14:Unid="4ba90657432b42a59eb38930bebbf42e"/>
          <w:sz w:val="20" pt14:Unid="5bba4fef4cac4d5d86b4fa996cbdc4db"/>
          <w:szCs w:val="20" pt14:Unid="e2d1ddf724b14425897325f20748da04"/>
        </w:rPr>
      </w:pPr>
    </w:p>
    <w:p pt14:Unid="df18620657c9448388f67ce5f43fea64">
      <w:pPr pt14:Unid="b7cf8bb018ef4e9298a70ae25419b72e">
        <w:spacing w:after="0" w:line="200" w:lineRule="exact" pt14:Unid="1f064ebf244b45dba9d34fed27790e51"/>
        <w:rPr pt14:Unid="a24e4a05c80b48a2bcdc3c5321536c82">
          <w:color w:val="auto" pt14:Unid="0492347cf4d04955a06579fb64380d84"/>
          <w:sz w:val="20" pt14:Unid="e000f55e900c4f569af024ce4c11bf52"/>
          <w:szCs w:val="20" pt14:Unid="affb916d378e4c5084c34109cf91df84"/>
        </w:rPr>
      </w:pPr>
    </w:p>
    <w:p pt14:Unid="424c5170a52b4a79b6f16b6cebb614e4">
      <w:pPr pt14:Unid="f13d1ccf7c6241ed964ad74ccf4e1c91">
        <w:spacing w:after="0" w:line="301" w:lineRule="exact" pt14:Unid="aa33b1f49f8446e282fa230c0ec722ff"/>
        <w:rPr pt14:Unid="3c0b3be958884c86b78b31f01d1e9ace">
          <w:color w:val="auto" pt14:Unid="6034a142970c4a42876eb8e472c5b2c3"/>
          <w:sz w:val="20" pt14:Unid="da1fbc7a352646729a8bd4b93ddfbd07"/>
          <w:szCs w:val="20" pt14:Unid="578cc276bf0b4f62a4723706cee1dea1"/>
        </w:rPr>
      </w:pPr>
    </w:p>
    <w:p pt14:Unid="7e47030b673e4760898090d9ec8503ee">
      <w:pPr pt14:Unid="e55d71de21b846c0815ed4f1ef1a37fe">
        <w:tabs pt14:Unid="7d8230ee374e4e87b81eddd302a556bb">
          <w:tab w:val="left" w:leader="none" w:pos="1020" pt14:Unid="6acc4d355a854fb2828a435323ddec25"/>
        </w:tabs>
        <w:spacing w:after="0" pt14:Unid="fdd9a2b1e9a2469da68ecaf49a29bc6c"/>
        <w:ind w:left="260" pt14:Unid="2a3319cba7354d9c8b836b3c4ed079e2"/>
        <w:rPr pt14:Unid="b599979abc264da2a30bdd3af2b3fc6f">
          <w:color w:val="auto" pt14:Unid="36b44996ebb043aeb9fe11ee3f520f7c"/>
          <w:sz w:val="20" pt14:Unid="393e3393fe9e4204a89308619a115a23"/>
          <w:szCs w:val="20" pt14:Unid="44da7dfe87534a2fa533cd2885c4e5f6"/>
        </w:rPr>
      </w:pPr>
      <w:r>
        <w:rPr pt14:Unid="57448b1cd9254712b690f22baccb1459">
          <w:rFonts w:ascii="Arial" w:hAnsi="Arial" w:eastAsia="Arial" w:cs="Arial" pt14:Unid="f763f3b6f65747ef9c4b393687522ba8"/>
          <w:b w:val="1" pt14:Unid="74b5c942f52f4330aa54998ab64170f2"/>
          <w:bCs w:val="1" pt14:Unid="75f40e3e21a340f28ad8509cca8ec53b"/>
          <w:color w:val="auto" pt14:Unid="2fb7ca41c72d4d8699faaef007b1ad9e"/>
          <w:sz w:val="24" pt14:Unid="0cf2751ebe2e4d9a9a299e1c73a55025"/>
          <w:szCs w:val="24" pt14:Unid="4ddfbb8cac7d4f9698a7a7e4a49bcf8e"/>
        </w:rPr>
        <w:t>8.1.2.</w:t>
      </w:r>
      <w:r>
        <w:rPr pt14:Unid="ece0dbcd167b4682ba2e556d6b1669ba">
          <w:color w:val="auto" pt14:Unid="88ec838d7cf04daeb0fa205f0ecd14c2"/>
          <w:sz w:val="20" pt14:Unid="fff468d2e3704a98b279bf851bb5d091"/>
          <w:szCs w:val="20" pt14:Unid="2783e28535c84613aef34143c983929f"/>
        </w:rPr>
        <w:tab pt14:Unid="a77f7f4a4d8347f3803907a7187e2d72"/>
      </w:r>
      <w:r>
        <w:rPr pt14:Unid="637def8c19dd4565b4e384d351330627">
          <w:rFonts w:ascii="Arial" w:hAnsi="Arial" w:eastAsia="Arial" w:cs="Arial" pt14:Unid="8221293f1c554f99a86d26a5aef907e3"/>
          <w:b w:val="1" pt14:Unid="a8dedd75990c4ab9905daf46368eb186"/>
          <w:bCs w:val="1" pt14:Unid="2b0b1328a1af4131a85ada64183deb8d"/>
          <w:color w:val="auto" pt14:Unid="1f1e714cc0194454b067e8b0e8f47c7f"/>
          <w:sz w:val="23" pt14:Unid="c502d358bf864e58a3d322637b28752d"/>
          <w:szCs w:val="23" pt14:Unid="262f4a33cc774c219ab0886224bc4314"/>
        </w:rPr>
        <w:t>Mantenimiento perfectivo</w:t>
      </w:r>
    </w:p>
    <w:p pt14:Unid="f26f6372b8f5425d844052140297cdae">
      <w:pPr pt14:Unid="0ca1f424f3df4f99bd892212d0987977">
        <w:spacing w:after="0" w:line="295" w:lineRule="exact" pt14:Unid="6fb04b4c860643e7b8fc3f85c12d65df"/>
        <w:rPr pt14:Unid="3cba523e817c4ea483e733a6799ca795">
          <w:color w:val="auto" pt14:Unid="45fb722bba7a42ca92311daedde17558"/>
          <w:sz w:val="20" pt14:Unid="1396ee7e35c84dd69a5c820f8dce7d36"/>
          <w:szCs w:val="20" pt14:Unid="d0b588b2f76343d082e6606e426bdc22"/>
        </w:rPr>
      </w:pPr>
    </w:p>
    <w:p pt14:Unid="a34149ae89a240258e58a96ad27711e6">
      <w:pPr pt14:Unid="401777dcd7454729b45b62402af26bc7">
        <w:spacing w:after="0" w:line="258" w:lineRule="auto" pt14:Unid="569ebe5a4c644ddb9249704d123d1769"/>
        <w:ind w:left="260" w:right="266" w:firstLine="339" pt14:Unid="a986951f29d74d659e79c24909c32ce0"/>
        <w:jc w:val="both" pt14:Unid="5ce5a9cee9634bf8ba8a78556a41ac5c"/>
        <w:rPr pt14:Unid="0a7260cbbc534475b91221b1c2bb9123">
          <w:rFonts w:ascii="Arial" w:hAnsi="Arial" w:eastAsia="Arial" w:cs="Arial" pt14:Unid="d07876558bab437bb22e49ceae1accea"/>
          <w:color w:val="auto" pt14:Unid="6f758f0cce4843e7bb818c7fbd0b06da"/>
          <w:sz w:val="22" pt14:Unid="4eea57bd487b4bb3a26a2867df5d7580"/>
          <w:szCs w:val="22" pt14:Unid="4ce5d63732034cd7aaf546cd6e14ed93"/>
        </w:rPr>
      </w:pPr>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Según la ISO/IEC 14764, el mantenimiento pefectivo es una modificación de un pro-ducto software una vez se ha entregado para proveer mejoras a sus usuarios, mejorar la documentación del programa o atributos del software como el rendimiento o la man-tenibilidad</w:t>
      </w:r>
      <w:del w:author="Open-Xml-PowerTools" w:id="217" w:date="2018-08-17T03:01:57.7201102+02:00">
        <w:r>
          <w:rPr pt14:Unid="1540aa5862094c80ad02c44e5d411981">
            <w:rFonts w:ascii="Arial" w:hAnsi="Arial" w:eastAsia="Arial" w:cs="Arial" pt14:Unid="3697a54b5d534f28909dd74cf980b555"/>
            <w:color w:val="auto" pt14:Unid="2d4db6ac1b0542419d0677767486777c"/>
            <w:sz w:val="22" pt14:Unid="ec7fce3d88e044eabfbdaa91ec1290d3"/>
            <w:szCs w:val="22" pt14:Unid="75dbaf49f4474cd0a4dd1079cdec2dfa"/>
          </w:rPr>
          <w:delText>.</w:delText>
        </w:r>
      </w:del>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 xml:space="preserve"> [27]</w:t>
      </w:r>
      <w:ins w:author="Open-Xml-PowerTools" w:id="218" w:date="2018-08-17T03:01:57.7201102+02:00">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w:t>
        </w:r>
      </w:ins>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 xml:space="preserve"> Según Sommerville, este tipo de mantenimiento se origina cuando los requisitos del sistema cambian para responder a un cambio en el negocio. Además, el tamaño de la modificación a realizar es normalmente superior al de modificaciones aso-ciadas al del resto de tipos de mantenimiento</w:t>
      </w:r>
      <w:del w:author="Open-Xml-PowerTools" w:id="219" w:date="2018-08-17T03:01:57.7201102+02:00">
        <w:r>
          <w:rPr pt14:Unid="e48d78eaa97e4bc4906e6336a07110f8">
            <w:rFonts w:ascii="Arial" w:hAnsi="Arial" w:eastAsia="Arial" w:cs="Arial" pt14:Unid="982f73b54efc4952b08ccf2261d0ab9c"/>
            <w:color w:val="auto" pt14:Unid="b02eb796a4be47d0afa94aa622bc90e2"/>
            <w:sz w:val="22" pt14:Unid="8007304485ec46ce920dc99c8a88e705"/>
            <w:szCs w:val="22" pt14:Unid="77aa62b5e84041809060995c5e973446"/>
          </w:rPr>
          <w:delText>.</w:delText>
        </w:r>
      </w:del>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 xml:space="preserve"> [28]</w:t>
      </w:r>
      <w:ins w:author="Open-Xml-PowerTools" w:id="220" w:date="2018-08-17T03:01:57.7201102+02:00">
        <w:r>
          <w:rPr pt14:Unid="d131f55a2a9b4c16a726118d60795068">
            <w:rFonts w:ascii="Arial" w:hAnsi="Arial" w:eastAsia="Arial" w:cs="Arial" pt14:Unid="ce655bea85fa4b92a22993da42553534"/>
            <w:color w:val="auto" pt14:Unid="33db5b2eab9b4ca29a754ba601d20f7a"/>
            <w:sz w:val="22" pt14:Unid="182793a4262e47ea998a116032e3c83a"/>
            <w:szCs w:val="22" pt14:Unid="afa5517204fb475996942deca5b9275a"/>
          </w:rPr>
          <w:t>.</w:t>
        </w:r>
      </w:ins>
    </w:p>
    <w:p pt14:Unid="317c220374ce44738f10c09c6e03beac">
      <w:pPr pt14:Unid="8bf241c6def9406ba0aaef0279197cfb">
        <w:spacing w:after="0" w:line="87" w:lineRule="exact" pt14:Unid="5979e1be36534c88a72036a00495e9be"/>
        <w:rPr pt14:Unid="84194060c4ae48a79888a4d38992de75">
          <w:color w:val="auto" pt14:Unid="c56635804054403f933381005b6e8ed4"/>
          <w:sz w:val="20" pt14:Unid="71afa48fcc95473a945cfe49af2b5686"/>
          <w:szCs w:val="20" pt14:Unid="fe86ffc0bc9a4cee87e6175d74be23ec"/>
        </w:rPr>
      </w:pPr>
    </w:p>
    <w:p pt14:Unid="855b953ae03d487eac0010c81a663ee3">
      <w:pPr pt14:Unid="370ceef468d94e9693fc93433d3886bd">
        <w:spacing w:after="0" w:line="262" w:lineRule="auto" pt14:Unid="7d3f3683fb034ba69d921e876e54ad65"/>
        <w:ind w:left="260" w:right="266" w:firstLine="339" pt14:Unid="0bb99b22bd94499fbcf2adee7c60f3ed"/>
        <w:jc w:val="both" pt14:Unid="e7269a5a7a7a42508c6e28ec2427e305"/>
        <w:rPr pt14:Unid="830496f845874f549bbdef3f5a0750f7">
          <w:rFonts w:ascii="Arial" w:hAnsi="Arial" w:eastAsia="Arial" w:cs="Arial" pt14:Unid="05c24972d6b64a4fac3cf5e8da37ae22"/>
          <w:color w:val="auto" pt14:Unid="fc60916c90184d0386fd7718595601df"/>
          <w:sz w:val="22" pt14:Unid="a7bfd2960b364c2ab94ef251c16cec86"/>
          <w:szCs w:val="22" pt14:Unid="ca1f871b7647455e90cb620c939755a0"/>
        </w:rPr>
      </w:pPr>
      <w:r>
        <w:rPr pt14:Unid="c21b8478aff24b3f92c2ee57d992b6da">
          <w:rFonts w:ascii="Arial" w:hAnsi="Arial" w:eastAsia="Arial" w:cs="Arial" pt14:Unid="79d8d82d96224e04a000f7f800cd4427"/>
          <w:color w:val="auto" pt14:Unid="2538edf8b994474098c0c3cc48d11234"/>
          <w:sz w:val="22" pt14:Unid="72211af7c7924faf8948ca2006c26f08"/>
          <w:szCs w:val="22" pt14:Unid="4576bf3dcd1649c4b52d775b96ab7b52"/>
        </w:rPr>
        <w:t>Como hemos comentado en el apartado 2.3.3 Descomposición en microservicios, el hecho de que se divida la solución en contextos bien delimitados hará que los nuevos requisitos encajen mejor en uno de ellos.</w:t>
      </w:r>
    </w:p>
    <w:p pt14:Unid="7521e8924f934cb2b58f7f33d9a6ba31">
      <w:pPr pt14:Unid="f86e7a3cb6454924a3714f4a039b715d">
        <w:spacing w:after="0" w:line="78" w:lineRule="exact" pt14:Unid="ecd458bfedf643bba577e683d9b0ba7e"/>
        <w:rPr pt14:Unid="7ee79f84a84546fa824068812467dde5">
          <w:color w:val="auto" pt14:Unid="b9be8eaef410476c810bc041f6ff3921"/>
          <w:sz w:val="20" pt14:Unid="e36cdda7dac940408b0c3b1c6c41cda1"/>
          <w:szCs w:val="20" pt14:Unid="a4e4732144204dbe9f2d8a3497fc697e"/>
        </w:rPr>
      </w:pPr>
    </w:p>
    <w:p pt14:Unid="41333aa439e34f6888dec775377ec6b0">
      <w:pPr pt14:Unid="10e9848617ef48b5b7bf2e363efa82ad">
        <w:spacing w:after="0" w:line="259" w:lineRule="auto" pt14:Unid="7d5b3248c6db4918bce2e5b5f2261f95"/>
        <w:ind w:left="260" w:right="266" w:firstLine="339" pt14:Unid="01c13daa90f7413da88b057f8151a8bc"/>
        <w:jc w:val="both" pt14:Unid="97ed8730c6104134badd6350f57ac8f1"/>
        <w:rPr pt14:Unid="5a11ca955f094342993d6334a3181c78">
          <w:color w:val="auto" pt14:Unid="c4bf4aadee064d9781bfa3c31e184963"/>
          <w:sz w:val="20" pt14:Unid="6b9d5f2297344d6492c1d8a677bb1eeb"/>
          <w:szCs w:val="20" pt14:Unid="6b91e4c11f544a40a1b259b2d7c7e2d5"/>
        </w:rPr>
      </w:pPr>
      <w:r>
        <w:rPr pt14:Unid="321d267d679e4cdca8ba061f917c3b2d">
          <w:rFonts w:ascii="Arial" w:hAnsi="Arial" w:eastAsia="Arial" w:cs="Arial" pt14:Unid="d55ce6aa3e1246efab995babe6079c7d"/>
          <w:color w:val="auto" pt14:Unid="a6dcf92029d6416293d261c78bd65d42"/>
          <w:sz w:val="22" pt14:Unid="b706f960bbfc48bb9a33ac7019ed2a91"/>
          <w:szCs w:val="22" pt14:Unid="83ecf81cc2694b179085fad27340cb94"/>
        </w:rPr>
        <w:t>Por ejemplo, se puede añadir una nueva funcionalidad que consista en generar un informe de una incidencia, mostrando datos como cuanto tiempo ha estado abierta o los empleados que han participado en su resolución. Como en la generación de una factura, hay más de un servicio implicado, pero está claro que es el de incidencias quien debe ofrecer este método en su interfaz.</w:t>
      </w:r>
    </w:p>
    <w:p pt14:Unid="34c3a894024947cd848e3dcc29081f67">
      <w:pPr pt14:Unid="c733148fcefa41b18ab88b51c166ea06">
        <w:spacing w:after="0" w:line="84" w:lineRule="exact" pt14:Unid="d42cb41fe4164fe98dbffc4a6619a44b"/>
        <w:rPr pt14:Unid="6decb96f284246928d2d135240692ef2">
          <w:color w:val="auto" pt14:Unid="28b05bdf52954ac48bf4f057919a3536"/>
          <w:sz w:val="20" pt14:Unid="47dfca7212c84a72bd7526e04d7eeff8"/>
          <w:szCs w:val="20" pt14:Unid="abedf8701e2d4c2b9511a652118ab78f"/>
        </w:rPr>
      </w:pPr>
    </w:p>
    <w:p pt14:Unid="9294fff17fa048ac8a40837ecc87114d">
      <w:pPr pt14:Unid="836c4b26abeb4eaca090dcc658af95cd">
        <w:spacing w:after="0" w:line="260" w:lineRule="auto" pt14:Unid="ee58398f272d4f50bc220329cdcd7c37"/>
        <w:ind w:left="260" w:right="266" w:firstLine="339" pt14:Unid="d52ec02aa8114565a0191fef4b0b9948"/>
        <w:jc w:val="both" pt14:Unid="30d749a8857b4a25a7b41c478c2399dc"/>
        <w:rPr pt14:Unid="69aaa953e6d54f84ad1d02a85d53cb58">
          <w:color w:val="auto" pt14:Unid="3a758153948143f58cff8e28f166208a"/>
          <w:sz w:val="20" pt14:Unid="38f1ebe8882a4988aeea794563c9e2c9"/>
          <w:szCs w:val="20" pt14:Unid="f11af09a048a49c4b985ee1d22d03660"/>
        </w:rPr>
      </w:pPr>
      <w:r>
        <w:rPr pt14:Unid="5a020660487d4e30aa333463a44853ff">
          <w:rFonts w:ascii="Arial" w:hAnsi="Arial" w:eastAsia="Arial" w:cs="Arial" pt14:Unid="3d894e743afe46a39517957b6840cb2d"/>
          <w:color w:val="auto" pt14:Unid="8d90f22c27924048bf4579034398335b"/>
          <w:sz w:val="22" pt14:Unid="1c121da7aa924cdabcff9eb11a58b9ea"/>
          <w:szCs w:val="22" pt14:Unid="1b5d793409e14ff784f6a17f07e518c0"/>
        </w:rPr>
        <w:t>En caso de que no se pueda situar en ninguno de los contextos delimitados, es proba-ble que estemos ante un nuevo microservicio. Un ejemplo para nuestro caso de estudio sería una nueva funcionalidad para obtener la localización de la tienda más cercana aso-ciada al comercio electrónico.</w:t>
      </w:r>
    </w:p>
    <w:p pt14:Unid="0637b7c7d7f546eeab3d2e804cec014b">
      <w:pPr pt14:Unid="61059661869742a6917594b73bbaef31">
        <w:spacing w:after="0" w:line="82" w:lineRule="exact" pt14:Unid="3206fed17bb049249add9db1f13bcf36"/>
        <w:rPr pt14:Unid="65b64fccafaf43e495c05422ae5c93b8">
          <w:color w:val="auto" pt14:Unid="f6ff94b697024805b0d3d26c07a7068d"/>
          <w:sz w:val="20" pt14:Unid="9a5c987e9c79467f966d05a1c1064128"/>
          <w:szCs w:val="20" pt14:Unid="7fc094f7cbdc463c9a5747a8b75b8ace"/>
        </w:rPr>
      </w:pPr>
    </w:p>
    <w:p pt14:Unid="5015110a0e00437294b1c0c6e02b19b1">
      <w:pPr pt14:Unid="88104cb1c7a74154854ea8f56daa9a84">
        <w:spacing w:after="0" w:line="260" w:lineRule="auto" pt14:Unid="a7c9bbeb82b04a288b1eeea1009fe7a5"/>
        <w:ind w:left="260" w:right="266" w:firstLine="339" pt14:Unid="f70e58ce70724377882208d5978fd6e6"/>
        <w:jc w:val="both" pt14:Unid="41a228b4ecf34d8db6a0e479e3b147a6"/>
        <w:rPr pt14:Unid="1a79eea93470493f83b16a1665e60ccd">
          <w:color w:val="auto" pt14:Unid="d2e5cb9011494f7c9d5cc1bf82367625"/>
          <w:sz w:val="20" pt14:Unid="443342784e804ea9bcd4e9a5de5ada32"/>
          <w:szCs w:val="20" pt14:Unid="f23fef0a4c8442878a40b8a6e4710348"/>
        </w:rPr>
      </w:pPr>
      <w:r>
        <w:rPr pt14:Unid="04c1c91f22b6422a8e32aa157e207e02">
          <w:rFonts w:ascii="Arial" w:hAnsi="Arial" w:eastAsia="Arial" w:cs="Arial" pt14:Unid="277fcbfb649b4a6db8f5b34a637479bd"/>
          <w:color w:val="auto" pt14:Unid="eb34fb0997db45d49342e35b99dbfcc0"/>
          <w:sz w:val="22" pt14:Unid="e934499ab79b4938996b7354f85ae495"/>
          <w:szCs w:val="22" pt14:Unid="2c9192a5a07c4709ab13dbdb0fd9de97"/>
        </w:rPr>
        <w:t>El problema al que nos podemos enfrentar es que un nuevo requisito nos haga plan-tearnos nuestro diseño. En la solución basada en microservicios, si se desea añadir una nueva funcionalidad tal que una incidencia tenga que tener siempre asociado un pedido, se estarán relacionando entidades de distintos contextos.</w:t>
      </w:r>
    </w:p>
    <w:p pt14:Unid="2bf64c42d24744dfba4c5bc163f6bd89">
      <w:pPr pt14:Unid="ebcc61494334419d905000dc7adff7aa">
        <w:spacing w:after="0" w:line="82" w:lineRule="exact" pt14:Unid="732118d648674fd7a1c64715151ef5e4"/>
        <w:rPr pt14:Unid="8e1524d995994d88a28b20f835f21bab">
          <w:color w:val="auto" pt14:Unid="ef3170fc226d4aa6b6702420f2eddf1f"/>
          <w:sz w:val="20" pt14:Unid="441ca2e5ed4847e7b5a15b3eccb02795"/>
          <w:szCs w:val="20" pt14:Unid="2b311f066e354459b377425af918e1a9"/>
        </w:rPr>
      </w:pPr>
    </w:p>
    <w:p pt14:Unid="7a760551a62f4c16a54e6985cb0a4bcf">
      <w:pPr pt14:Unid="0aa995b3cf174cce8c51fce91638cd9e">
        <w:spacing w:after="0" w:line="259" w:lineRule="auto" pt14:Unid="063f0603f15c4cbbbb63a674f2669798"/>
        <w:ind w:left="260" w:right="266" w:firstLine="339" pt14:Unid="c02fa127274c4d36a63619aca508e03b"/>
        <w:jc w:val="both" pt14:Unid="2c641c37b62648d59315fbac097161e4"/>
        <w:rPr pt14:Unid="e24fe9d290654217846fd7502dc241cc">
          <w:color w:val="auto" pt14:Unid="88a709f1c48e492e8b9f61a0bba33212"/>
          <w:sz w:val="20" pt14:Unid="2298af127c1742d6b34a506532aa8cec"/>
          <w:szCs w:val="20" pt14:Unid="3c6ce0f4b09b42ce80c5b4ad3c3daf82"/>
        </w:rPr>
      </w:pPr>
      <w:r>
        <w:rPr pt14:Unid="ab21e456f56d423c9d0831352be941d1">
          <w:rFonts w:ascii="Arial" w:hAnsi="Arial" w:eastAsia="Arial" w:cs="Arial" pt14:Unid="a65aa77ec41c49a19fa9d3361c377a20"/>
          <w:color w:val="auto" pt14:Unid="197c6899b03b43099d2b2b25491fb7da"/>
          <w:sz w:val="22" pt14:Unid="7de1fd58d5834240a62aac38c77cdbd2"/>
          <w:szCs w:val="22" pt14:Unid="30ee8b5755724890bb986f178da0b027"/>
        </w:rPr>
        <w:t>Esto no es un problema y puede gestionarse a través de mecanismos para la consis-tencia eventual. Con estos mecanismos, si se elimina por ejemplo un pedido, el cambio se propagaría hasta el microservicio de incidencias para que actuase en consecuencia borrando las incidencias asociadas. En definitiva, aunque se puedan implementar man-teniendo los límites de los servicios, puede ser interesante replantearse estos límites de acuerdo a los nuevos requisitos funciones.</w:t>
      </w:r>
    </w:p>
    <w:p pt14:Unid="b705975c23644a9fb03d893b494f68df">
      <w:pPr pt14:Unid="24921a5368d746a4b2d514b7786dacb6">
        <w:spacing w:after="0" w:line="200" w:lineRule="exact" pt14:Unid="81551ca657b1404bb0a49d8c16e32b10"/>
        <w:rPr pt14:Unid="748567405e6740249233054c2f9394fa">
          <w:color w:val="auto" pt14:Unid="84478cd5691a4387b1811de535eada15"/>
          <w:sz w:val="20" pt14:Unid="0e3a1f6e40e245f4a9e1d068de48b518"/>
          <w:szCs w:val="20" pt14:Unid="9f6766d6f5a84957b2956d3a8b1ecb7e"/>
        </w:rPr>
      </w:pPr>
    </w:p>
    <w:p pt14:Unid="c66ecc46f8074431b4ff2924ec7af2a3">
      <w:pPr pt14:Unid="d9c3647aea494dd69bce9e257603042b">
        <w:spacing w:after="0" w:line="200" w:lineRule="exact" pt14:Unid="819d3122eaa243399b83ea351be8b36f"/>
        <w:rPr pt14:Unid="77cb6496d72644de98086ba65f69d875">
          <w:color w:val="auto" pt14:Unid="9560718b22b04b49ae8c483b5b710a91"/>
          <w:sz w:val="20" pt14:Unid="926d023b1db7492a864cb2f8f60baba5"/>
          <w:szCs w:val="20" pt14:Unid="8ea8ce49cecc45d4b2f6bbb4e6252c3b"/>
        </w:rPr>
      </w:pPr>
    </w:p>
    <w:p pt14:Unid="925cb54d68b84ff39081177c7c5667d7">
      <w:pPr pt14:Unid="c1d17fad59004a29a01b223e255d4cf3">
        <w:spacing w:after="0" w:line="204" w:lineRule="exact" pt14:Unid="8287e585693e4d478a46a167b8db27c7"/>
        <w:rPr pt14:Unid="5a3460ce2568458cb7b074687ed4c6e5">
          <w:color w:val="auto" pt14:Unid="cc0208febd9b4fc790379ad968ed68bc"/>
          <w:sz w:val="20" pt14:Unid="d44d382d27274eebbe7e86c9a8b433d5"/>
          <w:szCs w:val="20" pt14:Unid="f11bea836e854a28826b6e83a3b20b14"/>
        </w:rPr>
      </w:pPr>
    </w:p>
    <w:p pt14:Unid="e4b0698e17fd4b64ab975a0b1a860b4d">
      <w:pPr pt14:Unid="72957ab360bc472195ed245c939e0078">
        <w:tabs pt14:Unid="c1f8adf342014eb5b773719f32a8b7e9">
          <w:tab w:val="left" w:leader="none" w:pos="1020" pt14:Unid="79c6aafe8e0e43bbbc7fa06580fc8ce0"/>
        </w:tabs>
        <w:spacing w:after="0" pt14:Unid="aacacf98feaa4190b8453f7a432cb2a1"/>
        <w:ind w:left="260" pt14:Unid="cbcceb72a81d43208c6916103057ad15"/>
        <w:rPr pt14:Unid="b2dbc30fd4b84a7d89cd6430ae51dc5b">
          <w:color w:val="auto" pt14:Unid="46f4cc1e856b424aa3edc775211866c2"/>
          <w:sz w:val="20" pt14:Unid="7c2bc116e2ae4093a2957c01d0c951d4"/>
          <w:szCs w:val="20" pt14:Unid="15f24c54244f4df8a72bca35884e8fd6"/>
        </w:rPr>
      </w:pPr>
      <w:r>
        <w:rPr pt14:Unid="e3ae13cec7854aad94c67fe2c5454141">
          <w:rFonts w:ascii="Arial" w:hAnsi="Arial" w:eastAsia="Arial" w:cs="Arial" pt14:Unid="63b334c7856f4578a6eb8c416a67fa1b"/>
          <w:b w:val="1" pt14:Unid="c47c218083fb42919a312f377f063ea5"/>
          <w:bCs w:val="1" pt14:Unid="48b4b3f518dd4c93921c33461fff3737"/>
          <w:color w:val="auto" pt14:Unid="38ea712411be4aec8480d69f0b2e365d"/>
          <w:sz w:val="24" pt14:Unid="32969a4bd3e44c68897ce4557462b877"/>
          <w:szCs w:val="24" pt14:Unid="ce4e4eea040849d789a401fc0411c09b"/>
        </w:rPr>
        <w:t>8.1.3.</w:t>
      </w:r>
      <w:r>
        <w:rPr pt14:Unid="aca55272d9ce45589b1a4ef3b30c4954">
          <w:color w:val="auto" pt14:Unid="c01e9d9f832d4fbd81556f7a179e93f0"/>
          <w:sz w:val="20" pt14:Unid="dde0effb43774313a4e577f32e930616"/>
          <w:szCs w:val="20" pt14:Unid="eadddb706e464577baf207992fd48863"/>
        </w:rPr>
        <w:tab pt14:Unid="c2dbcc09a26440e0b4cf8e0b5a4cebae"/>
      </w:r>
      <w:r>
        <w:rPr pt14:Unid="d93f6fe33ac84bb5a26ec980e10f5ad1">
          <w:rFonts w:ascii="Arial" w:hAnsi="Arial" w:eastAsia="Arial" w:cs="Arial" pt14:Unid="33f849d3c7724fe69f2fdb1ac1838069"/>
          <w:b w:val="1" pt14:Unid="401a2737963f4918aa56ab8362753e95"/>
          <w:bCs w:val="1" pt14:Unid="d79de9af74cb497faf7ad5842a1791df"/>
          <w:color w:val="auto" pt14:Unid="2543d3d79bd64d6eb2156b32812b4a14"/>
          <w:sz w:val="23" pt14:Unid="0a0373f852814d7b9d5d6563bc1b8b5a"/>
          <w:szCs w:val="23" pt14:Unid="6ded7077d3a2460ba421f226e84c1a6b"/>
        </w:rPr>
        <w:t>Mantenimiento adaptativo</w:t>
      </w:r>
    </w:p>
    <w:p pt14:Unid="5e86c37050fc49ff80aecaf6f0d124ea">
      <w:pPr pt14:Unid="ad69b3c5c4f84e7394b5c9ae7c9166b6">
        <w:spacing w:after="0" w:line="295" w:lineRule="exact" pt14:Unid="000c73e9a4ea433e92772fd83997e994"/>
        <w:rPr pt14:Unid="0748cf1ad68845229d354cac822e977c">
          <w:color w:val="auto" pt14:Unid="021b89da94b049b680fa1d9e1ec0a2b9"/>
          <w:sz w:val="20" pt14:Unid="2f46cfdabd88442e9ee771fe14775971"/>
          <w:szCs w:val="20" pt14:Unid="d7ffb9654f3a432ca63ca8dd66ecfad2"/>
        </w:rPr>
      </w:pPr>
    </w:p>
    <w:p pt14:Unid="ea36038322004b90aeb91aeae170062b">
      <w:pPr pt14:Unid="8c22286ca3a843e8bda641440fcdd22a">
        <w:spacing w:after="0" w:line="273" w:lineRule="auto" pt14:Unid="b63bfc14f0954d8c9ff6316723797404"/>
        <w:ind w:left="260" w:right="266" w:firstLine="339" pt14:Unid="c7831a177c3a4d33a49b66b4bd1f4346"/>
        <w:jc w:val="both" pt14:Unid="90cc978b092a40e8a1407eddb78fffb0"/>
        <w:rPr pt14:Unid="4234960ee68942eeb20d4705296152ac">
          <w:rFonts w:ascii="Arial" w:hAnsi="Arial" w:eastAsia="Arial" w:cs="Arial" pt14:Unid="3b1e2414c50242f5b5ec4edbda3f6903"/>
          <w:color w:val="auto" pt14:Unid="7ce36a25859640ca8203b23e38635be2"/>
          <w:sz w:val="21" pt14:Unid="d05f4d987a754eb28a87739cace5a079"/>
          <w:szCs w:val="21" pt14:Unid="5489e4c4d56a413db62a0800f1a07efb"/>
        </w:rPr>
      </w:pPr>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El mantenimiento adaptativo se define como la modificación de un producto software tras su entrega para que sea utilizable en un nuevo entorno</w:t>
      </w:r>
      <w:del w:author="Open-Xml-PowerTools" w:id="221" w:date="2018-08-17T03:01:57.7201102+02:00">
        <w:r>
          <w:rPr pt14:Unid="ae6cc3a100954e6a96c4d10453294d0c">
            <w:rFonts w:ascii="Arial" w:hAnsi="Arial" w:eastAsia="Arial" w:cs="Arial" pt14:Unid="d4fe064c11c94ebe85d7a024b5228b43"/>
            <w:color w:val="auto" pt14:Unid="056711260b62402eb15d9946074ac5a5"/>
            <w:sz w:val="21" pt14:Unid="72d9a66f800f47b7929ec80e26907905"/>
            <w:szCs w:val="21" pt14:Unid="61d2060347274bcfae7f4ea99c72e629"/>
          </w:rPr>
          <w:delText>.</w:delText>
        </w:r>
      </w:del>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 xml:space="preserve"> [27]</w:t>
      </w:r>
      <w:ins w:author="Open-Xml-PowerTools" w:id="222" w:date="2018-08-17T03:01:57.7201102+02:00">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w:t>
        </w:r>
      </w:ins>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 xml:space="preserve"> Según Sommerville, estos cambios pueden deberse, por ejemplo, a cambios en el hardware, la plataforma donde opera el sistema o cambios en productos software de los que se depende</w:t>
      </w:r>
      <w:del w:author="Open-Xml-PowerTools" w:id="223" w:date="2018-08-17T03:01:57.7201102+02:00">
        <w:r>
          <w:rPr pt14:Unid="b624fa1a734c44fc8aa4153264844d71">
            <w:rFonts w:ascii="Arial" w:hAnsi="Arial" w:eastAsia="Arial" w:cs="Arial" pt14:Unid="83ca36d96f444688ab642012dd164183"/>
            <w:color w:val="auto" pt14:Unid="8fd52a4f711c40acabfe6f12b1e75408"/>
            <w:sz w:val="21" pt14:Unid="4d855a52cf2f4c00bb8fc9ec6685bdd4"/>
            <w:szCs w:val="21" pt14:Unid="3af2d0f58ea746058922d52bd6e3281c"/>
          </w:rPr>
          <w:delText>.</w:delText>
        </w:r>
      </w:del>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 xml:space="preserve"> [28]</w:t>
      </w:r>
      <w:ins w:author="Open-Xml-PowerTools" w:id="224" w:date="2018-08-17T03:01:57.7201102+02:00">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w:t>
        </w:r>
      </w:ins>
      <w:r>
        <w:rPr pt14:Unid="9a56760cdbf645d6a44db52ac293555f">
          <w:rFonts w:ascii="Arial" w:hAnsi="Arial" w:eastAsia="Arial" w:cs="Arial" pt14:Unid="d6fec8a5fda643cda89002dc9a1af870"/>
          <w:color w:val="auto" pt14:Unid="09634c7895cc4edb82b814e3e244f85e"/>
          <w:sz w:val="21" pt14:Unid="bb93db0055134d479dd612611c366914"/>
          <w:szCs w:val="21" pt14:Unid="a51ec90038fc4ab9a075876a1e9e277e"/>
        </w:rPr>
        <w:t xml:space="preserve"> En este tipo de mantenimiento, una arquitectura basada en microservicios presenta grandes beneficios que vamos a explicar siguiendo los 3 ejemplos de Sommerville.</w:t>
      </w:r>
    </w:p>
    <w:p pt14:Unid="37803b3062b04bfebff2546d2ed55a01">
      <w:pPr pt14:Unid="c32aa253d52943f39a89b211715441bf">
        <w:spacing w:after="0" w:line="72" w:lineRule="exact" pt14:Unid="21fd07efea394d589a4940cf295ae24c"/>
        <w:rPr pt14:Unid="f23e23b0f5ca41e19be113cc58f18046">
          <w:color w:val="auto" pt14:Unid="64cba26b8ff145e1b4a62322dbfb74a3"/>
          <w:sz w:val="20" pt14:Unid="aa857aced8e34289b508aa1de4385072"/>
          <w:szCs w:val="20" pt14:Unid="e8852fbe456741bda2a66b5b5e3f4a23"/>
        </w:rPr>
      </w:pPr>
    </w:p>
    <w:p pt14:Unid="acd5964bb34346d6a68a957c3dd48cd8">
      <w:pPr pt14:Unid="324caa88d63c4352937da70139e8e29f">
        <w:spacing w:after="0" w:line="258" w:lineRule="auto" pt14:Unid="9116c8a130a94ebcafe5279f03155acc"/>
        <w:ind w:left="260" w:right="266" w:firstLine="339" pt14:Unid="62f99dd3da444e0b8bbaa28306b10ac8"/>
        <w:jc w:val="both" pt14:Unid="880363b360a4463ca456fdaba7ba4ce0"/>
        <w:rPr pt14:Unid="5e911cf0e6a74a1399cacd169641f8f2">
          <w:color w:val="auto" pt14:Unid="d4af4e7bfcfc48219a56422ba7cfd776"/>
          <w:sz w:val="20" pt14:Unid="e09ea0dd4313436390fa7cc3a2c5ae34"/>
          <w:szCs w:val="20" pt14:Unid="2c5b5a5b323d4f6dbc8e45ca2efb432d"/>
        </w:rPr>
      </w:pPr>
      <w:r>
        <w:rPr pt14:Unid="3068925174944870868273db3495f9a4">
          <w:rFonts w:ascii="Arial" w:hAnsi="Arial" w:eastAsia="Arial" w:cs="Arial" pt14:Unid="9bada1d1113d48e7a6e214f1f1ea41f8"/>
          <w:color w:val="auto" pt14:Unid="15b057d507744f0da11c4f3e157e2549"/>
          <w:sz w:val="22" pt14:Unid="43fc474ed42b4f70887f65d19b3e3d02"/>
          <w:szCs w:val="22" pt14:Unid="d8ff38af319648d5987eae293baaaefa"/>
        </w:rPr>
        <w:t>En primer lugar, al poderse desplegar de forma independiente, el alcance de un cam-bio en el hardware influirá será menor. Cada servicio se puede desplegar en un hardware diferente de acuerdo a sus necesidades. En consecuencia, el aprovechamiento de los re-cursos es mayor. Microservicios que requieren mayor rendimiento se pueden ubicar en servidores con mayores prestaciones. Si nos situamos en el contexto de nuestro caso de estudio, los microservicios de incidencias y pedidos pueden situarse en un servidor con mayor CPU y RAM. En caso de que se detecte que las prestaciones hardware comienzan a deteriorarse para albergar ambos servicios en el mismo servidor, podemos migrar uno de ellos a otro servidor.</w:t>
      </w:r>
    </w:p>
    <w:p pt14:Unid="6e374d7267f741e1ba6d96d29777bc5d">
      <w:pPr pt14:Unid="f2a4e609460f4326b30ef930a2c7786c"/>
    </w:p>
    <w:tbl pt14:Unid="fe216fd76f84436fa338a7dbca5978ab" pt14:CorrelatedSHA1Hash="78ea047b86ab20b6652a5a3a87e5ee4c7d1f35f9" pt14:SHA1Hash="78ea047b86ab20b6652a5a3a87e5ee4c7d1f35f9" pt14:StructureSHA1Hash="083c39f071e2f67adc0ffdb8cc687ed0eb21b73c">
      <w:tblPr pt14:Unid="68256beb29754c57b6be04bc0f7f085f">
        <w:tblInd w:w="260" w:type="dxa" pt14:Unid="f695a629ca694caab2c82c52bafbd3ab"/>
        <w:tblLayout w:type="fixed" pt14:Unid="9506b8e6df894ce79c233acdda216984"/>
        <w:tblCellMar pt14:Unid="0521a2e5b75c472cafdd11b098ccea95">
          <w:top w:w="0" w:type="dxa" pt14:Unid="ac11881109bb423d9ac1a52c31f2d02b"/>
          <w:left w:w="0" w:type="dxa" pt14:Unid="b03f28671dcb410282530bb728c6b069"/>
          <w:bottom w:w="0" w:type="dxa" pt14:Unid="8843fadf9bf8443ba402e6076d0ddb5b"/>
          <w:right w:w="0" w:type="dxa" pt14:Unid="df23e6a1b05e40a59cfc2c5350e34adc"/>
        </w:tblCellMar>
      </w:tblPr>
      <w:tr pt14:Unid="3f678051530b47cc8c0830cf204d339b" pt14:CorrelatedSHA1Hash="bd3743af7b80310bd1c26fc348eebbbcdfe1691f" pt14:SHA1Hash="bd3743af7b80310bd1c26fc348eebbbcdfe1691f" pt14:StructureSHA1Hash="79a0eea29f620d22c292795db0fa42012a6019db">
        <w:trPr pt14:Unid="dfc78d9a663a42d4b63b7aa204ebfa4d">
          <w:trHeight w:val="361" pt14:Unid="511628af852f4ee79bc4f94de4f9d74b"/>
        </w:trPr>
        <w:tc pt14:Unid="b10b03d34215416d836caa8f6dfc86f4" pt14:SHA1Hash="d6d95197430450a5581c956bb6c6ac4742f22435">
          <w:tcPr pt14:Unid="5f91e1766fb748608dd3752a0a748b53">
            <w:tcW w:w="6240" w:type="dxa" pt14:Unid="74954c5ee9da4384a052bd7503a0c579"/>
            <w:tcBorders pt14:Unid="897b6b8f382d41698934ec779b962533">
              <w:bottom w:val="single" w:color="auto" w:sz="8" pt14:Unid="095c7ebf7c1d47dcb0a82c5789460c04"/>
            </w:tcBorders>
            <w:vAlign w:val="bottom" pt14:Unid="136a6752813742b2ae0f532e76693d44"/>
          </w:tcPr>
          <w:p pt14:Unid="c7ef03fc0fdf4996a6e541e061587554">
            <w:pPr pt14:Unid="2a9f6cc4d28a47ed9c4808a5ad33c010">
              <w:spacing w:after="0" pt14:Unid="a277c8f79e7b4960bbd3bbd31c84cddb"/>
              <w:rPr pt14:Unid="5131ff7aefa04491b56eb7e25d2000c9">
                <w:color w:val="auto" pt14:Unid="01b00dc76cfd411a88145e3a7649ceed"/>
                <w:sz w:val="20" pt14:Unid="79afbe47217347959dc4bb28cd96dc15"/>
                <w:szCs w:val="20" pt14:Unid="39e2f328acc040a5a03856afbb3ec5ce"/>
              </w:rPr>
            </w:pPr>
            <w:r>
              <w:rPr pt14:Unid="e67ba760b81e4f4bb34b5fe29bd00342">
                <w:rFonts w:ascii="Arial" w:hAnsi="Arial" w:eastAsia="Arial" w:cs="Arial" pt14:Unid="44f65d9ba9be4c6b9048c8992ed3cef8"/>
                <w:color w:val="auto" pt14:Unid="5ddf52a70c0b4d609ad7eba3e79f00dc"/>
                <w:sz w:val="24" pt14:Unid="5b87b582161b4aa8a85f0130052a0490"/>
                <w:szCs w:val="24" pt14:Unid="8592ac66ba1c4d8485516bc1a1da55a4"/>
              </w:rPr>
              <w:t>8.2  Comparación de las soluciones ante RNFs</w:t>
            </w:r>
          </w:p>
        </w:tc>
        <w:tc pt14:Unid="714c484444a9473ca3a1ccc31948774d" pt14:SHA1Hash="f56fb186563cd973ebb1f94d346322e1fc818c9e">
          <w:tcPr pt14:Unid="82657488f9fc4d5e8bee1e95c4f5f463">
            <w:tcW w:w="2260" w:type="dxa" pt14:Unid="9934ffe349c7482caf0821f673f8d4a2"/>
            <w:tcBorders pt14:Unid="f85d333683ea4548a78b743b1de401b0">
              <w:bottom w:val="single" w:color="auto" w:sz="8" pt14:Unid="7819d316ccf046eb80cef09eadd44a1e"/>
            </w:tcBorders>
            <w:vAlign w:val="bottom" pt14:Unid="d9f24043e85b4abf83bb9282cfbca100"/>
          </w:tcPr>
          <w:p pt14:Unid="cb7ade9631cd4214af628a8eabf6b4a1">
            <w:pPr pt14:Unid="130297fdc7ee41f68d8ce6e9bf894da1">
              <w:spacing w:after="0" pt14:Unid="8336a48904744ed993ceab2d46d7c97a"/>
              <w:jc w:val="right" pt14:Unid="d9dd1eb8171a4adc87a29c80f3eeaff2"/>
              <w:rPr pt14:Unid="a37ae5f57db24230b15aae603e4f353c">
                <w:color w:val="auto" pt14:Unid="140cc7f06e824e99828df66b0e0cb000"/>
                <w:sz w:val="20" pt14:Unid="80dcf3eb42134c0e8f7d5cf297e1ecf3"/>
                <w:szCs w:val="20" pt14:Unid="744489d6654c4b7ca358575c7ebed548"/>
              </w:rPr>
            </w:pPr>
            <w:r>
              <w:rPr pt14:Unid="4160cd08e19e4b1fb326f5753e0e5a97">
                <w:rFonts w:ascii="Arial" w:hAnsi="Arial" w:eastAsia="Arial" w:cs="Arial" pt14:Unid="4c534b857889431c91857b17210f2084"/>
                <w:b w:val="1" pt14:Unid="4a832605adb042608891bc12546f0edd"/>
                <w:bCs w:val="1" pt14:Unid="71dc47da32fb42e7aa87c07c5c58da62"/>
                <w:color w:val="auto" pt14:Unid="a722be52db19432693054e11049eafd7"/>
                <w:sz w:val="22" pt14:Unid="bcd1110e250543bcac5bd392a2ae941d"/>
                <w:szCs w:val="22" pt14:Unid="41d8f835714345adba735511469d4d72"/>
              </w:rPr>
              <w:t>69</w:t>
            </w:r>
          </w:p>
        </w:tc>
      </w:tr>
    </w:tbl>
    <w:p pt14:Unid="30916b6c463d40a199fcd7538ecd30c9">
      <w:pPr pt14:Unid="8b1793c3e9e44f5a8df4fce6409adb84">
        <w:spacing w:after="0" w:line="387" w:lineRule="exact" pt14:Unid="787c764c4ef443f89df51a7703ceb31b"/>
        <w:rPr pt14:Unid="d9718e62536747eeb77fd00ccd061246">
          <w:color w:val="auto" pt14:Unid="bdf12712028c48229623e0d0a872630b"/>
          <w:sz w:val="20" pt14:Unid="b78d49fd70cb40688643f4f2c7481353"/>
          <w:szCs w:val="20" pt14:Unid="949507cb69874bfc8be0e46e138f55e7"/>
        </w:rPr>
      </w:pPr>
    </w:p>
    <w:p pt14:Unid="1757f6b8f37b441d86ba7909b2fb7f86">
      <w:pPr pt14:Unid="1fbb24b27ee74805b97ab5e357c79c19">
        <w:spacing w:after="0" w:line="260" w:lineRule="auto" pt14:Unid="34fe86a1abc5437fa78b4626add405e7"/>
        <w:ind w:left="260" w:right="266" w:firstLine="339" pt14:Unid="09413b69d0d84ea8b848809caaab63c4"/>
        <w:jc w:val="both" pt14:Unid="22bc176f786745078db465b47c1384a1"/>
        <w:rPr pt14:Unid="1d072723a9064f6891e440835e165a5c">
          <w:color w:val="auto" pt14:Unid="7fdaaab51b394ab1af8cfae13dd8efcd"/>
          <w:sz w:val="20" pt14:Unid="ad94de89a7704008ae4fca38af8447a4"/>
          <w:szCs w:val="20" pt14:Unid="16f6678e596249a28a2cec3701e5dee9"/>
        </w:rPr>
      </w:pPr>
      <w:r>
        <w:rPr pt14:Unid="2b410947c28a4a7da071c521047713c5">
          <w:rFonts w:ascii="Arial" w:hAnsi="Arial" w:eastAsia="Arial" w:cs="Arial" pt14:Unid="5076ffe1a6e64eb4a38f79b1a0e4280c"/>
          <w:color w:val="auto" pt14:Unid="60ff63f457a3442ead74b56229647ad4"/>
          <w:sz w:val="22" pt14:Unid="b6178ce1934e45d3a1930e51a48c583c"/>
          <w:szCs w:val="22" pt14:Unid="7ed5a36c9e404be2b694a0c417b28fce"/>
        </w:rPr>
        <w:t>En una arquitectura monolítica, al desplegarse todo el back-end como un conjunto las prestaciones hardware del servidor han de ser superiores para soportar todas las peticio-nes que recibe el monolito. En caso de que se requiera migrar a otro servidor, se ha de migrar todo el sistema como un conjunto.</w:t>
      </w:r>
    </w:p>
    <w:p pt14:Unid="3aaf4a0763df4b2ba143a59b8e7bb3a4">
      <w:pPr pt14:Unid="4331d79344744a1485ccd569315ea679">
        <w:spacing w:after="0" w:line="82" w:lineRule="exact" pt14:Unid="a3a70d0b317c4e1d874f1bb8c0a71cf2"/>
        <w:rPr pt14:Unid="d8cb77659b434963967fec8b0622dff0">
          <w:color w:val="auto" pt14:Unid="6364b8c833bb47ad96d92dbc4352291f"/>
          <w:sz w:val="20" pt14:Unid="23ec890686da49e2b70ac3295340f4a7"/>
          <w:szCs w:val="20" pt14:Unid="ad81439643c44f1084ba8b509ce08d61"/>
        </w:rPr>
      </w:pPr>
    </w:p>
    <w:p pt14:Unid="b5c7ae7b97ec45508dcf01cbe75d3bde">
      <w:pPr pt14:Unid="a646887fa2a84d82b0f2e995830f29fb">
        <w:spacing w:after="0" w:line="259" w:lineRule="auto" pt14:Unid="9e8ba5e4fa1d47a6b41dfa0c6adb361d"/>
        <w:ind w:left="260" w:right="266" w:firstLine="339" pt14:Unid="f40483873d054d0dab4e9761f37c12f1"/>
        <w:jc w:val="both" pt14:Unid="6339026505d44e6698e0a2219a776ccd"/>
        <w:rPr pt14:Unid="4bc5ef263187444292453c98d36b54df">
          <w:color w:val="auto" pt14:Unid="f1b592897c4c483aa57ef525ff159849"/>
          <w:sz w:val="20" pt14:Unid="66f3adf4d28c4a958c02dee34ee559d6"/>
          <w:szCs w:val="20" pt14:Unid="1d365179c72b49d9b09c524931b89fdc"/>
        </w:rPr>
      </w:pPr>
      <w:r>
        <w:rPr pt14:Unid="43ecf7c805eb43c28637570db61f7841">
          <w:rFonts w:ascii="Arial" w:hAnsi="Arial" w:eastAsia="Arial" w:cs="Arial" pt14:Unid="98ae2efb7aa14d2093d69f89da7096c1"/>
          <w:color w:val="auto" pt14:Unid="9dc684b75a104eae882a6cedcf87b135"/>
          <w:sz w:val="22" pt14:Unid="dbd57a2bd5d94fc8bb0a5e01b9624b2c"/>
          <w:szCs w:val="22" pt14:Unid="a55d3ca403ba4941a87198ec90b47f0a"/>
        </w:rPr>
        <w:t>En segundo lugar, en un sistema basado en microservicios, gracias a su integración interprocedural, la plataforma donde operan diferentes servicios puede ser distintos. Por ejemplo, el microservicio de incidencias podría ejecutarse en AWS mientras que el resto del sistema se encontrara en la plataforma de Azure. Obviamente, no podemos decir lo mismo de un sistema monolítico.</w:t>
      </w:r>
    </w:p>
    <w:p pt14:Unid="56a96946cdc341c48b8563ec2c7e5796">
      <w:pPr pt14:Unid="49e9811c7e9443d4bb0a645d1a5dd323">
        <w:spacing w:after="0" w:line="84" w:lineRule="exact" pt14:Unid="5a4ff0eb7e4f470eb74789b41eba901b"/>
        <w:rPr pt14:Unid="e919f4309fb847c989d4cf785303596b">
          <w:color w:val="auto" pt14:Unid="17fa958b096e4129ad2ab0b5a0db23ec"/>
          <w:sz w:val="20" pt14:Unid="97700802518a4931bf32ffd7c26e08b4"/>
          <w:szCs w:val="20" pt14:Unid="dfb752713407403494c4ff845a3e07bd"/>
        </w:rPr>
      </w:pPr>
    </w:p>
    <w:p pt14:Unid="946de65967d54171bc151fb9f46c24e7">
      <w:pPr pt14:Unid="1061e3faf49449568dd67b4c8b174389">
        <w:spacing w:after="0" w:line="258" w:lineRule="auto" pt14:Unid="bcb22182cf4b44bf8241ff056fefe0c9"/>
        <w:ind w:left="260" w:right="266" w:firstLine="339" pt14:Unid="c046463847b043b4a5ed9b363c1033b3"/>
        <w:jc w:val="both" pt14:Unid="06c00abcf0334a17888f2ae14980fe55"/>
        <w:rPr pt14:Unid="c562711060944f329d77e43e37e787d9">
          <w:color w:val="auto" pt14:Unid="50396cc488254b6e810c9b152f5b1492"/>
          <w:sz w:val="20" pt14:Unid="42ee02996b084a1fb61a63e45d0a9e71"/>
          <w:szCs w:val="20" pt14:Unid="8db4a1bd1b7e4207b77e8221a55689a1"/>
        </w:rPr>
      </w:pPr>
      <w:r>
        <w:rPr pt14:Unid="6aaac87f16024c1ab2725af481ddf5c3">
          <w:rFonts w:ascii="Arial" w:hAnsi="Arial" w:eastAsia="Arial" w:cs="Arial" pt14:Unid="f98eac660d624530aed90691cf5707bf"/>
          <w:color w:val="auto" pt14:Unid="914a8f3b799c41e992c85e8e7d8b4434"/>
          <w:sz w:val="22" pt14:Unid="da1f1d220f2a4312aeb18a7ab1d8b188"/>
          <w:szCs w:val="22" pt14:Unid="155d626329804f1eb74063b038e87464"/>
        </w:rPr>
        <w:t>En tercer lugar, las dependencias del software se pueden gestionar a un nivel más gra-nular en un sistema basado en microservicios. Por ejemplo, puede ocurrir que un sistema necesite ejecutarse en .NET Framework para emplear una librería que no sea multiplata-forma. En una arquitectura basada en microservicios, esa librería solo se empleará en un contexto bien delimitado, por lo que solo hará falta tener un servicio en este framework. En cambio, en un sistema monolítico para poder emplearla todo el sistema debería estar en este framework, lo que resulta muy restrictivo si se desea hacer un sistema multipla-taforma.</w:t>
      </w:r>
    </w:p>
    <w:p pt14:Unid="93a7726b692d431fa0f78997b67e1f36">
      <w:pPr pt14:Unid="2dc299e62d1349ed9248ca3ed0e75f7a">
        <w:spacing w:after="0" w:line="86" w:lineRule="exact" pt14:Unid="588b93b83aa248e0845367ac5d4d8cf1"/>
        <w:rPr pt14:Unid="0e3349e29e604f2ca7f83ea0e4d9076f">
          <w:color w:val="auto" pt14:Unid="a738632dddc746f6a683cb777aa57506"/>
          <w:sz w:val="20" pt14:Unid="f06026f3938e4fd0b9682a9a605144e7"/>
          <w:szCs w:val="20" pt14:Unid="82ae65a82b17410da9069b35c5e1e388"/>
        </w:rPr>
      </w:pPr>
    </w:p>
    <w:p pt14:Unid="097c104e30184726a7c7bfd8ae752786">
      <w:pPr pt14:Unid="1a953328ef3c40b9ab4ebf0456d202f0">
        <w:spacing w:after="0" w:line="260" w:lineRule="auto" pt14:Unid="1f5c0e2f7a674276aeb768e01303984b"/>
        <w:ind w:left="260" w:right="266" w:firstLine="339" pt14:Unid="266507f2aedf4574a4f2a50ee4c479fd"/>
        <w:jc w:val="both" pt14:Unid="78ac86797d7841749a9aafd987888624"/>
        <w:rPr pt14:Unid="4b83255170d14d83b7cea02b1effe216">
          <w:color w:val="auto" pt14:Unid="d5fbc8a26a75426b8466c16abd3b1749"/>
          <w:sz w:val="20" pt14:Unid="c081ee4c3726469781279d928f80af9a"/>
          <w:szCs w:val="20" pt14:Unid="ed7d5ac813a1406aa0b5db8d4bda0d4d"/>
        </w:rPr>
      </w:pPr>
      <w:r>
        <w:rPr pt14:Unid="0d53f8f8599e4d1d8dff1c5dae2a1016">
          <w:rFonts w:ascii="Arial" w:hAnsi="Arial" w:eastAsia="Arial" w:cs="Arial" pt14:Unid="79f14dc1ef724877b042ea06517c8f4c"/>
          <w:color w:val="auto" pt14:Unid="9bf3e6cbfd6a468f822e0b8c56e3a8df"/>
          <w:sz w:val="22" pt14:Unid="1d660e746ab04756adf63c9ef860184b"/>
          <w:szCs w:val="22" pt14:Unid="59f043db90934d30ab2ec66e42249ce8"/>
        </w:rPr>
        <w:t>Lo mismo ocurre con la versión de una librería. Diferentes servicios pueden emplear versiones diferentes de ella. Así, si se tiene que actualizar la librería, solo hará falta ha-cerlo en un microservicio y no en todo el sistema, disminuyendo sus posibles efectos secundarios.</w:t>
      </w:r>
    </w:p>
    <w:p pt14:Unid="5aae13172114431587177a98f58ab474">
      <w:pPr pt14:Unid="5773e4ff7b5f47d4b013066e7c2d1f03">
        <w:spacing w:after="0" w:line="200" w:lineRule="exact" pt14:Unid="5eac72305c7140fea7a79a1b0d13a0f6"/>
        <w:rPr pt14:Unid="3ff9c03f259a4dc9b2dabcf120a20629">
          <w:color w:val="auto" pt14:Unid="5bf3b90cbefa421ab7985454b14978f4"/>
          <w:sz w:val="20" pt14:Unid="ab3b8f0e6b7448a09103e1369b27195a"/>
          <w:szCs w:val="20" pt14:Unid="11fb21d703b743648b50869285dc7b79"/>
        </w:rPr>
      </w:pPr>
    </w:p>
    <w:p pt14:Unid="f28c94e0fbdc4cf7a457fca9bfc77048">
      <w:pPr pt14:Unid="8b86e2ca083840c8ba5800b1c62e461c">
        <w:spacing w:after="0" w:line="237" w:lineRule="exact" pt14:Unid="636b6d4d27d440e2b008fcf55260ae9e"/>
        <w:rPr pt14:Unid="102e126aa7fa438fa1a2b8503c89193c">
          <w:color w:val="auto" pt14:Unid="1f715ff011ec47729d75edd3024c4084"/>
          <w:sz w:val="20" pt14:Unid="f6345229d11c4042bb94db248015cd8d"/>
          <w:szCs w:val="20" pt14:Unid="0a8014d947134e33b640ed26da926a80"/>
        </w:rPr>
      </w:pPr>
    </w:p>
    <w:p pt14:Unid="924a6b11e8a24beebc9175742a6095f7">
      <w:pPr pt14:Unid="e988eb73063b4bff85b0e181b2070428">
        <w:spacing w:after="0" pt14:Unid="0ba831d356f447e3a6c24cc6fde7fbbd"/>
        <w:ind w:left="260" pt14:Unid="b1e48988a77f4845967f2d389d391cdf"/>
        <w:rPr pt14:Unid="7e6c4ab66b8a43aabdfb85bd509cc411">
          <w:color w:val="auto" pt14:Unid="1573e89e8c944c8298582f4099a92076"/>
          <w:sz w:val="20" pt14:Unid="d4ddea134f1d4e36a41ae3fc6b9e73ec"/>
          <w:szCs w:val="20" pt14:Unid="bcce7f2b04ad46d89f8c64170771eade"/>
        </w:rPr>
      </w:pPr>
      <w:r>
        <w:rPr pt14:Unid="8f0f0c87f69149aa848d9350ca6e574a">
          <w:rFonts w:ascii="Arial" w:hAnsi="Arial" w:eastAsia="Arial" w:cs="Arial" pt14:Unid="5be732cab6d44414bb064fe4cf8ec891"/>
          <w:color w:val="auto" pt14:Unid="653b2441ba0c498599f042c010feb9f0"/>
          <w:sz w:val="29" pt14:Unid="db07d7c3581a465f8a9f6557f7814b3d"/>
          <w:szCs w:val="29" pt14:Unid="793e877e4fda46c1a04c92623d201017"/>
        </w:rPr>
        <w:t>8.2 Comparación de las soluciones ante RNFs</w:t>
      </w:r>
    </w:p>
    <w:p pt14:Unid="a073d0128d3d4d028a55e5ca8e75160f">
      <w:pPr pt14:Unid="43eaa9a18e7247c496b76b29386d00cf">
        <w:spacing w:after="0" w:line="20" w:lineRule="exact" pt14:Unid="3a0c21f62cde4c6992e87b7ce93443d8"/>
        <w:rPr pt14:Unid="4abd4f0b06c642029ce01df80fc9b8f1">
          <w:color w:val="auto" pt14:Unid="7919d3a430f14821bc3ba5af1c203724"/>
          <w:sz w:val="20" pt14:Unid="a153a56de18b4d3f985aadff64c95e95"/>
          <w:szCs w:val="20" pt14:Unid="a941312ae5da4a1281e0df4ba9e19648"/>
        </w:rPr>
      </w:pPr>
    </w:p>
    <w:p pt14:Unid="072acdbc2b094562bce78fe497d39248">
      <w:pPr pt14:Unid="3df470de4c6d40d2a88feb79adb1df7a">
        <w:spacing w:after="0" w:line="305" w:lineRule="exact" pt14:Unid="ec3290ad3d704aa1ad4ad22cc0d6c79d"/>
        <w:rPr pt14:Unid="d009e31a49744214ad54ab4fc5a5e3c4">
          <w:color w:val="auto" pt14:Unid="f50dadbade5748648936fc22276e7608"/>
          <w:sz w:val="20" pt14:Unid="e9b7b43631d34e38904dd210eb1483ad"/>
          <w:szCs w:val="20" pt14:Unid="c60614c683cc4bef960bf36e37f8e66b"/>
        </w:rPr>
      </w:pPr>
    </w:p>
    <w:p pt14:Unid="bb81cf88bc7e4d6c9169ec5d4f33a451">
      <w:pPr pt14:Unid="98c4e441acb048969cde6f106f4d5b5d">
        <w:spacing w:after="0" w:line="260" w:lineRule="auto" pt14:Unid="d8d241ceea3b4a469fdb8ab9a0524e03"/>
        <w:ind w:left="260" w:right="266" w:firstLine="339" pt14:Unid="0ef066391f9a45cba42fc037978c31b0"/>
        <w:jc w:val="both" pt14:Unid="219cee45d3fd4007bdc04e90674ae39f"/>
        <w:rPr pt14:Unid="5f1fc08194cc4bd192327b845ea4c833">
          <w:rFonts w:ascii="Arial" w:hAnsi="Arial" w:eastAsia="Arial" w:cs="Arial" pt14:Unid="fac32af750be43f78c05c8d94b10faa6"/>
          <w:color w:val="auto" pt14:Unid="ddfc533a0b09464a85f32bbec66851ee"/>
          <w:sz w:val="22" pt14:Unid="3319d36a67d9435e93630f2aaa41c00f"/>
          <w:szCs w:val="22" pt14:Unid="3136a81ac8504dd6b090231dd46c4eaf"/>
        </w:rPr>
      </w:pPr>
      <w:r>
        <w:rPr pt14:Unid="7adf76dca02849f898524ab65f2aa1ab">
          <w:rFonts w:ascii="Arial" w:hAnsi="Arial" w:eastAsia="Arial" w:cs="Arial" pt14:Unid="d80b6406028b4deebec34e40098549c4"/>
          <w:color w:val="auto" pt14:Unid="ad83f2d6d7d5456bbfa1c03fcfb95105"/>
          <w:sz w:val="22" pt14:Unid="e80bfbf4b97541039a17947c475423f6"/>
          <w:szCs w:val="22" pt14:Unid="a09638d166014e679d0b064b5e3170cd"/>
        </w:rPr>
        <w:t>Ahora, revisaremos las soluciones frente a diferentes requisitos no funcionales que hemos mencionado en la sección 2.2.1 Requisitos funcionales y no funcionales. En el ca-pítulo de Conclusiones sintetizaremos lo que aquí se comenta para ofrecer una respuesta al cuarto objetivo que proponemos en este memoria.</w:t>
      </w:r>
    </w:p>
    <w:p pt14:Unid="60bf903a3a3d482f85cd7301a4963100">
      <w:pPr pt14:Unid="8be6afa5e2284d2b9f9d8bdcecb1c028">
        <w:spacing w:after="0" w:line="367" w:lineRule="exact" pt14:Unid="1e85d04f9b1340ddb81902fdd1b01bd8"/>
        <w:rPr pt14:Unid="db1de77352bc469ebb377a97991975c9">
          <w:color w:val="auto" pt14:Unid="3245d22bee344ddbbadf944c569584a8"/>
          <w:sz w:val="20" pt14:Unid="d0c2241951a7411ca7dfaa15dc8cc1cf"/>
          <w:szCs w:val="20" pt14:Unid="c285fca2c67242be80b2f831bb372dbe"/>
        </w:rPr>
      </w:pPr>
    </w:p>
    <w:p pt14:Unid="67f283dec42a4981bab2cf2ca2539e79">
      <w:pPr pt14:Unid="5ae647cc17a04a478e676b6dccfe60b4">
        <w:tabs pt14:Unid="54cfd2562ac64477847f27519cd4fd0d">
          <w:tab w:val="left" w:leader="none" w:pos="1020" pt14:Unid="d42508b7b5e84a71a6130f576d730191"/>
        </w:tabs>
        <w:spacing w:after="0" pt14:Unid="523c45359ba948b0a552194700111f18"/>
        <w:ind w:left="260" pt14:Unid="d7eccd419d8d47c28e1cebf524860ff0"/>
        <w:rPr pt14:Unid="4bca20a96d634b789eea550f43e831b1">
          <w:color w:val="auto" pt14:Unid="a9d10304c88242d98d60ae1ef6a53211"/>
          <w:sz w:val="20" pt14:Unid="208a33538bae4cb6a8797498cb665cac"/>
          <w:szCs w:val="20" pt14:Unid="44addcca24a5481bb347b5f537572318"/>
        </w:rPr>
      </w:pPr>
      <w:r>
        <w:rPr pt14:Unid="48b839f9e6a64af2aae1b60a2e861016">
          <w:rFonts w:ascii="Arial" w:hAnsi="Arial" w:eastAsia="Arial" w:cs="Arial" pt14:Unid="8b91ddf0b88742b2bf40a5036d4b607e"/>
          <w:b w:val="1" pt14:Unid="829ea264c82346d1803661224b1528c1"/>
          <w:bCs w:val="1" pt14:Unid="9feff66649d14327bc90acefb2b9b863"/>
          <w:color w:val="auto" pt14:Unid="9fdd3bc182884b3683bf0e67daaee1d7"/>
          <w:sz w:val="24" pt14:Unid="c8e9b24305fc4d31aff8497668ff16e2"/>
          <w:szCs w:val="24" pt14:Unid="1e2726f1b6894e38bfd337bd2dc6e3e7"/>
        </w:rPr>
        <w:t>8.2.1.</w:t>
      </w:r>
      <w:r>
        <w:rPr pt14:Unid="127e5d4031e24d3483d60a816dca062e">
          <w:rFonts w:ascii="Arial" w:hAnsi="Arial" w:eastAsia="Arial" w:cs="Arial" pt14:Unid="125b2f23ac144608946d84e903a0f18c"/>
          <w:b w:val="1" pt14:Unid="ce9f572582d8475197b6a81e5bf0edc1"/>
          <w:bCs w:val="1" pt14:Unid="0503b24edc87430e9a5cbd2a1dde20fb"/>
          <w:color w:val="auto" pt14:Unid="64e34c98efff421a83aea86b0addafe5"/>
          <w:sz w:val="24" pt14:Unid="330f9d06c06347278fe8d9806c029a6e"/>
          <w:szCs w:val="24" pt14:Unid="beea7574d7334157bee9aa0a3b93aeb6"/>
        </w:rPr>
        <w:tab pt14:Unid="bbd11b986cb3421b8605070f319a42b9"/>
      </w:r>
      <w:r>
        <w:rPr pt14:Unid="f609567f05ce49f7b002a6712c0c4cca">
          <w:rFonts w:ascii="Arial" w:hAnsi="Arial" w:eastAsia="Arial" w:cs="Arial" pt14:Unid="64cdfeba420b48b691efe022c20c7d80"/>
          <w:b w:val="1" pt14:Unid="82d1d42e58ac42df8342c0853943bcb7"/>
          <w:bCs w:val="1" pt14:Unid="f6cfb4416a794629a3b5fbd027d29d5d"/>
          <w:color w:val="auto" pt14:Unid="c2b7ef4f501f425d9568f183c03760c5"/>
          <w:sz w:val="24" pt14:Unid="c3165ab4011042e69772f0167ddeef7f"/>
          <w:szCs w:val="24" pt14:Unid="98aa05537cac4a1d8d5ded486071de5a"/>
        </w:rPr>
        <w:t>Disponibilidad</w:t>
      </w:r>
    </w:p>
    <w:p pt14:Unid="6e6ae625d9894815bc8feadc5b9bbccb">
      <w:pPr pt14:Unid="d44d79bb584f4b5ba91da3acf7d489fa">
        <w:spacing w:after="0" w:line="249" w:lineRule="exact" pt14:Unid="92044760764e4779b0fc35163d5aeeb2"/>
        <w:rPr pt14:Unid="4d904eb687f14a1c9007ac146860959b">
          <w:color w:val="auto" pt14:Unid="76125b4ccba74e38889b0b64ad8b248b"/>
          <w:sz w:val="20" pt14:Unid="76be68f52e2844e28f7f18bc0c78e866"/>
          <w:szCs w:val="20" pt14:Unid="7a3210b5707840b2bbe8e3979cd9b42b"/>
        </w:rPr>
      </w:pPr>
    </w:p>
    <w:p pt14:Unid="128aaa069bf84306ba9bc87a7aa6da0b">
      <w:pPr pt14:Unid="35657fbf9c454fff97226d7a6272baa6">
        <w:spacing w:after="0" w:line="260" w:lineRule="auto" pt14:Unid="a5af12eda9b941b5a77000c0a7883d36"/>
        <w:ind w:left="260" w:right="266" w:firstLine="339" pt14:Unid="ae3add1b06f34ca7a968445102154117"/>
        <w:jc w:val="both" pt14:Unid="b45781a45dfc460294cee7d5063965d5"/>
        <w:rPr pt14:Unid="1f77a08a255647b5a991ef918ad2a9d6">
          <w:rFonts w:ascii="Arial" w:hAnsi="Arial" w:eastAsia="Arial" w:cs="Arial" pt14:Unid="d0451bfafff54c569003821e418d542f"/>
          <w:color w:val="auto" pt14:Unid="eda0c127ca08440586ed638693d2927f"/>
          <w:sz w:val="22" pt14:Unid="d8ac78e236f643f9a7462c12a243e106"/>
          <w:szCs w:val="22" pt14:Unid="102e21eedb51449ba84fc724a2cb966f"/>
        </w:rPr>
      </w:pPr>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La disponibilidad de un servicio se puede definir como la habilidad de un consumi-dor para conectarse a él y enviarle peticiones</w:t>
      </w:r>
      <w:del w:author="Open-Xml-PowerTools" w:id="225" w:date="2018-08-17T03:01:57.7201102+02:00">
        <w:r>
          <w:rPr pt14:Unid="134c9eaaf80940e6afad4f71a596d64d">
            <w:rFonts w:ascii="Arial" w:hAnsi="Arial" w:eastAsia="Arial" w:cs="Arial" pt14:Unid="afdbb4a43711498391a9b5e2d2aef150"/>
            <w:color w:val="auto" pt14:Unid="5a156a803f5e47b6a0fc25aea287b559"/>
            <w:sz w:val="22" pt14:Unid="d63ff75b4f9b48f496efcda394358eeb"/>
            <w:szCs w:val="22" pt14:Unid="5423947010984572a62e54aed8d2da80"/>
          </w:rPr>
          <w:delText>.</w:delText>
        </w:r>
      </w:del>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 xml:space="preserve"> [26]</w:t>
      </w:r>
      <w:ins w:author="Open-Xml-PowerTools" w:id="226" w:date="2018-08-17T03:01:57.7201102+02:00">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w:t>
        </w:r>
      </w:ins>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 xml:space="preserve"> Para que un sistema esté disponible se han de implementar mecanismos conformes a sus necesidades para reaccionar automá-ticamente al incremento de carga o a un fallo</w:t>
      </w:r>
      <w:del w:author="Open-Xml-PowerTools" w:id="227" w:date="2018-08-17T03:01:57.7201102+02:00">
        <w:r>
          <w:rPr pt14:Unid="541854268e8942d1896fa74dd13629d5">
            <w:rFonts w:ascii="Arial" w:hAnsi="Arial" w:eastAsia="Arial" w:cs="Arial" pt14:Unid="fabc9013661f4cc3b5fe3d5e086dc3cb"/>
            <w:color w:val="auto" pt14:Unid="f5b6902473a54e66ace84865b35eabbd"/>
            <w:sz w:val="22" pt14:Unid="f86b910867c542e4aa267f11a648012c"/>
            <w:szCs w:val="22" pt14:Unid="55cf6c5e331b4f2ba0a4f610d79f565b"/>
          </w:rPr>
          <w:delText>.</w:delText>
        </w:r>
      </w:del>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 xml:space="preserve"> [21]</w:t>
      </w:r>
      <w:ins w:author="Open-Xml-PowerTools" w:id="228" w:date="2018-08-17T03:01:57.7201102+02:00">
        <w:r>
          <w:rPr pt14:Unid="be70a091eb4040f084f58d279734f9e3">
            <w:rFonts w:ascii="Arial" w:hAnsi="Arial" w:eastAsia="Arial" w:cs="Arial" pt14:Unid="1b691de43a3040819444759616b459a7"/>
            <w:color w:val="auto" pt14:Unid="27ef8af2d68b4d1eb90359f62a05afa7"/>
            <w:sz w:val="22" pt14:Unid="9c49c13b20fd42b0b7fe39df76b06ec8"/>
            <w:szCs w:val="22" pt14:Unid="959dd16c783a4d759c6b8add52e08eaf"/>
          </w:rPr>
          <w:t>.</w:t>
        </w:r>
      </w:ins>
    </w:p>
    <w:p pt14:Unid="b26365affb6f4770a60be6621493ab33">
      <w:pPr pt14:Unid="4a4850299c6d4c909e08d9e67fc2b1f3">
        <w:spacing w:after="0" w:line="82" w:lineRule="exact" pt14:Unid="724f75aeedeb4f929d2a82ee1b365b81"/>
        <w:rPr pt14:Unid="41f284d1f6144128bb43f81ee933fd9d">
          <w:color w:val="auto" pt14:Unid="24b17bd64c744018a3c70024a7e01b49"/>
          <w:sz w:val="20" pt14:Unid="a51c623b2d1748fbbb02abfa909a8c80"/>
          <w:szCs w:val="20" pt14:Unid="1f30388036ac41fc8e52c361a45cb844"/>
        </w:rPr>
      </w:pPr>
    </w:p>
    <w:p pt14:Unid="c18cb622933b43568fe6a7877d71500d">
      <w:pPr pt14:Unid="c486713b0d6f4ba7a13570a015b2925b">
        <w:spacing w:after="0" w:line="276" w:lineRule="auto" pt14:Unid="f8b5bcbec0774208ae05a3776f024d89"/>
        <w:ind w:left="260" w:right="266" w:firstLine="339" pt14:Unid="f5d2325f673941969ae30b2fa6e18c46"/>
        <w:jc w:val="both" pt14:Unid="9c336c9c3bda4a4a99563bcad9f84279"/>
        <w:rPr pt14:Unid="fb9616884d974c69ae149922d6718a5f">
          <w:color w:val="auto" pt14:Unid="2d6f5ec9ef7d4d61b92171a402aa4ee6"/>
          <w:sz w:val="20" pt14:Unid="f2c90afdc70e4cc1871475fc3de12fa7"/>
          <w:szCs w:val="20" pt14:Unid="5ab1456b94d64b58ae24572e79337c4c"/>
        </w:rPr>
      </w:pPr>
      <w:r>
        <w:rPr pt14:Unid="e310f0fcb8dd49ed9dcdca17f5900e6a">
          <w:rFonts w:ascii="Arial" w:hAnsi="Arial" w:eastAsia="Arial" w:cs="Arial" pt14:Unid="c5502a5dc1894d019088e0c6f1aa657a"/>
          <w:color w:val="auto" pt14:Unid="6379670cac014185a025b9ea3a54fde8"/>
          <w:sz w:val="21" pt14:Unid="90dc15fe3acc4830b1632f9e7e27afbe"/>
          <w:szCs w:val="21" pt14:Unid="53a1e690a4274bfc8b22eacc63b86fc7"/>
        </w:rPr>
        <w:t>En la solución basada en microservicios, se ha garantizado la disponibilidad frente a algunas situaciones gracias a Kubernetes. Para cada uno de los microservicios desplega-dos se puede establecer el número de replicas que en todo momento se desea tener de él. Esto nos garantiza que en caso de fallo el microservicio se recupere rápidamente.</w:t>
      </w:r>
    </w:p>
    <w:p pt14:Unid="748a2d71a4f5445197fbb38462989788">
      <w:pPr pt14:Unid="13de432a1ee64fe5b86daa557a35885a">
        <w:spacing w:after="0" w:line="67" w:lineRule="exact" pt14:Unid="4a1207768df4426bb0f9d334a6baf618"/>
        <w:rPr pt14:Unid="097afcebaae84890aac93b9bff68ecd0">
          <w:color w:val="auto" pt14:Unid="71364fd2794545eeaa3c5a06b81ab82d"/>
          <w:sz w:val="20" pt14:Unid="709d17bbeee64ac1a736a985b23d01bc"/>
          <w:szCs w:val="20" pt14:Unid="ed66a2b7581a4150a8f1fe4bff437243"/>
        </w:rPr>
      </w:pPr>
    </w:p>
    <w:p pt14:Unid="019c5aa832b548c6ae9316adc1c8b698">
      <w:pPr pt14:Unid="350224d7a87f485cae4018eba92649b8">
        <w:spacing w:after="0" w:line="274" w:lineRule="auto" pt14:Unid="c8b4d8cac0694360a6a3a3e62536b70a"/>
        <w:ind w:left="260" w:right="266" w:firstLine="339" pt14:Unid="d42a7ae0cfd648aa8470a4e5254d7a93"/>
        <w:jc w:val="both" pt14:Unid="00c9299941484d1db6de6f84a5cea609"/>
        <w:rPr pt14:Unid="ce655adb7c054091949410866f8c3d74">
          <w:rFonts w:ascii="Arial" w:hAnsi="Arial" w:eastAsia="Arial" w:cs="Arial" pt14:Unid="0a0c822131d94fb59591ab6aa61f0e24"/>
          <w:color w:val="auto" pt14:Unid="d2419a2f4681407c9c75afce7bc59268"/>
          <w:sz w:val="21" pt14:Unid="1ac5dc62573b4ae59a6e763244f00521"/>
          <w:szCs w:val="21" pt14:Unid="1830e53ef442414eaaa46f382b3de076"/>
        </w:rPr>
      </w:pPr>
      <w:r>
        <w:rPr pt14:Unid="42f9cab1e8d245a0bd08f19b09db36d1">
          <w:rFonts w:ascii="Arial" w:hAnsi="Arial" w:eastAsia="Arial" w:cs="Arial" pt14:Unid="412eb77839a34d0c871fdcf6bb897f4c"/>
          <w:color w:val="auto" pt14:Unid="4bd9b782afd646bdaf5bdaa3226cc147"/>
          <w:sz w:val="21" pt14:Unid="85764d6d74b746cf9d5e3fb56883005f"/>
          <w:szCs w:val="21" pt14:Unid="99bb01bb6f414540adb9862600ae9308"/>
        </w:rPr>
        <w:t>Sin embargo, no se ha implementado ningún mecanismo para reaccionar automática-mente al incremento de peticiones. Para garantizar esto se tiene que modificar el tamaño de un clúster de forma dinámica en función de su demanda. Con este propósito, se de-be situar un balanceador de carga antes del clúster que modifique el número de replicas para crear nuevas en función de la carga que observe</w:t>
      </w:r>
      <w:del w:author="Open-Xml-PowerTools" w:id="229" w:date="2018-08-17T03:01:57.7201102+02:00">
        <w:r>
          <w:rPr pt14:Unid="e389cf06096e49279a6d83d64d423e9b">
            <w:rFonts w:ascii="Arial" w:hAnsi="Arial" w:eastAsia="Arial" w:cs="Arial" pt14:Unid="ec08534ebd734525af5a29ffd4f3b74a"/>
            <w:color w:val="auto" pt14:Unid="bc37dc366f0d4f3982c178aa51d5c890"/>
            <w:sz w:val="21" pt14:Unid="ac48aa3e16a144fcae858717983b70a4"/>
            <w:szCs w:val="21" pt14:Unid="c608792f91f04fa8aea310af9b1b0a14"/>
          </w:rPr>
          <w:delText>.</w:delText>
        </w:r>
      </w:del>
      <w:r>
        <w:rPr pt14:Unid="42f9cab1e8d245a0bd08f19b09db36d1">
          <w:rFonts w:ascii="Arial" w:hAnsi="Arial" w:eastAsia="Arial" w:cs="Arial" pt14:Unid="412eb77839a34d0c871fdcf6bb897f4c"/>
          <w:color w:val="auto" pt14:Unid="4bd9b782afd646bdaf5bdaa3226cc147"/>
          <w:sz w:val="21" pt14:Unid="85764d6d74b746cf9d5e3fb56883005f"/>
          <w:szCs w:val="21" pt14:Unid="99bb01bb6f414540adb9862600ae9308"/>
        </w:rPr>
        <w:t xml:space="preserve"> [25]</w:t>
      </w:r>
      <w:ins w:author="Open-Xml-PowerTools" w:id="230" w:date="2018-08-17T03:01:57.7201102+02:00">
        <w:r>
          <w:rPr pt14:Unid="42f9cab1e8d245a0bd08f19b09db36d1">
            <w:rFonts w:ascii="Arial" w:hAnsi="Arial" w:eastAsia="Arial" w:cs="Arial" pt14:Unid="412eb77839a34d0c871fdcf6bb897f4c"/>
            <w:color w:val="auto" pt14:Unid="4bd9b782afd646bdaf5bdaa3226cc147"/>
            <w:sz w:val="21" pt14:Unid="85764d6d74b746cf9d5e3fb56883005f"/>
            <w:szCs w:val="21" pt14:Unid="99bb01bb6f414540adb9862600ae9308"/>
          </w:rPr>
          <w:t>.</w:t>
        </w:r>
      </w:ins>
    </w:p>
    <w:p pt14:Unid="634c9e0f34974b8b8b8d585bdc9541ac">
      <w:pPr pt14:Unid="44b1e532637c4b5bab34fbd1956cd87d">
        <w:spacing w:after="0" w:line="356" w:lineRule="exact" pt14:Unid="b3c18c30e3a740978180c62be8ec1821"/>
        <w:rPr pt14:Unid="6da56ccec7bb4c56af125d37189f7f95">
          <w:color w:val="auto" pt14:Unid="ea97526a4a3d4869bd5bcbc184be11c5"/>
          <w:sz w:val="20" pt14:Unid="37f0cb72663740928d1e124a1adc0596"/>
          <w:szCs w:val="20" pt14:Unid="a6b4df2f44a64e26a10546078fb54d90"/>
        </w:rPr>
      </w:pPr>
    </w:p>
    <w:p pt14:Unid="847cec5cbaa1410798abcc3d6c818ca0">
      <w:pPr pt14:Unid="1a25b5f0805d440e9c17d82bb8132777">
        <w:tabs pt14:Unid="f8d47a0ca3b54b94a8abd81f4cbd60f9">
          <w:tab w:val="left" w:leader="none" w:pos="1020" pt14:Unid="906ed67c3c5e48d6b0a459fb84755a24"/>
        </w:tabs>
        <w:spacing w:after="0" pt14:Unid="946c06ee7ca143a592abea18a29679b0"/>
        <w:ind w:left="260" pt14:Unid="98793af9f5004e809895c31c9beb66e0"/>
        <w:rPr pt14:Unid="5439ad0e74a040a1a3dc011bcb7f2732">
          <w:color w:val="auto" pt14:Unid="85fb47b9602b49edacade8ba27715e04"/>
          <w:sz w:val="20" pt14:Unid="73409da995594a1c8854ee0d6e16c856"/>
          <w:szCs w:val="20" pt14:Unid="d3ad5f80f953437385c8bccac78985e7"/>
        </w:rPr>
      </w:pPr>
      <w:r>
        <w:rPr pt14:Unid="69ca5c98dad54a449963badbd3449fc1">
          <w:rFonts w:ascii="Arial" w:hAnsi="Arial" w:eastAsia="Arial" w:cs="Arial" pt14:Unid="acd437123b3f4c478b5d308c51c65305"/>
          <w:b w:val="1" pt14:Unid="d29bf231ce4c46baad83cd9cec9e3f37"/>
          <w:bCs w:val="1" pt14:Unid="c9fa8463c4cc4a3da67e6e1288f7960f"/>
          <w:color w:val="auto" pt14:Unid="df344eb3acc8432c8106e7cfd7895e6f"/>
          <w:sz w:val="24" pt14:Unid="c76ebf856d2142d49a87e3491caeeb89"/>
          <w:szCs w:val="24" pt14:Unid="7db72da27b754c6d98a495b933957eb1"/>
        </w:rPr>
        <w:t>8.2.2.</w:t>
      </w:r>
      <w:r>
        <w:rPr pt14:Unid="856f7c0d072249d3992db176effca6fe">
          <w:color w:val="auto" pt14:Unid="33de318d66344b4eb3167c2c005d2e63"/>
          <w:sz w:val="20" pt14:Unid="028d4f7b35d844ef9561128a346894a6"/>
          <w:szCs w:val="20" pt14:Unid="7b121545bf734b1ea04fd9a26e6502d4"/>
        </w:rPr>
        <w:tab pt14:Unid="8af84047deaa43c48d1225357738cace"/>
      </w:r>
      <w:r>
        <w:rPr pt14:Unid="bead4f3c1de740209b61a3417e01b744">
          <w:rFonts w:ascii="Arial" w:hAnsi="Arial" w:eastAsia="Arial" w:cs="Arial" pt14:Unid="367ee738bff645529858b73c9c779c5b"/>
          <w:b w:val="1" pt14:Unid="7360b7d6cf6e4a31ad60603a1a96bbde"/>
          <w:bCs w:val="1" pt14:Unid="33ae39cb699a47b59334536d21b7c230"/>
          <w:color w:val="auto" pt14:Unid="195816252de24d30a80210ff103eb7e2"/>
          <w:sz w:val="22" pt14:Unid="1d8a5224679d4c70883924013b5e280c"/>
          <w:szCs w:val="22" pt14:Unid="c5d7067602404ceca2b7fd8ff44b3ed3"/>
        </w:rPr>
        <w:t>Tolerancia a fallos</w:t>
      </w:r>
    </w:p>
    <w:p pt14:Unid="b9c01a528cf74f4691e3cf78b3e6ee1d">
      <w:pPr pt14:Unid="03c45f9ef2c446119dc44dd06cc9d359"/>
    </w:p>
    <w:p pt14:Unid="5b2545cb85104051a7683fc202399d90">
      <w:pPr pt14:Unid="f9462e463ade4240ab33bcc295325844">
        <w:spacing w:after="0" w:line="249" w:lineRule="exact" pt14:Unid="9d0d9b0d2be142f39eac9a6eb9f42e1f"/>
        <w:rPr pt14:Unid="b41218f76d4441148af4a0979beec0a5">
          <w:color w:val="auto" pt14:Unid="df04fe716ef74bd98b977419904d7bd1"/>
          <w:sz w:val="20" pt14:Unid="3ffff5e9848c47fc993dc4bfc5e8f287"/>
          <w:szCs w:val="20" pt14:Unid="c0ea406ce8e14a9bb0b6e59bc6479208"/>
        </w:rPr>
      </w:pPr>
    </w:p>
    <w:p pt14:Unid="7b58dc246f104f4789b473cb670c0c8e">
      <w:pPr pt14:Unid="08e0d9cc2cae4e5cbb80dd60aa50bfd8">
        <w:spacing w:after="0" w:line="291" w:lineRule="auto" pt14:Unid="e6599bd04edc4917983508fb9cf4015f"/>
        <w:ind w:left="260" w:right="266" w:firstLine="339" pt14:Unid="e0a71e1a00ae4ee7b9cd309e415cb429"/>
        <w:rPr pt14:Unid="593b9e62a55546989d7d76463896de2b">
          <w:color w:val="auto" pt14:Unid="2533ed701c7b44efb4b6a3402263d0b3"/>
          <w:sz w:val="20" pt14:Unid="70ec6f9cc1ff4fc2ae508dae31a4490a"/>
          <w:szCs w:val="20" pt14:Unid="b94aa1b21e4c434aa391580c809d0d02"/>
        </w:rPr>
      </w:pPr>
      <w:r>
        <w:rPr pt14:Unid="3012ff263841444ab14cc1afc1a57130">
          <w:rFonts w:ascii="Arial" w:hAnsi="Arial" w:eastAsia="Arial" w:cs="Arial" pt14:Unid="d03ea5377ba0472c8e35cef8560f39d1"/>
          <w:color w:val="auto" pt14:Unid="c284e94b34e04629bb3078cd6d0c9f21"/>
          <w:sz w:val="21" pt14:Unid="914b616638634069a477586fc89c334a"/>
          <w:szCs w:val="21" pt14:Unid="52dea902c71e4564a081fa2313c7ea70"/>
        </w:rPr>
        <w:t>Un sistema debe ser capaz de tolerar fallos y continuar trabajando. En las arquitec-turas SOA, la integración entre servicios está muy ligada a como se gestionan los fallos:</w:t>
      </w:r>
    </w:p>
    <w:p pt14:Unid="98aa4793b806400d90447264b6c28171">
      <w:pPr pt14:Unid="25ea91f2bffb4eb4925964d0b50ed58a"/>
    </w:p>
    <w:p pt14:Unid="598f4c65e2804be08882aa0da72abaa2">
      <w:pPr pt14:Unid="807e15d6bc634b0084b35997d6f0a416">
        <w:tabs pt14:Unid="995695016fd64db9a2d5b8c80bc5556d">
          <w:tab w:val="left" w:leader="none" w:pos="6220" pt14:Unid="b64ed22c4e8944eeaba16873ac9e5404"/>
        </w:tabs>
        <w:spacing w:after="0" pt14:Unid="39a2b73ad0fc49d194fecdca6db280c8"/>
        <w:ind w:left="260" pt14:Unid="fb9566ba72054d8490626a721d77c31d"/>
        <w:rPr pt14:Unid="e85f0c3fe61e478a9f7bdeeaa5c718be">
          <w:color w:val="auto" pt14:Unid="afdd0aad5d4c4ed28b2d5a9cb0e694f8"/>
          <w:sz w:val="20" pt14:Unid="3f6fd8efc3bd4675980069b97e4c2b50"/>
          <w:szCs w:val="20" pt14:Unid="58738ed8ff754ac3a16716b7cdc4b4ba"/>
        </w:rPr>
      </w:pPr>
      <w:r>
        <w:rPr pt14:Unid="eca044ae21fd4d2080b4a69644ca640e">
          <w:rFonts w:ascii="Arial" w:hAnsi="Arial" w:eastAsia="Arial" w:cs="Arial" pt14:Unid="758f6ff801e746c88d92ecf124aca2cc"/>
          <w:b w:val="1" pt14:Unid="2dbd65fc58334b0e990a07e05c7f65e9"/>
          <w:bCs w:val="1" pt14:Unid="fcc12dddf82241569d446ca3d079d937"/>
          <w:color w:val="auto" pt14:Unid="b8bb3566a18c4e83aa5d111c124397db"/>
          <w:sz w:val="18" pt14:Unid="72c07773c8a64a03984732f174c26542"/>
          <w:szCs w:val="18" pt14:Unid="a790f38220554caba76e7867bd838b0d"/>
        </w:rPr>
        <w:t>70</w:t>
      </w:r>
      <w:r>
        <w:rPr pt14:Unid="c1176dae544041ec85a16685af762c20">
          <w:color w:val="auto" pt14:Unid="8a3e2ba6bb634cae8e4f03aab8e85832"/>
          <w:sz w:val="20" pt14:Unid="f418afd1667944e8b291bd93da3a1c9e"/>
          <w:szCs w:val="20" pt14:Unid="aef8c7682a704a56addcac4bccb7a0fd"/>
        </w:rPr>
        <w:tab pt14:Unid="e2e324d54629498284401d7c01b7c1ee"/>
      </w:r>
      <w:r>
        <w:rPr pt14:Unid="00e74163daeb47e885e728711cd33b87">
          <w:rFonts w:ascii="Arial" w:hAnsi="Arial" w:eastAsia="Arial" w:cs="Arial" pt14:Unid="2b9fea6a434e47b488b96c7281206a15"/>
          <w:color w:val="auto" pt14:Unid="b5392dffee7f408ab72a2a9cfcec861a"/>
          <w:sz w:val="19" pt14:Unid="853ee65da3e341058a12cad5511a4b2b"/>
          <w:szCs w:val="19" pt14:Unid="4b2381994a3e4ddc8b55590eaa170e54"/>
        </w:rPr>
        <w:t>Evaluación de las soluciones</w:t>
      </w:r>
    </w:p>
    <w:p pt14:Unid="a0f00e6e052c4dd985b7dbd9a8967412">
      <w:pPr pt14:Unid="3e66545ea2344082ad66698fcbc3f1e5">
        <w:spacing w:after="0" w:line="20" w:lineRule="exact" pt14:Unid="78780f412ff14e28857a951132093aaf"/>
        <w:rPr pt14:Unid="0948fd2fa1d64c25a66d28e4ee786a89">
          <w:color w:val="auto" pt14:Unid="7b56ba549bae4139b6a84bad91de435b"/>
          <w:sz w:val="20" pt14:Unid="1213dd6cf27447558beb1dfa706da1c3"/>
          <w:szCs w:val="20" pt14:Unid="7cfcee98a588479da9014a053bd3aef9"/>
        </w:rPr>
      </w:pPr>
    </w:p>
    <w:p pt14:Unid="fe61c387b52a4229b095df8fb9c38855">
      <w:pPr pt14:Unid="4d119b90965540d7abca3846d103b7a5">
        <w:spacing w:after="0" w:line="200" w:lineRule="exact" pt14:Unid="b36c140b7ddd48d3b8cd0f57d276113b"/>
        <w:rPr pt14:Unid="021b949d05ba4f79905456f6232c0031">
          <w:color w:val="auto" pt14:Unid="9d4336008f1d41468127dd6f9d205999"/>
          <w:sz w:val="20" pt14:Unid="f205548d83b447afb72bb3d167b7aac1"/>
          <w:szCs w:val="20" pt14:Unid="26aeab4a89464186872d2c3aafa1079b"/>
        </w:rPr>
      </w:pPr>
    </w:p>
    <w:p pt14:Unid="646f66fc49cd4f98a1b22c0284c3aa54">
      <w:pPr pt14:Unid="8fab4a95385f4b99b496f4b3a142e9bf">
        <w:spacing w:after="0" w:line="320" w:lineRule="exact" pt14:Unid="ab724902cb884311b901f6a694cba085"/>
        <w:rPr pt14:Unid="a280dffe7ef04b14a152c744ab8bae76">
          <w:color w:val="auto" pt14:Unid="0b79b799b1764a83b7333ce05a4c2f86"/>
          <w:sz w:val="20" pt14:Unid="f13906fddb4146038381c951ee38986f"/>
          <w:szCs w:val="20" pt14:Unid="5f7a4e24f5ef4d5e95fc6d4237571fe8"/>
        </w:rPr>
      </w:pPr>
    </w:p>
    <w:p pt14:Unid="b841215d854249d695413a6d28018770">
      <w:pPr pt14:Unid="71d056a6f43448d5b38d95c9fcf12032">
        <w:spacing w:after="0" w:line="262" w:lineRule="auto" pt14:Unid="891afc302c3e46d6be87017338862bd1"/>
        <w:ind w:left="260" w:right="266" pt14:Unid="413dd95cbeb843a4921b74e2472a8b11"/>
        <w:jc w:val="both" pt14:Unid="dadd71487ac2428eb4e1cae10e75e069"/>
        <w:rPr pt14:Unid="0a092b1443c346ed80732d18e6d99fb6">
          <w:rFonts w:ascii="Arial" w:hAnsi="Arial" w:eastAsia="Arial" w:cs="Arial" pt14:Unid="74ad6a54093f4a0bb3be02174a5a4706"/>
          <w:color w:val="auto" pt14:Unid="c4ddf4da91de44cc9e11915c979c6437"/>
          <w:sz w:val="22" pt14:Unid="56387e84941e4e2c8407ef95144010ce"/>
          <w:szCs w:val="22" pt14:Unid="c158a7e9eb36496ea244cc3f27399dc7"/>
        </w:rPr>
      </w:pPr>
      <w:r>
        <w:rPr pt14:Unid="fbe829f57cd649229246b48be82571d8">
          <w:rFonts w:ascii="Arial" w:hAnsi="Arial" w:eastAsia="Arial" w:cs="Arial" pt14:Unid="f26d37c2a4c844978c1339440bddf421"/>
          <w:color w:val="auto" pt14:Unid="1351609784c849cd8e05b5a4db03f959"/>
          <w:sz w:val="22" pt14:Unid="7a0e0e6bcccd49c2883e24725bc6ed60"/>
          <w:szCs w:val="22" pt14:Unid="9751f3313e0e4f36b595d04684aa1340"/>
        </w:rPr>
        <w:t>se debe asumir que cualquier servicio puede estar inoperativo. Por ejemplo, cuando se realiza una petición, no se puede esperar indefinidamente a que un servicio responda</w:t>
      </w:r>
      <w:del w:author="Open-Xml-PowerTools" w:id="231" w:date="2018-08-17T03:01:57.7201102+02:00">
        <w:r>
          <w:rPr pt14:Unid="fb1ff9d64d0d4fd2966f04fa7cad9030">
            <w:rFonts w:ascii="Arial" w:hAnsi="Arial" w:eastAsia="Arial" w:cs="Arial" pt14:Unid="2bbc1e8784ba45a59fbd837dc681a88c"/>
            <w:color w:val="auto" pt14:Unid="aafbb7eb977d4291843c9fa40a4f5e4a"/>
            <w:sz w:val="22" pt14:Unid="518ff901d0534312b89b8d43d3e6dc40"/>
            <w:szCs w:val="22" pt14:Unid="304f054e4d164c56842e9baf7024f2fe"/>
          </w:rPr>
          <w:delText>.</w:delText>
        </w:r>
      </w:del>
      <w:r>
        <w:rPr pt14:Unid="fbe829f57cd649229246b48be82571d8">
          <w:rFonts w:ascii="Arial" w:hAnsi="Arial" w:eastAsia="Arial" w:cs="Arial" pt14:Unid="f26d37c2a4c844978c1339440bddf421"/>
          <w:color w:val="auto" pt14:Unid="1351609784c849cd8e05b5a4db03f959"/>
          <w:sz w:val="22" pt14:Unid="7a0e0e6bcccd49c2883e24725bc6ed60"/>
          <w:szCs w:val="22" pt14:Unid="9751f3313e0e4f36b595d04684aa1340"/>
        </w:rPr>
        <w:t xml:space="preserve"> [21]</w:t>
      </w:r>
      <w:ins w:author="Open-Xml-PowerTools" w:id="232" w:date="2018-08-17T03:01:57.7201102+02:00">
        <w:r>
          <w:rPr pt14:Unid="fbe829f57cd649229246b48be82571d8">
            <w:rFonts w:ascii="Arial" w:hAnsi="Arial" w:eastAsia="Arial" w:cs="Arial" pt14:Unid="f26d37c2a4c844978c1339440bddf421"/>
            <w:color w:val="auto" pt14:Unid="1351609784c849cd8e05b5a4db03f959"/>
            <w:sz w:val="22" pt14:Unid="7a0e0e6bcccd49c2883e24725bc6ed60"/>
            <w:szCs w:val="22" pt14:Unid="9751f3313e0e4f36b595d04684aa1340"/>
          </w:rPr>
          <w:t>.</w:t>
        </w:r>
      </w:ins>
    </w:p>
    <w:p pt14:Unid="ab2252dd92f84926abaee917fad12c0b">
      <w:pPr pt14:Unid="1e23502c1fe045e28742c6bba636f430">
        <w:spacing w:after="0" w:line="78" w:lineRule="exact" pt14:Unid="e9ed210ed7494aea9dbcc6b453f3fc76"/>
        <w:rPr pt14:Unid="d11982fa57094c1ab0cdf2c157023f84">
          <w:color w:val="auto" pt14:Unid="8db27f6939b741b08a76e202b156c556"/>
          <w:sz w:val="20" pt14:Unid="6e486fcd571e47cd9ebbc9f2dbac0073"/>
          <w:szCs w:val="20" pt14:Unid="84777bc84fbf45858f09d42897e5aeeb"/>
        </w:rPr>
      </w:pPr>
    </w:p>
    <w:p pt14:Unid="44f41dc40e1e44a1a745bb891074d7d8">
      <w:pPr pt14:Unid="b51550e690cf480699ece2d2bf0be329">
        <w:spacing w:after="0" w:line="259" w:lineRule="auto" pt14:Unid="d39827a5035e4bd9a08e638ef512724a"/>
        <w:ind w:left="260" w:right="266" w:firstLine="339" pt14:Unid="e90c60e6b7354446a431688a27cdf568"/>
        <w:jc w:val="both" pt14:Unid="02e263210a7c4d37b6645a566f4800ca"/>
        <w:rPr pt14:Unid="5f9664bd9836452dbf153489c0300c33">
          <w:color w:val="auto" pt14:Unid="cbc7c593d9694034be10fac0a9d80ae8"/>
          <w:sz w:val="20" pt14:Unid="428cc61768074f1d990cc15208cb2a7c"/>
          <w:szCs w:val="20" pt14:Unid="56799bed937d48ef92a71fd55d7b7142"/>
        </w:rPr>
      </w:pPr>
      <w:r>
        <w:rPr pt14:Unid="e7dd021fdcf74d3793cbbe6ac950e1eb">
          <w:rFonts w:ascii="Arial" w:hAnsi="Arial" w:eastAsia="Arial" w:cs="Arial" pt14:Unid="39139b1e5e6c445780b03058412fb14f"/>
          <w:color w:val="auto" pt14:Unid="2ac40aaee173410797394a319385ce3f"/>
          <w:sz w:val="22" pt14:Unid="6c74386ab7af459f93312257ec2d6024"/>
          <w:szCs w:val="22" pt14:Unid="dd5a2776fd47436aa03dc29aa8de2bd0"/>
        </w:rPr>
        <w:t>En nuestro caso de estudio, este problema está presente en las dos soluciones imple-mentadas. El front-end comunica con el back-end a través de llamadas HTTP, al igual que ocurre entre los propios microservicios de la segunda solución. En las soluciones, para limitar el tiempo de espera se emplean timeouts, tal que si una petición no obtiene una respuesta esta se considera un fallo.</w:t>
      </w:r>
    </w:p>
    <w:p pt14:Unid="01fc0d1a39b04e41acc1f794467c9970">
      <w:pPr pt14:Unid="f041cd20d4314de98172bd00f865bbac">
        <w:spacing w:after="0" w:line="84" w:lineRule="exact" pt14:Unid="4c32afa41b564ec6bfa2365a44dfd4b8"/>
        <w:rPr pt14:Unid="91de1cb3745047b1bc0fbe9dffffb472">
          <w:color w:val="auto" pt14:Unid="257a3d4d6d7b447eb8e93d8632429898"/>
          <w:sz w:val="20" pt14:Unid="dca853f8c92f4f439e736ff8197be715"/>
          <w:szCs w:val="20" pt14:Unid="6b049aa48bf14b85931e439762071037"/>
        </w:rPr>
      </w:pPr>
    </w:p>
    <w:p pt14:Unid="3403a3f3560d4ed78f72496ea426bd15">
      <w:pPr pt14:Unid="3e9eda1740dc47b485f9e73afeb7d5e6">
        <w:spacing w:after="0" w:line="259" w:lineRule="auto" pt14:Unid="541e6c5048a24659bbc210236de9311d"/>
        <w:ind w:left="260" w:right="266" w:firstLine="339" pt14:Unid="f3591e96a1714ab2aada98432bea9cab"/>
        <w:jc w:val="both" pt14:Unid="ce972b5ab4e14c059c3321e7184cf7a0"/>
        <w:rPr pt14:Unid="44d73b34501341ba9e8644ba1c749c4b">
          <w:color w:val="auto" pt14:Unid="6ba6a1ff4c994823a714e1f63c5abda5"/>
          <w:sz w:val="20" pt14:Unid="9c6ce6f42a054d3993a49e8d99126a00"/>
          <w:szCs w:val="20" pt14:Unid="24d396ecd5474664adaef7b5a6dc0945"/>
        </w:rPr>
      </w:pPr>
      <w:r>
        <w:rPr pt14:Unid="9af103ebeea44b7dbd3da1988b573ccc">
          <w:rFonts w:ascii="Arial" w:hAnsi="Arial" w:eastAsia="Arial" w:cs="Arial" pt14:Unid="558542eaa0f24876b7dffb468dd39f82"/>
          <w:color w:val="auto" pt14:Unid="9f3bfa2569164113807cda7a7d6c7048"/>
          <w:sz w:val="22" pt14:Unid="512b8fd47b47430c963e4b4ea5a0311b"/>
          <w:szCs w:val="22" pt14:Unid="c8948f50fed54db4a8ffd00bb6d7d79b"/>
        </w:rPr>
        <w:t>Sin embargo, el uso de timeotus no es una solución aconsejable debido al valor que se le debe dar a la espera. No se puede poner un límite demasiado bajo porque trataría como errores respuestas que han tardado más de lo debido. Tampoco puede ser muy alto, o se tardaría mucho en devolver un error, sobretodo cuando se encadenan diferentes llamadas.</w:t>
      </w:r>
    </w:p>
    <w:p pt14:Unid="0c4de630d277417fbcd670ca97bd899b">
      <w:pPr pt14:Unid="f7ddb5ec655140e09bf415f9210cfd01">
        <w:spacing w:after="0" w:line="84" w:lineRule="exact" pt14:Unid="cf7b46f2df8a41bd8e89ea533b67b45d"/>
        <w:rPr pt14:Unid="b8320279e72a4e9f8ace7d23ed70d1dc">
          <w:color w:val="auto" pt14:Unid="9e16ea5e324c4c7d8ca2cdc243399789"/>
          <w:sz w:val="20" pt14:Unid="3f7379a8d62d46b69c3868c837005535"/>
          <w:szCs w:val="20" pt14:Unid="8bebeb5fa74d4b6586018dd413a7be08"/>
        </w:rPr>
      </w:pPr>
    </w:p>
    <w:p pt14:Unid="ca5c3adaca5c4dac810f1022d75b4e7b">
      <w:pPr pt14:Unid="a8ff692afb70445586bfb163000fda31">
        <w:spacing w:after="0" w:line="259" w:lineRule="auto" pt14:Unid="50e826f3125b4a0dbab04092a8d1e8a7"/>
        <w:ind w:left="260" w:right="266" w:firstLine="339" pt14:Unid="706f504aeb3d472a847cd075ebaf88ee"/>
        <w:jc w:val="both" pt14:Unid="284b7463acd44ed9aa51dd8fdab4409d"/>
        <w:rPr pt14:Unid="d444a2d4ff29456ba05b0bb3788e961a">
          <w:rFonts w:ascii="Arial" w:hAnsi="Arial" w:eastAsia="Arial" w:cs="Arial" pt14:Unid="905bc23e2752476182ac05d6e13f726b"/>
          <w:color w:val="auto" pt14:Unid="a02dcee91be443e2875d4a1947eb8828"/>
          <w:sz w:val="22" pt14:Unid="766970809bfc4ab09f0e990a1fe24d66"/>
          <w:szCs w:val="22" pt14:Unid="45e2b70f0f0b49e2bddea6859c0d3abe"/>
        </w:rPr>
      </w:pPr>
      <w:r>
        <w:rPr pt14:Unid="401e0419a6504a419caf0577fc0e4bf4">
          <w:rFonts w:ascii="Arial" w:hAnsi="Arial" w:eastAsia="Arial" w:cs="Arial" pt14:Unid="4f0523919c1a4dbeb8d1325619a48377"/>
          <w:color w:val="auto" pt14:Unid="bef3ca14489b4ab09af6f2537dff5ca2"/>
          <w:sz w:val="22" pt14:Unid="fa50da3b25b14619add3facf6a14f20d"/>
          <w:szCs w:val="22" pt14:Unid="0173341809b74aeea28591abcc4f9f95"/>
        </w:rPr>
        <w:t>Una solución pasa por usar un patrón de cortocircuitos. Los cortocircuitos monito-rizan continuamente el estado de un servicio. Si detectan que un servicio no responde cierto número de peticiones, el cortocircuito pasa a un estado en el que rechaza cualquier petición para que estas fallen rápidamente. Cuando el servicio vuelve a estar operativo, el cortocircuito comienza a aceptar de nuevo peticiones</w:t>
      </w:r>
      <w:del w:author="Open-Xml-PowerTools" w:id="233" w:date="2018-08-17T03:01:57.7201102+02:00">
        <w:r>
          <w:rPr pt14:Unid="c31c01e2163445fd928be5bb8877e4fe">
            <w:rFonts w:ascii="Arial" w:hAnsi="Arial" w:eastAsia="Arial" w:cs="Arial" pt14:Unid="e2d3c4a68ef3423a903786502c6bdbfe"/>
            <w:color w:val="auto" pt14:Unid="1dfe4e2e67b54a7aacf6f405be1990f4"/>
            <w:sz w:val="22" pt14:Unid="e2cd2250c1b048cb84ff7a05c99dc178"/>
            <w:szCs w:val="22" pt14:Unid="1f890bd31e604017998c9bd459073870"/>
          </w:rPr>
          <w:delText>.</w:delText>
        </w:r>
      </w:del>
      <w:r>
        <w:rPr pt14:Unid="401e0419a6504a419caf0577fc0e4bf4">
          <w:rFonts w:ascii="Arial" w:hAnsi="Arial" w:eastAsia="Arial" w:cs="Arial" pt14:Unid="4f0523919c1a4dbeb8d1325619a48377"/>
          <w:color w:val="auto" pt14:Unid="bef3ca14489b4ab09af6f2537dff5ca2"/>
          <w:sz w:val="22" pt14:Unid="fa50da3b25b14619add3facf6a14f20d"/>
          <w:szCs w:val="22" pt14:Unid="0173341809b74aeea28591abcc4f9f95"/>
        </w:rPr>
        <w:t xml:space="preserve"> [26]</w:t>
      </w:r>
      <w:ins w:author="Open-Xml-PowerTools" w:id="234" w:date="2018-08-17T03:01:57.7201102+02:00">
        <w:r>
          <w:rPr pt14:Unid="401e0419a6504a419caf0577fc0e4bf4">
            <w:rFonts w:ascii="Arial" w:hAnsi="Arial" w:eastAsia="Arial" w:cs="Arial" pt14:Unid="4f0523919c1a4dbeb8d1325619a48377"/>
            <w:color w:val="auto" pt14:Unid="bef3ca14489b4ab09af6f2537dff5ca2"/>
            <w:sz w:val="22" pt14:Unid="fa50da3b25b14619add3facf6a14f20d"/>
            <w:szCs w:val="22" pt14:Unid="0173341809b74aeea28591abcc4f9f95"/>
          </w:rPr>
          <w:t>.</w:t>
        </w:r>
      </w:ins>
    </w:p>
    <w:p pt14:Unid="2d43bbda951847c3966b4b47ca0740bb">
      <w:pPr pt14:Unid="4ef00030ef9c4188a646452bc6be2303">
        <w:spacing w:after="0" w:line="84" w:lineRule="exact" pt14:Unid="bb647df81fde47a6b509359fd0f24a89"/>
        <w:rPr pt14:Unid="82029dc00a7342dca1d660c574e0967f">
          <w:color w:val="auto" pt14:Unid="31359cbfcd054204ab267aba6c80eb00"/>
          <w:sz w:val="20" pt14:Unid="10661bc2135849a690b310019c2f2453"/>
          <w:szCs w:val="20" pt14:Unid="acb843ab4bba4142a21c34cbf3f45814"/>
        </w:rPr>
      </w:pPr>
    </w:p>
    <w:p pt14:Unid="5a9d85e5e6294221b980cbf3a3f9c028">
      <w:pPr pt14:Unid="c8815b2452134c39a8c9f62aca747901">
        <w:spacing w:after="0" w:line="259" w:lineRule="auto" pt14:Unid="4ec55906ea01402c900189177d47a565"/>
        <w:ind w:left="260" w:right="266" w:firstLine="339" pt14:Unid="06f8478f64c94653acd4be6a59e1d68f"/>
        <w:jc w:val="both" pt14:Unid="54fa61b8e3a543b080d64814815a0714"/>
        <w:rPr pt14:Unid="f35c3445241e414fa08c6b410c5682fb">
          <w:rFonts w:ascii="Arial" w:hAnsi="Arial" w:eastAsia="Arial" w:cs="Arial" pt14:Unid="eb1a3996869d4f2bbdfc961cc902da17"/>
          <w:color w:val="auto" pt14:Unid="6941abfca9db4968914eef8e232f328d"/>
          <w:sz w:val="22" pt14:Unid="97bb3e66162b4e46926de162c3d95c2b"/>
          <w:szCs w:val="22" pt14:Unid="c60e97702c7e4a57b05422b0c3cfa8fe"/>
        </w:rPr>
      </w:pPr>
      <w:r>
        <w:rPr pt14:Unid="d61f093dd929448da0a5a9d7f7219237">
          <w:rFonts w:ascii="Arial" w:hAnsi="Arial" w:eastAsia="Arial" w:cs="Arial" pt14:Unid="a5fec32990a2435181513285e71749ed"/>
          <w:color w:val="auto" pt14:Unid="858a9db98dbc4337bc5c4375ad8b9c16"/>
          <w:sz w:val="22" pt14:Unid="3e623bff446d42bd9bc945a79c63bf51"/>
          <w:szCs w:val="22" pt14:Unid="baa0dd7653ba4bbc9f96be54318e193e"/>
        </w:rPr>
        <w:t>También se ha de proteger el sistema de los fallos de infraestructura. La mejor manera de hacer un sistema tolerante a este tipo de fallos es no situar todos sus servicios en una misma infraestructura, ya sea una máquina física, red, etc. Así, se consigue que no haya un único punto de fallo</w:t>
      </w:r>
      <w:del w:author="Open-Xml-PowerTools" w:id="235" w:date="2018-08-17T03:01:57.7201102+02:00">
        <w:r>
          <w:rPr pt14:Unid="e1560f30981046278f010590af14c854">
            <w:rFonts w:ascii="Arial" w:hAnsi="Arial" w:eastAsia="Arial" w:cs="Arial" pt14:Unid="26392c76dbf94662acd6efe43ed6b2b2"/>
            <w:color w:val="auto" pt14:Unid="c80f0c53af194d95a5466b7099c5864c"/>
            <w:sz w:val="22" pt14:Unid="ac398d74ba63458086aedb2564e6fdb3"/>
            <w:szCs w:val="22" pt14:Unid="8361093df225434089bdcfa26dd98ee1"/>
          </w:rPr>
          <w:delText>.</w:delText>
        </w:r>
      </w:del>
      <w:r>
        <w:rPr pt14:Unid="d61f093dd929448da0a5a9d7f7219237">
          <w:rFonts w:ascii="Arial" w:hAnsi="Arial" w:eastAsia="Arial" w:cs="Arial" pt14:Unid="a5fec32990a2435181513285e71749ed"/>
          <w:color w:val="auto" pt14:Unid="858a9db98dbc4337bc5c4375ad8b9c16"/>
          <w:sz w:val="22" pt14:Unid="3e623bff446d42bd9bc945a79c63bf51"/>
          <w:szCs w:val="22" pt14:Unid="baa0dd7653ba4bbc9f96be54318e193e"/>
        </w:rPr>
        <w:t xml:space="preserve"> [21]</w:t>
      </w:r>
      <w:ins w:author="Open-Xml-PowerTools" w:id="236" w:date="2018-08-17T03:01:57.7201102+02:00">
        <w:r>
          <w:rPr pt14:Unid="d61f093dd929448da0a5a9d7f7219237">
            <w:rFonts w:ascii="Arial" w:hAnsi="Arial" w:eastAsia="Arial" w:cs="Arial" pt14:Unid="a5fec32990a2435181513285e71749ed"/>
            <w:color w:val="auto" pt14:Unid="858a9db98dbc4337bc5c4375ad8b9c16"/>
            <w:sz w:val="22" pt14:Unid="3e623bff446d42bd9bc945a79c63bf51"/>
            <w:szCs w:val="22" pt14:Unid="baa0dd7653ba4bbc9f96be54318e193e"/>
          </w:rPr>
          <w:t>.</w:t>
        </w:r>
      </w:ins>
      <w:r>
        <w:rPr pt14:Unid="d61f093dd929448da0a5a9d7f7219237">
          <w:rFonts w:ascii="Arial" w:hAnsi="Arial" w:eastAsia="Arial" w:cs="Arial" pt14:Unid="a5fec32990a2435181513285e71749ed"/>
          <w:color w:val="auto" pt14:Unid="858a9db98dbc4337bc5c4375ad8b9c16"/>
          <w:sz w:val="22" pt14:Unid="3e623bff446d42bd9bc945a79c63bf51"/>
          <w:szCs w:val="22" pt14:Unid="baa0dd7653ba4bbc9f96be54318e193e"/>
        </w:rPr>
        <w:t xml:space="preserve"> En la solución del caso de estudio basada en microservicios, esto se consigue gracias al uso de Kubernetes, como hemos comentado en el apartado anterior.</w:t>
      </w:r>
    </w:p>
    <w:p pt14:Unid="043055eb46734ea793d8d1d0c78fc554">
      <w:pPr pt14:Unid="ee3d439ec3234271899333e93d720234">
        <w:spacing w:after="0" w:line="82" w:lineRule="exact" pt14:Unid="c91bc557e13049318ebe00258534bd11"/>
        <w:rPr pt14:Unid="a52a231199bc4fe98eae90e8ab674add">
          <w:color w:val="auto" pt14:Unid="16a5402062ba45069418d29950797224"/>
          <w:sz w:val="20" pt14:Unid="9642b0bc33f54bd99e0c2bbc9ab82bd2"/>
          <w:szCs w:val="20" pt14:Unid="aabee91dddbe41acbe4e71543b4b3656"/>
        </w:rPr>
      </w:pPr>
    </w:p>
    <w:p pt14:Unid="a941d92c661b4181b3d5b4c67ff12607">
      <w:pPr pt14:Unid="e88c5f79e4684d8d846430f1e13e6ba5">
        <w:spacing w:after="0" w:line="276" w:lineRule="auto" pt14:Unid="15a80a4dd4d24d3a9e02e089d8c14195"/>
        <w:ind w:left="260" w:right="266" w:firstLine="339" pt14:Unid="dccda7ae96ec42e0ae98837c8679bae5"/>
        <w:jc w:val="both" pt14:Unid="b50ec7ac02c14732a3e01fe29923b6b2"/>
        <w:rPr pt14:Unid="eb8de7c424c842cf8aa2d491f3c80456">
          <w:color w:val="auto" pt14:Unid="ffadd9e16b7a460e944aed4c15f27056"/>
          <w:sz w:val="20" pt14:Unid="5aef8cebe2014c14995af8f41b5c42da"/>
          <w:szCs w:val="20" pt14:Unid="5861d0046f2a488f9defd91ae2cf6270"/>
        </w:rPr>
      </w:pPr>
      <w:r>
        <w:rPr pt14:Unid="00bbd9c6e0db44cdba46801087556f78">
          <w:rFonts w:ascii="Arial" w:hAnsi="Arial" w:eastAsia="Arial" w:cs="Arial" pt14:Unid="9361161bd10d4136975cccf7a00513ba"/>
          <w:color w:val="auto" pt14:Unid="829b142c35bf4d559fbf1d2e736acf88"/>
          <w:sz w:val="21" pt14:Unid="5324fb757056437f9182815b0857e9df"/>
          <w:szCs w:val="21" pt14:Unid="9a468f802a6c458b896cf4b68e495f65"/>
        </w:rPr>
        <w:t>El uso de diferentes bases de datos y no una única como hay en la solución monolítica también hace que en los datos no haya un único punto de fallo. No obstante, se podrían haber empleado tecnologías de bases de datos distribuidas (BDD) como MongoDB para garantizar esta característica a nivel de cada microservicio.</w:t>
      </w:r>
    </w:p>
    <w:p pt14:Unid="87d6f3a914db42978a28e8bac2c6abfc">
      <w:pPr pt14:Unid="a3e6826b3e1c40c49e0157daa7494f3c">
        <w:spacing w:after="0" w:line="67" w:lineRule="exact" pt14:Unid="1358878408f64d9188b1990526cf0968"/>
        <w:rPr pt14:Unid="9f3bc81c628a4d1db1fa17f9c23ca4b9">
          <w:color w:val="auto" pt14:Unid="20b250e9927348a68ba79d62e586902c"/>
          <w:sz w:val="20" pt14:Unid="4e5469fc474f488b88eec8eff25b10ee"/>
          <w:szCs w:val="20" pt14:Unid="536ee17ea07f4321a2054115fedb9307"/>
        </w:rPr>
      </w:pPr>
    </w:p>
    <w:p pt14:Unid="bd2cda9bfcb649519ebd777a81fd2be1">
      <w:pPr pt14:Unid="4166fedce17a48c2a3836d6b2a1d1548">
        <w:spacing w:after="0" w:line="260" w:lineRule="auto" pt14:Unid="9e5a24c13c5e408f81a25a8311e40519"/>
        <w:ind w:left="260" w:right="266" w:firstLine="339" pt14:Unid="7819deec5ea547b6971ad73d649e12f7"/>
        <w:jc w:val="both" pt14:Unid="34cbad1aafbe4fc781a5053bba36fdf2"/>
        <w:rPr pt14:Unid="ee46ff5d10be42219a666f38a904394a">
          <w:rFonts w:ascii="Arial" w:hAnsi="Arial" w:eastAsia="Arial" w:cs="Arial" pt14:Unid="c5b99cbe80bc41b9b37db730d4ec8d28"/>
          <w:color w:val="auto" pt14:Unid="b9b42f2f64724d29bdb13d630d696e42"/>
          <w:sz w:val="22" pt14:Unid="babe0058b19a49ef876732b692627990"/>
          <w:szCs w:val="22" pt14:Unid="344fdc47a9a34a859176f416fa197370"/>
        </w:rPr>
      </w:pPr>
      <w:r>
        <w:rPr pt14:Unid="e3b640aad4ba4da4b8fb7aa807a4e4b4">
          <w:rFonts w:ascii="Arial" w:hAnsi="Arial" w:eastAsia="Arial" w:cs="Arial" pt14:Unid="9f81b7d072e549ddbe5793d3a753d7ea"/>
          <w:color w:val="auto" pt14:Unid="5b88f165136c40f595dac9753a3a35ac"/>
          <w:sz w:val="22" pt14:Unid="a452c44ec8e1448cb673f9adcfcbe59c"/>
          <w:szCs w:val="22" pt14:Unid="541a99b0ca46481aa7890759a12d7ede"/>
        </w:rPr>
        <w:t>Por último, organizaciones como Netflix prueban la tolerancia a fallos de sus servicios incitando al fallo de estos. Para ello, emplea un conjunto de programas que componen el “ejército de simios", que apagan máquinas y centros de datos en producción de forma aleatoria</w:t>
      </w:r>
      <w:del w:author="Open-Xml-PowerTools" w:id="237" w:date="2018-08-17T03:01:57.7201102+02:00">
        <w:r>
          <w:rPr pt14:Unid="35cb61da9caa479ea44abbbf8f9b19cd">
            <w:rFonts w:ascii="Arial" w:hAnsi="Arial" w:eastAsia="Arial" w:cs="Arial" pt14:Unid="19089811119e489bbb8fbe92adbc72a4"/>
            <w:color w:val="auto" pt14:Unid="91a9540756684502b4700cdffda72eec"/>
            <w:sz w:val="22" pt14:Unid="c524a98f71bd4415bace789cef3890f2"/>
            <w:szCs w:val="22" pt14:Unid="b8feea02b9af45bc9961a3b24fdb4003"/>
          </w:rPr>
          <w:delText>.</w:delText>
        </w:r>
      </w:del>
      <w:r>
        <w:rPr pt14:Unid="e3b640aad4ba4da4b8fb7aa807a4e4b4">
          <w:rFonts w:ascii="Arial" w:hAnsi="Arial" w:eastAsia="Arial" w:cs="Arial" pt14:Unid="9f81b7d072e549ddbe5793d3a753d7ea"/>
          <w:color w:val="auto" pt14:Unid="5b88f165136c40f595dac9753a3a35ac"/>
          <w:sz w:val="22" pt14:Unid="a452c44ec8e1448cb673f9adcfcbe59c"/>
          <w:szCs w:val="22" pt14:Unid="541a99b0ca46481aa7890759a12d7ede"/>
        </w:rPr>
        <w:t xml:space="preserve"> [17]</w:t>
      </w:r>
      <w:ins w:author="Open-Xml-PowerTools" w:id="238" w:date="2018-08-17T03:01:57.7201102+02:00">
        <w:r>
          <w:rPr pt14:Unid="e3b640aad4ba4da4b8fb7aa807a4e4b4">
            <w:rFonts w:ascii="Arial" w:hAnsi="Arial" w:eastAsia="Arial" w:cs="Arial" pt14:Unid="9f81b7d072e549ddbe5793d3a753d7ea"/>
            <w:color w:val="auto" pt14:Unid="5b88f165136c40f595dac9753a3a35ac"/>
            <w:sz w:val="22" pt14:Unid="a452c44ec8e1448cb673f9adcfcbe59c"/>
            <w:szCs w:val="22" pt14:Unid="541a99b0ca46481aa7890759a12d7ede"/>
          </w:rPr>
          <w:t>.</w:t>
        </w:r>
      </w:ins>
    </w:p>
    <w:p pt14:Unid="e0d9efc00b7c45c09ba18182e96cffbb">
      <w:pPr pt14:Unid="394293039bc7424aafde46956f6030f4">
        <w:spacing w:after="0" w:line="200" w:lineRule="exact" pt14:Unid="8c76d07f44ad42c1bb643d38c739249d"/>
        <w:rPr pt14:Unid="e0829b4179744138b3dc2d082e882df2">
          <w:color w:val="auto" pt14:Unid="dbce6de7ae914085a17bae4163643be1"/>
          <w:sz w:val="20" pt14:Unid="5c0791ff2d124399996101426eb7b8c3"/>
          <w:szCs w:val="20" pt14:Unid="0d9139a71ad64f83b7373d4733b2fb1a"/>
        </w:rPr>
      </w:pPr>
    </w:p>
    <w:p pt14:Unid="b095cb5edac644fe82fa54bf46a6ccf6">
      <w:pPr pt14:Unid="ce4eb1cb490a45d49d9c8dcdbbc5a5ba">
        <w:spacing w:after="0" w:line="333" w:lineRule="exact" pt14:Unid="53e84df4398e44fb8bf6c01c6dbc0ce6"/>
        <w:rPr pt14:Unid="49b4cef9d26542cd9a6a7a3271fad109">
          <w:color w:val="auto" pt14:Unid="9a8a58eeed8b441c87f4605e73a7d644"/>
          <w:sz w:val="20" pt14:Unid="42c73a2d23a34af2b4effc0dabdfb6ce"/>
          <w:szCs w:val="20" pt14:Unid="5709abb45c9c4d6d95d212ea7d9a11fa"/>
        </w:rPr>
      </w:pPr>
    </w:p>
    <w:p pt14:Unid="27dd1e8ae9414ebea8cd9a85a46961f0">
      <w:pPr pt14:Unid="0e2fb91a5e9c4a08b1daaae9bc831cf2">
        <w:tabs pt14:Unid="49048f7771aa43e899b7b2c3830d782d">
          <w:tab w:val="left" w:leader="none" w:pos="1020" pt14:Unid="dda369b3e5d84a7385d921a39fa1cbe2"/>
        </w:tabs>
        <w:spacing w:after="0" pt14:Unid="1b413a041c79492899a2ae65cdc1db74"/>
        <w:ind w:left="260" pt14:Unid="5031c5b1011e4115a51a010c5c0bf26d"/>
        <w:rPr pt14:Unid="d3e45ed79d4149a09835672a562bd1ce">
          <w:color w:val="auto" pt14:Unid="e4d5279ab2ca489cab6dc582f8338c28"/>
          <w:sz w:val="20" pt14:Unid="a83b3c250c5140668cfa37e7aa9e6449"/>
          <w:szCs w:val="20" pt14:Unid="b8199f7b851946a79767cdf6d4c4a63f"/>
        </w:rPr>
      </w:pPr>
      <w:r>
        <w:rPr pt14:Unid="bb5cfb23d7a9412bbfafe8d9b81ab867">
          <w:rFonts w:ascii="Arial" w:hAnsi="Arial" w:eastAsia="Arial" w:cs="Arial" pt14:Unid="9d0b1513f3b7496d9ed6b629278f3be6"/>
          <w:b w:val="1" pt14:Unid="914e9a0f040a4badbbd6407cb05c2e61"/>
          <w:bCs w:val="1" pt14:Unid="036b1803cf944236b943aaafdb352691"/>
          <w:color w:val="auto" pt14:Unid="1250a03f5171421189f548ba5a67dfb9"/>
          <w:sz w:val="24" pt14:Unid="4cd1351f04514c4384e366cf5045e2c2"/>
          <w:szCs w:val="24" pt14:Unid="062674eefc93485daa0e00a2f8a725d0"/>
        </w:rPr>
        <w:t>8.2.3.</w:t>
      </w:r>
      <w:r>
        <w:rPr pt14:Unid="34227ce55b24473fa9194de2e6dd0978">
          <w:color w:val="auto" pt14:Unid="62abef95854f45f89bb5cee9d97784cb"/>
          <w:sz w:val="20" pt14:Unid="7f3fe93bb33a41f3ad34e9163caafe29"/>
          <w:szCs w:val="20" pt14:Unid="22d2e90dc74f40e6b442a58e0cb8e029"/>
        </w:rPr>
        <w:tab pt14:Unid="2b613633e1a84f5190e44fc8f8512f20"/>
      </w:r>
      <w:r>
        <w:rPr pt14:Unid="6c47ead28fe542f6906f815bbc9892c0">
          <w:rFonts w:ascii="Arial" w:hAnsi="Arial" w:eastAsia="Arial" w:cs="Arial" pt14:Unid="3a3195b23fc9408ba7df5fc10aa428f4"/>
          <w:b w:val="1" pt14:Unid="e86002fed40c4984994fc63c0b2a2893"/>
          <w:bCs w:val="1" pt14:Unid="5981031b7dbe425d98d731aeac1e0c13"/>
          <w:color w:val="auto" pt14:Unid="4024927dd11a4f3993a4c936f980dbb1"/>
          <w:sz w:val="22" pt14:Unid="4908eee34c1546aa9bd9d7107c90741c"/>
          <w:szCs w:val="22" pt14:Unid="d0ebafe6ac9f4e54bc5d30e6066f5c64"/>
        </w:rPr>
        <w:t>Utilización de recursos</w:t>
      </w:r>
    </w:p>
    <w:p pt14:Unid="908830ad936240c581e5221ad30a952a">
      <w:pPr pt14:Unid="4d5517622f4544ac9e432ea1f5f60135">
        <w:spacing w:after="0" w:line="281" w:lineRule="exact" pt14:Unid="56e1763741f14369b5d1681a54866c05"/>
        <w:rPr pt14:Unid="b3d718bf6ff943dfb3e8c959e642f344">
          <w:color w:val="auto" pt14:Unid="2c6a106f12a04496b74dace65bd3c77c"/>
          <w:sz w:val="20" pt14:Unid="730e7b73a7e74e12b49793c4ee23fa64"/>
          <w:szCs w:val="20" pt14:Unid="4b8322466b9f4ee9a300b7d0e59f7c85"/>
        </w:rPr>
      </w:pPr>
    </w:p>
    <w:p pt14:Unid="2145f8605bd747b387b1dc3c1f0b88fe">
      <w:pPr pt14:Unid="d5dbe73f690f4909946abf5027e90afa">
        <w:spacing w:after="0" w:line="258" w:lineRule="auto" pt14:Unid="b89304bf503c4ec68c762a8dc5b9b908"/>
        <w:ind w:left="260" w:right="266" w:firstLine="339" pt14:Unid="b1e94e17b5134c05b3c2e5ebf0a4c5fe"/>
        <w:jc w:val="both" pt14:Unid="092ef0b72b4f436585f2ffa7fedaa454"/>
        <w:rPr pt14:Unid="aa680dc89f2d4e47b5cf25e6ff9aa286">
          <w:rFonts w:ascii="Arial" w:hAnsi="Arial" w:eastAsia="Arial" w:cs="Arial" pt14:Unid="5f7ce5821c1c46a9b203f92dd938fd78"/>
          <w:color w:val="auto" pt14:Unid="7bd9d5f8567f49a080f590949b9ab550"/>
          <w:sz w:val="22" pt14:Unid="9f8a79c5771f4fe58804a96741dfc6de"/>
          <w:szCs w:val="22" pt14:Unid="237ded8815db474abc4b095f551ca0e4"/>
        </w:rPr>
      </w:pPr>
      <w:r>
        <w:rPr pt14:Unid="7f9661394d8d4dda99586f56a1784965">
          <w:rFonts w:ascii="Arial" w:hAnsi="Arial" w:eastAsia="Arial" w:cs="Arial" pt14:Unid="ca8d9704238a4750b9a78fbcce8bd3ff"/>
          <w:color w:val="auto" pt14:Unid="e0f07f07a7d842f8b8afde5e42f62e67"/>
          <w:sz w:val="22" pt14:Unid="893f800d69ae4813b23ed12e0fe6cc5a"/>
          <w:szCs w:val="22" pt14:Unid="21e41b513e354ca49b5d5ec97d711e69"/>
        </w:rPr>
        <w:t>Los microservicios son una solución para afrontar problemas inherentes a productos de software de gran tamaño. Estos sistemas pueden llegar a descomponerse en cientos de pequeños servicios. Mientras que, según la teoría, en estos sistemas si que se observa un mejor aprovechamiento de los recursos por emplear microservicios</w:t>
      </w:r>
      <w:del w:author="Open-Xml-PowerTools" w:id="239" w:date="2018-08-17T03:01:57.7201102+02:00">
        <w:r>
          <w:rPr pt14:Unid="cfa1577135f64fc9a0dc1ce0c5d2e6fd">
            <w:rFonts w:ascii="Arial" w:hAnsi="Arial" w:eastAsia="Arial" w:cs="Arial" pt14:Unid="a3fc2e2694634507be4dc0a15cb3149a"/>
            <w:color w:val="auto" pt14:Unid="6eeb2132f1ae43f38fad709c2da2cf08"/>
            <w:sz w:val="22" pt14:Unid="54d47dd3f76a4c1ca9204bef6bf7d190"/>
            <w:szCs w:val="22" pt14:Unid="ccc3e83689024be4b5c2996a8b4681c8"/>
          </w:rPr>
          <w:delText>,</w:delText>
        </w:r>
      </w:del>
      <w:r>
        <w:rPr pt14:Unid="7f9661394d8d4dda99586f56a1784965">
          <w:rFonts w:ascii="Arial" w:hAnsi="Arial" w:eastAsia="Arial" w:cs="Arial" pt14:Unid="ca8d9704238a4750b9a78fbcce8bd3ff"/>
          <w:color w:val="auto" pt14:Unid="e0f07f07a7d842f8b8afde5e42f62e67"/>
          <w:sz w:val="22" pt14:Unid="893f800d69ae4813b23ed12e0fe6cc5a"/>
          <w:szCs w:val="22" pt14:Unid="21e41b513e354ca49b5d5ec97d711e69"/>
        </w:rPr>
        <w:t xml:space="preserve"> [7]</w:t>
      </w:r>
      <w:ins w:author="Open-Xml-PowerTools" w:id="240" w:date="2018-08-17T03:01:57.7201102+02:00">
        <w:r>
          <w:rPr pt14:Unid="7f9661394d8d4dda99586f56a1784965">
            <w:rFonts w:ascii="Arial" w:hAnsi="Arial" w:eastAsia="Arial" w:cs="Arial" pt14:Unid="ca8d9704238a4750b9a78fbcce8bd3ff"/>
            <w:color w:val="auto" pt14:Unid="e0f07f07a7d842f8b8afde5e42f62e67"/>
            <w:sz w:val="22" pt14:Unid="893f800d69ae4813b23ed12e0fe6cc5a"/>
            <w:szCs w:val="22" pt14:Unid="21e41b513e354ca49b5d5ec97d711e69"/>
          </w:rPr>
          <w:t>,</w:t>
        </w:r>
      </w:ins>
      <w:r>
        <w:rPr pt14:Unid="7f9661394d8d4dda99586f56a1784965">
          <w:rFonts w:ascii="Arial" w:hAnsi="Arial" w:eastAsia="Arial" w:cs="Arial" pt14:Unid="ca8d9704238a4750b9a78fbcce8bd3ff"/>
          <w:color w:val="auto" pt14:Unid="e0f07f07a7d842f8b8afde5e42f62e67"/>
          <w:sz w:val="22" pt14:Unid="893f800d69ae4813b23ed12e0fe6cc5a"/>
          <w:szCs w:val="22" pt14:Unid="21e41b513e354ca49b5d5ec97d711e69"/>
        </w:rPr>
        <w:t xml:space="preserve"> en nuestro caso de estudio no. Por ejemplo, aunque hayamos hecho una solución basada en microservicios no hemos desplegado el servicio de pedidos en un hardware con mejores prestaciones, al igual que tampoco hemos hecho la situación inversa con los servicios que reciben menos peticiones.</w:t>
      </w:r>
    </w:p>
    <w:p pt14:Unid="699ffcbca5774e00a01fd6eb8cc652fd">
      <w:pPr pt14:Unid="53117b660fbe4e9f8f05057e5394dfa0">
        <w:spacing w:after="0" w:line="86" w:lineRule="exact" pt14:Unid="92ea3c9bdf974edc9bf11cca1faed3d3"/>
        <w:rPr pt14:Unid="ef802c9eb58e4eea8d211c9d7d4a1406">
          <w:color w:val="auto" pt14:Unid="b58d853e976d47ca95395cfdcd39fd3e"/>
          <w:sz w:val="20" pt14:Unid="9f6a3226f6fb4779b53e12653feda010"/>
          <w:szCs w:val="20" pt14:Unid="20d002f6361a415da4d0d38ad8896098"/>
        </w:rPr>
      </w:pPr>
    </w:p>
    <w:p pt14:Unid="74b68751209b4ea6a8cb54f568e821d7">
      <w:pPr pt14:Unid="91133566ba0c4d9dbaf746af93649368">
        <w:spacing w:after="0" w:line="273" w:lineRule="auto" pt14:Unid="de128d65727747abb065c79058476ce2"/>
        <w:ind w:left="260" w:right="266" w:firstLine="339" pt14:Unid="e2acde9d7d524ba0895983f97ac34a97"/>
        <w:jc w:val="both" pt14:Unid="00dd17d1d5154347badc78cc65c4d94b"/>
        <w:rPr pt14:Unid="2761beb6fb51483599ba395baa1d0608">
          <w:rFonts w:ascii="Arial" w:hAnsi="Arial" w:eastAsia="Arial" w:cs="Arial" pt14:Unid="166b5787b7d140b6bdd5f650bc68fd98"/>
          <w:color w:val="auto" pt14:Unid="de653e7a533d49f2a9142ba790fa4fbf"/>
          <w:sz w:val="21" pt14:Unid="0f6b70b64f424de0a2f6843e764fb422"/>
          <w:szCs w:val="21" pt14:Unid="c8656d5aa02946ada9fbce2708309a6a"/>
        </w:rPr>
      </w:pPr>
      <w:r>
        <w:rPr pt14:Unid="f3ad6f2e8f2645cdada63ccb3d1f5942">
          <w:rFonts w:ascii="Arial" w:hAnsi="Arial" w:eastAsia="Arial" w:cs="Arial" pt14:Unid="3170de1adf8b48259c43943a1a3558c9"/>
          <w:color w:val="auto" pt14:Unid="ec97a940e634429eafe5b73fa020ee2b"/>
          <w:sz w:val="21" pt14:Unid="ec07307e9e5a40b38cb489f68eb39eef"/>
          <w:szCs w:val="21" pt14:Unid="4ecf00a9018148bfabc0ae80aae15adf"/>
        </w:rPr>
        <w:t>En el siguiente estudio [1], realizado en la Universidad Politécnica de Cataluña jun-to con la organización IBM, se evalúa el uso de recursos de un servicio desplegado en diferentes configuraciones de contenedores y en una máquina virtual. En su primer ex-perimento se evalúa el uso que hacen de CPU, que es similar tanto en la MV como en los contenedores. También se evalúa el tiempo que consume la creación del servicio, donde en todos los escenarios el tiempo de desplegar el servicio en un MV es al menos es el</w:t>
      </w:r>
    </w:p>
    <w:p pt14:Unid="a147d24c36ba4ad5969ba13e4d4d7b4c">
      <w:pPr pt14:Unid="7fed197b895d47f6b284fe1993ba5fd4"/>
    </w:p>
    <w:tbl pt14:Unid="bc00c75ff3974221aed3390681b82c9c" pt14:CorrelatedSHA1Hash="b5437e810162ea65ec980ad42511e8357129b87b" pt14:SHA1Hash="b5437e810162ea65ec980ad42511e8357129b87b" pt14:StructureSHA1Hash="083c39f071e2f67adc0ffdb8cc687ed0eb21b73c">
      <w:tblPr pt14:Unid="75732a6518904363b816b91b5b001115">
        <w:tblInd w:w="260" w:type="dxa" pt14:Unid="496d1948110e4389ac1d563630628bbf"/>
        <w:tblLayout w:type="fixed" pt14:Unid="c6a318018ba742e796c947eed3e38205"/>
        <w:tblCellMar pt14:Unid="b1c3ed54aa2545c2bb2334ac656f2a93">
          <w:top w:w="0" w:type="dxa" pt14:Unid="f6be8224da6e4af9a63c4c4f5b82d919"/>
          <w:left w:w="0" w:type="dxa" pt14:Unid="75ffc0898ed34e91a9476aecb0689fbf"/>
          <w:bottom w:w="0" w:type="dxa" pt14:Unid="aa151f8bb54147129da52ed3c4cb10d6"/>
          <w:right w:w="0" w:type="dxa" pt14:Unid="951b1b0bf880431292dc62f673626a10"/>
        </w:tblCellMar>
      </w:tblPr>
      <w:tr pt14:Unid="d9404ef7f0a54ac2b5d8f93e82465b77" pt14:CorrelatedSHA1Hash="9ba4f55c5fc3c6df1bb31f72a348fa15c7f8209c" pt14:SHA1Hash="9ba4f55c5fc3c6df1bb31f72a348fa15c7f8209c" pt14:StructureSHA1Hash="79a0eea29f620d22c292795db0fa42012a6019db">
        <w:trPr pt14:Unid="0318b987dd95424c8da289eb6460705d">
          <w:trHeight w:val="361" pt14:Unid="54d637aeb773417780225cba67909940"/>
        </w:trPr>
        <w:tc pt14:Unid="613e98b05ab54d42a6a3da76e285ebea" pt14:SHA1Hash="d6d95197430450a5581c956bb6c6ac4742f22435">
          <w:tcPr pt14:Unid="40d4f089d8c74edf91131758ebcf9743">
            <w:tcW w:w="6240" w:type="dxa" pt14:Unid="c97e3dcd3dd8408681e46c8ad101f070"/>
            <w:tcBorders pt14:Unid="d1d811b30cfa43e69bfef2b7ee42a142">
              <w:bottom w:val="single" w:color="auto" w:sz="8" pt14:Unid="b8b81f7016fc4907a9bd64cacf012e38"/>
            </w:tcBorders>
            <w:vAlign w:val="bottom" pt14:Unid="3ca38d49678841828af2d317b91897e5"/>
          </w:tcPr>
          <w:p pt14:Unid="a258e43030a04c19bd97a84fa983d872">
            <w:pPr pt14:Unid="160ccaf0b5e344cb87abdc5032a3b2a7">
              <w:spacing w:after="0" pt14:Unid="58793a6e42e44d758a1e68f4e6a9dde1"/>
              <w:rPr pt14:Unid="9ce90dc3c5d344af83fd7ef9280d1a33">
                <w:color w:val="auto" pt14:Unid="f2945013d90f4dff8d87b1a0a5ec6c2c"/>
                <w:sz w:val="20" pt14:Unid="529f10e6ae96494596f3b4f07658f66c"/>
                <w:szCs w:val="20" pt14:Unid="6e7035b0f8da469f9ba59e56b84401b0"/>
              </w:rPr>
            </w:pPr>
            <w:r>
              <w:rPr pt14:Unid="c801850363624bbeb9f39bcb2485b1e4">
                <w:rFonts w:ascii="Arial" w:hAnsi="Arial" w:eastAsia="Arial" w:cs="Arial" pt14:Unid="cd64a3ac47764fd4a82270ea5ec0419a"/>
                <w:color w:val="auto" pt14:Unid="6c05a57a6be04fc6921e45e20854aba0"/>
                <w:sz w:val="24" pt14:Unid="6192e82afe2a4ef785d700fb4943b7b0"/>
                <w:szCs w:val="24" pt14:Unid="10e7fe98c9344853a3b71af12b2cf602"/>
              </w:rPr>
              <w:t>8.2  Comparación de las soluciones ante RNFs</w:t>
            </w:r>
          </w:p>
        </w:tc>
        <w:tc pt14:Unid="59e4103c0ed34ce0b038dd6d7c77cf5f" pt14:SHA1Hash="55e3f5f2d1caaca9e410168eb839d929167494f0">
          <w:tcPr pt14:Unid="e23c7562f201455eaf197eb7fee81793">
            <w:tcW w:w="2260" w:type="dxa" pt14:Unid="291b4a1f44f74e23af21fa941e0ace71"/>
            <w:tcBorders pt14:Unid="00e50ac39f704ddd965254ef59a432d4">
              <w:bottom w:val="single" w:color="auto" w:sz="8" pt14:Unid="48c069514ac245f8951c71b7915510c3"/>
            </w:tcBorders>
            <w:vAlign w:val="bottom" pt14:Unid="03f303b670e548abad7b9db943da1485"/>
          </w:tcPr>
          <w:p pt14:Unid="92442a62c6f6489b980ea0a998414775">
            <w:pPr pt14:Unid="4aa5c2d703f14a429b81804755fe064a">
              <w:spacing w:after="0" pt14:Unid="f3db7d13364b4a03a74f1a65fd3a4c62"/>
              <w:jc w:val="right" pt14:Unid="86f9010699c140288d40f4dc72aba6c1"/>
              <w:rPr pt14:Unid="499d77910b67496cba5feebaae6ddf8b">
                <w:color w:val="auto" pt14:Unid="6b8b2210f5f5469cbdd752a489a33e94"/>
                <w:sz w:val="20" pt14:Unid="448264d2cc57419d926a99147050c871"/>
                <w:szCs w:val="20" pt14:Unid="37d8afe23ac342cca90bfa54d7fde0be"/>
              </w:rPr>
            </w:pPr>
            <w:r>
              <w:rPr pt14:Unid="020abc05099541d395e5374212a49075">
                <w:rFonts w:ascii="Arial" w:hAnsi="Arial" w:eastAsia="Arial" w:cs="Arial" pt14:Unid="262811d858af4591bb4fabbcd4f77e2e"/>
                <w:b w:val="1" pt14:Unid="1c46c1c75501407fa475ca611e4b4997"/>
                <w:bCs w:val="1" pt14:Unid="85f09f40baf543d980798a9097713918"/>
                <w:color w:val="auto" pt14:Unid="83f238c0d945416485cb3ea4269617e3"/>
                <w:sz w:val="22" pt14:Unid="0159553b4aa845a5b6f8602aaff2815b"/>
                <w:szCs w:val="22" pt14:Unid="fe1ac957c09b4294afc52070e8b5ba61"/>
              </w:rPr>
              <w:t>71</w:t>
            </w:r>
          </w:p>
        </w:tc>
      </w:tr>
    </w:tbl>
    <w:p pt14:Unid="5eaab701e90b48339fea89f3d35c4c54">
      <w:pPr pt14:Unid="78130a19b3624f6d952954747ddfcb1c">
        <w:spacing w:after="0" w:line="387" w:lineRule="exact" pt14:Unid="4f91c8b139344476b1d04c01ccb63df8"/>
        <w:rPr pt14:Unid="c9ed7eab09744e50942980b361a35f50">
          <w:color w:val="auto" pt14:Unid="7eb4549d548a4ff0a55b9b9f729f9b8c"/>
          <w:sz w:val="20" pt14:Unid="5381924ba5c74e69a50cacef7cb83221"/>
          <w:szCs w:val="20" pt14:Unid="03287540600f4bb18a22ecf37f297c30"/>
        </w:rPr>
      </w:pPr>
    </w:p>
    <w:p pt14:Unid="1f1fc49c24cd43aea42db096665c55b3">
      <w:pPr pt14:Unid="f91508c42b134812b5be29aa28ca2606">
        <w:spacing w:after="0" w:line="260" w:lineRule="auto" pt14:Unid="c8333bb3a3b84be3a902fc8a6b0a403b"/>
        <w:ind w:left="260" w:right="266" pt14:Unid="3ba6d7a269eb46dca87af2691a5a00b6"/>
        <w:jc w:val="both" pt14:Unid="f116129affb34a11b7511994cee17aa6"/>
        <w:rPr pt14:Unid="6bcd9839410e4c4caa5be9bfd13a5fd7">
          <w:color w:val="auto" pt14:Unid="20cfcc21f64940dc8214c5dfe4754440"/>
          <w:sz w:val="20" pt14:Unid="cf6a3567a71947c182adc3ff6d5bff87"/>
          <w:szCs w:val="20" pt14:Unid="982354a79b7842279c52f6d8485a7074"/>
        </w:rPr>
      </w:pPr>
      <w:r>
        <w:rPr pt14:Unid="51d23c778f3d44bea1e2c02093d1bb32">
          <w:rFonts w:ascii="Arial" w:hAnsi="Arial" w:eastAsia="Arial" w:cs="Arial" pt14:Unid="0939f14ae7134669b92e139dec2a406f"/>
          <w:color w:val="auto" pt14:Unid="26598cc26b2e42b3bea6a59dbe05271f"/>
          <w:sz w:val="22" pt14:Unid="ee1b38a63a644cb7b698d041272b111c"/>
          <w:szCs w:val="22" pt14:Unid="9522a448ccf1400997363e50ae89ab13"/>
        </w:rPr>
        <w:t>doble que en un contenedor. En los últimos experimentos se evalúa el uso que hacen de la red. En este aspecto se puede concluir que, para las invocaciones que se hacen dentro del mismo host, los contenedores ofrecen un mejor rendimiento, mientras que para las llamadas fuera del host, el rendimiento de ambas tecnologías es similar.</w:t>
      </w:r>
    </w:p>
    <w:p pt14:Unid="e1390348edee4b2186aca862a6d6bc5c">
      <w:pPr pt14:Unid="5a649dc7381245caae37b79224781af8">
        <w:spacing w:after="0" w:line="82" w:lineRule="exact" pt14:Unid="dc5de08e8ee849ac8a1d3bca69e2ec78"/>
        <w:rPr pt14:Unid="1e00409bb9df4eb4a03f7491bfe1a3ec">
          <w:color w:val="auto" pt14:Unid="575f89fcef0d47b9a632a8d9c745f85e"/>
          <w:sz w:val="20" pt14:Unid="c8e357dc3c37400ab505684114351fd0"/>
          <w:szCs w:val="20" pt14:Unid="1da016a35fa34f1f85a65fdf259d9991"/>
        </w:rPr>
      </w:pPr>
    </w:p>
    <w:p pt14:Unid="0c7aa57c95d2488abcfbbcb6d1034b08">
      <w:pPr pt14:Unid="aefb5d7ca05a46bebb9ff1957da3229e">
        <w:spacing w:after="0" w:line="272" w:lineRule="auto" pt14:Unid="c4d39e1f8b7447baa8135b776cfbc937"/>
        <w:ind w:left="260" w:right="266" w:firstLine="339" pt14:Unid="fe359092fb7241a2a29780f606cac9fb"/>
        <w:jc w:val="both" pt14:Unid="8474cb8dc3c145229b56a1fca4855fff"/>
        <w:rPr pt14:Unid="a164276e08eb48ee96d27e2fc6296574">
          <w:color w:val="auto" pt14:Unid="a01e7fb40ee0454ca6cf5279f40a3845"/>
          <w:sz w:val="20" pt14:Unid="0061af86273c4d87b8d23076663af2e7"/>
          <w:szCs w:val="20" pt14:Unid="c1d6aa3b2e6f4ee38b0196b1afb87e31"/>
        </w:rPr>
      </w:pPr>
      <w:r>
        <w:rPr pt14:Unid="98537cdd42d2439bbafcf73d443be517">
          <w:rFonts w:ascii="Arial" w:hAnsi="Arial" w:eastAsia="Arial" w:cs="Arial" pt14:Unid="4cdede1e772f4b909c43474fac56be71"/>
          <w:color w:val="auto" pt14:Unid="f6bb597ab84d4514a356726da93568e3"/>
          <w:sz w:val="21" pt14:Unid="2153e6bbaf8b4a869e13d0a80201a4d9"/>
          <w:szCs w:val="21" pt14:Unid="06614f1d07e84f00953689091a4adcd0"/>
        </w:rPr>
        <w:t xml:space="preserve">Durante el desarrollo, tanto el sistema basado en microservicios como el monolítico se han desplegado en contenedores. Con el comando </w:t>
      </w:r>
      <w:r>
        <w:rPr pt14:Unid="5ccd2c3d006046718c2a865511f891f3">
          <w:rFonts w:ascii="Arial" w:hAnsi="Arial" w:eastAsia="Arial" w:cs="Arial" pt14:Unid="d0d7df573f0d469b9e940044c9050fe9"/>
          <w:b w:val="1" pt14:Unid="78fefebb2b48405c9dc3eadfd954086e"/>
          <w:bCs w:val="1" pt14:Unid="efe980d5d384460e91456783ac0af842"/>
          <w:color w:val="auto" pt14:Unid="12b2939e8b5241e99fd1edd0f72a6d68"/>
          <w:sz w:val="21" pt14:Unid="87fef3d1831c4c79b61cae5ea2313b75"/>
          <w:szCs w:val="21" pt14:Unid="bd411f497b4f45fea7195335806cd8e2"/>
        </w:rPr>
        <w:t>docker stats</w:t>
      </w:r>
      <w:r>
        <w:rPr pt14:Unid="245aa85f561c4bfbb129c0168ca0b451">
          <w:rFonts w:ascii="Arial" w:hAnsi="Arial" w:eastAsia="Arial" w:cs="Arial" pt14:Unid="34408f178f30463daa07b346fb23b424"/>
          <w:color w:val="auto" pt14:Unid="23acbcf475fb416bbf99c57552266c54"/>
          <w:sz w:val="21" pt14:Unid="718a4d7f61a4430a8bdcac7abc7f9867"/>
          <w:szCs w:val="21" pt14:Unid="509de9ed2935411ea88d055733839539"/>
        </w:rPr>
        <w:t xml:space="preserve"> podemos obtener es-tadísticas sobre el uso de recursos que hacen los contenedores en ejecución. El resultado de aplicarlo en el entorno de desarrollo y con los servicios sin recibir peticiones se puede ver en la figura </w:t>
      </w:r>
      <w:r>
        <w:rPr pt14:Unid="98ab92879c424d6dbcb73b28565d9daf">
          <w:rFonts w:ascii="Arial" w:hAnsi="Arial" w:eastAsia="Arial" w:cs="Arial" pt14:Unid="be79347f7c0d4b0e900c8c8d44120551"/>
          <w:b w:val="1" pt14:Unid="15cde87a1ddc445c99d8c5446c7a97f4"/>
          <w:bCs w:val="1" pt14:Unid="8c7e562a415e488c8680938e618881b0"/>
          <w:color w:val="auto" pt14:Unid="a1472163a0174a85a6bc1c11f6f22866"/>
          <w:sz w:val="21" pt14:Unid="63305083716b45059d6af4a134f85ecf"/>
          <w:szCs w:val="21" pt14:Unid="7a7e308ed5d94efb949f19b867e18761"/>
        </w:rPr>
        <w:t>??</w:t>
      </w:r>
      <w:r>
        <w:rPr pt14:Unid="8aba4eb04ff847bebd47c572225c00f5">
          <w:rFonts w:ascii="Arial" w:hAnsi="Arial" w:eastAsia="Arial" w:cs="Arial" pt14:Unid="cbd17a312c2149e795caa3d3295cc25c"/>
          <w:color w:val="auto" pt14:Unid="450cf14a19354e38a9c19999e6a7388d"/>
          <w:sz w:val="21" pt14:Unid="a68bd55dd122478eb92b545e5b0cc289"/>
          <w:szCs w:val="21" pt14:Unid="61ab310af1ee4f7e99344a54ff9f1782"/>
        </w:rPr>
        <w:t>. No se aprecia una gran diferencia en el uso de recursos del contene-dor monolítico (shopmonolithic) y un contenedor de un microservicio. Los contenedores basados en una imagen .NET hacen un mayor uso de memoria. Estos también tienen un tamaño de la imagen Docker superior: alrededor de 1,8 GB frente a los 644 MB que emplea el microservicio de notificaciones, basado en una imagen java.</w:t>
      </w:r>
    </w:p>
    <w:p pt14:Unid="282e13a70fc34c189c06df5ede7ee6ce">
      <w:pPr pt14:Unid="49c4748791bd4e90a057b9d3da7ea6b3">
        <w:spacing w:after="0" w:line="20" w:lineRule="exact" pt14:Unid="b2200d129d6f476aa0096168156c118b"/>
        <w:rPr pt14:Unid="68626eeab1154a74909b61aa92c43771">
          <w:color w:val="auto" pt14:Unid="9e4d275bac8647428689ef9f1cfa7737"/>
          <w:sz w:val="20" pt14:Unid="ee571d309c624f5883f9f9e73bd8c922"/>
          <w:szCs w:val="20" pt14:Unid="82868ff5311645da813c0464b5c8f206"/>
        </w:rPr>
      </w:pPr>
      <w:r>
        <w:rPr pt14:Unid="dbe5414a8f21431188fdf5f70df1a6a7">
          <w:color w:val="auto" pt14:Unid="9655ba685fd145599c9257845ccbef05"/>
          <w:sz w:val="20" pt14:Unid="245cfca7609942bdbf8593009f33169a"/>
          <w:szCs w:val="20" pt14:Unid="dec39896a0c14ceb8b61ed68e76fd504"/>
        </w:rPr>
        <w:drawing pt14:Unid="77d3de6bdb5b4065b6723019d45cdc53" pt14:SHA1Hash="023234ac59a1e4ce76154d03e273929051b56c9a">
          <wp:anchor simplePos="0" relativeHeight="251657728" behindDoc="1" locked="0" layoutInCell="0" allowOverlap="1" pt14:Unid="3b1c585cef9d4358998d3e3950a84193">
            <wp:simplePos x="0" y="0" pt14:Unid="864634bb08dd452eb1073967ba7460d2"/>
            <wp:positionH relativeFrom="column" pt14:Unid="28194875e8654bbf9ed82c00bb4940bf">
              <wp:posOffset pt14:Unid="1821fe84e63541be8041016f2b67aa9a">186055</wp:posOffset>
            </wp:positionH>
            <wp:positionV relativeFrom="paragraph" pt14:Unid="ecc48f8b53754292b4adc7db4a6f3007">
              <wp:posOffset pt14:Unid="27f18194d6804eb3b1763089f830bd7d">145415</wp:posOffset>
            </wp:positionV>
            <wp:extent cx="5359400" cy="708025" pt14:Unid="d3c9494c64f34acea0dee13a4dd3918a"/>
            <wp:wrapNone pt14:Unid="365b560bc35642f49e0e0794260e793d"/>
            <wp:docPr id="76" name="Picture 299" pt14:Unid="e774b087a09b44e1b73d7f253b376306"/>
            <wp:cNvGraphicFramePr pt14:Unid="7dd03e4707024af8ac7610d8bcb7fdda">
              <a:graphicFrameLocks xmlns:a="http://schemas.openxmlformats.org/drawingml/2006/main" noChangeAspect="1" pt14:Unid="2b96f7f06a9a4773ab6e0b67233f298f"/>
            </wp:cNvGraphicFramePr>
            <a:graphic xmlns:a="http://schemas.openxmlformats.org/drawingml/2006/main" pt14:Unid="c94fda4c394e40b6a62e6246ae475995">
              <a:graphicData uri="http://schemas.openxmlformats.org/drawingml/2006/picture" pt14:Unid="7d417aad99b14fcd8561111b38211e87">
                <pic:pic xmlns:pic="http://schemas.openxmlformats.org/drawingml/2006/picture" pt14:Unid="ff31a5cee9344b13a2ab30c617dd4796">
                  <pic:nvPicPr pt14:Unid="a279cf3f0daa4a249e5a8bd0924175be">
                    <pic:cNvPr id="0" name="Picture 299" pt14:Unid="87f24840c02547afb54a1f9dc37a9114"/>
                    <pic:cNvPicPr pt14:Unid="e89b6d53bfc841d8820f094265eaf86a">
                      <a:picLocks noChangeAspect="1" noChangeArrowheads="1" pt14:Unid="11141f99147045a699bede6204eebe30"/>
                    </pic:cNvPicPr>
                  </pic:nvPicPr>
                  <pic:blipFill pt14:Unid="36b72f45a1bd494bb7afbd161647b762">
                    <a:blip r:embed="rId82" pt14:Unid="048e686d80284cd7bd9d1f6519820e46">
                      <a:extLst pt14:Unid="eaa3c82c131643b8aa4e0f6b39e87df2">
                        <a:ext uri="{28A0092B-C50C-407E-A947-70E740481C1C}" pt14:Unid="bce6dc9be7b54abb8f07554a2a6bd6ee"/>
                      </a:extLst>
                    </a:blip>
                    <a:srcRect pt14:Unid="8e6fdb6c671c42299c417d46a1b9af63"/>
                    <a:stretch pt14:Unid="8c7d7b5dc565471883b4ccb7eeccd3c8">
                      <a:fillRect pt14:Unid="db8e4a183af843249098c56684b8fe9e"/>
                    </a:stretch>
                  </pic:blipFill>
                  <pic:spPr bwMode="auto" pt14:Unid="037efb430eee4126a2462de805fb6dc2">
                    <a:xfrm pt14:Unid="c1482ccb5c804195a3f4deb33c44bac7">
                      <a:off x="0" y="0" pt14:Unid="1367997f57bd468e9160639c111c057b"/>
                      <a:ext cx="5359400" cy="708025" pt14:Unid="6533d021782e4c1a9e7a346437d7c3a5"/>
                    </a:xfrm>
                    <a:prstGeom prst="rect" pt14:Unid="449c86c75d364f2abeba6f50015c7905">
                      <a:avLst pt14:Unid="675105b1059f464c80aa201cea4e3944"/>
                    </a:prstGeom>
                    <a:noFill pt14:Unid="bc7d80bf8319419395b388e78526480f"/>
                  </pic:spPr>
                </pic:pic>
              </a:graphicData>
            </a:graphic>
          </wp:anchor>
        </w:drawing>
      </w:r>
    </w:p>
    <w:p pt14:Unid="5bbe0974167946c9a8826ee58cf8df31">
      <w:pPr pt14:Unid="d5cd7eba6c6f401c89e7c5933402d5ea">
        <w:spacing w:after="0" w:line="200" w:lineRule="exact" pt14:Unid="ee11b695f1f144168cf93de7feee2f9e"/>
        <w:rPr pt14:Unid="17a5a198c930427b9f4cc9f17d08948d">
          <w:color w:val="auto" pt14:Unid="8618db8f2e134687b1e088f7b5c1e253"/>
          <w:sz w:val="20" pt14:Unid="c94ab637257a4346932242660c254380"/>
          <w:szCs w:val="20" pt14:Unid="680039448abe4cd5bd44348c42a2b875"/>
        </w:rPr>
      </w:pPr>
    </w:p>
    <w:p pt14:Unid="55ac47698f764b9bb784f41e30b4d02a">
      <w:pPr pt14:Unid="4b11ac98a6604e0c82d49fffb52d3a8f">
        <w:spacing w:after="0" w:line="200" w:lineRule="exact" pt14:Unid="2fd9509d78674ba6866ff5ba840edb41"/>
        <w:rPr pt14:Unid="d70b1ad121e04866a79758776c2c1c43">
          <w:color w:val="auto" pt14:Unid="b57da7d130d3482d9c862336c0a46bda"/>
          <w:sz w:val="20" pt14:Unid="89f8a0ea23054856a2bb11966dd4d5e6"/>
          <w:szCs w:val="20" pt14:Unid="da3d680448c746aab8108651db34fe8a"/>
        </w:rPr>
      </w:pPr>
    </w:p>
    <w:p pt14:Unid="e39d8909f93e4b5abb9a4a33d6838094">
      <w:pPr pt14:Unid="94c8db2c07a040cc9101b57a0f21e48f">
        <w:spacing w:after="0" w:line="200" w:lineRule="exact" pt14:Unid="fd814769736e4a12a0062550a0a32620"/>
        <w:rPr pt14:Unid="47fd798f6ce14c3396426339f3e4b204">
          <w:color w:val="auto" pt14:Unid="ff2a4d2d7cda428b857d7aa8edfab239"/>
          <w:sz w:val="20" pt14:Unid="dccb541e34cd40ceb586d8628bc6a54d"/>
          <w:szCs w:val="20" pt14:Unid="43de61597aff4308bcd842067041d780"/>
        </w:rPr>
      </w:pPr>
    </w:p>
    <w:p pt14:Unid="9e24d74c685c4975a78b1916745c6aea">
      <w:pPr pt14:Unid="19d34ad96dc047a8b39c4f13c7086e4c">
        <w:spacing w:after="0" w:line="200" w:lineRule="exact" pt14:Unid="ca1d4da2e74c4d10847ca6557ac1bf9c"/>
        <w:rPr pt14:Unid="b9e6680b4e794c5b9484a666318ea860">
          <w:color w:val="auto" pt14:Unid="2df33b9d28354a4c918c9006ef5610c0"/>
          <w:sz w:val="20" pt14:Unid="6f0d9ad0df4644e59a7346d816c171c9"/>
          <w:szCs w:val="20" pt14:Unid="108bfbf419c845dcbd9935b4e3120704"/>
        </w:rPr>
      </w:pPr>
    </w:p>
    <w:p pt14:Unid="075ccea197ec41adabf1e8711e6149e1">
      <w:pPr pt14:Unid="4be3e37027084e80bc230f27b6dd3342">
        <w:spacing w:after="0" w:line="200" w:lineRule="exact" pt14:Unid="6e237a9e5bab4ac29274e3574fa877af"/>
        <w:rPr pt14:Unid="9e8cfcdcf0414da5a0984e2421f45806">
          <w:color w:val="auto" pt14:Unid="be00d506d0a64538a2b17c5def854a32"/>
          <w:sz w:val="20" pt14:Unid="df18c2874eb94cbcacce2f4e39665675"/>
          <w:szCs w:val="20" pt14:Unid="2142f66d87774d16b99ebf4e05a350de"/>
        </w:rPr>
      </w:pPr>
    </w:p>
    <w:p pt14:Unid="197288ff11c54589afbb04577091d430">
      <w:pPr pt14:Unid="89937a3a4d9844e0ac802b24cea2832d">
        <w:spacing w:after="0" w:line="200" w:lineRule="exact" pt14:Unid="ec761cc5923f4f4b88102acc99047ff2"/>
        <w:rPr pt14:Unid="bb53ca7366104163a71d078e55329ac0">
          <w:color w:val="auto" pt14:Unid="030535a6fc064bc6b3ac9d6fc16d571c"/>
          <w:sz w:val="20" pt14:Unid="dbe49dac76e04b7b88da15c8f59c62eb"/>
          <w:szCs w:val="20" pt14:Unid="48505b210e434c95843570e71a58a9ba"/>
        </w:rPr>
      </w:pPr>
    </w:p>
    <w:p pt14:Unid="1bf0580ce1364a1e8e462f377571aa1e">
      <w:pPr pt14:Unid="94ac2b872b64421e89c96c6d414875ab">
        <w:spacing w:after="0" w:line="305" w:lineRule="exact" pt14:Unid="b2d6b07715f1430ebbd5ce62511273bb"/>
        <w:rPr pt14:Unid="a517ac83271e43e286be470082ddaf02">
          <w:color w:val="auto" pt14:Unid="4a9f1a32444947f4895132d5daaa1df2"/>
          <w:sz w:val="20" pt14:Unid="ad6823dc5a4c466b839064cbefde949b"/>
          <w:szCs w:val="20" pt14:Unid="0aaa8b99701d47468a88e1914671f365"/>
        </w:rPr>
      </w:pPr>
    </w:p>
    <w:p pt14:Unid="06e7917c8dbd4517a822754735607884">
      <w:pPr pt14:Unid="004bd1d15dbf4cacb10e86f86552a46d">
        <w:spacing w:after="0" w:line="262" w:lineRule="auto" pt14:Unid="4c646ae1767c4e61855fcd73e1868d91"/>
        <w:ind w:left="260" w:right="266" pt14:Unid="04336ac7b9ad4d508826cebac2a83d41"/>
        <w:jc w:val="center" pt14:Unid="947d93014dd040998799730756837202"/>
        <w:rPr pt14:Unid="d6de75e3a1b94ae0b289bdf4b3e6aaa3">
          <w:color w:val="auto" pt14:Unid="3f6170ce178f444da7128bd53ff1503c"/>
          <w:sz w:val="20" pt14:Unid="154566f6d1724187904a57c9b021a21a"/>
          <w:szCs w:val="20" pt14:Unid="91b8e27f5482497d822518d0e2659c38"/>
        </w:rPr>
      </w:pPr>
      <w:r>
        <w:rPr pt14:Unid="b3b84788add7489c89d1992e0679ff25">
          <w:rFonts w:ascii="Arial" w:hAnsi="Arial" w:eastAsia="Arial" w:cs="Arial" pt14:Unid="bd7f5870575f4456850aafa9770f8253"/>
          <w:b w:val="1" pt14:Unid="040bc1927e3441838d64acb624f67059"/>
          <w:bCs w:val="1" pt14:Unid="4730776407384a61b85d3b5d81b889d1"/>
          <w:color w:val="auto" pt14:Unid="e5c15aaa459241ef8ea03f2572720e47"/>
          <w:sz w:val="20" pt14:Unid="bcf1fc88c2ab48019c39348f0ec574e3"/>
          <w:szCs w:val="20" pt14:Unid="4e81ef2154824623b148bfdb73bec488"/>
        </w:rPr>
        <w:t xml:space="preserve">Figura 8.1: </w:t>
      </w:r>
      <w:r>
        <w:rPr pt14:Unid="b119dd99ad7240e797083eb1a9cbdded">
          <w:rFonts w:ascii="Arial" w:hAnsi="Arial" w:eastAsia="Arial" w:cs="Arial" pt14:Unid="380e8abc1a684c199401426ba803e846"/>
          <w:color w:val="auto" pt14:Unid="c970788b36d04ae6849cfc414752e7e5"/>
          <w:sz w:val="20" pt14:Unid="0c0408133e294c9181b276f3011ce23f"/>
          <w:szCs w:val="20" pt14:Unid="cb7ef094ce374ddf95bbfcbf8b631b7b"/>
        </w:rPr>
        <w:t>Estadísticas de uso de recursos de los contenedores de la solución monolítica y la</w:t>
      </w:r>
      <w:r>
        <w:rPr pt14:Unid="bab94c7efc6f4e89840bb4270784508b">
          <w:rFonts w:ascii="Arial" w:hAnsi="Arial" w:eastAsia="Arial" w:cs="Arial" pt14:Unid="3de2d72d2ff14cd58a0175933e76adf0"/>
          <w:b w:val="1" pt14:Unid="c561fb99f76d445fa01036864ab400dc"/>
          <w:bCs w:val="1" pt14:Unid="6d29932dcec343b29df294dbe67690c2"/>
          <w:color w:val="auto" pt14:Unid="21c4ce54c06f41759f951119e8718b45"/>
          <w:sz w:val="20" pt14:Unid="438b7e9e636f4084b541612d6e1d39f2"/>
          <w:szCs w:val="20" pt14:Unid="3edded9208d543e4a0e17c20443d448a"/>
        </w:rPr>
        <w:t xml:space="preserve"> </w:t>
      </w:r>
      <w:r>
        <w:rPr pt14:Unid="ad8aa2e0a4364300bd473d7094b99c57">
          <w:rFonts w:ascii="Arial" w:hAnsi="Arial" w:eastAsia="Arial" w:cs="Arial" pt14:Unid="14b667825e1d406ba435575616ab9c96"/>
          <w:color w:val="auto" pt14:Unid="7a155222eae54d4bb8241d831b688239"/>
          <w:sz w:val="20" pt14:Unid="8f5d10478e6a4d798e676e10b67bc8b9"/>
          <w:szCs w:val="20" pt14:Unid="636af17339f24e94a395b0965e085689"/>
        </w:rPr>
        <w:t>basada en microservicios.</w:t>
      </w:r>
    </w:p>
    <w:p pt14:Unid="e3857bab7ed142c48e9c15058cee2997">
      <w:pPr pt14:Unid="519d4a9c53fa4d1ea52a8312bd6eaa98">
        <w:spacing w:after="0" w:line="260" w:lineRule="exact" pt14:Unid="1804830e49b94dcfbd0a851eccc16b83"/>
        <w:rPr pt14:Unid="c0c0bd2ea8df4961951b18ad8e728c94">
          <w:color w:val="auto" pt14:Unid="cd68beb7404042af89b23bcdac6489da"/>
          <w:sz w:val="20" pt14:Unid="96d6b836dd45485f954f29894a23383a"/>
          <w:szCs w:val="20" pt14:Unid="bce739484b6f4978900f4244fcee00c8"/>
        </w:rPr>
      </w:pPr>
    </w:p>
    <w:p pt14:Unid="4850f0caf0724376b9e3097414548383">
      <w:pPr pt14:Unid="e125d410c5fe4ec6befc942f1590cceb">
        <w:spacing w:after="0" w:line="259" w:lineRule="auto" pt14:Unid="cb795c75f6bc418aa4f667d93531979d"/>
        <w:ind w:left="260" w:right="266" w:firstLine="339" pt14:Unid="75c9192c0ba946f48b34283d07b6d388"/>
        <w:jc w:val="both" pt14:Unid="b1cfdd6b3f054039b4d1a88039aad7a0"/>
        <w:rPr pt14:Unid="3bd89f3dadea4912b363fbb5bcbe0e3b">
          <w:color w:val="auto" pt14:Unid="28880bba88374eccac4119d61b9ef00d"/>
          <w:sz w:val="20" pt14:Unid="aa6dccb0ae844ec480101bfd20da6341"/>
          <w:szCs w:val="20" pt14:Unid="687632cc07144d31985b71e05a30dc85"/>
        </w:rPr>
      </w:pPr>
      <w:r>
        <w:rPr pt14:Unid="7bfe4efd0e434f0ca4bf57c39aaa45fe">
          <w:rFonts w:ascii="Arial" w:hAnsi="Arial" w:eastAsia="Arial" w:cs="Arial" pt14:Unid="07b7bf73512a4f9abce05dcf4510ed63"/>
          <w:color w:val="auto" pt14:Unid="408ebb855d1b42b38e7cefb96b866e26"/>
          <w:sz w:val="22" pt14:Unid="0547f793a93140058d710643b5db23a4"/>
          <w:szCs w:val="22" pt14:Unid="d3bd74a3d79e4aee9a9f768d5bca6b76"/>
        </w:rPr>
        <w:t>En resumen, en el caso de estudio no se han apreciado grandes diferencias en el uso de recursos entre la solución monolítica y la basada en microservicios. Esto se debe prin-cipalmente al pequeño tamaño del sistema desarrollado. Sin embargo, tal y como dice la literatura, los servicios se pueden desplegar de forma independiente de acuerdo a las prestaciones que necesiten.</w:t>
      </w:r>
    </w:p>
    <w:p pt14:Unid="7ded66f67d2b4288a2e2e353984d85af">
      <w:pPr pt14:Unid="4a4d911f941f486b93a16b5a43473ebe">
        <w:spacing w:after="0" w:line="200" w:lineRule="exact" pt14:Unid="4cf2df88b2c74c44849029560ed07b85"/>
        <w:rPr pt14:Unid="8dc3434f042041d7a67ea480c79576ea">
          <w:color w:val="auto" pt14:Unid="6e82004162a942e297a608d0ee0e5bbd"/>
          <w:sz w:val="20" pt14:Unid="0839df59de654e11ba1a5b8094e9c0ed"/>
          <w:szCs w:val="20" pt14:Unid="3ecbe6fbf1964afd99332d1b28975764"/>
        </w:rPr>
      </w:pPr>
    </w:p>
    <w:p pt14:Unid="faa8b17955cd479887dc898b19bbc168">
      <w:pPr pt14:Unid="c68dab17930642a0b1eec4780fa67282">
        <w:spacing w:after="0" w:line="225" w:lineRule="exact" pt14:Unid="15d9d31b7e2a4e7483d463523a84fb32"/>
        <w:rPr pt14:Unid="c81ce0da32fb401896885f209711b070">
          <w:color w:val="auto" pt14:Unid="27e5800fe69d4935a6a8dcc3cf7d0f42"/>
          <w:sz w:val="20" pt14:Unid="2e7f5075d78c4074af6df45005b183e3"/>
          <w:szCs w:val="20" pt14:Unid="e7d35311f62346f7bbb723db48ced2e3"/>
        </w:rPr>
      </w:pPr>
    </w:p>
    <w:p pt14:Unid="fe01a67ac0db4069a27c435a00ba5287">
      <w:pPr pt14:Unid="9d827a86391a4dbb8bd67d51dedf5500">
        <w:tabs pt14:Unid="c5633b1cf8a44edabd7dc474b80cd874">
          <w:tab w:val="left" w:leader="none" w:pos="1020" pt14:Unid="0d7f5f1c33cf4d8e849eb6dc0069bdd2"/>
        </w:tabs>
        <w:spacing w:after="0" pt14:Unid="153272f351f943e5890c7454a167befa"/>
        <w:ind w:left="260" pt14:Unid="d61ade7ed85d4d698c7d79d438af8f85"/>
        <w:rPr pt14:Unid="658372e0e6524559bcb2b7c4d055f885">
          <w:color w:val="auto" pt14:Unid="7861d02aec404b5785208aa4c2e70cea"/>
          <w:sz w:val="20" pt14:Unid="41035712c09d4a84a1bff7759c0adb61"/>
          <w:szCs w:val="20" pt14:Unid="8bb47592869c4c5a829c082ca18d70c4"/>
        </w:rPr>
      </w:pPr>
      <w:r>
        <w:rPr pt14:Unid="2ee6da64462840138ee1f513eb2d4215">
          <w:rFonts w:ascii="Arial" w:hAnsi="Arial" w:eastAsia="Arial" w:cs="Arial" pt14:Unid="3d9322c99f0c410a968c03fd78206fd2"/>
          <w:b w:val="1" pt14:Unid="3ce0f08396e5495c83ba80bb0f14d48a"/>
          <w:bCs w:val="1" pt14:Unid="4b53505d8f3d4170b3c9ead189d8edd6"/>
          <w:color w:val="auto" pt14:Unid="fb3d6504eb964bbc8f8a42ae16adde8d"/>
          <w:sz w:val="24" pt14:Unid="2cb2414a46e84c2ca29f09a280c12a2c"/>
          <w:szCs w:val="24" pt14:Unid="98b35f50c4294463ad8321ec318b7d35"/>
        </w:rPr>
        <w:t>8.2.4.</w:t>
      </w:r>
      <w:r>
        <w:rPr pt14:Unid="8c5ff716da1d44b9b9cca2fda4024a21">
          <w:color w:val="auto" pt14:Unid="a3b8b17cc13c4420b4e2b7a83f26592c"/>
          <w:sz w:val="20" pt14:Unid="6b49ce8c6c5b44a6ad6ca88722723088"/>
          <w:szCs w:val="20" pt14:Unid="124605a847d14fe8bf492d7502d8f4b4"/>
        </w:rPr>
        <w:tab pt14:Unid="aab1b6b0334542ffacd9ca0cdc90c303"/>
      </w:r>
      <w:r>
        <w:rPr pt14:Unid="424b05404f374e9dae095d3fd5e10124">
          <w:rFonts w:ascii="Arial" w:hAnsi="Arial" w:eastAsia="Arial" w:cs="Arial" pt14:Unid="681269e8e45140f3b5111815f72ba625"/>
          <w:b w:val="1" pt14:Unid="c9674f7da06f48d08cb60911beb030e1"/>
          <w:bCs w:val="1" pt14:Unid="157c767cd5a64510ad05bc5b2c490278"/>
          <w:color w:val="auto" pt14:Unid="3d2dad6417684d02b6f31d1a77a83ddd"/>
          <w:sz w:val="22" pt14:Unid="8797bee3ef0a432883b069d12b091036"/>
          <w:szCs w:val="22" pt14:Unid="dd367da5dd03455badbf1ba87a6896ea"/>
        </w:rPr>
        <w:t>Capacidad de ser reemplazado</w:t>
      </w:r>
    </w:p>
    <w:p pt14:Unid="87b7243c7587438d9a622210a59ea5d4">
      <w:pPr pt14:Unid="803c89953ab64ff49dc052c1fa2c2167">
        <w:spacing w:after="0" w:line="259" w:lineRule="exact" pt14:Unid="b93bae347c6540f9add96edb2da40de2"/>
        <w:rPr pt14:Unid="c552b077b22749c9a3b117539c616a67">
          <w:color w:val="auto" pt14:Unid="5dce2007e735406a93c38f74d3813ebe"/>
          <w:sz w:val="20" pt14:Unid="c5838e03a9cf486f92bd70dee5acb039"/>
          <w:szCs w:val="20" pt14:Unid="a0c2fe911fb340959921979648e07e5f"/>
        </w:rPr>
      </w:pPr>
    </w:p>
    <w:p pt14:Unid="574056572a5f46d4bc8838488df6c7f5">
      <w:pPr pt14:Unid="49ae36c643df43bdaeb432951258221d">
        <w:spacing w:after="0" w:line="262" w:lineRule="auto" pt14:Unid="5261014d20934672b30b07ad383b6406"/>
        <w:ind w:left="260" w:right="266" w:firstLine="339" pt14:Unid="fc78972660834af69d9009a4c6d96335"/>
        <w:jc w:val="both" pt14:Unid="d5a0211ac65047d6a562caec44d052bf"/>
        <w:rPr pt14:Unid="3152f4dc4e614f35b00e4ec344a3d7b7">
          <w:color w:val="auto" pt14:Unid="c7d39a34ff1e484990966da167a89150"/>
          <w:sz w:val="20" pt14:Unid="203670b488dd48458f43c17f74c851b3"/>
          <w:szCs w:val="20" pt14:Unid="2b248716c0c349a78129f13157947b51"/>
        </w:rPr>
      </w:pPr>
      <w:r>
        <w:rPr pt14:Unid="ff2c55ddf04e47fea9049049c7665ab9">
          <w:rFonts w:ascii="Arial" w:hAnsi="Arial" w:eastAsia="Arial" w:cs="Arial" pt14:Unid="775b549f1661482c91cad90c4aa01303"/>
          <w:color w:val="auto" pt14:Unid="957eeeaa607848b098abcec08208a7f0"/>
          <w:sz w:val="22" pt14:Unid="e9451eef79ea4811a2f74ecc1e0e1097"/>
          <w:szCs w:val="22" pt14:Unid="98beebd5e6f742c5aebb63d18db09771"/>
        </w:rPr>
        <w:t>Los microservicios incrementan la facilidad de cambio de un producto software. Un cambio en un único servicio se despliegue de manera independiente y llega al cliente final de forma más rápida si se siguen prácticas como las de entrega continua.</w:t>
      </w:r>
    </w:p>
    <w:p pt14:Unid="4b648194e08b418b9002e4c389892b5e">
      <w:pPr pt14:Unid="591d5054ad8047768fd4b58887b63f10">
        <w:spacing w:after="0" w:line="78" w:lineRule="exact" pt14:Unid="a3d94a10a66a4f13b5034be30abd67aa"/>
        <w:rPr pt14:Unid="26ded506c3ac4157bb598e1f20e44f87">
          <w:color w:val="auto" pt14:Unid="6dd3cfd0fc3849b4b0b41a7c8bb4ec56"/>
          <w:sz w:val="20" pt14:Unid="e8734dcfb93a4fd8bc4a94d5a9cb2070"/>
          <w:szCs w:val="20" pt14:Unid="43f0d09e3b5f4a90b623fda52ba2446e"/>
        </w:rPr>
      </w:pPr>
    </w:p>
    <w:p pt14:Unid="c923f75b416544bd8d7a7e578c543889">
      <w:pPr pt14:Unid="1ede743d422e466fbdca926545ee04d3">
        <w:spacing w:after="0" w:line="260" w:lineRule="auto" pt14:Unid="10a76652138b44b3ac6fd87c521a2ce2"/>
        <w:ind w:left="260" w:right="266" w:firstLine="339" pt14:Unid="076ed1ee790149199818bd50ff9d3025"/>
        <w:jc w:val="both" pt14:Unid="568ac6c3856f4e3bbe97f1b2ccf4b9f4"/>
        <w:rPr pt14:Unid="f590585e40ae4febbc6b925a486ccbbc">
          <w:color w:val="auto" pt14:Unid="bbc31fa03d1e428ca458774db959f7b1"/>
          <w:sz w:val="20" pt14:Unid="c2832b58e9d84f47a08665ccb2be7680"/>
          <w:szCs w:val="20" pt14:Unid="8a39d8879c7b4fbb96cf156d96bedc08"/>
        </w:rPr>
      </w:pPr>
      <w:r>
        <w:rPr pt14:Unid="40acc927f33d498e8e2c1c7c6e17ff4a">
          <w:rFonts w:ascii="Arial" w:hAnsi="Arial" w:eastAsia="Arial" w:cs="Arial" pt14:Unid="71565f0e59ae408ab283826dcd23583f"/>
          <w:color w:val="auto" pt14:Unid="0b3e8828f5ee48a7bcef876d74480dfb"/>
          <w:sz w:val="22" pt14:Unid="09ec2872f53346d1a025f61557b110ce"/>
          <w:szCs w:val="22" pt14:Unid="4bed3a95d7b94a13b26b1c230f1081df"/>
        </w:rPr>
        <w:t>La capacidad para ser reemplazado está estrechamente relacionada con la facilidad de cambio. El uso de interfaces en la capa de contratos, por ejemplo, hace que un micro-servicio pueda ser modificado y reemplazado fácilmente. El componente sustituto puede estar implementada con otra tecnología si respeta la vieja interfaz.</w:t>
      </w:r>
    </w:p>
    <w:p pt14:Unid="6eb92810c1d1454da0ec460acf5048d6">
      <w:pPr pt14:Unid="0a9b9dfbfc014327bdc7a1ecfa1a699d">
        <w:spacing w:after="0" w:line="82" w:lineRule="exact" pt14:Unid="3602037d943147c2979d08b8b56c67f6"/>
        <w:rPr pt14:Unid="8a35bad7982b40688e229f4092ca0f84">
          <w:color w:val="auto" pt14:Unid="6a24e5302796430d9c8d582a34cac41f"/>
          <w:sz w:val="20" pt14:Unid="fa26c2df15d94ac09b81273daebcf402"/>
          <w:szCs w:val="20" pt14:Unid="677011be9f6648a29b0202a97b586963"/>
        </w:rPr>
      </w:pPr>
    </w:p>
    <w:p pt14:Unid="b2eb437dda13471e8e6d3c0edb17c909">
      <w:pPr pt14:Unid="c038fe6ba8ed43efad6f97d01f244321">
        <w:spacing w:after="0" w:line="258" w:lineRule="auto" pt14:Unid="aad65bbb5c39450e8fa71913ff7e5e95"/>
        <w:ind w:left="260" w:right="266" w:firstLine="339" pt14:Unid="8c78da1d74c44f59970aa34ba5f3c942"/>
        <w:jc w:val="both" pt14:Unid="b4b44881ed304d6d9d32c2606342d17c"/>
        <w:rPr pt14:Unid="c57b5173cd184b679f0230f6fcb29507">
          <w:rFonts w:ascii="Arial" w:hAnsi="Arial" w:eastAsia="Arial" w:cs="Arial" pt14:Unid="402bde1e48e3448188a61f5ebac84957"/>
          <w:color w:val="auto" pt14:Unid="666aef1794eb414ebb2aa1899ce66b9e"/>
          <w:sz w:val="22" pt14:Unid="990d874c395b49a8b3e8edd9c597adc9"/>
          <w:szCs w:val="22" pt14:Unid="cd721a3ac66548049c53df651730f6eb"/>
        </w:rPr>
      </w:pPr>
      <w:r>
        <w:rPr pt14:Unid="4faffb6869fe4e38851c9ad928775e29">
          <w:rFonts w:ascii="Arial" w:hAnsi="Arial" w:eastAsia="Arial" w:cs="Arial" pt14:Unid="fa752ee08bca46bba6a4a8f550a519ad"/>
          <w:color w:val="auto" pt14:Unid="ac07bf2fa4a64d59b42f3eaf69fe2337"/>
          <w:sz w:val="22" pt14:Unid="bdd160e3a5aa4276b6b2b6f2b835d394"/>
          <w:szCs w:val="22" pt14:Unid="f04a33fb80534defac9e7785e97ef7d5"/>
        </w:rPr>
        <w:t>Si recordamos el cronograma que hemos explicado en el apartado 5.1 Plan de traba-jo, la refactorización de la solución monolítica para generar cualquiera de los servicios apenas se ha prolongado por más de un día (las tareas que empiezan su nombre con la palabra “microservicio"). A esto habría que incluirle el tiempo que se ha tardado en desa-rrollar la lógica del servicio durante el desarrollo de la solución monolítica (las tareas que empiezan su nombre con la palabra “implementación"). En comparación, el desarrollo de la solución monolítica en su totalidad se ha prolongado durante casi un mes (desde el día 19 de Junio hasta el día 16 de Julio).</w:t>
      </w:r>
    </w:p>
    <w:p pt14:Unid="bd6824ec4d47439c94164119e2c8973c">
      <w:pPr pt14:Unid="c2491a6194dd426387982669aea3b931">
        <w:spacing w:after="0" w:line="86" w:lineRule="exact" pt14:Unid="89fd83ddb9b34f418bcd99e5f9d57c85"/>
        <w:rPr pt14:Unid="6d9837f9bffb4a7fb20083b95f3a185c">
          <w:color w:val="auto" pt14:Unid="ff7ccf5a02e34141b943b661e4fb6cee"/>
          <w:sz w:val="20" pt14:Unid="89f2efe067584dd2bacecff5d4d0bc4e"/>
          <w:szCs w:val="20" pt14:Unid="5574d20573e447798d4339a95677ac9f"/>
        </w:rPr>
      </w:pPr>
    </w:p>
    <w:p pt14:Unid="af62980e60e9409eb8cf39dceadab2a6">
      <w:pPr pt14:Unid="ab6ffaac5cb24e1c99a36109a546a7df">
        <w:spacing w:after="0" w:line="273" w:lineRule="auto" pt14:Unid="ae023625e7a3439198580e032f35afb0"/>
        <w:ind w:left="260" w:right="266" w:firstLine="339" pt14:Unid="35d61cfb3c6c4cfa9f430d4d5e26fca6"/>
        <w:jc w:val="both" pt14:Unid="a4d5f5c1ba564b97951f9064c9170ac2"/>
        <w:rPr pt14:Unid="d3b7862437244ad9b9b049dff8fcba19">
          <w:rFonts w:ascii="Arial" w:hAnsi="Arial" w:eastAsia="Arial" w:cs="Arial" pt14:Unid="59269b16b01e4a3d8655c0369c96b21e"/>
          <w:color w:val="auto" pt14:Unid="8e6a29496f1844aca9049a8cbf4457cc"/>
          <w:sz w:val="21" pt14:Unid="48bdd7a696ac403c831eefcf35e6e06d"/>
          <w:szCs w:val="21" pt14:Unid="e82c0716139940ee9e09834de30ccae7"/>
        </w:rPr>
      </w:pPr>
      <w:r>
        <w:rPr pt14:Unid="4dcf6735af914787a649d0726a534bc3">
          <w:rFonts w:ascii="Arial" w:hAnsi="Arial" w:eastAsia="Arial" w:cs="Arial" pt14:Unid="8e0915f3ea3e43dbb8a9032a7a923892"/>
          <w:color w:val="auto" pt14:Unid="8700b9d3d999442b8e0e8324f8626cc8"/>
          <w:sz w:val="21" pt14:Unid="6b6023b7f1f04c1691db45533a22c808"/>
          <w:szCs w:val="21" pt14:Unid="e5383a58fc1a4d96845bb33d7cdad533"/>
        </w:rPr>
        <w:t>El desarrollo de cada microservicio apenas ha costado dos semanas, tal y como dice la regla de Jon Eaves que hemos explicado en el apartado 2.2.1 Requisitos funcionales y no funcionales. Si un componente del software debe ser reemplazado, puede ocurrir que en la solución basada en microservicios solo se tenga que reemplazar un microservicio mientras que en la solución monolítica se tenga que adaptar todo el monolito. Si consi-deramos que el tiempo para desarrollar un componente software que remplaza a otro</w:t>
      </w:r>
    </w:p>
    <w:p pt14:Unid="4b868ece1b914a4cbdaf234f9824de0e">
      <w:pPr pt14:Unid="178f4fecea04410d93e27e63576a7a88"/>
    </w:p>
    <w:p pt14:Unid="a1c30b8790d14c1ebdfe213c946694d1">
      <w:pPr pt14:Unid="d3345b04dbf4402ba40d1e580ec47865">
        <w:tabs pt14:Unid="a7d10f796860461394de4d0b04398ad9">
          <w:tab w:val="left" w:leader="none" w:pos="6220" pt14:Unid="1c84ffcc40394c3f9369ea4276cd0574"/>
        </w:tabs>
        <w:spacing w:after="0" pt14:Unid="e2e59fc80d48408a92fff52ad0957e74"/>
        <w:ind w:left="260" pt14:Unid="375ff99216ea4f37aa62f9b46b7d434e"/>
        <w:rPr pt14:Unid="e208854cba42454daae28ac934c1b36f">
          <w:color w:val="auto" pt14:Unid="90dcb49f3b764c86ba703ddd696a4a83"/>
          <w:sz w:val="20" pt14:Unid="856d2242c7ca4e8e9ece2f84639ac2a9"/>
          <w:szCs w:val="20" pt14:Unid="5972591b077a4ee68a057668352488f5"/>
        </w:rPr>
      </w:pPr>
      <w:r>
        <w:rPr pt14:Unid="cfed8d2ea8d24ba3b8f8670aa847790e">
          <w:rFonts w:ascii="Arial" w:hAnsi="Arial" w:eastAsia="Arial" w:cs="Arial" pt14:Unid="d7518ec284fb47548c64ad347e78c33c"/>
          <w:b w:val="1" pt14:Unid="a3ede17fc70641e796eddd0d2f0bfef8"/>
          <w:bCs w:val="1" pt14:Unid="63fc9c9c22e1475f8ef6b457aa024e33"/>
          <w:color w:val="auto" pt14:Unid="07f68ef1505e4771bece54cf3000cf01"/>
          <w:sz w:val="18" pt14:Unid="7a800bd3c061437a89c5de7e6b4af86b"/>
          <w:szCs w:val="18" pt14:Unid="f54947ee9b8c4b6084c0f2815edafd7d"/>
        </w:rPr>
        <w:t>72</w:t>
      </w:r>
      <w:r>
        <w:rPr pt14:Unid="559e66e5d65a4e4599818c9c159d7f0b">
          <w:color w:val="auto" pt14:Unid="47c9bb103d4b46ac8c8152787234f48b"/>
          <w:sz w:val="20" pt14:Unid="8861d0d3fa4f43979ab1c139feda8d36"/>
          <w:szCs w:val="20" pt14:Unid="12c2751278094a50b27aec24868ed56d"/>
        </w:rPr>
        <w:tab pt14:Unid="aa6d59d939cc4e8aa908953a859b5654"/>
      </w:r>
      <w:r>
        <w:rPr pt14:Unid="f6fd39e0d9e447a28426f0a82e75269e">
          <w:rFonts w:ascii="Arial" w:hAnsi="Arial" w:eastAsia="Arial" w:cs="Arial" pt14:Unid="98945ec215f5453b9e1f1029c6236c01"/>
          <w:color w:val="auto" pt14:Unid="b57accee31c343e7abdfb16229cac67f"/>
          <w:sz w:val="19" pt14:Unid="bdd19e30d7b048b09521b3eac59e9e2c"/>
          <w:szCs w:val="19" pt14:Unid="13e843897b794a4ab972445229891160"/>
        </w:rPr>
        <w:t>Evaluación de las soluciones</w:t>
      </w:r>
    </w:p>
    <w:p pt14:Unid="a6936cae000f46d98ad56970f9161c4e">
      <w:pPr pt14:Unid="50c58eaaf51f474dbb57530295e4fdc0">
        <w:spacing w:after="0" w:line="20" w:lineRule="exact" pt14:Unid="0bb95322624a45998cedffaff64ebb00"/>
        <w:rPr pt14:Unid="c0248cd7d4d14bc0bf521e85ce38cb2d">
          <w:color w:val="auto" pt14:Unid="14e0dd8d87704962a86910a4e43f96a3"/>
          <w:sz w:val="20" pt14:Unid="d4087173cdda4612b52df1c429cafefe"/>
          <w:szCs w:val="20" pt14:Unid="88c393a107354bd595a83afa1ba74ed3"/>
        </w:rPr>
      </w:pPr>
    </w:p>
    <w:p pt14:Unid="6a4e91203c71417cb7cb256b222831db">
      <w:pPr pt14:Unid="720f30007f394aeeb51d187f1537cb80">
        <w:spacing w:after="0" w:line="200" w:lineRule="exact" pt14:Unid="d3d0c57908234b73b94bb05aeab8a51d"/>
        <w:rPr pt14:Unid="2206edd164a64d798c1e6dc180b2fdd8">
          <w:color w:val="auto" pt14:Unid="2c7ee291eb21482d945149fe02de72e7"/>
          <w:sz w:val="20" pt14:Unid="8f4460b0297748858fbee92ade3a10b3"/>
          <w:szCs w:val="20" pt14:Unid="5ccad38d5923468d86e08686d0544075"/>
        </w:rPr>
      </w:pPr>
    </w:p>
    <w:p pt14:Unid="6f9e0020daa64180b159304409283a4f">
      <w:pPr pt14:Unid="10c5011d67534f3a89dc2172df16777b">
        <w:spacing w:after="0" w:line="320" w:lineRule="exact" pt14:Unid="bebe55e0d5ae4b9199a11486807309b8"/>
        <w:rPr pt14:Unid="17d77d545ab2485a88584b90f5d3c0e4">
          <w:color w:val="auto" pt14:Unid="8a15736aa6694bdf8916470fb04daabb"/>
          <w:sz w:val="20" pt14:Unid="a6fa3b3adeda42389882de25800e663d"/>
          <w:szCs w:val="20" pt14:Unid="a8ddfb0d35ec4bb880ce6927c2737ccc"/>
        </w:rPr>
      </w:pPr>
    </w:p>
    <w:p pt14:Unid="59a48df1434d48fa92d5f725dcbb95a5">
      <w:pPr pt14:Unid="1450eadb4d3041f7ab79cbff869de0e0">
        <w:spacing w:after="0" w:line="274" w:lineRule="auto" pt14:Unid="ded7384ba75b4f559da0ac5d1ad3b8cd"/>
        <w:ind w:left="260" w:right="266" pt14:Unid="bef43231f2024793a24d9d4de29cdd17"/>
        <w:jc w:val="both" pt14:Unid="ca6f9223fef4405c9dcad8602ff6eb29"/>
        <w:rPr pt14:Unid="6126ad4683324bcf998a6cb6cd601544">
          <w:color w:val="auto" pt14:Unid="40290ee0176348bb9ebb5592d66e4355"/>
          <w:sz w:val="20" pt14:Unid="48981d42c2d54f40ac848e794ed12e72"/>
          <w:szCs w:val="20" pt14:Unid="5d401870ab2748d3881016cabcd5002a"/>
        </w:rPr>
      </w:pPr>
      <w:r>
        <w:rPr pt14:Unid="f2cfeb6e7477484dbeef00b7e514854a">
          <w:rFonts w:ascii="Arial" w:hAnsi="Arial" w:eastAsia="Arial" w:cs="Arial" pt14:Unid="099005c6044741328cb07e6bf81e4268"/>
          <w:color w:val="auto" pt14:Unid="32ad448c46b84f7bba4e89e45fae7564"/>
          <w:sz w:val="21" pt14:Unid="5c3c3024a29f40bf8339356b5a8e36dd"/>
          <w:szCs w:val="21" pt14:Unid="49557257c2084577823dadc491322d51"/>
        </w:rPr>
        <w:t>es similar al tiempo que costó desarrollar el segundo, reemplazar la solución monolítica será más costoso que reemplazar un único microservicio. Si nos situamos en un caso más extremo en el que se tuviera que reemplazar todo el sistema basado en microservicios, este problema podría abordarse de forma incremental por la modularidad de la solución. De nuevo, no se puede afirmar lo mismo de la solución monolítica.</w:t>
      </w:r>
    </w:p>
    <w:p pt14:Unid="afdbcca0881949ab8d9e5994acca820b">
      <w:pPr pt14:Unid="dc313c55ed564313966222b93a9787ba">
        <w:spacing w:after="0" w:line="200" w:lineRule="exact" pt14:Unid="9e4c4c44240140659e91d8812214c5cd"/>
        <w:rPr pt14:Unid="f6b807451a5445729837c74f0465adf1">
          <w:color w:val="auto" pt14:Unid="01d2397a9e294ea88bd126cdbde05f6c"/>
          <w:sz w:val="20" pt14:Unid="d76d44cc945749e3a310eb4647da7586"/>
          <w:szCs w:val="20" pt14:Unid="2989437dd481470fa749e48a5d827799"/>
        </w:rPr>
      </w:pPr>
    </w:p>
    <w:p pt14:Unid="d1ad70139dd94d48974e7400aedaa394">
      <w:pPr pt14:Unid="6dad06c3d93a43728a6dbdc958a90d6c">
        <w:spacing w:after="0" w:line="221" w:lineRule="exact" pt14:Unid="56c1bedd53ed4a8ebea14077e3be7bf4"/>
        <w:rPr pt14:Unid="b0c4e7e1ddf14d3a9c5709df1d2da4ac">
          <w:color w:val="auto" pt14:Unid="c7751e78894447d69c9f93968c6243c9"/>
          <w:sz w:val="20" pt14:Unid="e60e05d0784a43ebb6405dca199f5ae5"/>
          <w:szCs w:val="20" pt14:Unid="8dbeda7d6423450cb0bfa83004fdf734"/>
        </w:rPr>
      </w:pPr>
    </w:p>
    <w:p pt14:Unid="4ffe33ff6493409984958d2c084875af">
      <w:pPr pt14:Unid="2e312a72ac1c4d6db2a14ee04274f7fc">
        <w:spacing w:after="0" pt14:Unid="36ec5b0ced234b84b6ea85aa9e05d4bd"/>
        <w:ind w:left="260" pt14:Unid="e6787c26696b4b16a41ad01d701d5f04"/>
        <w:rPr pt14:Unid="66510574b94c43e69430df3f734f5c0e">
          <w:color w:val="auto" pt14:Unid="41a8ad9c9bd2482eb51434c897b7a2ff"/>
          <w:sz w:val="20" pt14:Unid="568c8f6b1d7849c2a4cb676ad1080bac"/>
          <w:szCs w:val="20" pt14:Unid="dcaaf7beb45542bdbede7bc27f3049ae"/>
        </w:rPr>
      </w:pPr>
      <w:r>
        <w:rPr pt14:Unid="78e8333a1c9e46f0abaec84e412a104f">
          <w:rFonts w:ascii="Arial" w:hAnsi="Arial" w:eastAsia="Arial" w:cs="Arial" pt14:Unid="5e52bc8e5c634b069818471b1c08ec41"/>
          <w:color w:val="auto" pt14:Unid="ebf513cb9f6346049f4888f7930b1093"/>
          <w:sz w:val="29" pt14:Unid="6606a1074d9e4612844cd2ff9ee912b1"/>
          <w:szCs w:val="29" pt14:Unid="619535ba5b384cc7a4e61b0f180c380e"/>
        </w:rPr>
        <w:t>8.3 Otras posibles soluciones</w:t>
      </w:r>
    </w:p>
    <w:p pt14:Unid="9ba706ff486143d696282a98cf6dfb51">
      <w:pPr pt14:Unid="900fa45e37ff4247950a48ffef65f392">
        <w:spacing w:after="0" w:line="20" w:lineRule="exact" pt14:Unid="32b1359a15ba438ebc60379ce7375118"/>
        <w:rPr pt14:Unid="1840bf7f66bd48da8391f8ab880d9c55">
          <w:color w:val="auto" pt14:Unid="386e0edfd48b4281ad06f41182ce50a7"/>
          <w:sz w:val="20" pt14:Unid="91c66c75beb14a189a2707f187d96720"/>
          <w:szCs w:val="20" pt14:Unid="b620d8b85e5c4f79aa3412b9776489e9"/>
        </w:rPr>
      </w:pPr>
    </w:p>
    <w:p pt14:Unid="34b807c5a7aa4efb9d495654ea88b8aa">
      <w:pPr pt14:Unid="0b330ff2525b45c3b535efec15dc378e">
        <w:spacing w:after="0" w:line="305" w:lineRule="exact" pt14:Unid="83419c814a074e0287c557d620d51ddf"/>
        <w:rPr pt14:Unid="bdfab3aea36e48abb8f4a14876972333">
          <w:color w:val="auto" pt14:Unid="f060c371b1c54108a4ae9b120b3ae1a3"/>
          <w:sz w:val="20" pt14:Unid="e04bb4f2fb4d4ec29b392d68a23ee0f3"/>
          <w:szCs w:val="20" pt14:Unid="2115f6851f13487d9d1b74ade857dfa9"/>
        </w:rPr>
      </w:pPr>
    </w:p>
    <w:p pt14:Unid="3ec87371f0594abf886ce51829f3dc54">
      <w:pPr pt14:Unid="b6507bef887549fcbf7947c55bc45acd">
        <w:spacing w:after="0" w:line="260" w:lineRule="auto" pt14:Unid="6bd30219c155483982c5cd7745e22ff6"/>
        <w:ind w:left="260" w:right="266" w:firstLine="339" pt14:Unid="f8bcaaecf20e48228f7c24d79db24d79"/>
        <w:jc w:val="both" pt14:Unid="3a7e82b33eae4e00a6c7f8d47dfa1988"/>
        <w:rPr pt14:Unid="d5b413f88f7448f5ab38b4b6ea6afbef">
          <w:color w:val="auto" pt14:Unid="7ead494ffcd145609c65cc49b22d9899"/>
          <w:sz w:val="20" pt14:Unid="6e42111e5ba34601b3dcefad12488c58"/>
          <w:szCs w:val="20" pt14:Unid="0c503d19dc6d4d9b95d73bbb08d67a2f"/>
        </w:rPr>
      </w:pPr>
      <w:r>
        <w:rPr pt14:Unid="f1e0bff66f0c4142a6dceac060d3ac3c">
          <w:rFonts w:ascii="Arial" w:hAnsi="Arial" w:eastAsia="Arial" w:cs="Arial" pt14:Unid="724c98da643847c8abb02624d8da4db1"/>
          <w:color w:val="auto" pt14:Unid="7eff3c177a734cacb56a0cfd088096a6"/>
          <w:sz w:val="22" pt14:Unid="9226fd53c3bf44d19ae1fab966cfc787"/>
          <w:szCs w:val="22" pt14:Unid="3637719f500c4ff98137fe6324e5bf54"/>
        </w:rPr>
        <w:t>Tanto el back-end monolítico como el basado en microservicios representan uno de los posibles diseños que se pueden emplear para implementar el sistema especificado. Otras soluciones pueden ofrecer los mismos requisitos funcionales pero con distintos atributos de calidad.</w:t>
      </w:r>
    </w:p>
    <w:p pt14:Unid="aa8f247bd82b4cb68e0b5649981df05e">
      <w:pPr pt14:Unid="72a8fd9d41a4456eb537a3c1b5e2bb87">
        <w:spacing w:after="0" w:line="82" w:lineRule="exact" pt14:Unid="21732d537cbe482ea8d19b0cedb016cf"/>
        <w:rPr pt14:Unid="59b59ee6a942429c8b88ad1b4b0f0356">
          <w:color w:val="auto" pt14:Unid="67a21a8dc887484cae7bb1e8852bd83b"/>
          <w:sz w:val="20" pt14:Unid="e784eba61e51498cb6cf1cadccace7fa"/>
          <w:szCs w:val="20" pt14:Unid="0a1efaa4d99c4a719bc5f9fa10245387"/>
        </w:rPr>
      </w:pPr>
    </w:p>
    <w:p pt14:Unid="cbaebe222d5a4da9a2b81cd8510c8c05">
      <w:pPr pt14:Unid="4509154fd83a42bcb8aee0d9d649c074">
        <w:spacing w:after="0" w:line="260" w:lineRule="auto" pt14:Unid="e839d1527de44ec3b15786700b65c725"/>
        <w:ind w:left="260" w:right="266" w:firstLine="339" pt14:Unid="59ddcbd83dd5404182840e69e670db55"/>
        <w:jc w:val="both" pt14:Unid="2cc66ae83a3f46abb311211fb9feabae"/>
        <w:rPr pt14:Unid="39443a8672c345efb54193e03cc0cd22">
          <w:color w:val="auto" pt14:Unid="0535287da7d745fb83772fbf00f058d2"/>
          <w:sz w:val="20" pt14:Unid="10220feb0c124357b9d35fa059a46d12"/>
          <w:szCs w:val="20" pt14:Unid="8945741cdb3e4349ab73bcafbdb8013c"/>
        </w:rPr>
      </w:pPr>
      <w:r>
        <w:rPr pt14:Unid="e4508b84816e40e690651c070dfeda09">
          <w:rFonts w:ascii="Arial" w:hAnsi="Arial" w:eastAsia="Arial" w:cs="Arial" pt14:Unid="5f5e52fd187b4738bcc200a20b377b05"/>
          <w:color w:val="auto" pt14:Unid="e694057b96534cc2b0aa23e837605788"/>
          <w:sz w:val="22" pt14:Unid="82b1be9df5394ed6a00273a5126d6f73"/>
          <w:szCs w:val="22" pt14:Unid="21d2562c1d2c47d1a21d76abe105f8bb"/>
        </w:rPr>
        <w:t>Respecto a la solución monolítica, para un caso de estudio como el que hemos presen-tado es posible que no sea necesario una arquitectura de 6 capas. Se podía haber seguido un diseño más simple, como el que se presenta para el microservicio de informes en la solución basada en servicios.</w:t>
      </w:r>
    </w:p>
    <w:p pt14:Unid="1cbf8ea65de0414e8110e8c3f3170928">
      <w:pPr pt14:Unid="512b912685fe4a1abe00faa3aed3ae3c">
        <w:spacing w:after="0" w:line="82" w:lineRule="exact" pt14:Unid="80efa0afd9924ce289c2eeb7779744e9"/>
        <w:rPr pt14:Unid="08b5883ea8da4b45ad451bcf22c39243">
          <w:color w:val="auto" pt14:Unid="e8dc2c5c7524402d8aadf6ae1cdda708"/>
          <w:sz w:val="20" pt14:Unid="0989db14c1ed425792d281da81d011e1"/>
          <w:szCs w:val="20" pt14:Unid="0b0ac0f0d62942849adba34820fe0e0d"/>
        </w:rPr>
      </w:pPr>
    </w:p>
    <w:p pt14:Unid="4c876b753d1f425eba2cef9f15e38841">
      <w:pPr pt14:Unid="2ef8f21aa7b344e4b0fdcc3bd8860064">
        <w:spacing w:after="0" w:line="259" w:lineRule="auto" pt14:Unid="8bf7a1dad093438d9538532f68853c15"/>
        <w:ind w:left="260" w:right="266" w:firstLine="339" pt14:Unid="f23ea318cd0d4ed08141852ff8cae89a"/>
        <w:jc w:val="both" pt14:Unid="02308909c322418ebd54e5c3f173f83f"/>
        <w:rPr pt14:Unid="1183605434eb4d968c1a14a221bb7288">
          <w:color w:val="auto" pt14:Unid="22ed135b116d48db825a3918f46a6f09"/>
          <w:sz w:val="20" pt14:Unid="594d90920c1e4955833b73d677e97782"/>
          <w:szCs w:val="20" pt14:Unid="ce71ca9cf0674ff3aa647759b5f4ec54"/>
        </w:rPr>
      </w:pPr>
      <w:r>
        <w:rPr pt14:Unid="4e1644a9d8684c22a4bc358b22c045ad">
          <w:rFonts w:ascii="Arial" w:hAnsi="Arial" w:eastAsia="Arial" w:cs="Arial" pt14:Unid="1f29c563d1f740b1ad4998e97a266c84"/>
          <w:color w:val="auto" pt14:Unid="318ee9e2046c40478a5b11d30d7e741a"/>
          <w:sz w:val="22" pt14:Unid="e29a650f00b1467b8aa18030b6918f6d"/>
          <w:szCs w:val="22" pt14:Unid="519a4c77e1d2430e9d6922b53bf2c385"/>
        </w:rPr>
        <w:t>Las capas de aplicación y servicios se podían haber combinado en una única siempre que se mantenga el principio de responsabilidad única de una clase. Los controladores de la capa de servicios definían el método HTTP expuesto en la API del back-end, mientras que los managers de aplicación contenían la lógica de la operación. Aunque se combina-sen ambas capas, se debería seguir manteniendo este criterio y mantener ambos tipos de clases.</w:t>
      </w:r>
    </w:p>
    <w:p pt14:Unid="706d50e09b3f4f8aa79cbc698c1371e7">
      <w:pPr pt14:Unid="cec2d67228d745dbb196421602dcf9d5">
        <w:spacing w:after="0" w:line="82" w:lineRule="exact" pt14:Unid="ff9c1d712b264e38964f8dc8cc30066f"/>
        <w:rPr pt14:Unid="7727793f2a5544908a5d80007e1349eb">
          <w:color w:val="auto" pt14:Unid="5ba63b2f4176464087f7cb30a3c0a2b5"/>
          <w:sz w:val="20" pt14:Unid="8195e144fc894687ad16388904195a78"/>
          <w:szCs w:val="20" pt14:Unid="730c179cc5174d01aad8fb49a6b3c2c5"/>
        </w:rPr>
      </w:pPr>
    </w:p>
    <w:p pt14:Unid="9d8d1b75aa4040c8ac0263aa610d714e">
      <w:pPr pt14:Unid="c2a596091dfa43c2922da5f37722a181">
        <w:spacing w:after="0" w:line="259" w:lineRule="auto" pt14:Unid="1bddfd8a5e4f45d8972701b143c6975d"/>
        <w:ind w:left="260" w:right="266" w:firstLine="339" pt14:Unid="f3dfb03ea39b4a5480041e1798a8e6e1"/>
        <w:jc w:val="both" pt14:Unid="4f953860470d49a8a121797df24c3178"/>
        <w:rPr pt14:Unid="d877b05c8c27460d9d85ede46b048820">
          <w:color w:val="auto" pt14:Unid="ff7b50a9c48e4d1f8632db05cd8b970f"/>
          <w:sz w:val="20" pt14:Unid="26ed9df712ba489b8b00a0118f0e7695"/>
          <w:szCs w:val="20" pt14:Unid="ed3aa37cc79d4d2e90695901fddde3f1"/>
        </w:rPr>
      </w:pPr>
      <w:r>
        <w:rPr pt14:Unid="4eb67501fee640d7973ea7af929dbd07">
          <w:rFonts w:ascii="Arial" w:hAnsi="Arial" w:eastAsia="Arial" w:cs="Arial" pt14:Unid="256deadfb193491394ebe041b45d4335"/>
          <w:color w:val="auto" pt14:Unid="f5569e191b1446988b7c3cedd4338602"/>
          <w:sz w:val="22" pt14:Unid="9622166f6a304f72a2bc111d6671cd8f"/>
          <w:szCs w:val="22" pt14:Unid="6d86078ac78744219ca777b0b6990d4a"/>
        </w:rPr>
        <w:t>Las capas de persistencia y dominio también podrían combinarse en una única. La capa de aplicación depende de ambas y la capa de persistencia depende de la de dominio. En nuestro caso de estudio, la capa de dominio solo contiene las entidades que hemos identificado en el modelo de dominio. Almacenarlas en la capa de persistencia, que es la capa que principalmente las emplea para implementar las operaciones CRUD a través de Entity Framework, no traería efectos adversos.</w:t>
      </w:r>
    </w:p>
    <w:p pt14:Unid="2f1ff75705ed44249c89c21ed3b07e6c">
      <w:pPr pt14:Unid="73d6374989054fc49cc5a26bbb8579a8">
        <w:spacing w:after="0" w:line="82" w:lineRule="exact" pt14:Unid="b902dad372464f1c9015baee77565894"/>
        <w:rPr pt14:Unid="fb9ce1fa99b34b79bb3022514c1f6337">
          <w:color w:val="auto" pt14:Unid="bae14e177e794c318eebb3159d6554d1"/>
          <w:sz w:val="20" pt14:Unid="560e9dc556804d2eb82957d056296504"/>
          <w:szCs w:val="20" pt14:Unid="3c9a638b074a44a1933650eca4d152cb"/>
        </w:rPr>
      </w:pPr>
    </w:p>
    <w:p pt14:Unid="103a042e66b849c9b6d367f75be5204a">
      <w:pPr pt14:Unid="606667226b6840749224ccf408eaae12">
        <w:spacing w:after="0" w:line="259" w:lineRule="auto" pt14:Unid="3d42ab7ea4994e93bbd42f8e6a0d2c11"/>
        <w:ind w:left="260" w:right="266" w:firstLine="339" pt14:Unid="c2d97839ccad4c02b3b32bd217aa5de5"/>
        <w:jc w:val="both" pt14:Unid="acff7fdca7e54cbda79ae62f879092ba"/>
        <w:rPr pt14:Unid="b485c6a65c294cedae66f7199c2151be">
          <w:color w:val="auto" pt14:Unid="ee267111bf03485faa24a99cec82f39e"/>
          <w:sz w:val="20" pt14:Unid="e6b17a0b64284ac1b51d4c2cc73d36c5"/>
          <w:szCs w:val="20" pt14:Unid="99666f30709248b2a1ccda3d1ab630c6"/>
        </w:rPr>
      </w:pPr>
      <w:r>
        <w:rPr pt14:Unid="1d1347a98e37458cb708f016e037d718">
          <w:rFonts w:ascii="Arial" w:hAnsi="Arial" w:eastAsia="Arial" w:cs="Arial" pt14:Unid="1e3892a999884fab90770b072b80b2a5"/>
          <w:color w:val="auto" pt14:Unid="642f337882bd49168b6cd18e85d86372"/>
          <w:sz w:val="22" pt14:Unid="a88e3648a1bf4064a2efe27f4826a464"/>
          <w:szCs w:val="22" pt14:Unid="161dc32a1ce74bbab86ed2d70286065d"/>
        </w:rPr>
        <w:t>En cuanto a la solución basada en microservicios, se puede ver claramente que algu-nos de los servicios desarrollados solo son invocados por un consumidor. Concretamente, los servicios de informes y notificaciones son solo invocados por el servicio de pedidos. Esto debería conducirnos a razonar sobre si es beneficiosos combinar los tres en un único servicio.</w:t>
      </w:r>
    </w:p>
    <w:p pt14:Unid="1d2441e01bf746b8a8f18b78c49b6d05">
      <w:pPr pt14:Unid="cd649c04e86349e7a686e95334e2ae7c">
        <w:spacing w:after="0" w:line="84" w:lineRule="exact" pt14:Unid="389663ef080a447396f2cc7db7aa8f5f"/>
        <w:rPr pt14:Unid="a5f945e79300424b9d08e4dad43327f4">
          <w:color w:val="auto" pt14:Unid="978b44ee5074426ebe1fb7ce2f69068c"/>
          <w:sz w:val="20" pt14:Unid="5f66acc6c54f4d6d9f4daf4a33011e4f"/>
          <w:szCs w:val="20" pt14:Unid="ca512d03800d41be8de0d921c171b733"/>
        </w:rPr>
      </w:pPr>
    </w:p>
    <w:p pt14:Unid="936046ea0c1e476c9b67c56d99e6a983">
      <w:pPr pt14:Unid="4baac972c1fa48cc9e319fb2eabfe84d">
        <w:spacing w:after="0" w:line="258" w:lineRule="auto" pt14:Unid="66d3af7807314ae6866ada9db1b5074a"/>
        <w:ind w:left="260" w:right="266" w:firstLine="339" pt14:Unid="98b675294c5f427f9c08bb3d86d42e6b"/>
        <w:jc w:val="both" pt14:Unid="9cd4b41738fa4543bc757441de4b48b5"/>
        <w:rPr pt14:Unid="9b6fd5762d9c44a1baf28fbdc8fab1ba">
          <w:color w:val="auto" pt14:Unid="4db9485ef89e4c5c81cb78e2a6553fc3"/>
          <w:sz w:val="20" pt14:Unid="c4bc09b4fa2940dfa4f2244fc4a76469"/>
          <w:szCs w:val="20" pt14:Unid="2254b880ad7a44edb743f8d13bb10cab"/>
        </w:rPr>
      </w:pPr>
      <w:r>
        <w:rPr pt14:Unid="c9b0cfecbc4d4bc59d669af342c6e2d7">
          <w:rFonts w:ascii="Arial" w:hAnsi="Arial" w:eastAsia="Arial" w:cs="Arial" pt14:Unid="f3deefd5f22b44ec9c535af397142839"/>
          <w:color w:val="auto" pt14:Unid="cb1d97286bf344d4bfa05880a193e823"/>
          <w:sz w:val="22" pt14:Unid="9123aa3b999543b2b24a072604f9fe34"/>
          <w:szCs w:val="22" pt14:Unid="9e0813bbba494ab1924693d0fb4419e4"/>
        </w:rPr>
        <w:t>Gracias a su implementación, tanto el servicio de informes como el de notificaciones están desacoplados de los datos que requieren para realizar su función porque estos son transferidos como parámetros del método. Esto se ha hecho así para facilitar su invo-cación por cualquier servicio. Por ejemplo, el servicio de informes se podría haber im-plementado para que expusiera él directamente todos los informes que puede generar. Sin embargo, esto habría supuesto que tuviera una dependencia con todos los servicios de los que necesitara obtener datos. Como se desea mantener que puedan seguir sien-do invocados desde cualquier otro servicio, no vamos a combinarlos con el servicio de pedidos.</w:t>
      </w:r>
    </w:p>
    <w:p pt14:Unid="e430b24f4fa7449fbac04a532e17216a">
      <w:pPr pt14:Unid="f412d46de09948058549715f2f31998d">
        <w:spacing w:after="0" w:line="85" w:lineRule="exact" pt14:Unid="236e9239e64a462db3011e7e264a84c5"/>
        <w:rPr pt14:Unid="8e1716c79a574b189961c6246f7fde9e">
          <w:color w:val="auto" pt14:Unid="f20cd37398ef4ca9b4ec1ca941d39dcd"/>
          <w:sz w:val="20" pt14:Unid="ccf6a88181034eeca5a1d7f53d038ef2"/>
          <w:szCs w:val="20" pt14:Unid="23a1fcced2324a658d93baca7a18d6ba"/>
        </w:rPr>
      </w:pPr>
    </w:p>
    <w:p pt14:Unid="bfe2b5e53b5d4b41b89381b0bdee0990">
      <w:pPr pt14:Unid="4fe2b81819e945e89ff4fa382b062e0f">
        <w:spacing w:after="0" w:line="274" w:lineRule="auto" pt14:Unid="f4a0face44224f09b55d86a10d452f02"/>
        <w:ind w:left="260" w:right="266" w:firstLine="339" pt14:Unid="2e88a75d38b049808fd9e93ad503ced8"/>
        <w:jc w:val="both" pt14:Unid="360036eb36f644259e47e9aba8fa69ee"/>
        <w:rPr pt14:Unid="d7df3f24f0164aa4a70dabd1bcf7a76e">
          <w:color w:val="auto" pt14:Unid="aab9f250faa84ca4a0efbf2276d19f3d"/>
          <w:sz w:val="20" pt14:Unid="7fb8ef6132f04bb2be5f056492a1a049"/>
          <w:szCs w:val="20" pt14:Unid="223826bf89aa4aebb175f8fffcc960b8"/>
        </w:rPr>
      </w:pPr>
      <w:r>
        <w:rPr pt14:Unid="a1f7ffac7e734feaaf8f184daa928ffe">
          <w:rFonts w:ascii="Arial" w:hAnsi="Arial" w:eastAsia="Arial" w:cs="Arial" pt14:Unid="588ade60d6ac47b68fa17ea93fff6d33"/>
          <w:color w:val="auto" pt14:Unid="80abb814f1e946229c971e12bb9b7564"/>
          <w:sz w:val="21" pt14:Unid="7ce8c7a5ef254635b0fb8888475244d0"/>
          <w:szCs w:val="21" pt14:Unid="744722ef95694a81b55ea093ecfcb4f6"/>
        </w:rPr>
        <w:t>No obstante, podemos plantearnos si realmente vale la pena representar estos com-ponentes de software como microservicios. Por ejemplo, si observamos que apenas se modifican una vez implementados, sería buena idea representarlos como una librería y no como un servicio. Así, el sobrecoste asociado a las invocaciones a través de la red se reduciría a cambio de no poder desplegarlos de forma independiente.</w:t>
      </w:r>
    </w:p>
    <w:p pt14:Unid="ada4497e52384b61bc0eac6e44ab2034">
      <w:pPr pt14:Unid="dc0db24111ff4b21af24aacba3f228e0">
        <w:spacing w:after="0" w:line="70" w:lineRule="exact" pt14:Unid="d19886cb358e455ab1acea68f6586121"/>
        <w:rPr pt14:Unid="ae2f5377de2f4c0cbd430148fb975c5c">
          <w:color w:val="auto" pt14:Unid="12ab48a6b20e465592c6af664906571b"/>
          <w:sz w:val="20" pt14:Unid="514b5d404c3d494788634948e8ace34e"/>
          <w:szCs w:val="20" pt14:Unid="e4f35a47acfa44baa786f456a8b963bd"/>
        </w:rPr>
      </w:pPr>
    </w:p>
    <w:p pt14:Unid="931e26aa0cb64088b6009152a0b4e95e">
      <w:pPr pt14:Unid="c6492821710648b99f346e06c8a12d20">
        <w:spacing w:after="0" w:line="291" w:lineRule="auto" pt14:Unid="900ac6559d844039b8eaf2f26542f324"/>
        <w:ind w:left="260" w:right="266" w:firstLine="339" pt14:Unid="043172e51d5840069091daa6f804ef1f"/>
        <w:jc w:val="both" pt14:Unid="764c3c8c90a445c7b43dc813f35c47f3"/>
        <w:rPr pt14:Unid="e9ab0e459d0b4483a7f0bdceb786f8a5">
          <w:color w:val="auto" pt14:Unid="3e895ac7846b488d912f94942d0fa64e"/>
          <w:sz w:val="20" pt14:Unid="655129f062de4f878eef99265977b000"/>
          <w:szCs w:val="20" pt14:Unid="fd567f91bd404e5184808079e30dc8f8"/>
        </w:rPr>
      </w:pPr>
      <w:r>
        <w:rPr pt14:Unid="670f9b3d62d94c5a973826ebcf4acefd">
          <w:rFonts w:ascii="Arial" w:hAnsi="Arial" w:eastAsia="Arial" w:cs="Arial" pt14:Unid="8d1dac9c757b4b0898f8a128b466e547"/>
          <w:color w:val="auto" pt14:Unid="ad9cedfa73494b0cada034acad4b1d9f"/>
          <w:sz w:val="21" pt14:Unid="9948cdd271964d9f908a7eebfad2363e"/>
          <w:szCs w:val="21" pt14:Unid="1be858b96db046f486771a0abbbaf12d"/>
        </w:rPr>
        <w:t>Otra consideración a tener en cuenta a la hora de transformar un servicio en una li-brería es que las librerías están ligadas a una única plataforma. Por ejemplo, el servicio de</w:t>
      </w:r>
    </w:p>
    <w:p pt14:Unid="6514838302f34369acae2ea1c54c1a12">
      <w:pPr pt14:Unid="feb872aea5d54100890269282fbf4422"/>
    </w:p>
    <w:tbl pt14:Unid="0120b51ba497464a8364096c4b5b4671" pt14:CorrelatedSHA1Hash="f021570c69b012ec3f378f480c30548c3b37bffc" pt14:SHA1Hash="f021570c69b012ec3f378f480c30548c3b37bffc" pt14:StructureSHA1Hash="083c39f071e2f67adc0ffdb8cc687ed0eb21b73c">
      <w:tblPr pt14:Unid="bb5a18a3108d4aaf9a8387b4c6560d83">
        <w:tblInd w:w="260" w:type="dxa" pt14:Unid="2d714ce4d38946d4b9c4a266bd5e7aa2"/>
        <w:tblLayout w:type="fixed" pt14:Unid="071fc17c8b024afaa371801534207a13"/>
        <w:tblCellMar pt14:Unid="7fa0f6169794496a8910054d4837c32a">
          <w:top w:w="0" w:type="dxa" pt14:Unid="061b332536d8442dae814b5bcccb53d9"/>
          <w:left w:w="0" w:type="dxa" pt14:Unid="0ff56f54e1f6487aadb60d7b1b6a2a38"/>
          <w:bottom w:w="0" w:type="dxa" pt14:Unid="3f3b6320e1944c04a6ff1002a71bdde9"/>
          <w:right w:w="0" w:type="dxa" pt14:Unid="338c49cf98a34d6ba421bf988aa0891e"/>
        </w:tblCellMar>
      </w:tblPr>
      <w:tr pt14:Unid="e84e973ea6d34a4586dabbbacc1a693e" pt14:CorrelatedSHA1Hash="14365abe484371d0421d3f9f20273f0f07d7dcb4" pt14:SHA1Hash="14365abe484371d0421d3f9f20273f0f07d7dcb4" pt14:StructureSHA1Hash="79a0eea29f620d22c292795db0fa42012a6019db">
        <w:trPr pt14:Unid="f24584e3b2ff488288a3dbf02d2d6fe0">
          <w:trHeight w:val="361" pt14:Unid="3f0a27fa9d71492483e4f9f966ba33ba"/>
        </w:trPr>
        <w:tc pt14:Unid="c59065cf0eca43b0a1723626c78f94c1" pt14:SHA1Hash="7c2fb8bb943efc717e35635b4542388bc3a0080e">
          <w:tcPr pt14:Unid="80c19f5e24b84fafbc034267502f5bb7">
            <w:tcW w:w="6460" w:type="dxa" pt14:Unid="174bbf4cbd744cf7b8c818997e374e62"/>
            <w:tcBorders pt14:Unid="4a81c3f708c74728b5a43208a6587890">
              <w:bottom w:val="single" w:color="auto" w:sz="8" pt14:Unid="420401a172d1492d909f21ac9489c88a"/>
            </w:tcBorders>
            <w:vAlign w:val="bottom" pt14:Unid="3cb7d7a09ee94ffe8258d00e81d663d2"/>
          </w:tcPr>
          <w:p pt14:Unid="938b92bbafb14a2ebc67d5c3f0a6ffb6">
            <w:pPr pt14:Unid="505ee3eb5cc14693b9c359b9c7c0afd8">
              <w:spacing w:after="0" pt14:Unid="83e0bc8fdaa543db95f151627bde3ec4"/>
              <w:rPr pt14:Unid="98b39940f3c347958eae675ab08b73b5">
                <w:color w:val="auto" pt14:Unid="ca5e2d08451f4c97a9089bfdfb589b86"/>
                <w:sz w:val="20" pt14:Unid="111f8e0e1cef4fef9c8d795ae30151a3"/>
                <w:szCs w:val="20" pt14:Unid="168889cb26f44b26b1e394d2335dca3b"/>
              </w:rPr>
            </w:pPr>
            <w:r>
              <w:rPr pt14:Unid="7a2ce2d0b1f6479bb04b3244c7ff89d8">
                <w:rFonts w:ascii="Arial" w:hAnsi="Arial" w:eastAsia="Arial" w:cs="Arial" pt14:Unid="8dcd94e8faa94ffe96598c124fd142a7"/>
                <w:color w:val="auto" pt14:Unid="e27db3d787674839a05b8c056d02b921"/>
                <w:sz w:val="24" pt14:Unid="9858054f4832459d91f2b387c6606b7d"/>
                <w:szCs w:val="24" pt14:Unid="957745217c834eb49994a682de1865fa"/>
              </w:rPr>
              <w:t>8.4  Ventajas e inconvenientes de los microservicios</w:t>
            </w:r>
          </w:p>
        </w:tc>
        <w:tc pt14:Unid="2e108922d59543b4b13208550be82c51" pt14:SHA1Hash="4caf98d6c601627e8524e0179c16a8339dbbd279">
          <w:tcPr pt14:Unid="2603c78bb8264c0eae10e923d4fc0090">
            <w:tcW w:w="2040" w:type="dxa" pt14:Unid="1dfe0dff111a4020a2502a728fcc3527"/>
            <w:tcBorders pt14:Unid="33411492858c4b9184b2e3b85c320dc1">
              <w:bottom w:val="single" w:color="auto" w:sz="8" pt14:Unid="71198d6e705d485faa2bbdc492b61222"/>
            </w:tcBorders>
            <w:vAlign w:val="bottom" pt14:Unid="d0838587cfb34267a227c164fb695a5c"/>
          </w:tcPr>
          <w:p pt14:Unid="6201cc98d0fb4294ac76844312a05bde">
            <w:pPr pt14:Unid="a15649a203b0401197aeec5ae9a5d247">
              <w:spacing w:after="0" pt14:Unid="b950830c210744b9bb15057305af5277"/>
              <w:jc w:val="right" pt14:Unid="f3a32cfd194346dab88b48c1ccacdc25"/>
              <w:rPr pt14:Unid="44b0e2a218964f909920090caedf3694">
                <w:color w:val="auto" pt14:Unid="04b1eaa61c7044fe8c7a1a32216012c3"/>
                <w:sz w:val="20" pt14:Unid="54919907f07642169c23720ef12d6fea"/>
                <w:szCs w:val="20" pt14:Unid="cf04678eb34c4ed78ca76506e23ed1a5"/>
              </w:rPr>
            </w:pPr>
            <w:r>
              <w:rPr pt14:Unid="de938c76aa4d4e368f5edefc851820b0">
                <w:rFonts w:ascii="Arial" w:hAnsi="Arial" w:eastAsia="Arial" w:cs="Arial" pt14:Unid="d1abc0a790f34dbeb05f76501bcc6ae2"/>
                <w:b w:val="1" pt14:Unid="797a55d7e5e64dc6a87b6a5434bd28fd"/>
                <w:bCs w:val="1" pt14:Unid="a316352ea01844229f50344b85a55fc9"/>
                <w:color w:val="auto" pt14:Unid="f037d0febbff40c8af67feec72a8da27"/>
                <w:sz w:val="22" pt14:Unid="e3f18c81820b43018ed4a461b320c56d"/>
                <w:szCs w:val="22" pt14:Unid="d83869f8ca784d15a19daac2e982aa2f"/>
              </w:rPr>
              <w:t>73</w:t>
            </w:r>
          </w:p>
        </w:tc>
      </w:tr>
    </w:tbl>
    <w:p pt14:Unid="6a77fb803f214a2b8926cabe71fc4ba3">
      <w:pPr pt14:Unid="ffc8392f89094df8900ecb0546aa777a">
        <w:spacing w:after="0" w:line="387" w:lineRule="exact" pt14:Unid="788257b316fb442fad03a4f9de644eb3"/>
        <w:rPr pt14:Unid="e6f937fc31564e77a45a54ca6aea6b99">
          <w:color w:val="auto" pt14:Unid="f3fe6bdd48f04274981fda92acf46c3c"/>
          <w:sz w:val="20" pt14:Unid="4c77bc7f07d0495493245d88375a28cf"/>
          <w:szCs w:val="20" pt14:Unid="b8770adae6124de7b2a621b9a82ba7f0"/>
        </w:rPr>
      </w:pPr>
    </w:p>
    <w:p pt14:Unid="c00a97ea768f4c2eb69d1951cadb75f9">
      <w:pPr pt14:Unid="d21ed6933e6f4818a353823a4bc4c4a2">
        <w:spacing w:after="0" w:line="273" w:lineRule="auto" pt14:Unid="e2b55443b8114f03a4b15051d10853fc"/>
        <w:ind w:left="260" w:right="266" pt14:Unid="2fe24c1b1ba94db0bf7e0f7792f5fa20"/>
        <w:jc w:val="both" pt14:Unid="9f2dde866c3e43aa8d802602ee265690"/>
        <w:rPr pt14:Unid="9597f8c224624d43ba0f92ea0580a45b">
          <w:color w:val="auto" pt14:Unid="67839a2906eb40069b51f99f9b38e92b"/>
          <w:sz w:val="20" pt14:Unid="2776517a839042e59b6fbb8c8ddc1a7e"/>
          <w:szCs w:val="20" pt14:Unid="7d3bedbec445488299074c6dc5cfe372"/>
        </w:rPr>
      </w:pPr>
      <w:r>
        <w:rPr pt14:Unid="936ff528555b4c72a56d025f73e470fa">
          <w:rFonts w:ascii="Arial" w:hAnsi="Arial" w:eastAsia="Arial" w:cs="Arial" pt14:Unid="c77767d72b014b6c8d227f1f6da1627d"/>
          <w:color w:val="auto" pt14:Unid="a0d04228627b4a4583132214ebcac54a"/>
          <w:sz w:val="21" pt14:Unid="930656ca137c4b15a0469ec3b5809dc2"/>
          <w:szCs w:val="21" pt14:Unid="6d22b0afe4cb4353ae02c32f33df4199"/>
        </w:rPr>
        <w:t>notificaciones está desarrollado en Java y gracias a que se ejecuta en otro proceso puede ser invocado por cualquier servicio, da igual su lenguaje de programación, a través de lla-madas HTTP. La implementación del servicio tal como está en Java no puede desplegarse como una librería y emplearse en los servicios desarrollados en .NET porque no son pla-taformas compatibles. Por tanto, para cada servicio que desea consumir este componente se debería dar una implementación compatible con la plataforma del consumidor.</w:t>
      </w:r>
    </w:p>
    <w:p pt14:Unid="b463233d683c40aaa59b184612ec0609">
      <w:pPr pt14:Unid="99abc66a43ab4a7cbd202ecc03e67434">
        <w:spacing w:after="0" w:line="200" w:lineRule="exact" pt14:Unid="c12b472d1cb545a6829a144f362c1f15"/>
        <w:rPr pt14:Unid="19049ffcc6f04a728cc2edb9698b6b7f">
          <w:color w:val="auto" pt14:Unid="7fa2285a878c4ea3abd215751d90c15c"/>
          <w:sz w:val="20" pt14:Unid="f25fb4965d2f447c8c7f1edd86b30a5d"/>
          <w:szCs w:val="20" pt14:Unid="6f04fd772ade499d81908dae93a0be8f"/>
        </w:rPr>
      </w:pPr>
    </w:p>
    <w:p pt14:Unid="7cd87244523b4c1cb4b54f0580e84c8c">
      <w:pPr pt14:Unid="7e4e7fa56d9b4ed0865f0d6f19377066">
        <w:spacing w:after="0" w:line="235" w:lineRule="exact" pt14:Unid="79737b67f1f344a28c1d9b5107d23ce6"/>
        <w:rPr pt14:Unid="da11764163734dc9bb5d8b74a9b7e84d">
          <w:color w:val="auto" pt14:Unid="164bbc61e5da42cf9730ab6b0a6830d5"/>
          <w:sz w:val="20" pt14:Unid="a2cec3cbbfdc47d0ab4e6d71c1dd862e"/>
          <w:szCs w:val="20" pt14:Unid="3bf39c009af743d5bf91028037f61caa"/>
        </w:rPr>
      </w:pPr>
    </w:p>
    <w:p pt14:Unid="6694510e3bb14248813c8aaf04ae5513">
      <w:pPr pt14:Unid="b8a57412e299493c9a752cb256c1d390">
        <w:spacing w:after="0" pt14:Unid="fa4859994ad84af3a8d37b52b7231e3e"/>
        <w:ind w:left="260" pt14:Unid="febe543d9ee14dcdb3f9c5f23da4baa5"/>
        <w:rPr pt14:Unid="e2d06b2f3b784123b02c8f1096d9f265">
          <w:color w:val="auto" pt14:Unid="7e7debb364694181ae46b9a4484b9c20"/>
          <w:sz w:val="20" pt14:Unid="e5d0771d14f44cf1be1ffcb931ecb879"/>
          <w:szCs w:val="20" pt14:Unid="4781249ccb7845c6a202ee0cb46fa83d"/>
        </w:rPr>
      </w:pPr>
      <w:r>
        <w:rPr pt14:Unid="c00b7aa143f349268a357be67159c9f7">
          <w:rFonts w:ascii="Arial" w:hAnsi="Arial" w:eastAsia="Arial" w:cs="Arial" pt14:Unid="79d0763c1c05448aada78dc12f34bad1"/>
          <w:color w:val="auto" pt14:Unid="ae01b61489df4297ad8d33ffe79b232f"/>
          <w:sz w:val="29" pt14:Unid="23d03181b7094eb5a3765c6297dbb18f"/>
          <w:szCs w:val="29" pt14:Unid="3120f456a535422a95ae9fa85554ef26"/>
        </w:rPr>
        <w:t>8.4 Ventajas e inconvenientes de los microservicios</w:t>
      </w:r>
    </w:p>
    <w:p pt14:Unid="4afe69978a014ccf9d0168920239ec5a">
      <w:pPr pt14:Unid="6548ebf0666443a39eaa6106661be621">
        <w:spacing w:after="0" w:line="20" w:lineRule="exact" pt14:Unid="f0c19e2672dc4de5822900540cbb680a"/>
        <w:rPr pt14:Unid="b9e29f1696ee4095be8f07050d89f505">
          <w:color w:val="auto" pt14:Unid="14bf8df6c2a74616bc8457620d662bbb"/>
          <w:sz w:val="20" pt14:Unid="70e3ef0491d0449aa3875a3855db5606"/>
          <w:szCs w:val="20" pt14:Unid="2fb437af067240faa2ca805af0b4adc2"/>
        </w:rPr>
      </w:pPr>
    </w:p>
    <w:p pt14:Unid="89a0d7dac23147b49bbaf3653afbfb24">
      <w:pPr pt14:Unid="b24f3a0e995b4cdbb9aa671744050c25">
        <w:spacing w:after="0" w:line="327" w:lineRule="exact" pt14:Unid="e42655cf79124f06ab017c3b2675b88c"/>
        <w:rPr pt14:Unid="3bc86cadad2e4c0cb0ae1f568380967a">
          <w:color w:val="auto" pt14:Unid="0f309327ffbf4ce6b0d825bffd58c4b4"/>
          <w:sz w:val="20" pt14:Unid="f195c21cf42c4a6d9b93777c49022d7f"/>
          <w:szCs w:val="20" pt14:Unid="b22be1fd639f4cd489ed5bc557f24eca"/>
        </w:rPr>
      </w:pPr>
    </w:p>
    <w:p pt14:Unid="f2469d9c465642119974d6d26e089b4a">
      <w:pPr pt14:Unid="cb596555c1044cce85105902c0cbc7dc">
        <w:spacing w:after="0" w:line="352" w:lineRule="exact" pt14:Unid="08230c2bab5f4d759d6e3eda45b4c777"/>
        <w:ind w:left="260" pt14:Unid="a3b44e5bd0c9436c851f9d1a2c31e9b6"/>
        <w:rPr pt14:Unid="c25559d6bffc4a68b94bf53dd5b18ac9">
          <w:color w:val="auto" pt14:Unid="c208b76fc52846288926dbd6ef61bd4a"/>
          <w:sz w:val="20" pt14:Unid="3bef4ecfbfa644f9a4db07725089389c"/>
          <w:szCs w:val="20" pt14:Unid="f911754098fb4476b5970c042c8e1c71"/>
        </w:rPr>
      </w:pPr>
      <w:r>
        <w:rPr pt14:Unid="1e55aa111a4f43e49b6e4d87781c0b26">
          <w:rFonts w:ascii="Arial" w:hAnsi="Arial" w:eastAsia="Arial" w:cs="Arial" pt14:Unid="223707bd96ff4a08a108b4cf22ffe72c"/>
          <w:color w:val="auto" pt14:Unid="654e167d8dcb48b299f699c79763d4a7"/>
          <w:sz w:val="29" pt14:Unid="b02c531e655d40e2bf22a79e06853b27"/>
          <w:szCs w:val="29" pt14:Unid="361ca74780a540bbbda289c976121a5b"/>
        </w:rPr>
        <w:t xml:space="preserve">8.5 Consideraciones </w:t>
      </w:r>
      <w:r>
        <w:rPr pt14:Unid="6ba1eb6e0ec441c0b0245179b2803257">
          <w:rFonts w:ascii="Arial" w:hAnsi="Arial" w:eastAsia="Arial" w:cs="Arial" pt14:Unid="76c37d93b1c54f07ac631408955decb4"/>
          <w:color w:val="auto" pt14:Unid="609bd4c8a5db4879931ddd20b9e83cb5"/>
          <w:sz w:val="29" pt14:Unid="d62eda429657466286342f00b9554374"/>
          <w:szCs w:val="29" pt14:Unid="9377c18bd2144400ab7432fb120b7f2e"/>
        </w:rPr>
        <w:t>nales</w:t>
      </w:r>
    </w:p>
    <w:p pt14:Unid="a5246f204dba4c1c9898022cfe4568e5">
      <w:pPr pt14:Unid="242b98362b5e4b5ebd2a0211481f454e">
        <w:spacing w:after="0" w:line="20" w:lineRule="exact" pt14:Unid="4d0bc26acf8b4c42a44e377f5bdb36f2"/>
        <w:rPr pt14:Unid="b99709e44fef40569a8832d410365f0b">
          <w:color w:val="auto" pt14:Unid="174ee681f1274160b44814a95eca2ca0"/>
          <w:sz w:val="20" pt14:Unid="7a243df91a104c3787f95661ecb43eda"/>
          <w:szCs w:val="20" pt14:Unid="1d16993e23f8491bbea2796cf26398c0"/>
        </w:rPr>
      </w:pPr>
    </w:p>
    <w:p pt14:Unid="26b2195f90ce4cd8a917143a045dca8e">
      <w:pPr pt14:Unid="5630dba03c894acdb1bcfd76565e3ea4"/>
    </w:p>
    <w:p pt14:Unid="77d8d607b84946359255aff3e9311dce">
      <w:pPr pt14:Unid="b87e9ceec67a48058da92042611b9dea">
        <w:spacing w:after="0" w:line="20" w:lineRule="exact" pt14:Unid="449391720042428fa36dca7f40e1cdc2"/>
        <w:rPr pt14:Unid="82306d48ca4e40848995f80807d6ebe0">
          <w:color w:val="auto" pt14:Unid="9b61552f73074ab4958d43b0e18b331d"/>
          <w:sz w:val="20" pt14:Unid="b46ee37b35ac44d097314237e727847e"/>
          <w:szCs w:val="20" pt14:Unid="e663148021164356803a211429a1a773"/>
        </w:rPr>
      </w:pPr>
    </w:p>
    <w:p pt14:Unid="1d198c5e0d2745c0b2608514da0f3ecd">
      <w:pPr pt14:Unid="1a6f28ffc35345a893c00cbd750669ad"/>
    </w:p>
    <w:p pt14:Unid="914ab5414c664f5283815337c80f4c18">
      <w:pPr pt14:Unid="4a8626475a1a4cd9b9f0088c017b5cc4">
        <w:spacing w:after="0" w:line="200" w:lineRule="exact" pt14:Unid="e74c5388375a4fe7a1e94ba1133ee2ef"/>
        <w:rPr pt14:Unid="f431d79a14db4394b9e77428b9749272">
          <w:color w:val="auto" pt14:Unid="c825f10ef77f46e1b0f365964743a4ce"/>
          <w:sz w:val="20" pt14:Unid="188c809865d3403b81463d2358bf8b83"/>
          <w:szCs w:val="20" pt14:Unid="00691ca6abb34e1dae241fa80f992527"/>
        </w:rPr>
      </w:pPr>
    </w:p>
    <w:p pt14:Unid="ef744b0e758944a098d7a41480e637da">
      <w:pPr pt14:Unid="c4d4c54df9464389a767bdc99659d081">
        <w:spacing w:after="0" w:line="200" w:lineRule="exact" pt14:Unid="2fda5d7d07ba4a96b5479366c66a9527"/>
        <w:rPr pt14:Unid="7d6e7e3680e8476b8c546122333b9343">
          <w:color w:val="auto" pt14:Unid="c972178acae342b59e38d5a35c9d9c7d"/>
          <w:sz w:val="20" pt14:Unid="105cfde14b9d4d8097f5ee861bf70183"/>
          <w:szCs w:val="20" pt14:Unid="7c09a419d24d4cfeb3704f17c3287fa3"/>
        </w:rPr>
      </w:pPr>
    </w:p>
    <w:p pt14:Unid="0f4ed15b93044609bd96c4ee94513f21">
      <w:pPr pt14:Unid="ce2a1672bd454a90b6abacf3ea6d27df">
        <w:spacing w:after="0" w:line="200" w:lineRule="exact" pt14:Unid="0501e6caea9f41c1912ab4bcbb6b457d"/>
        <w:rPr pt14:Unid="8d846bc10df749348269e3e391d75ff4">
          <w:color w:val="auto" pt14:Unid="1c95511afee3484cb110af9786d59c17"/>
          <w:sz w:val="20" pt14:Unid="3ba2fd2754114784b7555664d7d9f319"/>
          <w:szCs w:val="20" pt14:Unid="d10451413533414ea8321bf0715333a5"/>
        </w:rPr>
      </w:pPr>
    </w:p>
    <w:p pt14:Unid="0fe061f37597469898f8bdad537b838d">
      <w:pPr pt14:Unid="5a9d7e68d2e74b2cb8f6f39610a5b83c">
        <w:spacing w:after="0" w:line="200" w:lineRule="exact" pt14:Unid="17fca982afe64d5d89c04de3d3a7cf92"/>
        <w:rPr pt14:Unid="acc85da602ce4c298787dc129b70f253">
          <w:color w:val="auto" pt14:Unid="b144644ab45c4806aa049b9404842b5f"/>
          <w:sz w:val="20" pt14:Unid="dd8017b437ec4da58de506488915c3a2"/>
          <w:szCs w:val="20" pt14:Unid="830bcb0d3ca748a1865a5504d9c4de15"/>
        </w:rPr>
      </w:pPr>
    </w:p>
    <w:p pt14:Unid="225aa44ae5974ae8959fa3d497283554">
      <w:pPr pt14:Unid="061af534a6084d90a1eb7b073de4da92">
        <w:spacing w:after="0" w:line="200" w:lineRule="exact" pt14:Unid="38a700137283491d9cd125b1eba2fc58"/>
        <w:rPr pt14:Unid="0acd74bc14be4358832cb76df87b6cd7">
          <w:color w:val="auto" pt14:Unid="6f4ead00d911401c885660e94afc8cf9"/>
          <w:sz w:val="20" pt14:Unid="48bb9a8bf8704cfda1b58a405c98a40e"/>
          <w:szCs w:val="20" pt14:Unid="6729055b3d764bdc9bce0eb04a66516c"/>
        </w:rPr>
      </w:pPr>
    </w:p>
    <w:p pt14:Unid="29d7156546e54e7f8c5bfaba8d527946">
      <w:pPr pt14:Unid="c70d023cac094eb68812a80b29cb5bb1">
        <w:spacing w:after="0" w:line="200" w:lineRule="exact" pt14:Unid="4077fead489246b5bd4edd02ad731da7"/>
        <w:rPr pt14:Unid="8d8b1d2193bf4356b890c9a2c2faa920">
          <w:color w:val="auto" pt14:Unid="39dfa0414d354e3e907c728ff79ffdbb"/>
          <w:sz w:val="20" pt14:Unid="c63d1f9dadcf48d381a86eeb371326cc"/>
          <w:szCs w:val="20" pt14:Unid="a0413bb8da664643a289eaf9207b7f85"/>
        </w:rPr>
      </w:pPr>
    </w:p>
    <w:p pt14:Unid="c21d0b4063ea49939f5318f9dc8c555b">
      <w:pPr pt14:Unid="2b3ac35a7ca4406c897c37d6fd5ee1a5">
        <w:spacing w:after="0" w:line="335" w:lineRule="exact" pt14:Unid="20fed23097ac4a12b6b586d347967c8b"/>
        <w:rPr pt14:Unid="b02e2148fb1c48ab9f049b00132b147a">
          <w:color w:val="auto" pt14:Unid="f27a238904824f3ba1162b69c1cfa704"/>
          <w:sz w:val="20" pt14:Unid="fd708ad858924989ac4ed00b9706ba35"/>
          <w:szCs w:val="20" pt14:Unid="1b8f343416ba4dfb8666a2b9ac203034"/>
        </w:rPr>
      </w:pPr>
    </w:p>
    <w:p pt14:Unid="518adf845cf5470a9846764d305bbccc">
      <w:pPr pt14:Unid="5a269631b99849c6a687b4f7f0f3d7ec">
        <w:spacing w:after="0" pt14:Unid="9fd4ae33e237468d9b0ed22a312954b5"/>
        <w:ind w:right="266" pt14:Unid="fd4b3af3fdb343b9bbc6359c73d1a02a"/>
        <w:jc w:val="right" pt14:Unid="8203c42e71444cbb82035960f7bdd99e"/>
        <w:rPr pt14:Unid="97d31718718c46e593eee565bd6aa69a">
          <w:color w:val="auto" pt14:Unid="09c930b7edb64c3eafb015af2c708270"/>
          <w:sz w:val="20" pt14:Unid="9c9d6755b53340a7b15535d423fca575"/>
          <w:szCs w:val="20" pt14:Unid="b765cddc957d4c7e821b4810201ad6bb"/>
        </w:rPr>
      </w:pPr>
      <w:r>
        <w:rPr pt14:Unid="a3488757efc44b5fa53ac927e28359ee">
          <w:rFonts w:ascii="Arial" w:hAnsi="Arial" w:eastAsia="Arial" w:cs="Arial" pt14:Unid="b10e2fe43393455e94d17ce4474fc13c"/>
          <w:color w:val="auto" pt14:Unid="525d80dc61074af99d5bb1845f5fd723"/>
          <w:sz w:val="30" pt14:Unid="fbd6980844a447c3999e850b85b010a5"/>
          <w:szCs w:val="30" pt14:Unid="812779f736a642a2bc272b06c93093bf"/>
        </w:rPr>
        <w:t>CAPÍTULO 9</w:t>
      </w:r>
    </w:p>
    <w:p pt14:Unid="297665c8c14d41b5972d8bd8f617076d">
      <w:pPr pt14:Unid="d040d8732d2f45ad804a7e3315bf6c7a">
        <w:spacing w:after="0" w:line="190" w:lineRule="exact" pt14:Unid="f4494422cdac40a2907800c7e195e422"/>
        <w:rPr pt14:Unid="d43b4b6e48b74e0cb0c4e4b7968e5101">
          <w:color w:val="auto" pt14:Unid="0c48a5f911704d63b32aca9b329ecca2"/>
          <w:sz w:val="20" pt14:Unid="0de31a5d15f246d2abed695e9f3b7402"/>
          <w:szCs w:val="20" pt14:Unid="58305518b0a544378c7bf1b90e1bed9f"/>
        </w:rPr>
      </w:pPr>
    </w:p>
    <w:p pt14:Unid="5a640f15003d4400925aaba67037bedf">
      <w:pPr pt14:Unid="0c325e269f104a32bcf1f12e1ce32de1">
        <w:spacing w:after="0" pt14:Unid="68ecbbb8973c40bd9f9454d253d40b22"/>
        <w:ind w:right="286" pt14:Unid="571caf16b90b480fb198f7762c9dc828"/>
        <w:jc w:val="right" pt14:Unid="10205b97f3104a60ae87e1345bd42458"/>
        <w:rPr pt14:Unid="8b0c516a8f044bbc9f96f2fe6dd0a2d4">
          <w:color w:val="auto" pt14:Unid="b692a554fbe74919a0d471af78a6eb55"/>
          <w:sz w:val="20" pt14:Unid="94979268cd8a4629ae21750683109da1"/>
          <w:szCs w:val="20" pt14:Unid="10ae1e34f61541b4a64cc365e2c89fc8"/>
        </w:rPr>
      </w:pPr>
      <w:r>
        <w:rPr pt14:Unid="36be81666ec942d0a8df399e19af3c18">
          <w:rFonts w:ascii="Arial" w:hAnsi="Arial" w:eastAsia="Arial" w:cs="Arial" pt14:Unid="c6e9a08b0bd641c9b76df527ca8519c8"/>
          <w:color w:val="auto" pt14:Unid="faa6533004194d539c20b47704fdddea"/>
          <w:sz w:val="52" pt14:Unid="34b220a7d3734797bc7a603fee59b444"/>
          <w:szCs w:val="52" pt14:Unid="6141a395602f473a9f8912a57e3d45b5"/>
        </w:rPr>
        <w:t>Conclusiones</w:t>
      </w:r>
    </w:p>
    <w:p pt14:Unid="2b5ef6fd044e4683900e8186356c7344">
      <w:pPr pt14:Unid="c5478a3ded484fe39abeb944a9177e20">
        <w:spacing w:after="0" w:line="20" w:lineRule="exact" pt14:Unid="6edd028c7d2a4109a837088ebf7f3c4f"/>
        <w:rPr pt14:Unid="7ac0610b563a4a83b8db87ca2f7f8ca9">
          <w:color w:val="auto" pt14:Unid="249c5d57d2464e7f8ec12a3dd528e6b8"/>
          <w:sz w:val="20" pt14:Unid="9c8133c2cd76484086cefd11335c99a4"/>
          <w:szCs w:val="20" pt14:Unid="6c8202713110413b9e93584f70778fe2"/>
        </w:rPr>
      </w:pPr>
    </w:p>
    <w:p pt14:Unid="1118dc061242499d8a032383f7db7a5e">
      <w:pPr pt14:Unid="df37b807099b4d9a8b9f01a2dfc081be">
        <w:spacing w:after="0" w:line="200" w:lineRule="exact" pt14:Unid="2781215db65646a08de56138877ce1ed"/>
        <w:rPr pt14:Unid="3b68fe884ef34bc4b12eb61f0d369a3c">
          <w:color w:val="auto" pt14:Unid="8fbdbe36f05348a88926327c5f9fb05c"/>
          <w:sz w:val="20" pt14:Unid="3b6a89a20ba64fe88940c38c268975c4"/>
          <w:szCs w:val="20" pt14:Unid="aef28699b0e24d7397fcd0462c7f24cf"/>
        </w:rPr>
      </w:pPr>
    </w:p>
    <w:p pt14:Unid="5560e0756b1d479ca3825b2f7bfb7b1c">
      <w:pPr pt14:Unid="3668eab580324bcf854b0aa9c0e2056c">
        <w:spacing w:after="0" w:line="200" w:lineRule="exact" pt14:Unid="eb2f3041acf14da196ab38461e1e7eb5"/>
        <w:rPr pt14:Unid="6551d07dfa91422fa7f51b08c54f3d75">
          <w:color w:val="auto" pt14:Unid="12bf0c075bb145a3b34559633add2178"/>
          <w:sz w:val="20" pt14:Unid="8c1f60294b0a42e9973b997f28136160"/>
          <w:szCs w:val="20" pt14:Unid="2840c8f210d84816aeb74dee24ceaebc"/>
        </w:rPr>
      </w:pPr>
    </w:p>
    <w:p pt14:Unid="10f6f3ae3aa94275a910ae5321326133">
      <w:pPr pt14:Unid="280fab8c488a4809a534f5f7c5442a63">
        <w:spacing w:after="0" w:line="200" w:lineRule="exact" pt14:Unid="e3d55b9c5e7240c3bb367a3a3aca0738"/>
        <w:rPr pt14:Unid="e727f940e2504eeea75bf3658eb02cca">
          <w:color w:val="auto" pt14:Unid="10428a5a25354931bac52935e6b7f8df"/>
          <w:sz w:val="20" pt14:Unid="081c528cc0254168857e35ed2b6b40d8"/>
          <w:szCs w:val="20" pt14:Unid="f1e65bc0bf91450c8b3843047168ac57"/>
        </w:rPr>
      </w:pPr>
    </w:p>
    <w:p pt14:Unid="e67d5bf64951453488d140eaaaa2dc47">
      <w:pPr pt14:Unid="97ae4f6cce9c43bab42e641341bd3696">
        <w:spacing w:after="0" w:line="200" w:lineRule="exact" pt14:Unid="2a4e3c40ff434fc4a01d1666a4485068"/>
        <w:rPr pt14:Unid="21160e38cad549dd8e4571083e1a6f2f">
          <w:color w:val="auto" pt14:Unid="adad312514d34fdc88abe81ee8a447d4"/>
          <w:sz w:val="20" pt14:Unid="d89cf14d73eb4510a10c044d02be19c4"/>
          <w:szCs w:val="20" pt14:Unid="a1d3965da74545e2ae02b5cba47d39ac"/>
        </w:rPr>
      </w:pPr>
    </w:p>
    <w:p pt14:Unid="caa33446cb53496080e0cce3ba3da1f4">
      <w:pPr pt14:Unid="8a0dd45fd9c6429f939076278fe8f9ed">
        <w:spacing w:after="0" w:line="223" w:lineRule="exact" pt14:Unid="1011649386ec432ab133dc8c4d0b69db"/>
        <w:rPr pt14:Unid="159d9cc7bf6c49c9bc1ba5163e52c6bd">
          <w:color w:val="auto" pt14:Unid="d33b039cd29e4113b171a42e5c3ebf32"/>
          <w:sz w:val="20" pt14:Unid="15b0f0a53f9e46059286cf0acb5df5d4"/>
          <w:szCs w:val="20" pt14:Unid="de09c55064b841e8a16e677862493720"/>
        </w:rPr>
      </w:pPr>
    </w:p>
    <w:p pt14:Unid="5f2df9d209634ff389ffb8c61325a9d8">
      <w:pPr pt14:Unid="1e658a3971734900995ccd0a14e3e41f">
        <w:spacing w:after="0" w:line="260" w:lineRule="auto" pt14:Unid="4c0785ae65bb42da8dadb187e285dcf8"/>
        <w:ind w:left="260" w:right="266" w:firstLine="339" pt14:Unid="a680f72a2866426593aea8a29ed3887f"/>
        <w:jc w:val="both" pt14:Unid="67548c3192d747e8bbdffd47dc65b15d"/>
        <w:rPr pt14:Unid="edc6c850c3ae4f499b69ae5ea624f308">
          <w:color w:val="auto" pt14:Unid="829113313355487a81af9a27a5970cf7"/>
          <w:sz w:val="20" pt14:Unid="aa7ae4ce139a42b7b77f3c13c6bc3b71"/>
          <w:szCs w:val="20" pt14:Unid="893034518d7244da9a5279ca6a60493c"/>
        </w:rPr>
      </w:pPr>
      <w:r>
        <w:rPr pt14:Unid="11810c3aa45147a287ad7ed0b6c9d73a">
          <w:rFonts w:ascii="Arial" w:hAnsi="Arial" w:eastAsia="Arial" w:cs="Arial" pt14:Unid="d2e9b4371edd4160a72eb211a39171d7"/>
          <w:color w:val="auto" pt14:Unid="d579cb41870e4aec93b8ca78ecc74968"/>
          <w:sz w:val="22" pt14:Unid="583e25d3a69c443882700a1de9fe3996"/>
          <w:szCs w:val="22" pt14:Unid="ce33835b8a114b55990485020002fc04"/>
        </w:rPr>
        <w:t>Gracias al caso de estudio desarrollado hemos podido evaluar las ventajas e inconve-nientes del desarrollo de software basado en microservicios. Se han recapitulado todas las que recoge la literatura y se han añadido algunas ventajas fruto de la experiencia en este y otros proyectos anteriores.</w:t>
      </w:r>
    </w:p>
    <w:p pt14:Unid="9586570fb7ba4eb2a0b21033ffbaa772">
      <w:pPr pt14:Unid="de1b0a491e58433085ad0bb5a68cb2cd">
        <w:spacing w:after="0" w:line="82" w:lineRule="exact" pt14:Unid="0166252828a4495a980665b3cc80c62b"/>
        <w:rPr pt14:Unid="a4f8149a0a464063bd4b444b275ad9b5">
          <w:color w:val="auto" pt14:Unid="4c231ab579e24a22888e517a25592625"/>
          <w:sz w:val="20" pt14:Unid="ad62e0a70f224ea48eeaf0779bc28fcf"/>
          <w:szCs w:val="20" pt14:Unid="b2940355d0534fde9c1882d066ddaccb"/>
        </w:rPr>
      </w:pPr>
    </w:p>
    <w:p pt14:Unid="f984763a79f34d1f91d84f3e69ca0554">
      <w:pPr pt14:Unid="3102d46714d0462796dd014f3e81b129">
        <w:spacing w:after="0" pt14:Unid="347ee47a333548f0a36947c6c4ffc966"/>
        <w:ind w:left="600" pt14:Unid="45638549a1e14c96880e902709931747"/>
        <w:rPr pt14:Unid="442b108e1aad40df9257aa9915bf88c3">
          <w:color w:val="auto" pt14:Unid="580a009c3a09433bad04f712ee2de609"/>
          <w:sz w:val="20" pt14:Unid="f483ea927c4c456a8e505219532af9c6"/>
          <w:szCs w:val="20" pt14:Unid="82167a77a4db4f6db3e9b435324130de"/>
        </w:rPr>
      </w:pPr>
      <w:r>
        <w:rPr pt14:Unid="94ab655172ea4bb196380ec02d50706e">
          <w:rFonts w:ascii="Arial" w:hAnsi="Arial" w:eastAsia="Arial" w:cs="Arial" pt14:Unid="c80df4ed592f4305ac1aae20d8f3ca71"/>
          <w:color w:val="auto" pt14:Unid="5c97c2986bea4e619ff5033266ec732a"/>
          <w:sz w:val="21" pt14:Unid="bca3af637740468dba71dffe46a8376f"/>
          <w:szCs w:val="21" pt14:Unid="f0d207a701cd45468d5bb1a67654f8a2"/>
        </w:rPr>
        <w:t>En cuanto a los objetivos de esta memoria, podemos hacer las siguientes reflexiones:</w:t>
      </w:r>
    </w:p>
    <w:p pt14:Unid="6b7c2955ddbc44e3a0481b755adf82f5">
      <w:pPr pt14:Unid="a55d27d5a92d4c49ba549e4673cdd3a1">
        <w:spacing w:after="0" w:line="200" w:lineRule="exact" pt14:Unid="e49668502b6045939cbd090655c672e5"/>
        <w:rPr pt14:Unid="2b304e292ff4490f84155ea0f55d677f">
          <w:color w:val="auto" pt14:Unid="6732432347644f24913dd04d75b77f7a"/>
          <w:sz w:val="20" pt14:Unid="42c60cf657a3479fb3aa70296faff27c"/>
          <w:szCs w:val="20" pt14:Unid="179079f0fe10408f8a896ae59686cea3"/>
        </w:rPr>
      </w:pPr>
    </w:p>
    <w:p pt14:Unid="51800eedbc444ae89275200a1dc143e2">
      <w:pPr pt14:Unid="a9ead18d28e9446db8dfded83fabbe19">
        <w:spacing w:after="0" w:line="215" w:lineRule="exact" pt14:Unid="6bbf1f1ba86f4e858e8e7f527089eefb"/>
        <w:rPr pt14:Unid="c37000de8b7e4c8980a8034c035a2253">
          <w:color w:val="auto" pt14:Unid="ea8adf247569425c8220e1cab87bd704"/>
          <w:sz w:val="20" pt14:Unid="2f10b15d7abe4070b57f9328fa523396"/>
          <w:szCs w:val="20" pt14:Unid="adf73dc1f84e4a78bbfecbdace9058e3"/>
        </w:rPr>
      </w:pPr>
    </w:p>
    <w:p pt14:Unid="9f11b713ddec4be8bd7cde40cf935a2b">
      <w:pPr pt14:Unid="48de354ad31f44e5b53a0c8af983edff">
        <w:spacing w:after="0" w:line="260" w:lineRule="auto" pt14:Unid="260ed495020442dca104357fd3a353c9"/>
        <w:ind w:left="800" w:right="266" pt14:Unid="43ce73bef9f948c9af421ad1ae91a7c8"/>
        <w:jc w:val="both" pt14:Unid="bb9ce9b9ebc241d3bcdf79ff098f3054"/>
        <w:rPr pt14:Unid="1edabb865cbf4ca7aa7321e1cc666f9a">
          <w:color w:val="auto" pt14:Unid="8e6949cbc6f84b88ae288921c7774222"/>
          <w:sz w:val="20" pt14:Unid="d7cce3c6d71a40108def92c64f757c82"/>
          <w:szCs w:val="20" pt14:Unid="dc64995c111f4d96960e48daf6a1e973"/>
        </w:rPr>
      </w:pPr>
      <w:r>
        <w:rPr pt14:Unid="214e19cb9d014259a89e788c6f78dd06">
          <w:rFonts w:ascii="Arial" w:hAnsi="Arial" w:eastAsia="Arial" w:cs="Arial" pt14:Unid="3abdae9ee9c74ee8a022424a418925b6"/>
          <w:color w:val="auto" pt14:Unid="33a8fde7504f4ca2a9e44d301fedae45"/>
          <w:sz w:val="22" pt14:Unid="b0e0d94999fa499c821506c47d44c8fb"/>
          <w:szCs w:val="22" pt14:Unid="45c917670f0c414d856e639957011dcf"/>
        </w:rPr>
        <w:t>Se ha desarrollado satisfactoriamente la aplicación descrita en el caso de estudio siguiendo dos arquitecturas distintas. Para hacerlo se han empleado tecnologías que se emplean en el desarrollo profesional de productos software para aportar al caso de estudio un enfoque lo más realista posible.</w:t>
      </w:r>
    </w:p>
    <w:p pt14:Unid="c0eac48541cb4b8a9e82521ac14dfc2f">
      <w:pPr pt14:Unid="705d8087618048299d0299bcba7b08bf">
        <w:spacing w:after="0" w:line="20" w:lineRule="exact" pt14:Unid="6cacc3b7fe5a40ab87c18ac944d3e9ef"/>
        <w:rPr pt14:Unid="e37e53c2b52f4b17b83b7d4e6c0c7015">
          <w:color w:val="auto" pt14:Unid="eae24148f0c140a2abc5cc250fce153e"/>
          <w:sz w:val="20" pt14:Unid="0228f99835344554987c6359dcf3aab2"/>
          <w:szCs w:val="20" pt14:Unid="a2acfc29c03244dbb756d8955e1a0fe2"/>
        </w:rPr>
      </w:pPr>
    </w:p>
    <w:p pt14:Unid="153e4d71cb334a159756f15346e0ef73">
      <w:pPr pt14:Unid="de4fc4bb5aa446d0a2b0fe93aa3e3444">
        <w:spacing w:after="0" w:line="199" w:lineRule="exact" pt14:Unid="ddc2d765641d4401ba6d16775db37049"/>
        <w:rPr pt14:Unid="51c78531ea804d8e8cd95b36c36d1b64">
          <w:color w:val="auto" pt14:Unid="c6d3dfe082ce4c06908d88f9c5fc6702"/>
          <w:sz w:val="20" pt14:Unid="31fe1e3e30bc4fdeb538e55aba98e063"/>
          <w:szCs w:val="20" pt14:Unid="24a2f00514e44b7c952ed6bbe4a0ae5c"/>
        </w:rPr>
      </w:pPr>
    </w:p>
    <w:p pt14:Unid="dafe43ef8fca4407a57fbf8da45eac81">
      <w:pPr pt14:Unid="98d36f7fa16b465cbdf17177b79b23b9">
        <w:spacing w:after="0" w:line="258" w:lineRule="auto" pt14:Unid="a75ede15fd354a63b9a1bff59b63dfed"/>
        <w:ind w:left="800" w:right="266" pt14:Unid="be366ffcd0024c6590239df4797d8536"/>
        <w:jc w:val="both" pt14:Unid="adcd4ef8fee2498db4248ccace552dde"/>
        <w:rPr pt14:Unid="669af4dfea4f46e487f56e6447756caa">
          <w:color w:val="auto" pt14:Unid="b3197ef6bea34da78fc137ef18e7697f"/>
          <w:sz w:val="20" pt14:Unid="3baa5ee321fe4a66a9f355c7e0668787"/>
          <w:szCs w:val="20" pt14:Unid="67944b5af2de49ef82f76a44ae7500cc"/>
        </w:rPr>
      </w:pPr>
      <w:r>
        <w:rPr pt14:Unid="613acff213b54224a17f18ab769d5b9b">
          <w:rFonts w:ascii="Arial" w:hAnsi="Arial" w:eastAsia="Arial" w:cs="Arial" pt14:Unid="0a5d8d9f40fb4e7baeb11015dbf244ed"/>
          <w:color w:val="auto" pt14:Unid="f4e3433277f146d8b8bac7547d07b36b"/>
          <w:sz w:val="22" pt14:Unid="b5b466df911b4571a9c93805b5aa7676"/>
          <w:szCs w:val="22" pt14:Unid="310ad96453de443dabd8d6104f1d68d3"/>
        </w:rPr>
        <w:t>En cuanto al proceso de desarrollo, a partir de una misma especificación hemos desarrollado una misma aplicación de dos formas distintas. Fases como las de des-pliegue o pruebas han resultado ser más desafiantes en una solución basada en microservicios debido al incremento en el número de piezas de software que par-ticipan. Fases como las de diseño cobran mayor relevancia porque un fallo en la descomposición del sistema en servicios es más costoso de reparar. Las fases de mantenimiento e implementación son más fáciles de gestionar porque las bases de código son menores y más flexibles.</w:t>
      </w:r>
    </w:p>
    <w:p pt14:Unid="293b22b9b1c14f56b6ed609d05aa3eff">
      <w:pPr pt14:Unid="c5c7d0f5cdba405099c834c698db45e3">
        <w:spacing w:after="0" w:line="20" w:lineRule="exact" pt14:Unid="c2f5a1e120a54544b396e2d0d0ba8289"/>
        <w:rPr pt14:Unid="fbdfe8141f044f75b2028018d1465051">
          <w:color w:val="auto" pt14:Unid="d26d7d723dc04a0fb6f09a104e244ce1"/>
          <w:sz w:val="20" pt14:Unid="b16b0124e2a8442ba91dde522bf935a3"/>
          <w:szCs w:val="20" pt14:Unid="9b8f19c8327744fc8f9cf62fef027525"/>
        </w:rPr>
      </w:pPr>
    </w:p>
    <w:p pt14:Unid="e92b279158314471b2ac14d10ddaf2ec">
      <w:pPr pt14:Unid="989c6b42d4f449f3bfa496169ba51b0d">
        <w:spacing w:after="0" w:line="204" w:lineRule="exact" pt14:Unid="5aa1a415801f489a92c8039a6f49d92a"/>
        <w:rPr pt14:Unid="abbd4799c8a14b75833ea6295eb55ed8">
          <w:color w:val="auto" pt14:Unid="fafd94c281bf4f9e95048c1597d9908a"/>
          <w:sz w:val="20" pt14:Unid="086dc20ee702411fa45f61dee65fd03e"/>
          <w:szCs w:val="20" pt14:Unid="7e8d407c4e5d4595b5f29c80cfd5b0d0"/>
        </w:rPr>
      </w:pPr>
    </w:p>
    <w:p pt14:Unid="eabe532299d64fa2801ce383df9b4aff">
      <w:pPr pt14:Unid="a9a1e088e84d4e50ae6bd585bac25321">
        <w:spacing w:after="0" w:line="276" w:lineRule="auto" pt14:Unid="cfa952539c3d4b53a1398d659a8742d2"/>
        <w:ind w:left="800" w:right="266" pt14:Unid="dc36bafac81d402cb9fc7613b8f162b5"/>
        <w:jc w:val="both" pt14:Unid="e2a32a54f07d408485fb07504e6fcbaf"/>
        <w:rPr pt14:Unid="ee087e2aeebb424ea1f7633d9c18af6d">
          <w:rFonts w:ascii="Arial" w:hAnsi="Arial" w:eastAsia="Arial" w:cs="Arial" pt14:Unid="fa557998eaaf4b77a3f763fa4c5c5180"/>
          <w:color w:val="auto" pt14:Unid="d3fe1b47da924623b52c3da91018308f"/>
          <w:sz w:val="21" pt14:Unid="e433b74b5ba64514819606475a15d267"/>
          <w:szCs w:val="21" pt14:Unid="4f6b45843e2d476b955464aacf0ca487"/>
        </w:rPr>
      </w:pPr>
      <w:r>
        <w:rPr pt14:Unid="f58f510fe95448dbaa9405cfed78f191">
          <w:rFonts w:ascii="Arial" w:hAnsi="Arial" w:eastAsia="Arial" w:cs="Arial" pt14:Unid="14a1a7203cea4867adc63440a154f672"/>
          <w:color w:val="auto" pt14:Unid="77a9da3cc3504dbf89a2eade8e5654d2"/>
          <w:sz w:val="21" pt14:Unid="c087cf9120764db696cea8b7f63772d0"/>
          <w:szCs w:val="21" pt14:Unid="c136718f60694be1b6a249afde0a2ac3"/>
        </w:rPr>
        <w:t>En el apartado 8.1 Mantenimiento se han planteado diferentes situaciones que acre-ditan que, durante esta fase del ciclo del software, los beneficios de una arquitectura basada en microservicios son superiores a los de una arquitectura monolítica. Estos beneficios se plasman sobretodo dentro del marco del mantenimiento adaptativo.</w:t>
      </w:r>
    </w:p>
    <w:p pt14:Unid="1d5fee4883254b369dc98149bd0226b9">
      <w:pPr pt14:Unid="5805287231ca4d96bb94046e326bdf58">
        <w:spacing w:after="0" w:line="20" w:lineRule="exact" pt14:Unid="aa31a8bb18b342bd9295f5440c694f81"/>
        <w:rPr pt14:Unid="56bec67d5d1c4ee2b96e345996713f6c">
          <w:color w:val="auto" pt14:Unid="2517c7edc14e49c1836326dcfc6b6355"/>
          <w:sz w:val="20" pt14:Unid="769beb775d7743f3922aa0121c8e953a"/>
          <w:szCs w:val="20" pt14:Unid="2bcdedcca8b64d7a8f6f8beb2c48c587"/>
        </w:rPr>
      </w:pPr>
    </w:p>
    <w:p pt14:Unid="1107a73a949e419cb90b28f27b76abaa">
      <w:pPr pt14:Unid="18563696db854a77b63a40d28bbb76c4">
        <w:spacing w:after="0" w:line="185" w:lineRule="exact" pt14:Unid="204f2234a60c4d94870724c46d756b31"/>
        <w:rPr pt14:Unid="514a949eca31461b99ef9e71512614de">
          <w:color w:val="auto" pt14:Unid="bfa9fc99f7c14a0ba8ce1d6b09d61da8"/>
          <w:sz w:val="20" pt14:Unid="3d18b20c03874a0ba226585544d665ce"/>
          <w:szCs w:val="20" pt14:Unid="702c0683f806414baf5caa6ec4307059"/>
        </w:rPr>
      </w:pPr>
    </w:p>
    <w:p pt14:Unid="cf2042e14062468181e7adff2b411d44">
      <w:pPr pt14:Unid="c33351f9f6d54733a235ecc3a8ef5eb3">
        <w:spacing w:after="0" w:line="259" w:lineRule="auto" pt14:Unid="912011fe4bd2417ba67f8c1aa99b8629"/>
        <w:ind w:left="800" w:right="266" pt14:Unid="5245040b13a4468d8ddebf41612dbdcb"/>
        <w:jc w:val="both" pt14:Unid="66f5d4d3056340f6bcc60a7a18d32d5c"/>
        <w:rPr pt14:Unid="6f9580fd7d1a496ea3d7ea548791f99f">
          <w:color w:val="auto" pt14:Unid="ae021d3d36ca4259a8e1b7c7e2b6a0f8"/>
          <w:sz w:val="20" pt14:Unid="94dae83d5de349308469db4cabc5d3e2"/>
          <w:szCs w:val="20" pt14:Unid="b1f6fc01e96a4c3e99a190b6596a5384"/>
        </w:rPr>
      </w:pPr>
      <w:r>
        <w:rPr pt14:Unid="e3d738d6ee8342a6bb76178a9322b7dc">
          <w:rFonts w:ascii="Arial" w:hAnsi="Arial" w:eastAsia="Arial" w:cs="Arial" pt14:Unid="1806ccc3b76449138cdc4cabaab4b607"/>
          <w:color w:val="auto" pt14:Unid="06ef279bc1af46cdb46ac7247d4bdc15"/>
          <w:sz w:val="22" pt14:Unid="c3f8de006fd040bbaed4d4d3b641bbd9"/>
          <w:szCs w:val="22" pt14:Unid="5334f3d18e84460f97e1f137292f272d"/>
        </w:rPr>
        <w:t>En la mayoría los requisitos no funcionales que hemos estudiado se observan ven-tajas en una arquitectura basada en microservicios frente a una monolítica. Algunos como la utilización de recursos no han podido ser comprobados debido al pequeño tamaño del caso de estudio. Otros como los de disponibilidad o tolerancia a fallos se benefician del gran número de tecnologías asociadas a los microservicios que garantizan estas propiedades, como por ejemplo Kubernetes.</w:t>
      </w:r>
    </w:p>
    <w:p pt14:Unid="63755e6ca1ec4bef8dfd19a7321bf502">
      <w:pPr pt14:Unid="ab3f3f3f54374502bd39ce6e6c52f3c9">
        <w:spacing w:after="0" w:line="20" w:lineRule="exact" pt14:Unid="ce86fde7f90f496b9a76fe53b66348af"/>
        <w:rPr pt14:Unid="7d8a3d126bb643a19d7e731c03c3a1fb">
          <w:color w:val="auto" pt14:Unid="c2facc7fb8984588bb4af1a308fb8279"/>
          <w:sz w:val="20" pt14:Unid="b200479eac7248138897c359adee29ec"/>
          <w:szCs w:val="20" pt14:Unid="90360f862898460f9cdf3dfd6b8c19b7"/>
        </w:rPr>
      </w:pPr>
    </w:p>
    <w:p pt14:Unid="5eadeb2589e342659dc83cbffb5df63c">
      <w:pPr pt14:Unid="69488e6d058740e580ebf0783c89f8d0">
        <w:spacing w:after="0" w:line="353" w:lineRule="exact" pt14:Unid="89904246bb0b435fb36afc8c865f2643"/>
        <w:rPr pt14:Unid="6e8f5f9ea2644e87998a88ead35baa8c">
          <w:color w:val="auto" pt14:Unid="6e2714ea313b465fb61c48d0192d0003"/>
          <w:sz w:val="20" pt14:Unid="b3388b0380f94a74b8373a6bd35d9e11"/>
          <w:szCs w:val="20" pt14:Unid="d34e699df5494321aaba7863b1620de6"/>
        </w:rPr>
      </w:pPr>
    </w:p>
    <w:p pt14:Unid="bef9d1a5225c4ebba9c24129c8dd02ff">
      <w:pPr pt14:Unid="69c141c9a7c0432aa24e8c3461dd1aba">
        <w:spacing w:after="0" w:line="273" w:lineRule="auto" pt14:Unid="da61c3b204444c3499400377728ae0c1"/>
        <w:ind w:left="260" w:right="266" w:firstLine="339" pt14:Unid="93693330b45b4f139eee27532ef2aa4f"/>
        <w:jc w:val="both" pt14:Unid="f8860cbc2a454681ae1fb7d42d825c92"/>
        <w:rPr pt14:Unid="a739c44c6f72463b96a8d3821e4aabc6">
          <w:color w:val="auto" pt14:Unid="e2ef287f20d0484a8017a6adae145ddc"/>
          <w:sz w:val="20" pt14:Unid="a4c0671affc7404e884d3ce3217b6a41"/>
          <w:szCs w:val="20" pt14:Unid="d35b60753bb34fdd8c2eab44f0f88f93"/>
        </w:rPr>
      </w:pPr>
      <w:r>
        <w:rPr pt14:Unid="1488205359994510994bd20494252426">
          <w:rFonts w:ascii="Arial" w:hAnsi="Arial" w:eastAsia="Arial" w:cs="Arial" pt14:Unid="78518ad0d31d4c4ba056403dbc4a3edf"/>
          <w:color w:val="auto" pt14:Unid="342cc17b5d9242d3b5b2d7fcdcada95e"/>
          <w:sz w:val="21" pt14:Unid="0243e4d995424c258c7c8417753fbbbb"/>
          <w:szCs w:val="21" pt14:Unid="fad3f4e7832b413196bed2904b4e5bc6"/>
        </w:rPr>
        <w:t>A lo largo de todo el proceso de desarrollo me he enfrentado a diversos problemas, de los que voy a destacar dos. El primero de ellos está asociado al despliegue de las solu-ciones. Mi experiencia con Microsoft Azure hasta la fecha era escasa y en una plataforma con tantas funcionalidades me he visto necesitado de una mejor guía en cuanto a docu-mentación. Además, el proceso de despliegue se ha realizado de forma manual, por lo que un fallo en un paso del proceso de despliegue suponía mucho esfuerzo adicional.</w:t>
      </w:r>
    </w:p>
    <w:p pt14:Unid="942e6143d8134d68a4398479104ecd36">
      <w:pPr pt14:Unid="307de2269aa2488a9ec8b285289daa3c"/>
    </w:p>
    <w:p pt14:Unid="f4b53a45065247b4b2ea198354f732b0">
      <w:pPr pt14:Unid="d3b42c3ece374f5cb9378d0d2ed5fc34">
        <w:spacing w:after="0" w:line="254" w:lineRule="exact" pt14:Unid="b9864f7f1bd8489eba9678c7cf65f989"/>
        <w:rPr pt14:Unid="ff1feb34cb9d4ed3abc8bc43b1956b33">
          <w:color w:val="auto" pt14:Unid="a2e42b00a56341b49faaf1ffb195f30c"/>
          <w:sz w:val="20" pt14:Unid="f1587d7f7da04719af41963710dcde0e"/>
          <w:szCs w:val="20" pt14:Unid="5f32fb92d1154b7a8be5016b6bdea008"/>
        </w:rPr>
      </w:pPr>
    </w:p>
    <w:p pt14:Unid="50a5ca36fa374a3d8c904a0fa4ca9b47">
      <w:pPr pt14:Unid="24912dd5ee104800ac7d38bce7f3bb99">
        <w:spacing w:after="0" pt14:Unid="d42b6641afb04836b0efdc846d5b6513"/>
        <w:ind w:right="6" pt14:Unid="af17dfda56a447b0a255bfb599fab3a6"/>
        <w:jc w:val="center" pt14:Unid="e21c7767f1b94468ad71d76d6ea9e8fa"/>
        <w:rPr pt14:Unid="50f9d3cf67fb43d28c0d85feda9d5f38">
          <w:color w:val="auto" pt14:Unid="bb7b2c8fe3874faf80c1d009a342ae8e"/>
          <w:sz w:val="20" pt14:Unid="0e107606308343b99b4ecf3b3f21556d"/>
          <w:szCs w:val="20" pt14:Unid="8a1affecb85b44158cc0189269ce18db"/>
        </w:rPr>
      </w:pPr>
      <w:r>
        <w:rPr pt14:Unid="60ac9237e7374f9da3e0b7d17016fd77">
          <w:rFonts w:ascii="Arial" w:hAnsi="Arial" w:eastAsia="Arial" w:cs="Arial" pt14:Unid="41bb179253b845089f58415035e1cdff"/>
          <w:color w:val="auto" pt14:Unid="b30e61723dc746908ae252aef80676c6"/>
          <w:sz w:val="19" pt14:Unid="17a1b7774aad4bfb8d4e422695edc199"/>
          <w:szCs w:val="19" pt14:Unid="67079e8240e2432680baa9562d0c943f"/>
        </w:rPr>
        <w:t>75</w:t>
      </w:r>
    </w:p>
    <w:p pt14:Unid="5215658f6a164beeb77f11b685c7ad25">
      <w:pPr pt14:Unid="278f0991176e467cba6a96a61f6601d7"/>
    </w:p>
    <w:p pt14:Unid="a5b67744360c4f3d959a701698104c20">
      <w:pPr pt14:Unid="c6f83999c9b447d2b8a5a1f9d24b8f61">
        <w:tabs pt14:Unid="66ccb9f98a6748328c729d271b7e68be">
          <w:tab w:val="left" w:leader="none" w:pos="7600" pt14:Unid="2a0df15327d443ae838c6796d3b8d955"/>
        </w:tabs>
        <w:spacing w:after="0" pt14:Unid="aa36ca75ac4d4ea8a541713177a07b44"/>
        <w:ind w:left="260" pt14:Unid="e55965ca11a2407b9bf5bbd95e3883a7"/>
        <w:rPr pt14:Unid="e522a35197eb45aaa517f5dc8cba6e28">
          <w:color w:val="auto" pt14:Unid="4003285cdcdd4c6eabdff63899c8a156"/>
          <w:sz w:val="20" pt14:Unid="a8355a040c6a467baa6cdbd3c1359c56"/>
          <w:szCs w:val="20" pt14:Unid="0b4e7c0ba77a4a8db5ef3bc8039543b1"/>
        </w:rPr>
      </w:pPr>
      <w:r>
        <w:rPr pt14:Unid="30a084c05dbc4f78bb21524ff64d3dd5">
          <w:rFonts w:ascii="Arial" w:hAnsi="Arial" w:eastAsia="Arial" w:cs="Arial" pt14:Unid="cc8dfcd92efb4724a8caf97b9769d27b"/>
          <w:b w:val="1" pt14:Unid="e425287c6abe40d7a29c021fdebce90a"/>
          <w:bCs w:val="1" pt14:Unid="eb6d9a55b991412c86d9ad3ffa2ff50d"/>
          <w:color w:val="auto" pt14:Unid="f982dca67b5d4305b1dd01071feb59d2"/>
          <w:sz w:val="17" pt14:Unid="db6374233c5047899116e518508d8ae8"/>
          <w:szCs w:val="17" pt14:Unid="869087f4c5ac414aa6c2e2df7271b9ea"/>
        </w:rPr>
        <w:t>76</w:t>
      </w:r>
      <w:r>
        <w:rPr pt14:Unid="b17e8d0224b34a8fa394b99c4e12151a">
          <w:color w:val="auto" pt14:Unid="ac1287484d8e4305a8f17054dc46cc37"/>
          <w:sz w:val="20" pt14:Unid="c42a47d260fa43579afecc6b803267a8"/>
          <w:szCs w:val="20" pt14:Unid="65100e6f53444b85b95eb9e965fbc984"/>
        </w:rPr>
        <w:tab pt14:Unid="8681faef5d1249ea9f2c0f799ab5b6cc"/>
      </w:r>
      <w:r>
        <w:rPr pt14:Unid="f378d7c00a0a4750973211acd20b5bdf">
          <w:rFonts w:ascii="Arial" w:hAnsi="Arial" w:eastAsia="Arial" w:cs="Arial" pt14:Unid="7cc7535c2389467691f12099328924d7"/>
          <w:color w:val="auto" pt14:Unid="d600e54ebf484dadae5f8008fd99abae"/>
          <w:sz w:val="18" pt14:Unid="2af42a6eee6946deb1d5abdf61fd24d9"/>
          <w:szCs w:val="18" pt14:Unid="1e8b5535e73e4725ad4e6cd5bc7ce433"/>
        </w:rPr>
        <w:t>Conclusiones</w:t>
      </w:r>
    </w:p>
    <w:p pt14:Unid="7555a85aba494abeb210452898152b33">
      <w:pPr pt14:Unid="2425e4440f0e4048ae0d19f8352c6c65">
        <w:spacing w:after="0" w:line="20" w:lineRule="exact" pt14:Unid="48c18318625b41968717a6ef278a8948"/>
        <w:rPr pt14:Unid="250edc8132c6405cb2891cf6b7c82fda">
          <w:color w:val="auto" pt14:Unid="2b96d5d8440d492480f88946f179a106"/>
          <w:sz w:val="20" pt14:Unid="2fdfa9351d3643548037ca88f88f1017"/>
          <w:szCs w:val="20" pt14:Unid="7b22489b4c2144c3ac354d2b24fee949"/>
        </w:rPr>
      </w:pPr>
    </w:p>
    <w:p pt14:Unid="6ac379e68b684ecc97534c9dc604dc28">
      <w:pPr pt14:Unid="d12d0204a9fa4c12b651573bba5fed26">
        <w:spacing w:after="0" w:line="200" w:lineRule="exact" pt14:Unid="1b8c026e87fc4e5bbec38b0f96f7db83"/>
        <w:rPr pt14:Unid="58c9d0bd8d184b05a17f61fb25f367ea">
          <w:color w:val="auto" pt14:Unid="55a2f1f04a854e51ab67db81ce186b20"/>
          <w:sz w:val="20" pt14:Unid="b08b9d2078464f1aa3c95f72528f1663"/>
          <w:szCs w:val="20" pt14:Unid="05626673c4c040ac90f11db6ba8307fe"/>
        </w:rPr>
      </w:pPr>
    </w:p>
    <w:p pt14:Unid="9135ca611b2b404495a1c92511490755">
      <w:pPr pt14:Unid="d2d38528353f4379bf8274ab2e3ae25b">
        <w:spacing w:after="0" w:line="320" w:lineRule="exact" pt14:Unid="cadc38b67dfa47a6b7cadc559f225cea"/>
        <w:rPr pt14:Unid="901ebc9092ba420fba14f4b90423229e">
          <w:color w:val="auto" pt14:Unid="c7ece7a886af4db5a4e1f71b852534f7"/>
          <w:sz w:val="20" pt14:Unid="458b23d11ce743a0bdec84ad2a4c5fac"/>
          <w:szCs w:val="20" pt14:Unid="8bcde5baa5564be8b68b813de43e5b05"/>
        </w:rPr>
      </w:pPr>
    </w:p>
    <w:p pt14:Unid="9c316ce18c804cd6bea1a0916c083b84">
      <w:pPr pt14:Unid="57be133f992c4b26b42a6fe6a5c84b13">
        <w:spacing w:after="0" w:line="267" w:lineRule="auto" pt14:Unid="380df367fc1248f19b79ea098ab15131"/>
        <w:ind w:left="260" w:right="266" pt14:Unid="25c9f8ff5338483195f2899b6324863f"/>
        <w:jc w:val="both" pt14:Unid="80abcc51adca48d1b3d5446d448cd483"/>
        <w:rPr pt14:Unid="0750aeebb82d4bdbb45559fe9ef2a441">
          <w:color w:val="auto" pt14:Unid="03bf28ef30b94577b022334d3dab6a97"/>
          <w:sz w:val="20" pt14:Unid="613baa409ecf4db385e49bf355242a92"/>
          <w:szCs w:val="20" pt14:Unid="98c0229d465e45f8a622b07fafdf907c"/>
        </w:rPr>
      </w:pPr>
      <w:r>
        <w:rPr pt14:Unid="00382b010b3b4fe19dd874594d3c4155">
          <w:rFonts w:ascii="Arial" w:hAnsi="Arial" w:eastAsia="Arial" w:cs="Arial" pt14:Unid="443a1dd73d9e44e8979c6ae9b29e5259"/>
          <w:color w:val="auto" pt14:Unid="7704320eb9ed4230a775e7ed32e3f98d"/>
          <w:sz w:val="22" pt14:Unid="98f1501de27445e9acb4ef48c67db02b"/>
          <w:szCs w:val="22" pt14:Unid="8311b3abcd62419885dcdb48153a48cc"/>
        </w:rPr>
        <w:t>Como mejora, se podía haber invertido parte del tiempo del proyecto en desarrollar una pipeline para la integración continua.</w:t>
      </w:r>
    </w:p>
    <w:p pt14:Unid="bbe500f5ff1c443b87e938528c5f8a10">
      <w:pPr pt14:Unid="c1c24a002a654096b7b8e471a636d412">
        <w:spacing w:after="0" w:line="73" w:lineRule="exact" pt14:Unid="f0360c750d0342bbb891d907305ddba9"/>
        <w:rPr pt14:Unid="88fdf5350c3e4f7987cb09f78061cee9">
          <w:color w:val="auto" pt14:Unid="5b955ebae27540a79785c8010641ecad"/>
          <w:sz w:val="20" pt14:Unid="ecca301deaaf4a4fbecd3f17db4b3100"/>
          <w:szCs w:val="20" pt14:Unid="40f70e88210649afa36d16412c10351f"/>
        </w:rPr>
      </w:pPr>
    </w:p>
    <w:p pt14:Unid="dc3047f29c3649e6b91d8fe933b41f26">
      <w:pPr pt14:Unid="1eb46685ed82484c833d65a778ad8758">
        <w:spacing w:after="0" w:line="273" w:lineRule="auto" pt14:Unid="cb7b8039602b4f68b382ce47aa497ac4"/>
        <w:ind w:left="260" w:right="266" w:firstLine="339" pt14:Unid="5c606b23e8604369b04e336791ff5875"/>
        <w:jc w:val="both" pt14:Unid="d088587f3ef6495abd4354e765a230d7"/>
        <w:rPr pt14:Unid="7f9928e55d404448893a16a742f68d27">
          <w:color w:val="auto" pt14:Unid="a432db498546483ca824b7f75dc39ae4"/>
          <w:sz w:val="20" pt14:Unid="fa545bf9e02e47ff9b3733067dd23a41"/>
          <w:szCs w:val="20" pt14:Unid="aab64dd1b091493b9eaada370ef20a29"/>
        </w:rPr>
      </w:pPr>
      <w:r>
        <w:rPr pt14:Unid="c364cd667559412384b38c4b4d3bf4e5">
          <w:rFonts w:ascii="Arial" w:hAnsi="Arial" w:eastAsia="Arial" w:cs="Arial" pt14:Unid="56d6d286c6e24047b86ddaeb8d648191"/>
          <w:color w:val="auto" pt14:Unid="34ebd17d725b4978b16b4eda6510f6b5"/>
          <w:sz w:val="21" pt14:Unid="7d365a892b9541449c12b0106aa35203"/>
          <w:szCs w:val="21" pt14:Unid="e0085da6c5c8481f8908457c221b90ee"/>
        </w:rPr>
        <w:t>En segundo lugar, la integración de los microservicios ha sido más costosa de lo que en un principio suponía. Desacoplar los microservicios a nivel de diseño ha supuesto rea-lizar varias refactorizaciones durante la fase de implementación. Hay que ser consciente de que realizar un buen diseño a la primera es prácticamente imposible. Además, la co-municación entre los servicios en el entorno de producción ha requerido varios días de esfuerzo, sobretodo por la falta de conocimiento en herramientas para su depuración.</w:t>
      </w:r>
    </w:p>
    <w:p pt14:Unid="099eec6ae442434dba759297725c7637">
      <w:pPr pt14:Unid="49683343921b409295314c26d0a63f07">
        <w:spacing w:after="0" w:line="72" w:lineRule="exact" pt14:Unid="68abaa7f07ef4abf83ea23667c86428b"/>
        <w:rPr pt14:Unid="8bac34b1b5e348ef95b1684b9f6c53be">
          <w:color w:val="auto" pt14:Unid="4a82f0c36645495a8cf02259af59d71e"/>
          <w:sz w:val="20" pt14:Unid="ba3a07fa733f4766a04e571a0fc8eb51"/>
          <w:szCs w:val="20" pt14:Unid="e59326ab197a4a169d69825372f217fd"/>
        </w:rPr>
      </w:pPr>
    </w:p>
    <w:p pt14:Unid="d8d41949ee5b4d22bcef6ba36114301b">
      <w:pPr pt14:Unid="ecc16c808d8a4f09bee50ab7d7428bec">
        <w:spacing w:after="0" w:line="274" w:lineRule="auto" pt14:Unid="08dccaeac4fa47abab4c280828d7b1dc"/>
        <w:ind w:left="260" w:right="266" w:firstLine="339" pt14:Unid="c2a65fe8991d494cb9a776fa6f8ed531"/>
        <w:jc w:val="both" pt14:Unid="7176fd46055b4ad8b4bbe5586f493313"/>
        <w:rPr pt14:Unid="a26058448cdf4110ab975c22a8ed30ac">
          <w:color w:val="auto" pt14:Unid="292e96463e7240f888b6dc9990892049"/>
          <w:sz w:val="20" pt14:Unid="67ad312cd75e405e85ddfde4d2a49201"/>
          <w:szCs w:val="20" pt14:Unid="3f0385a3b6a24eb0b1362561b5e4a7d7"/>
        </w:rPr>
      </w:pPr>
      <w:r>
        <w:rPr pt14:Unid="c1503b115d2a47c49ff570627e044d14">
          <w:rFonts w:ascii="Arial" w:hAnsi="Arial" w:eastAsia="Arial" w:cs="Arial" pt14:Unid="9c7a01f5129149269918c895cd990ddf"/>
          <w:color w:val="auto" pt14:Unid="d8b4ec92e2a7474596b6af9989752f70"/>
          <w:sz w:val="21" pt14:Unid="1be73c4960a6496987f22ca1e8d9cc66"/>
          <w:szCs w:val="21" pt14:Unid="2edf08d81d914d699c6ff80246cac4c8"/>
        </w:rPr>
        <w:t>Personalmente este trabajo refleja el conocimiento adquirido en la universidad y en mi experiencia laboral. Por una parte, de la universidad he aplicado mis estudios realiza-dos sobre dispositivos móviles y plataformas como Xamarin. Por otra parte, he podido aplicar mi experiencia con los microservicios en las tecnologías .NET y he fortalecido mi madurez a la hora de enfrentarme a un problema de tamaño considerable.</w:t>
      </w:r>
    </w:p>
    <w:p pt14:Unid="01725548178a4d90877a56160e89e247">
      <w:pPr pt14:Unid="a62e184c22ea44f3a3b78f0f839c0d5d">
        <w:spacing w:after="0" w:line="70" w:lineRule="exact" pt14:Unid="2d34ce2927a346d282f882252c4b8716"/>
        <w:rPr pt14:Unid="3d220aa0a63d4e2c8058c7773f522e47">
          <w:color w:val="auto" pt14:Unid="91ead17433f541ac9945a936279e6420"/>
          <w:sz w:val="20" pt14:Unid="9d289b3307704ba1b289b48187256610"/>
          <w:szCs w:val="20" pt14:Unid="01c3ebe252da4822afe0d3ff8cf6cca9"/>
        </w:rPr>
      </w:pPr>
    </w:p>
    <w:p pt14:Unid="7e8be958ec434b6bb2a22da545385043">
      <w:pPr pt14:Unid="d806fe0c14224d4bad247d8575af1e98">
        <w:spacing w:after="0" w:line="259" w:lineRule="auto" pt14:Unid="a5a4f39be7734311b45027242f7d00d0"/>
        <w:ind w:left="260" w:right="266" w:firstLine="339" pt14:Unid="e8217bc1d87d4de1becf19e36329b011"/>
        <w:jc w:val="both" pt14:Unid="8cfad9abaad84a09acfdf2002f1786e5"/>
        <w:rPr pt14:Unid="43fa1403aa5f4d8f9f33bbc70596d2aa">
          <w:color w:val="auto" pt14:Unid="b020458515dd4a9d97bbee43d8e8e78f"/>
          <w:sz w:val="20" pt14:Unid="6705bf711a9f4591b9c11fed273adc83"/>
          <w:szCs w:val="20" pt14:Unid="4728a04aad184d23858966054a1c36dc"/>
        </w:rPr>
      </w:pPr>
      <w:r>
        <w:rPr pt14:Unid="332582ce2e9c49c7b98905493248adc3">
          <w:rFonts w:ascii="Arial" w:hAnsi="Arial" w:eastAsia="Arial" w:cs="Arial" pt14:Unid="cdf27c705a32403ea5c7581b5fb72542"/>
          <w:color w:val="auto" pt14:Unid="756ec81a1ef048dcaf0fb85302e7b21d"/>
          <w:sz w:val="22" pt14:Unid="f1c30d76626e4925afec0e015ec7fca0"/>
          <w:szCs w:val="22" pt14:Unid="84fa0cbad3af433bb84a8a822fd92c09"/>
        </w:rPr>
        <w:t>En cuanto a líneas de trabajo futuras, tras este proyecto se abren dos caminos para proseguir el trabajo realizado. En primer lugar, la realización y aplicación de un modelo de calidad a las dos soluciones realizadas para medir de forma cuantitativa los atributos de calidad que hemos citado en la memoria. En segundo lugar, la extensión de la apli-cación desarrollada mediante la exploración de otras tecnologías, como la asociada a la integración basada en eventos o diferentes orquestadores.</w:t>
      </w:r>
    </w:p>
    <w:p pt14:Unid="9505f2fa977f480eaf2d53a6ae0922ff">
      <w:pPr pt14:Unid="8b977262cec4460ca6a3ea46a6ffe620"/>
    </w:p>
    <w:p pt14:Unid="2b9a8750eaa546f586eac524a56eae78">
      <w:pPr pt14:Unid="2995f54934bd4285a06d20854a9eafc0">
        <w:spacing w:after="0" w:line="200" w:lineRule="exact" pt14:Unid="625ef95b5569486b8d278b8bd7286ef7"/>
        <w:rPr pt14:Unid="397bfddd343d49f982d96534c0481088">
          <w:color w:val="auto" pt14:Unid="46332a9c82514e57b941a2b0994c6b93"/>
          <w:sz w:val="20" pt14:Unid="100128e374fe4cd68057b1c42b8417dc"/>
          <w:szCs w:val="20" pt14:Unid="03498b94373d442d84d03902284845a8"/>
        </w:rPr>
      </w:pPr>
    </w:p>
    <w:p pt14:Unid="989cc7b04f064417a0da2660832e408a">
      <w:pPr pt14:Unid="476dfe0dad514d4fbf7de4343521b340">
        <w:spacing w:after="0" w:line="200" w:lineRule="exact" pt14:Unid="7e2b1a3e8ef54443ae2b67f842a1f790"/>
        <w:rPr pt14:Unid="fd9e682196cc44e6bacdbf039ee8b5bd">
          <w:color w:val="auto" pt14:Unid="0cc434b5e40948c3ad4334e06e24b442"/>
          <w:sz w:val="20" pt14:Unid="f718709b364a423ab15048d5e7d4be01"/>
          <w:szCs w:val="20" pt14:Unid="c44b41c5e62f488f8d80d0ed52075dd4"/>
        </w:rPr>
      </w:pPr>
    </w:p>
    <w:p pt14:Unid="f107a7a962d2430dac8f4e8b0f0ec2ae">
      <w:pPr pt14:Unid="c3ca3211e2c24122b86f1c076d2ad6b3">
        <w:spacing w:after="0" w:line="200" w:lineRule="exact" pt14:Unid="11a984bc906c4dc893fea13aa1213abe"/>
        <w:rPr pt14:Unid="d4a9e31791724cbdb32763e1c383a26e">
          <w:color w:val="auto" pt14:Unid="8ac16910fa1840fa8fd82461597a1e17"/>
          <w:sz w:val="20" pt14:Unid="166205b27c7846d881006300fa5d3741"/>
          <w:szCs w:val="20" pt14:Unid="1c62029e09b74f0db61632b628ff9c60"/>
        </w:rPr>
      </w:pPr>
    </w:p>
    <w:p pt14:Unid="edd5eeb79de046a1b5dc89202a433eb0">
      <w:pPr pt14:Unid="deed19849d364fe289b66a6d16becd1e">
        <w:spacing w:after="0" w:line="200" w:lineRule="exact" pt14:Unid="f637cf66c2da49c391419ae88dd8c488"/>
        <w:rPr pt14:Unid="45c742870b044645a4cab01dd79cbf2c">
          <w:color w:val="auto" pt14:Unid="c9b0ff72493942f8ba2b425879612128"/>
          <w:sz w:val="20" pt14:Unid="3dedece6fb5a4167ae0672040562490e"/>
          <w:szCs w:val="20" pt14:Unid="c9040f410adf441ba64ef05f417301c5"/>
        </w:rPr>
      </w:pPr>
    </w:p>
    <w:p pt14:Unid="9e5268ba7074452998a4feb15ace5cb2">
      <w:pPr pt14:Unid="1fc4e06f0c8844bbaf3adf1e5426fc95">
        <w:spacing w:after="0" w:line="200" w:lineRule="exact" pt14:Unid="e3eb81266a8c420d8a26c34c8cd3524a"/>
        <w:rPr pt14:Unid="5e6f06a9fecf47c0b85a03e17ccd62de">
          <w:color w:val="auto" pt14:Unid="4d571a35b5fa4ad7a85e73fbc926d7ef"/>
          <w:sz w:val="20" pt14:Unid="628a997ec4674680a4945966992ec2a6"/>
          <w:szCs w:val="20" pt14:Unid="50a598d1f01f425ca0acf0743f9fe88d"/>
        </w:rPr>
      </w:pPr>
    </w:p>
    <w:p pt14:Unid="c3d2a819742842ffa5eb141d13d438db">
      <w:pPr pt14:Unid="c48118ea7569474dba9adc3aae4d77fa">
        <w:spacing w:after="0" w:line="382" w:lineRule="exact" pt14:Unid="ec09713dbc9248979247b2a0adbd86e0"/>
        <w:rPr pt14:Unid="dcd4864f6ab146c6af1783441fe28ccd">
          <w:color w:val="auto" pt14:Unid="82f6710912384c7da5c6e497f5a776ed"/>
          <w:sz w:val="20" pt14:Unid="3874a331d78845a2868db56704333b30"/>
          <w:szCs w:val="20" pt14:Unid="45f44ae8a7d54ee89482d8e529c8a80e"/>
        </w:rPr>
      </w:pPr>
    </w:p>
    <w:p pt14:Unid="b96ea0ee22be4576b1197f58e5e3333c">
      <w:pPr pt14:Unid="d4317e88e9374b068d0b658d7dfe94c9">
        <w:spacing w:after="0" pt14:Unid="3bd3e17a91e2449dac49801f11a073ca"/>
        <w:ind w:left="5980" pt14:Unid="d65392a2662b4b49ba92b667b87e7c28"/>
        <w:rPr pt14:Unid="5cfe1f1ae41a420c99b074d4ec11d1a6">
          <w:color w:val="auto" pt14:Unid="19c8461c559b4aa48f05665b99eba4f4"/>
          <w:sz w:val="20" pt14:Unid="9e33fd69d0854c5ca99de0ef6f1ae4d1"/>
          <w:szCs w:val="20" pt14:Unid="84b788cc77714ea9be0f3d8c6fb63f7e"/>
        </w:rPr>
      </w:pPr>
      <w:r>
        <w:rPr pt14:Unid="c42751303f0648bea21b7636e9857c4d">
          <w:rFonts w:ascii="Arial" w:hAnsi="Arial" w:eastAsia="Arial" w:cs="Arial" pt14:Unid="7d206fa5383b40b39b2a955468daf844"/>
          <w:color w:val="auto" pt14:Unid="844acf22299f4b7caec78c23dcd29f6f"/>
          <w:sz w:val="52" pt14:Unid="a2d967dadca8498d86455c1f4d4f824f"/>
          <w:szCs w:val="52" pt14:Unid="69133308826148848f3b5c009e6a3d26"/>
        </w:rPr>
        <w:t>Bibliografía</w:t>
      </w:r>
    </w:p>
    <w:p pt14:Unid="957e17bb67cd4900962363306824d451">
      <w:pPr pt14:Unid="475d058e3f4840a2b8e0de1e17acd494">
        <w:spacing w:after="0" w:line="20" w:lineRule="exact" pt14:Unid="e131a434ae064b5ca75070a186f5d313"/>
        <w:rPr pt14:Unid="fba7a83d8dea4ee6ad80f02c384dd160">
          <w:color w:val="auto" pt14:Unid="a64b2084c84f4605a77a823c94458977"/>
          <w:sz w:val="20" pt14:Unid="1e7d487c6c454fc1bd6e22cb1aa86879"/>
          <w:szCs w:val="20" pt14:Unid="a1df119ca61f4831894363885811ad2b"/>
        </w:rPr>
      </w:pPr>
    </w:p>
    <w:p pt14:Unid="eaaf3c68e9634df7870554464ca02e95">
      <w:pPr pt14:Unid="b6516da91b844afdad897e3d4fc59f41">
        <w:spacing w:after="0" w:line="200" w:lineRule="exact" pt14:Unid="bc49a07b035742feb3383ebfb5141d0f"/>
        <w:rPr pt14:Unid="5a38c6f11e454d159961762a519e0afc">
          <w:color w:val="auto" pt14:Unid="d657f0bd79f04051aee5c519ec569c92"/>
          <w:sz w:val="20" pt14:Unid="91bef02ea80b4b4caa23d142f46b0601"/>
          <w:szCs w:val="20" pt14:Unid="ead08674b717485399ca2a9d73060027"/>
        </w:rPr>
      </w:pPr>
    </w:p>
    <w:p pt14:Unid="6d9aa68ac8b54fdc93008bc5a780dcc6">
      <w:pPr pt14:Unid="94af1a18dd17424ca21b4182bbd13d82">
        <w:spacing w:after="0" w:line="200" w:lineRule="exact" pt14:Unid="b02db3b6729e4c9d846a5f71fa950699"/>
        <w:rPr pt14:Unid="04c2379b348642d1b33f88eede3a6986">
          <w:color w:val="auto" pt14:Unid="67996d7f53924553948414c8bd9cd1a2"/>
          <w:sz w:val="20" pt14:Unid="a14190e29e3b48b8997d8aa93b98b502"/>
          <w:szCs w:val="20" pt14:Unid="cb2ad4cb85e846c3a18db3a82c6a8a67"/>
        </w:rPr>
      </w:pPr>
    </w:p>
    <w:p pt14:Unid="57b3c0228c364a02a51485c8d5824658">
      <w:pPr pt14:Unid="8b46214dd3f94c8d912ae74aac1044bc">
        <w:spacing w:after="0" w:line="200" w:lineRule="exact" pt14:Unid="df52bb5a874448859a354e0beda67c54"/>
        <w:rPr pt14:Unid="272ec9ae616347f7a0fab752ee590447">
          <w:color w:val="auto" pt14:Unid="0fb3eda6958d43f1aea15d65ec9475bf"/>
          <w:sz w:val="20" pt14:Unid="d25f8fa4aa0e479d89734abe4ba3a2f5"/>
          <w:szCs w:val="20" pt14:Unid="3d0967b4b5814e5c8a386f1e16aa4ba9"/>
        </w:rPr>
      </w:pPr>
    </w:p>
    <w:p pt14:Unid="a8c08cb239ea49a9a006bab4bb0e65b9">
      <w:pPr pt14:Unid="c5eee45922ad44b48cbb0c94e3f43e89">
        <w:spacing w:after="0" w:line="200" w:lineRule="exact" pt14:Unid="8cd4feef60264a259c5946231c208738"/>
        <w:rPr pt14:Unid="f5acbbc9c21d4a14af07200315ee85a5">
          <w:color w:val="auto" pt14:Unid="bdad4d4ba3d240359cd2c9cdbd3e3e3a"/>
          <w:sz w:val="20" pt14:Unid="8b692dc4d4bd48d98d7df2d96e6f2d65"/>
          <w:szCs w:val="20" pt14:Unid="18b442cfaf6c452490636b8d11b43946"/>
        </w:rPr>
      </w:pPr>
    </w:p>
    <w:p pt14:Unid="349b34ff84114a3ba3021d933647b77d">
      <w:pPr pt14:Unid="04f64aa614154399b3001cc2cebc6baf">
        <w:spacing w:after="0" w:line="223" w:lineRule="exact" pt14:Unid="4f26ce7daf174d13a8307b0d899be154"/>
        <w:rPr pt14:Unid="87afe0c931e54fa3b59806090a15a769">
          <w:color w:val="auto" pt14:Unid="91290e0ce08a4364a28ae30104c92070"/>
          <w:sz w:val="20" pt14:Unid="418eaddcce384bad9af90953c70ddc99"/>
          <w:szCs w:val="20" pt14:Unid="8bbe78a6016940728c9c78f6c6ae7c2b"/>
        </w:rPr>
      </w:pPr>
    </w:p>
    <w:p pt14:Unid="eade98cec0d740228b45a01f84738654">
      <w:pPr pt14:Unid="0f3c69442d74441d946a555df2769a59">
        <w:numPr pt14:Unid="0835b486c96249c8a19afb5026656b3f">
          <w:ilvl w:val="0" pt14:Unid="5067d36c169b43cd86260401bcdb4018"/>
          <w:numId w:val="23" pt14:Unid="c6ab5508b6ea4734bef9370cc6a650d7"/>
        </w:numPr>
        <w:tabs pt14:Unid="72ee5879a0b04d1ea6ceec99c5e68427">
          <w:tab w:val="left" w:leader="none" w:pos="740" pt14:Unid="290f705a9ac24ad7840968f55d36b649"/>
        </w:tabs>
        <w:spacing w:after="0" w:line="262" w:lineRule="auto" pt14:Unid="19c89a9e57fb400f8d00b1d31ddd6955"/>
        <w:ind w:left="740" w:right="266" w:hanging="370" pt14:Unid="092aea6a0f614967bce7eade184d43a1"/>
        <w:jc w:val="both" pt14:Unid="123efa71e1df48a28e113c29166e222a"/>
        <w:rPr pt14:Unid="d5e9e113295f4c61acff28cc21c5b849">
          <w:rFonts w:ascii="Arial" w:hAnsi="Arial" w:eastAsia="Arial" w:cs="Arial" pt14:Unid="564d16ec7172439a98dbf11539e59fe4"/>
          <w:color w:val="auto" pt14:Unid="672afcb3bdc74db992900d1bb4ea2500"/>
          <w:sz w:val="22" pt14:Unid="393b22cd882647a49b00fffea1dba7b4"/>
          <w:szCs w:val="22" pt14:Unid="09bf653a830d4f12bb1852907447b1d3"/>
        </w:rPr>
      </w:pPr>
      <w:r>
        <w:rPr pt14:Unid="649a58a5075a4e0cb2738e26ac999e11">
          <w:rFonts w:ascii="Arial" w:hAnsi="Arial" w:eastAsia="Arial" w:cs="Arial" pt14:Unid="669bb48af7a544dba039c7a5f95a0db1"/>
          <w:color w:val="auto" pt14:Unid="2a2231fc71df44c4af0b1a05a8e50412"/>
          <w:sz w:val="22" pt14:Unid="8bccce9d7bb04042bde53a7f0cfd0eda"/>
          <w:szCs w:val="22" pt14:Unid="5248b8b975924db4821092f36e21154f"/>
        </w:rPr>
        <w:t>Marcelo Amaral, Jordà Polo, David Carrera, Iqbal Mohomed, Merve Unuvar, and Malgorzata Steinder. Performance evaluation of microservices architectures using containers. In Proceedings - 2015 IEEE 14th International Symposium on Network Com-puting and Applications, NCA 2015, pages 27–34, 2016.</w:t>
      </w:r>
    </w:p>
    <w:p pt14:Unid="5a46a80df57c4268aa03eea043bbf9e7">
      <w:pPr pt14:Unid="77fbe967d9ca4acdb2e6800c93bbeda4">
        <w:spacing w:after="0" w:line="147" w:lineRule="exact" pt14:Unid="6bd1c22b499144c7aeaefc6f1527f4f7"/>
        <w:rPr pt14:Unid="22dff8d97a1f44118f0a2ed3f7d69038">
          <w:rFonts w:ascii="Arial" w:hAnsi="Arial" w:eastAsia="Arial" w:cs="Arial" pt14:Unid="107e3fbaba6f4ca588c0d1c30436106f"/>
          <w:color w:val="auto" pt14:Unid="1a10c38e8386451dafc0d49512fa0dd0"/>
          <w:sz w:val="22" pt14:Unid="4576adaf5ec54a15b71ff77c2c4cfd3e"/>
          <w:szCs w:val="22" pt14:Unid="e5b76a9ebdfb4d43a9b08e8c3f819a5c"/>
        </w:rPr>
      </w:pPr>
    </w:p>
    <w:p pt14:Unid="85719456d05c49e99404a53eeeef4323">
      <w:pPr pt14:Unid="4b4114c4898140188597dcea7583cd32">
        <w:numPr pt14:Unid="319f76af574c46c1b750b2746466afc0">
          <w:ilvl w:val="0" pt14:Unid="332cd8b623e245dca63fec26168b193b"/>
          <w:numId w:val="23" pt14:Unid="2b6698863d734d40a4a9f7be3a66cbb9"/>
        </w:numPr>
        <w:tabs pt14:Unid="6c50d5fd62244527a9ea1fc82175ad56">
          <w:tab w:val="left" w:leader="none" w:pos="740" pt14:Unid="bd34e3004c094bac85a764c72aedcca9"/>
        </w:tabs>
        <w:spacing w:after="0" w:line="273" w:lineRule="auto" pt14:Unid="1fd61a587e034bf6b98687ede97d757a"/>
        <w:ind w:left="740" w:right="266" w:hanging="370" pt14:Unid="508c36e527aa4a1ebf882af4b5b80662"/>
        <w:rPr pt14:Unid="f6c868da835148a9a7a3388bdd781e87">
          <w:rFonts w:ascii="Arial" w:hAnsi="Arial" w:eastAsia="Arial" w:cs="Arial" pt14:Unid="6e94a6f10f0c4634b45a24ca0e3781be"/>
          <w:color w:val="auto" pt14:Unid="c9ec36ab420143b9a04436d909efb359"/>
          <w:sz w:val="22" pt14:Unid="2d694e58ce344706bdfa43e596813cf6"/>
          <w:szCs w:val="22" pt14:Unid="a267cf56e19d409dab7a236ae781ebb8"/>
        </w:rPr>
      </w:pPr>
      <w:r>
        <w:rPr pt14:Unid="8a3b008c14d346bbaea976319bf0f5c1">
          <w:rFonts w:ascii="Arial" w:hAnsi="Arial" w:eastAsia="Arial" w:cs="Arial" pt14:Unid="f469f279d8c543af88c71c2b6c8d40a4"/>
          <w:color w:val="auto" pt14:Unid="b16b71a103d743a89c60bb6b718e2aed"/>
          <w:sz w:val="22" pt14:Unid="92375d0da5c8411ca9871c5d5d95fa9e"/>
          <w:szCs w:val="22" pt14:Unid="ec42c7cf7ae54e648a2651f1efe6cec6"/>
        </w:rPr>
        <w:t>David Ameller, Claudia Ayala, Jordi Cabot, and Xavier Franch. Non-functional Re-quirements in Architectural Decision Making. IEEE SOFTWARE, 2013.</w:t>
      </w:r>
    </w:p>
    <w:p pt14:Unid="8febeddd8eb946ef93cd1aaa0727da15">
      <w:pPr pt14:Unid="357fa51e0a8d4ebb9e61e9865b5c5bdb">
        <w:spacing w:after="0" w:line="134" w:lineRule="exact" pt14:Unid="8810a594aef94b2287f4af257783d87c"/>
        <w:rPr pt14:Unid="1ba60f73cde54b3ca54db7e6b24c0669">
          <w:rFonts w:ascii="Arial" w:hAnsi="Arial" w:eastAsia="Arial" w:cs="Arial" pt14:Unid="15448d35df0b4862856cdec4311b1662"/>
          <w:color w:val="auto" pt14:Unid="13f77d09c4e946e3bc4ea64056015b05"/>
          <w:sz w:val="22" pt14:Unid="76934bafd9144f1bab0f67e040c50269"/>
          <w:szCs w:val="22" pt14:Unid="eb2953c55e6748bdb810845049fd69eb"/>
        </w:rPr>
      </w:pPr>
    </w:p>
    <w:p pt14:Unid="32a9e7e05a494d1ab4811db93bfd6272">
      <w:pPr pt14:Unid="400cc692bbf04797965ed4055fd1c712">
        <w:numPr pt14:Unid="a59f3ac98d454b53ba38638028dcb20a">
          <w:ilvl w:val="0" pt14:Unid="9479c52b5c584e8f83f5706569fe01b6"/>
          <w:numId w:val="23" pt14:Unid="a15104f26f7c4e648304fc3d425280a5"/>
        </w:numPr>
        <w:tabs pt14:Unid="df1790d8a06348c4acdd44cf0648b867">
          <w:tab w:val="left" w:leader="none" w:pos="740" pt14:Unid="24a296e05c384a79b77d854437ee08a1"/>
        </w:tabs>
        <w:spacing w:after="0" w:line="278" w:lineRule="auto" pt14:Unid="3ec9ef1716b0460f88b0d16720b9e737"/>
        <w:ind w:left="740" w:right="266" w:hanging="370" pt14:Unid="6ff9c554de7848b98a3a7be4606f03db"/>
        <w:jc w:val="both" pt14:Unid="f8c4c3a57e6346d38a361b5ad807a339"/>
        <w:rPr pt14:Unid="39fbfea080a24949b86d7719d65a0b30">
          <w:rFonts w:ascii="Arial" w:hAnsi="Arial" w:eastAsia="Arial" w:cs="Arial" pt14:Unid="679a6e772072417981756b29a3b9a26e"/>
          <w:color w:val="auto" pt14:Unid="19f3cee4c95a4dfeb93d86ef94e63cab"/>
          <w:sz w:val="21" pt14:Unid="27d545b754204ec4b034ad622f86e456"/>
          <w:szCs w:val="21" pt14:Unid="6dd70bd97840422cacc2deeef7b61695"/>
        </w:rPr>
      </w:pPr>
      <w:r>
        <w:rPr pt14:Unid="0b1a62b770ab4eddad2498902d81f55e">
          <w:rFonts w:ascii="Arial" w:hAnsi="Arial" w:eastAsia="Arial" w:cs="Arial" pt14:Unid="6bb822c80ab3473287549f504ac295b7"/>
          <w:color w:val="auto" pt14:Unid="1b2e3c262ed94851bdf8eb7ff56bf406"/>
          <w:sz w:val="21" pt14:Unid="c6a41f5e72844f51b787e9b4e1a883bf"/>
          <w:szCs w:val="21" pt14:Unid="63e728dda5b1453a880ba0229f9bb8f9"/>
        </w:rPr>
        <w:t>Ali Arsanjani, Grady Booch, Toufic Boubez, Paul C. Brown, David Chappell, John DeVadoss, Thomas Erl, Nicolai Josuttis, Dirk Krafzig, Mark Little, Brian Loesgen, Anne Thomas Manes, Joe McKendrick, Steve Ross-Talbot, Stefan Tilkov, Clemens Utschig-Utschig, and Herbjörn Wilhelmsen. SOA Manifesto. SOAManifesto, 2009.</w:t>
      </w:r>
    </w:p>
    <w:p pt14:Unid="5283c4101e0a43fcab96069f9a06999a">
      <w:pPr pt14:Unid="b564e392e23f4a2890498aaf9443dc36">
        <w:spacing w:after="0" w:line="132" w:lineRule="exact" pt14:Unid="10ad065b6b75460dbb2021ab040cbdbe"/>
        <w:rPr pt14:Unid="35c37602319f4f7bb90b94554286b840">
          <w:rFonts w:ascii="Arial" w:hAnsi="Arial" w:eastAsia="Arial" w:cs="Arial" pt14:Unid="6f51c990eccc40f19665aa257e6c364a"/>
          <w:color w:val="auto" pt14:Unid="3de9f1824e2947bd8ff45ba81cf63414"/>
          <w:sz w:val="21" pt14:Unid="520c47f04924436cbef81b47decf9923"/>
          <w:szCs w:val="21" pt14:Unid="8f8fd881ee894a8cb800b60d48144738"/>
        </w:rPr>
      </w:pPr>
    </w:p>
    <w:p pt14:Unid="e6f51dbae93b4c468c9c57f427f3bb35">
      <w:pPr pt14:Unid="2af35caec80c4fb39ac2b26cf81ede32">
        <w:numPr pt14:Unid="9d49f9c805f14041949d0383fcb7d751">
          <w:ilvl w:val="0" pt14:Unid="cd09ce9e40724c6f808a71e5a3de2171"/>
          <w:numId w:val="23" pt14:Unid="85ef9adf0934491eab88711c782678cc"/>
        </w:numPr>
        <w:tabs pt14:Unid="039d92224aac4011b0ed9b60e4599b44">
          <w:tab w:val="left" w:leader="none" w:pos="740" pt14:Unid="6c9d2356b7764e7fb1fc1bf318fc48db"/>
        </w:tabs>
        <w:spacing w:after="0" w:line="267" w:lineRule="auto" pt14:Unid="33533634d90e450784d278df686ff731"/>
        <w:ind w:left="740" w:right="266" w:hanging="370" pt14:Unid="8bfe481980c74ecf9ce2b82c61dd3b7e"/>
        <w:rPr pt14:Unid="3b95f6065c164505b781de1c658816ec">
          <w:rFonts w:ascii="Arial" w:hAnsi="Arial" w:eastAsia="Arial" w:cs="Arial" pt14:Unid="ca47f67b1db74d7e91e9cc92850ecb8d"/>
          <w:color w:val="auto" pt14:Unid="9b33f204fc5149c3abc1132f870fa067"/>
          <w:sz w:val="22" pt14:Unid="2c96d96f66bd4fa0ae753283160d910c"/>
          <w:szCs w:val="22" pt14:Unid="c87b2290d2bd4dd3a8f588e7d3249ec7"/>
        </w:rPr>
      </w:pPr>
      <w:r>
        <w:rPr pt14:Unid="488920aca6a748439cbf513a7030da86">
          <w:rFonts w:ascii="Arial" w:hAnsi="Arial" w:eastAsia="Arial" w:cs="Arial" pt14:Unid="32231e4335b440e1a1b45061768e6620"/>
          <w:color w:val="auto" pt14:Unid="3ed3c528747a4bf6ab964829e4ac12e4"/>
          <w:sz w:val="22" pt14:Unid="0f2907349428491a85360d5b81630486"/>
          <w:szCs w:val="22" pt14:Unid="4a2af4f5c14e4bc5a102afb5ff14c95d"/>
        </w:rPr>
        <w:t>Vitaly Baum. Practical Microservices: Correlation Tokens – Microservices Practitio-ner Articles, 2016.</w:t>
      </w:r>
    </w:p>
    <w:p pt14:Unid="d010f4d606734497ac8cc7988347a1f4">
      <w:pPr pt14:Unid="b33bf0b12d364ad089f97301fbddcd20">
        <w:spacing w:after="0" w:line="146" w:lineRule="exact" pt14:Unid="9476e52435774f1daaf368c6796068e6"/>
        <w:rPr pt14:Unid="6676418f98554d1eacfb06dc3c3de3d3">
          <w:rFonts w:ascii="Arial" w:hAnsi="Arial" w:eastAsia="Arial" w:cs="Arial" pt14:Unid="2f76ab18451247bb9ae35b6c6a0159de"/>
          <w:color w:val="auto" pt14:Unid="e32ac231a0fb456cbc7265946f0032e7"/>
          <w:sz w:val="22" pt14:Unid="c4634b5e6161459cb8368b4f18c4f11d"/>
          <w:szCs w:val="22" pt14:Unid="46866ca093794db3ae1e0f4e04aeefc7"/>
        </w:rPr>
      </w:pPr>
    </w:p>
    <w:p pt14:Unid="1ee9804febd4469ba03399cc0439bc0e">
      <w:pPr pt14:Unid="a4550f8ce39d46d8af4e84c02b93057e">
        <w:numPr pt14:Unid="acc40f8f2fd143b7adc708bc6ddc13a6">
          <w:ilvl w:val="0" pt14:Unid="e3e975106c754f60ba5ece3348290e2f"/>
          <w:numId w:val="23" pt14:Unid="14c6874bbcbd48f287565889e4dd7d18"/>
        </w:numPr>
        <w:tabs pt14:Unid="d5eb08d0b36a40579abcb19872fc1a85">
          <w:tab w:val="left" w:leader="none" w:pos="740" pt14:Unid="955fb14c283148ecb5a1e53b541b7d3d"/>
        </w:tabs>
        <w:spacing w:after="0" w:line="267" w:lineRule="auto" pt14:Unid="e1a6ec4d9df1422b9f26913ef199c758"/>
        <w:ind w:left="740" w:right="266" w:hanging="370" pt14:Unid="5303304b304d483b8b67b8cff0988851"/>
        <w:rPr pt14:Unid="f1d5a9b9a9154d9680a93855fbcede87">
          <w:rFonts w:ascii="Arial" w:hAnsi="Arial" w:eastAsia="Arial" w:cs="Arial" pt14:Unid="d7b6aa1ad0d541e7bc255eaee1235adb"/>
          <w:color w:val="auto" pt14:Unid="dbddc8566fb840dc8266f0e8c4cb95ba"/>
          <w:sz w:val="22" pt14:Unid="2f0c68fff809402b8c152e4a50cadd8c"/>
          <w:szCs w:val="22" pt14:Unid="9288ce674f5e44ee967dd9ca654b14e9"/>
        </w:rPr>
      </w:pPr>
      <w:r>
        <w:rPr pt14:Unid="0b4e981d2f4f4bdca8066ebfb9796436">
          <w:rFonts w:ascii="Arial" w:hAnsi="Arial" w:eastAsia="Arial" w:cs="Arial" pt14:Unid="180ad0f8a94d4cb58b9262bccc690544"/>
          <w:color w:val="auto" pt14:Unid="1f031c9c4a834c7592cce4144df413ca"/>
          <w:sz w:val="22" pt14:Unid="414e44e344894165a4ad7a84b31493d1"/>
          <w:szCs w:val="22" pt14:Unid="8e537f5f8a3848af9f59504087e94737"/>
        </w:rPr>
        <w:t>Mike Cohn. Succeeding with agile : software development using Scrum. Addison-Wesley, 2010.</w:t>
      </w:r>
    </w:p>
    <w:p pt14:Unid="0ff683638ff54bb2836fe32a71cdefab">
      <w:pPr pt14:Unid="2e6b02bd303b4f659f24e647fb5d3f74">
        <w:spacing w:after="0" w:line="146" w:lineRule="exact" pt14:Unid="850a595dd54142d0891149a956a60acb"/>
        <w:rPr pt14:Unid="c65a116ae8654358b5b693dbdd9c6313">
          <w:rFonts w:ascii="Arial" w:hAnsi="Arial" w:eastAsia="Arial" w:cs="Arial" pt14:Unid="fb7e9bc0ab19474d92d9e251b4204a09"/>
          <w:color w:val="auto" pt14:Unid="ae8ce087c6d248eda11920b0e143fdc7"/>
          <w:sz w:val="22" pt14:Unid="70c2f59ad1a8420bb89508721c9d19a0"/>
          <w:szCs w:val="22" pt14:Unid="d82c692e3fad45709665d0d36d68ad0a"/>
        </w:rPr>
      </w:pPr>
    </w:p>
    <w:p pt14:Unid="c8e4e92436d448339798232ee2261159">
      <w:pPr pt14:Unid="ade9628994894aa2b8856e3357242f58">
        <w:numPr pt14:Unid="02581bb2661a47afba0d52f97002716f">
          <w:ilvl w:val="0" pt14:Unid="2d307990bb91446ea5aae78bc31396d6"/>
          <w:numId w:val="23" pt14:Unid="3d3a57244bc64a2c87d8efc0864f256e"/>
        </w:numPr>
        <w:tabs pt14:Unid="22378d01656a49a4bceec2e7aaa53c6c">
          <w:tab w:val="left" w:leader="none" w:pos="740" pt14:Unid="9e08d08c34e5421d887593d588f7f79f"/>
        </w:tabs>
        <w:spacing w:after="0" w:line="273" w:lineRule="auto" pt14:Unid="43fba58156a844d184fe078e0b6068d6"/>
        <w:ind w:left="740" w:right="266" w:hanging="370" pt14:Unid="166d1e6407e84960b66c4c13e9d23ec6"/>
        <w:rPr pt14:Unid="4f77f540e09c4d38a9752bedec8bd80e">
          <w:rFonts w:ascii="Arial" w:hAnsi="Arial" w:eastAsia="Arial" w:cs="Arial" pt14:Unid="65ffe457829f4bcb93b51e883089eae8"/>
          <w:color w:val="auto" pt14:Unid="c99b1c937b1c4928887d139ee67cda9d"/>
          <w:sz w:val="22" pt14:Unid="4b5905268238432c92f6a99ecd14fb9f"/>
          <w:szCs w:val="22" pt14:Unid="c0b58c46e51c476a9b6a0e8a96dd7992"/>
        </w:rPr>
      </w:pPr>
      <w:r>
        <w:rPr pt14:Unid="4a950abe66cd4f6da524ff5fb58fc3f2">
          <w:rFonts w:ascii="Arial" w:hAnsi="Arial" w:eastAsia="Arial" w:cs="Arial" pt14:Unid="df656001f8144235b485cb9dbaf83562"/>
          <w:color w:val="auto" pt14:Unid="8c515eeaee8d4c359f442f36936ab0c3"/>
          <w:sz w:val="22" pt14:Unid="d38010e371a1471cb69d84d3da56a44a"/>
          <w:szCs w:val="22" pt14:Unid="3d16ef9bdf414f4f86a6cc503c07d331"/>
        </w:rPr>
        <w:t>Carlos de Alfonso, Amanda Calatrava, and Germán Moltó. Container-based virtual elastic clusters. Journal of Systems and Software, 127:1–11, 2017.</w:t>
      </w:r>
    </w:p>
    <w:p pt14:Unid="73bf8f8005c545bfbabd40770dee7012">
      <w:pPr pt14:Unid="bd5890e6271349aa88d7601862bd7a40">
        <w:spacing w:after="0" w:line="134" w:lineRule="exact" pt14:Unid="4689467ad0ba427aa79fed068e2ccb73"/>
        <w:rPr pt14:Unid="fdfdff0cf48b4d95beda62ca56d33247">
          <w:rFonts w:ascii="Arial" w:hAnsi="Arial" w:eastAsia="Arial" w:cs="Arial" pt14:Unid="3bb018714ae345119f8e6f93c7d8492a"/>
          <w:color w:val="auto" pt14:Unid="30037d2d717d4d4baffb27145632655b"/>
          <w:sz w:val="22" pt14:Unid="dca708b2a34f477f8433873b93c3b870"/>
          <w:szCs w:val="22" pt14:Unid="320fe9911e15497d8756f72dd48dc185"/>
        </w:rPr>
      </w:pPr>
    </w:p>
    <w:p pt14:Unid="9edcf81ab4984938ab455d90ae637f84">
      <w:pPr pt14:Unid="96f8667ef2ff4b3bbd26b2d3ebbf54e3">
        <w:numPr pt14:Unid="abbea3c5e0fa460a85437a32803fa9a2">
          <w:ilvl w:val="0" pt14:Unid="4f083c824a93435d906ba690f8f48594"/>
          <w:numId w:val="23" pt14:Unid="c960f5f98dbf42408d0b77e8267fd977"/>
        </w:numPr>
        <w:tabs pt14:Unid="9512868959074710ba9a85666b818dfa">
          <w:tab w:val="left" w:leader="none" w:pos="740" pt14:Unid="392610c912d04474a06b77a5f29aca9c"/>
        </w:tabs>
        <w:spacing w:after="0" w:line="297" w:lineRule="auto" pt14:Unid="f93cc626a17a433b911aeab4258b7cbc"/>
        <w:ind w:left="740" w:right="266" w:hanging="370" pt14:Unid="5763f8f68621409c982b7e52e053b89e"/>
        <w:rPr pt14:Unid="93b1b912ee464a81b31b98e411b4bf99">
          <w:rFonts w:ascii="Arial" w:hAnsi="Arial" w:eastAsia="Arial" w:cs="Arial" pt14:Unid="c6f1bc78683041f5a4cac63e98e249e5"/>
          <w:color w:val="auto" pt14:Unid="e43e6c3020504c3ba68ad353092d65f8"/>
          <w:sz w:val="21" pt14:Unid="c2460cc5317a4dfb8bbaeb17c61bf7d1"/>
          <w:szCs w:val="21" pt14:Unid="08554ec2a88c483ea6fdda1e1a86d635"/>
        </w:rPr>
      </w:pPr>
      <w:r>
        <w:rPr pt14:Unid="bf3755a71679458097ce12a45796e2a3">
          <w:rFonts w:ascii="Arial" w:hAnsi="Arial" w:eastAsia="Arial" w:cs="Arial" pt14:Unid="a2bbbf163cda455d8851243740f5bb2e"/>
          <w:color w:val="auto" pt14:Unid="7a31e4ada4844a46be2b746bd8bf44b4"/>
          <w:sz w:val="21" pt14:Unid="f946972cbd634c399d1aacd47fa4028c"/>
          <w:szCs w:val="21" pt14:Unid="8b3420ebc72c43bfb77a4707bd72fd38"/>
        </w:rPr>
        <w:t>Cesar De la Torre, Bill Wagner, and Mike Rousos. Microservicios .NET: Arquitectura para Aplicaciones .NET Contenerizadas. Microsoft Corporation, 2 edition, 2018.</w:t>
      </w:r>
    </w:p>
    <w:p pt14:Unid="7960ecaae0c2443f8c25299d9f2f0cbf">
      <w:pPr pt14:Unid="b8d74f3d66ef4fc79891e8220f374260">
        <w:spacing w:after="0" w:line="112" w:lineRule="exact" pt14:Unid="dd9d496a4bb74c6690c8773c0f9cb55c"/>
        <w:rPr pt14:Unid="9bdae57ed2f848839785999f549fa717">
          <w:rFonts w:ascii="Arial" w:hAnsi="Arial" w:eastAsia="Arial" w:cs="Arial" pt14:Unid="9ca8da9142f3462ebe9fddd9ce7e5dfc"/>
          <w:color w:val="auto" pt14:Unid="17ffb13a19c348a2980a1e7101b4cde1"/>
          <w:sz w:val="21" pt14:Unid="f4225a65ee0b45fab4e48afdb3dc58f0"/>
          <w:szCs w:val="21" pt14:Unid="c7bbfea472164b5d8fd80668adcc266a"/>
        </w:rPr>
      </w:pPr>
    </w:p>
    <w:p pt14:Unid="5e37e3d0ff364105a9ce650025840577">
      <w:pPr pt14:Unid="378830f8c87b4d658a8600994bb0103f">
        <w:numPr pt14:Unid="1d2336474b6547a1884de0e96fbb1f7f">
          <w:ilvl w:val="0" pt14:Unid="15cd82ee8f954ee7bef725032d93a32f"/>
          <w:numId w:val="23" pt14:Unid="e5f80c19ae264bd38e898ff1380f461f"/>
        </w:numPr>
        <w:tabs pt14:Unid="e70ce9331d2d4071abe4413b0405de9f">
          <w:tab w:val="left" w:leader="none" w:pos="740" pt14:Unid="933259e0178b47c0834bb967cb09e42c"/>
        </w:tabs>
        <w:spacing w:after="0" w:line="265" w:lineRule="auto" pt14:Unid="ae7c3a523c314ce1b5dc994a084772b9"/>
        <w:ind w:left="740" w:right="266" w:hanging="370" pt14:Unid="69c85c2b69bd4d12b8d538728e0c30a2"/>
        <w:jc w:val="both" pt14:Unid="0ce2911c67be4066ae5b1731d594ddbe"/>
        <w:rPr pt14:Unid="2c86d8aeb660408b8c8893214b57b1ed">
          <w:rFonts w:ascii="Arial" w:hAnsi="Arial" w:eastAsia="Arial" w:cs="Arial" pt14:Unid="77fe56a17cba4b359c6d32a62e7a5800"/>
          <w:color w:val="auto" pt14:Unid="768a774ea90948ffa41cfd0f46a3c264"/>
          <w:sz w:val="22" pt14:Unid="696f38221b03457295d9ea48b0c31646"/>
          <w:szCs w:val="22" pt14:Unid="f3a60021ff0a4bb4971f1b6a15860647"/>
        </w:rPr>
      </w:pPr>
      <w:r>
        <w:rPr pt14:Unid="830d68ab4a5646b0b3e70def62a1941c">
          <w:rFonts w:ascii="Arial" w:hAnsi="Arial" w:eastAsia="Arial" w:cs="Arial" pt14:Unid="69d2167b7497438bbcd8d11b28c1d9fe"/>
          <w:color w:val="auto" pt14:Unid="99d271798c7e4b079d2f65f24dbb433a"/>
          <w:sz w:val="22" pt14:Unid="b657a2e4dfe54318b9730a78b654c027"/>
          <w:szCs w:val="22" pt14:Unid="6538bf78fe154e68a792b83d1c7e658d"/>
        </w:rPr>
        <w:t>Rajdeep Dua, A. Reddy Raja, and Dharmesh Kakadia. Virtualization vs containe-rization to support PaaS. Proceedings - 2014 IEEE International Conference on Cloud Engineering, IC2E 2014, pages 610–614, 2014.</w:t>
      </w:r>
    </w:p>
    <w:p pt14:Unid="bc522055c0e549f3a1852ee5a8d12fa1">
      <w:pPr pt14:Unid="95b50cd4d02c4565b7ce0c11c3fa5c83">
        <w:spacing w:after="0" w:line="142" w:lineRule="exact" pt14:Unid="82efaf0b42ab4f4aadff0d5bbdf11dce"/>
        <w:rPr pt14:Unid="76daa7d5b9dd4f1d8e10b31dbbc574dd">
          <w:rFonts w:ascii="Arial" w:hAnsi="Arial" w:eastAsia="Arial" w:cs="Arial" pt14:Unid="0e9f32d2d13a460089983d25436bd938"/>
          <w:color w:val="auto" pt14:Unid="aaba8b0a9eee45ef86c8fce1fdae649d"/>
          <w:sz w:val="22" pt14:Unid="32752aa4efcf410e8a256397203e643a"/>
          <w:szCs w:val="22" pt14:Unid="edf1237608914860ad95d31bfe13b4e7"/>
        </w:rPr>
      </w:pPr>
    </w:p>
    <w:p pt14:Unid="56b6be4955b64a3596d1cbe7803f2222">
      <w:pPr pt14:Unid="d58b3f5443694b95ae502405027ab5dc">
        <w:numPr pt14:Unid="9e2c6f88ea8f425cbe7789d77f247959">
          <w:ilvl w:val="0" pt14:Unid="92d4b771756844748ffcb3d8609337b1"/>
          <w:numId w:val="23" pt14:Unid="737d2660efa445439c492ca1968f67c5"/>
        </w:numPr>
        <w:tabs pt14:Unid="6c7b59ae59294cabb44d666cc3e68476">
          <w:tab w:val="left" w:leader="none" w:pos="740" pt14:Unid="65f9c2c8751140f5a6823d09b282c890"/>
        </w:tabs>
        <w:spacing w:after="0" pt14:Unid="6cc5b79270624b0397631964f25e768c"/>
        <w:ind w:left="740" w:hanging="370" pt14:Unid="d8d52b5879d34ae8b502d141b53b2d0c"/>
        <w:rPr pt14:Unid="5ef6c48cfeac44a48a5d62932a29b63a">
          <w:rFonts w:ascii="Arial" w:hAnsi="Arial" w:eastAsia="Arial" w:cs="Arial" pt14:Unid="f2cc2d7e79f040fd935a961cc481c46b"/>
          <w:color w:val="auto" pt14:Unid="3b2b958062784093bbdb9e214d008fa0"/>
          <w:sz w:val="22" pt14:Unid="aa9957cbf4994177abb6f4b96aef2bb7"/>
          <w:szCs w:val="22" pt14:Unid="97144dbc17784ab2ae09f8fa5a860c92"/>
        </w:rPr>
      </w:pPr>
      <w:r>
        <w:rPr pt14:Unid="49473904b7b5479984bfc6280bb8e781">
          <w:rFonts w:ascii="Arial" w:hAnsi="Arial" w:eastAsia="Arial" w:cs="Arial" pt14:Unid="af1a66431137472e8190080cfe9af44f"/>
          <w:color w:val="auto" pt14:Unid="222dfb003e1e41c8bd2a8e29eaa2dead"/>
          <w:sz w:val="22" pt14:Unid="aa83f984038548d19995aa98f253f028"/>
          <w:szCs w:val="22" pt14:Unid="7a353e339872456495b295c6710b38ab"/>
        </w:rPr>
        <w:t>Jon Eaves. Micro services, what even are they?, 2014.</w:t>
      </w:r>
    </w:p>
    <w:p pt14:Unid="e8c8bb112893426f885ae7b76bebcb79">
      <w:pPr pt14:Unid="0bc81c371ad6413aaf9be1a8cfe59769">
        <w:spacing w:after="0" w:line="185" w:lineRule="exact" pt14:Unid="52494b9c7a1549af8536cf31bef83d64"/>
        <w:rPr pt14:Unid="f9989443c2af4f40828d4f6fa7f8015b">
          <w:rFonts w:ascii="Arial" w:hAnsi="Arial" w:eastAsia="Arial" w:cs="Arial" pt14:Unid="1f102987224c455c9124e12978caf1e7"/>
          <w:color w:val="auto" pt14:Unid="56fcbdf882b1435da67648fa3eed42d6"/>
          <w:sz w:val="22" pt14:Unid="9cfe5250f662415abeb85982356ac117"/>
          <w:szCs w:val="22" pt14:Unid="6ed1e258e56044e7b121d1f7a9b6a4b4"/>
        </w:rPr>
      </w:pPr>
    </w:p>
    <w:p pt14:Unid="5d14b690b36c4257b0e53f4c998061f2">
      <w:pPr pt14:Unid="dd2a47bd7b4b495382bc1fb89370d75e">
        <w:numPr pt14:Unid="df4f96ece2134fc296eb6b1ed0a2de92">
          <w:ilvl w:val="0" pt14:Unid="a786693c6d06474ea5b971a88120a75b"/>
          <w:numId w:val="23" pt14:Unid="a39d813fef214adea950aa5824e931c4"/>
        </w:numPr>
        <w:tabs pt14:Unid="dcc4393aa5c0408a8e40504ad4ebd98b">
          <w:tab w:val="left" w:leader="none" w:pos="740" pt14:Unid="3b63ceda24b3499baff6dacc823862b8"/>
        </w:tabs>
        <w:spacing w:after="0" w:line="267" w:lineRule="auto" pt14:Unid="80ffbfba62974d51bd40d0b5b374219b"/>
        <w:ind w:left="740" w:right="266" w:hanging="479" pt14:Unid="dfa031f0ed9e465a943e72a2ec45d2cb"/>
        <w:rPr pt14:Unid="376a1381c96846829481fc1ed0697244">
          <w:rFonts w:ascii="Arial" w:hAnsi="Arial" w:eastAsia="Arial" w:cs="Arial" pt14:Unid="1100139cee6a428b97c3c5d95bacbe18"/>
          <w:color w:val="auto" pt14:Unid="ddeafaac58c04734b9baad7c5039cc94"/>
          <w:sz w:val="22" pt14:Unid="6df83980ed6e4fa3b609da0bd54f12db"/>
          <w:szCs w:val="22" pt14:Unid="bdca03957c7b4946bfccb505ce94c4a4"/>
        </w:rPr>
      </w:pPr>
      <w:r>
        <w:rPr pt14:Unid="589f4e1f0955421c8d1f76978197cf03">
          <w:rFonts w:ascii="Arial" w:hAnsi="Arial" w:eastAsia="Arial" w:cs="Arial" pt14:Unid="d364ad7730924758bf52911501896cac"/>
          <w:color w:val="auto" pt14:Unid="387ab1ced5ac4a93845342492d42174f"/>
          <w:sz w:val="22" pt14:Unid="ba02c083f4bf4879b8378bcf9bb6aaef"/>
          <w:szCs w:val="22" pt14:Unid="892e5cf0af6342c58a8ece34dd01fc24"/>
        </w:rPr>
        <w:t>João M. Fernandes and Ricardo J. Machado. Requirements in Engineeng Projects. Springer, 2016.</w:t>
      </w:r>
    </w:p>
    <w:p pt14:Unid="f887148bcd2a4e18a943e7b4063f7db3">
      <w:pPr pt14:Unid="570e1fd36a8143d5b0eb344b56eb86a5">
        <w:spacing w:after="0" w:line="146" w:lineRule="exact" pt14:Unid="d4d4d2596768499eab6714666ffad37b"/>
        <w:rPr pt14:Unid="f1645e55023e4fbe97cfb49eb268e89f">
          <w:rFonts w:ascii="Arial" w:hAnsi="Arial" w:eastAsia="Arial" w:cs="Arial" pt14:Unid="8cdd1f07c8e54942bc0c879b21ca4895"/>
          <w:color w:val="auto" pt14:Unid="5b91aadd020a49e6b18fdf695e4cc587"/>
          <w:sz w:val="22" pt14:Unid="ea56abc2f3974fc9b576289e837b4145"/>
          <w:szCs w:val="22" pt14:Unid="cd8fbb8fbe9f48a0bb100a284fc7b149"/>
        </w:rPr>
      </w:pPr>
    </w:p>
    <w:p pt14:Unid="c363f2d62faf45848b11aedbec73a99e">
      <w:pPr pt14:Unid="c212b827101e48dda39e1c1d66166c3e">
        <w:numPr pt14:Unid="131815c6c84e40d39c657aeaab071467">
          <w:ilvl w:val="0" pt14:Unid="b21d97a5f50c4702836c79ca0a73f020"/>
          <w:numId w:val="23" pt14:Unid="951ec4aeb0094440b67822cdadbce53f"/>
        </w:numPr>
        <w:tabs pt14:Unid="6c597d8e75c04f09bb96d3e64f3b5bdf">
          <w:tab w:val="left" w:leader="none" w:pos="740" pt14:Unid="d65b2bb42907453faf615427d6fa7996"/>
        </w:tabs>
        <w:spacing w:after="0" pt14:Unid="7a8fecd77271489981af8a19cd034aea"/>
        <w:ind w:left="740" w:hanging="479" pt14:Unid="5b99493d7ac248fc9f5f4b5737edcb99"/>
        <w:rPr pt14:Unid="6c308762830042e9b8936338021a626f">
          <w:rFonts w:ascii="Arial" w:hAnsi="Arial" w:eastAsia="Arial" w:cs="Arial" pt14:Unid="3a55cd3479b24b239a5ae7f1118272f2"/>
          <w:color w:val="auto" pt14:Unid="695dc7b698c24ad4beb7a53af0b0f10f"/>
          <w:sz w:val="22" pt14:Unid="12bb68aba6174477aab5a4f6eee3d4c5"/>
          <w:szCs w:val="22" pt14:Unid="a3d2856a727249cc9f6d82a7c573925c"/>
        </w:rPr>
      </w:pPr>
      <w:r>
        <w:rPr pt14:Unid="c38b4f8a9da946378be04f70f0a68a57">
          <w:rFonts w:ascii="Arial" w:hAnsi="Arial" w:eastAsia="Arial" w:cs="Arial" pt14:Unid="d857be271c64473d9edbbedcd56bc6b6"/>
          <w:color w:val="auto" pt14:Unid="78ce73230acb484294ccfab140906098"/>
          <w:sz w:val="22" pt14:Unid="8a13f79343fa4304b9a89ce3286bf07e"/>
          <w:szCs w:val="22" pt14:Unid="b6194b4453b74324b80ad500f41bc6e7"/>
        </w:rPr>
        <w:t>Martin Fowler. Continuous Integration, 2006.</w:t>
      </w:r>
    </w:p>
    <w:p pt14:Unid="867f8f8f62a0482794e886f54bf90380">
      <w:pPr pt14:Unid="c58f51d324d645db82beb69923e726a4">
        <w:spacing w:after="0" w:line="185" w:lineRule="exact" pt14:Unid="4a1c9e69e7164227ac820c09d50fc43d"/>
        <w:rPr pt14:Unid="596f5d385de14433958012db5b152555">
          <w:rFonts w:ascii="Arial" w:hAnsi="Arial" w:eastAsia="Arial" w:cs="Arial" pt14:Unid="7b894826536149fb8b1c5789c1283805"/>
          <w:color w:val="auto" pt14:Unid="140dcf23b4d34ee6bb00d93e937b659e"/>
          <w:sz w:val="22" pt14:Unid="e653ad7105924f019036ea66b1326b51"/>
          <w:szCs w:val="22" pt14:Unid="86f9ff3e852f4bbaaf9aae6ce7639bd5"/>
        </w:rPr>
      </w:pPr>
    </w:p>
    <w:p pt14:Unid="8ee5a44cb250447eb1b247c410e29e99">
      <w:pPr pt14:Unid="65ab7303a6804cecbd6e2cd7242d3dfa">
        <w:numPr pt14:Unid="5fb1afcf7d6b4745922d6a1b1e161d69">
          <w:ilvl w:val="0" pt14:Unid="023f3a652c96478ba6402c688f5037a1"/>
          <w:numId w:val="23" pt14:Unid="0172ddc884ab4705971cb19bf7d69d1f"/>
        </w:numPr>
        <w:tabs pt14:Unid="127684dca15e492baf275f96ad1bb689">
          <w:tab w:val="left" w:leader="none" w:pos="740" pt14:Unid="3d38a05458d241f79818fef47ba4523f"/>
        </w:tabs>
        <w:spacing w:after="0" pt14:Unid="b6d12c1452b742dbb1ebcbc697d57af4"/>
        <w:ind w:left="740" w:hanging="479" pt14:Unid="cc9ca8ba86614e13bc5e15fe64f2988f"/>
        <w:rPr pt14:Unid="4431c1c6e7f541648c8047e66b1c27aa">
          <w:rFonts w:ascii="Arial" w:hAnsi="Arial" w:eastAsia="Arial" w:cs="Arial" pt14:Unid="89b4dfc9312c40cfbbbf41fcc545f734"/>
          <w:color w:val="auto" pt14:Unid="0f171fb8783b4d56bf078b3c360df8da"/>
          <w:sz w:val="22" pt14:Unid="2364f744f3214784ab3c7719f641ea83"/>
          <w:szCs w:val="22" pt14:Unid="a5af2c42ba88418ba4de7f27888fb87d"/>
        </w:rPr>
      </w:pPr>
      <w:r>
        <w:rPr pt14:Unid="b912204f6e8c43c082a4e2b53956ce14">
          <w:rFonts w:ascii="Arial" w:hAnsi="Arial" w:eastAsia="Arial" w:cs="Arial" pt14:Unid="d5e57c9523584b8b8021a994b1e4f3be"/>
          <w:color w:val="auto" pt14:Unid="c14ee59f5d5e4e2b8dd31c4e5d1e0360"/>
          <w:sz w:val="22" pt14:Unid="04791bf06f91458787057246290e6463"/>
          <w:szCs w:val="22" pt14:Unid="9f3d9b271c244b2ab7b1e1d332e92dc0"/>
        </w:rPr>
        <w:t>Martin Fowler. PolyglotPersistence, 2011.</w:t>
      </w:r>
    </w:p>
    <w:p pt14:Unid="151b114242d4413ab174d55bf9fa187c">
      <w:pPr pt14:Unid="c6dc0dd3580f4fb7a56d9515c94717ff">
        <w:spacing w:after="0" w:line="185" w:lineRule="exact" pt14:Unid="aa0c38834b214a4e8a8f89c8d51ae4f6"/>
        <w:rPr pt14:Unid="abb968e9b4aa45fcb320ec8395455552">
          <w:rFonts w:ascii="Arial" w:hAnsi="Arial" w:eastAsia="Arial" w:cs="Arial" pt14:Unid="4029e027d6e442768a620bef9c6a368f"/>
          <w:color w:val="auto" pt14:Unid="d0f461022dd04920b244f060b474e1a1"/>
          <w:sz w:val="22" pt14:Unid="414345e46e1a40a3bc7d272594a60ae9"/>
          <w:szCs w:val="22" pt14:Unid="24701bc64612439cb5737765733a6098"/>
        </w:rPr>
      </w:pPr>
    </w:p>
    <w:p pt14:Unid="73ef19a6f782498cbf2627715dae2609">
      <w:pPr pt14:Unid="a8fbf30da6894a3182e7f26753a99e75">
        <w:numPr pt14:Unid="5607731d18ae400d9c7026b0796b67d9">
          <w:ilvl w:val="0" pt14:Unid="f12e8545304b4c868b5081bfe91decbf"/>
          <w:numId w:val="23" pt14:Unid="9cc59b7e3e40464492e77547b7be31d4"/>
        </w:numPr>
        <w:tabs pt14:Unid="c9d2d720e7764b1da151df40564629b8">
          <w:tab w:val="left" w:leader="none" w:pos="740" pt14:Unid="05a52581618c4c42947bc2649c20fe8c"/>
        </w:tabs>
        <w:spacing w:after="0" pt14:Unid="856fdf5d732e4fd5934ca19e9b70881c"/>
        <w:ind w:left="740" w:hanging="479" pt14:Unid="36a1c445e00542df8164c36be10fce1f"/>
        <w:rPr pt14:Unid="8af59b62bbbb4c448c4ba4e9c336f7eb">
          <w:rFonts w:ascii="Arial" w:hAnsi="Arial" w:eastAsia="Arial" w:cs="Arial" pt14:Unid="e72f82d0e7fd4f47846b34063dc2e28a"/>
          <w:color w:val="auto" pt14:Unid="4bb661f0227b4564a09f7caba99dec49"/>
          <w:sz w:val="22" pt14:Unid="5498ac258f0848d4ad76f666c3cdce12"/>
          <w:szCs w:val="22" pt14:Unid="306a8c4a513f473693f82bf444115525"/>
        </w:rPr>
      </w:pPr>
      <w:r>
        <w:rPr pt14:Unid="34b0988e4d8f4992a7d14effc0e5235e">
          <w:rFonts w:ascii="Arial" w:hAnsi="Arial" w:eastAsia="Arial" w:cs="Arial" pt14:Unid="d1a6c2c5aa1d423cae64618091cd0c27"/>
          <w:color w:val="auto" pt14:Unid="42c9b746055c414b9ce9bd2142a76c37"/>
          <w:sz w:val="22" pt14:Unid="9bd268c1e8524d0da90df77554b5c974"/>
          <w:szCs w:val="22" pt14:Unid="d94506ac11af49008da9619aa81726cb"/>
        </w:rPr>
        <w:t>Martin Fowler. ContinuousDelivery, 2013.</w:t>
      </w:r>
    </w:p>
    <w:p pt14:Unid="e570bf0d3e3f4efba8114811a7b9c899">
      <w:pPr pt14:Unid="21d51a7ab42040e1bd2962a32a7f64e6">
        <w:spacing w:after="0" w:line="185" w:lineRule="exact" pt14:Unid="dad76ab2287e4618a4d53b12e4077fad"/>
        <w:rPr pt14:Unid="7d2f96e179cc459bbd4570af2a8bd72c">
          <w:rFonts w:ascii="Arial" w:hAnsi="Arial" w:eastAsia="Arial" w:cs="Arial" pt14:Unid="8c13052ee75f4d38b6d6b891ba86569e"/>
          <w:color w:val="auto" pt14:Unid="b3d71dc49271432d95de249e66036794"/>
          <w:sz w:val="22" pt14:Unid="c6bcf382859346e9a8d334e91af84741"/>
          <w:szCs w:val="22" pt14:Unid="fbf4cb1d1a624b7ca03bfda353075a48"/>
        </w:rPr>
      </w:pPr>
    </w:p>
    <w:p pt14:Unid="f34e356019f14442804ccdb8692135fe">
      <w:pPr pt14:Unid="8ad1417c6cae457a96e3b1745505161a">
        <w:numPr pt14:Unid="911d25d72c684356b2a5dc5c9aaede9a">
          <w:ilvl w:val="0" pt14:Unid="9c3df1502bca4d55b6013f1c92058796"/>
          <w:numId w:val="23" pt14:Unid="442b07e0dc2647fcaf4b342001c26da8"/>
        </w:numPr>
        <w:tabs pt14:Unid="655db0e5865740f4873710ee36d11144">
          <w:tab w:val="left" w:leader="none" w:pos="740" pt14:Unid="8a8742f4d7c545d0a5278d9a83997661"/>
        </w:tabs>
        <w:spacing w:after="0" pt14:Unid="d91fc4a70ee347cd895caa648b23cd23"/>
        <w:ind w:left="740" w:hanging="479" pt14:Unid="35755a8cee414019bd426ce08af747c1"/>
        <w:rPr pt14:Unid="5a2312d84bc7426d90871bcf3d0c87e9">
          <w:rFonts w:ascii="Arial" w:hAnsi="Arial" w:eastAsia="Arial" w:cs="Arial" pt14:Unid="8a12bdb2d03c420ba0889455d1cc98ab"/>
          <w:color w:val="auto" pt14:Unid="dacc339d2bd148d6915c9d4e1c2ad15b"/>
          <w:sz w:val="22" pt14:Unid="6b3317fcd3264f8fbe9d231740961811"/>
          <w:szCs w:val="22" pt14:Unid="6b616a538df342b29631d5e43afd33b9"/>
        </w:rPr>
      </w:pPr>
      <w:r>
        <w:rPr pt14:Unid="c3d375b9b8d64064bc8a38d451fac085">
          <w:rFonts w:ascii="Arial" w:hAnsi="Arial" w:eastAsia="Arial" w:cs="Arial" pt14:Unid="5a10f3e7b3e24f82a766b2352dde7876"/>
          <w:color w:val="auto" pt14:Unid="9c8c1a0011154c738e00cbf142199363"/>
          <w:sz w:val="22" pt14:Unid="df8e04aa53ab43bdb2528b8f7eb74d59"/>
          <w:szCs w:val="22" pt14:Unid="5953067403ee4a9cb2f339f7915b95e1"/>
        </w:rPr>
        <w:t>Martin Fowler. BoundedContext, 2014.</w:t>
      </w:r>
    </w:p>
    <w:p pt14:Unid="881ff06ec3e741a289a1ac6eb761b2c8">
      <w:pPr pt14:Unid="c6292540111f43cbab5407a5b86ed2b6">
        <w:spacing w:after="0" w:line="185" w:lineRule="exact" pt14:Unid="36a8110fe524461fbb202c2e95fd215a"/>
        <w:rPr pt14:Unid="16d19242da2d4f97a33d47870df6f118">
          <w:rFonts w:ascii="Arial" w:hAnsi="Arial" w:eastAsia="Arial" w:cs="Arial" pt14:Unid="6040a5be02e04cc6b07af77608d026ba"/>
          <w:color w:val="auto" pt14:Unid="0881b4c298dd4c2a951b6aafa4d276aa"/>
          <w:sz w:val="22" pt14:Unid="04c43564b6da488f923912cc8263fefb"/>
          <w:szCs w:val="22" pt14:Unid="ada8f0b863164b6f83e66451d9e5beeb"/>
        </w:rPr>
      </w:pPr>
    </w:p>
    <w:p pt14:Unid="83f4c0aab08a4232b482c2da6e72e8e5">
      <w:pPr pt14:Unid="4046742cc7f448299218ae4fe3348317">
        <w:numPr pt14:Unid="5c2e1c23e78348cbbb365e812ed65019">
          <w:ilvl w:val="0" pt14:Unid="f7e16de471ef47e2a162bfbc00400ff9"/>
          <w:numId w:val="23" pt14:Unid="ebff81e12b974ea7b8fee0e7e5b65a64"/>
        </w:numPr>
        <w:tabs pt14:Unid="fdae1a51471946d899a0eeabce270f95">
          <w:tab w:val="left" w:leader="none" w:pos="740" pt14:Unid="a0ecb30d77d842de8b43bb439770308f"/>
        </w:tabs>
        <w:spacing w:after="0" w:line="267" w:lineRule="auto" pt14:Unid="22155e1b9d084f2cb12128408135ce53"/>
        <w:ind w:left="740" w:right="266" w:hanging="479" pt14:Unid="074cf864232c45a59e72a635d5d5551a"/>
        <w:rPr pt14:Unid="8f4f4bd6b62f406282ca93a0a593e9ce">
          <w:rFonts w:ascii="Arial" w:hAnsi="Arial" w:eastAsia="Arial" w:cs="Arial" pt14:Unid="22f93fc38b9a4977b078db0c1494b2fb"/>
          <w:color w:val="auto" pt14:Unid="0522c76a4d894f95a567214722674000"/>
          <w:sz w:val="22" pt14:Unid="74e7263b05e4434e8ee92ee341a6a6f5"/>
          <w:szCs w:val="22" pt14:Unid="868aeb439ae14f148428ad86e91aca54"/>
        </w:rPr>
      </w:pPr>
      <w:r>
        <w:rPr pt14:Unid="25448ad81053486c83369a3847d3db74">
          <w:rFonts w:ascii="Arial" w:hAnsi="Arial" w:eastAsia="Arial" w:cs="Arial" pt14:Unid="83a0576abf724180806567d828fdc2f6"/>
          <w:color w:val="auto" pt14:Unid="b7bfd06e151a49fba49aa61a116fe543"/>
          <w:sz w:val="22" pt14:Unid="f6f3dcbea5e3444ab69a02fcd22bd598"/>
          <w:szCs w:val="22" pt14:Unid="4a3066917e694efc8411fff7a3e6ba83"/>
        </w:rPr>
        <w:t>Susan J. Fowler. Microservices in Production : Standard Principles and Requirements. O’REILLY, 2017.</w:t>
      </w:r>
    </w:p>
    <w:p pt14:Unid="abe7af0ed58249f5af6a99b2018a739a">
      <w:pPr pt14:Unid="24ebbaed1e1140df9c8889134d4952ee">
        <w:spacing w:after="0" w:line="146" w:lineRule="exact" pt14:Unid="2408264961964a51bb3308d378c5b383"/>
        <w:rPr pt14:Unid="7aad048e6dac464f99e525588ffc53d5">
          <w:rFonts w:ascii="Arial" w:hAnsi="Arial" w:eastAsia="Arial" w:cs="Arial" pt14:Unid="81cdc0bcc71a4121a68264320ac54d00"/>
          <w:color w:val="auto" pt14:Unid="d99927b077d34a70954d28740023f295"/>
          <w:sz w:val="22" pt14:Unid="434b901d34614717b94e4b51310980d1"/>
          <w:szCs w:val="22" pt14:Unid="10b185102e154a4a8941e7a41c4bfd8c"/>
        </w:rPr>
      </w:pPr>
    </w:p>
    <w:p pt14:Unid="5880d22d12034e409454fa9178f81b46">
      <w:pPr pt14:Unid="07abf16da3404fd69c5a01145ed5833c">
        <w:numPr pt14:Unid="60e5fd3e581e46f0ae0eda46b957146b">
          <w:ilvl w:val="0" pt14:Unid="62d78eb6975f4b3998433f79086f3008"/>
          <w:numId w:val="23" pt14:Unid="8fe27f3d6d624d4b94a111311e4df5c4"/>
        </w:numPr>
        <w:tabs pt14:Unid="699f23e51fa749bba97486a11370c8df">
          <w:tab w:val="left" w:leader="none" w:pos="740" pt14:Unid="74332928301d4ef0b1a277295166fc6a"/>
        </w:tabs>
        <w:spacing w:after="0" w:line="267" w:lineRule="auto" pt14:Unid="fcab88bad9fd42e4ad07efe8c873bc5f"/>
        <w:ind w:left="740" w:right="266" w:hanging="479" pt14:Unid="35350b5db6974f36bd3f1abd4b2e0806"/>
        <w:rPr pt14:Unid="589bea5721c643648c517dbcb2182674">
          <w:rFonts w:ascii="Arial" w:hAnsi="Arial" w:eastAsia="Arial" w:cs="Arial" pt14:Unid="62e1b7bd6f8b453da48708810b1fc224"/>
          <w:color w:val="auto" pt14:Unid="68e9f38e739147759b6b55e62346cd74"/>
          <w:sz w:val="22" pt14:Unid="807cb22e86ae4d169b1807b0baae3652"/>
          <w:szCs w:val="22" pt14:Unid="6863f11704584b0a9cf1c5963760067f"/>
        </w:rPr>
      </w:pPr>
      <w:r>
        <w:rPr pt14:Unid="bbe0af452685471ba7acf9be9c0cc572">
          <w:rFonts w:ascii="Arial" w:hAnsi="Arial" w:eastAsia="Arial" w:cs="Arial" pt14:Unid="7114031f76014b87a4e1f64c8acc41b4"/>
          <w:color w:val="auto" pt14:Unid="aabd60110f1e493883a8b344dee533f0"/>
          <w:sz w:val="22" pt14:Unid="0644b5e9789a4667918e401e0049c261"/>
          <w:szCs w:val="22" pt14:Unid="7a62ffd2cd404a62ab24a93cbf73e49d"/>
        </w:rPr>
        <w:t>Seth Gilbert and Nancy Lynch. Perspectives on the CAP Theorem. Computer, 45(2):30–36, feb 2012.</w:t>
      </w:r>
    </w:p>
    <w:p pt14:Unid="4e0401e04a4147928e341d2876abf3ec">
      <w:pPr pt14:Unid="c8a5da15d17a4b539e8a97b110e497a2"/>
    </w:p>
    <w:p pt14:Unid="a461d7eb445f465690a7486245fc8ae8">
      <w:pPr pt14:Unid="19d6a4105c1442b1ada8dc2413abe97e">
        <w:spacing w:after="0" w:line="255" w:lineRule="exact" pt14:Unid="5a69e0a7751f4488a798a9fe24f42257"/>
        <w:rPr pt14:Unid="972c9551bc744aa8a893770efa2eb919">
          <w:color w:val="auto" pt14:Unid="c8e9e38fd886456b9d02e2b665c85ac2"/>
          <w:sz w:val="20" pt14:Unid="3da5d9a746114f5fa571569e753073fb"/>
          <w:szCs w:val="20" pt14:Unid="1abb6a7b14a6437cb07f01337de4d2f6"/>
        </w:rPr>
      </w:pPr>
    </w:p>
    <w:p pt14:Unid="af68c0b1278348289e28882203662792">
      <w:pPr pt14:Unid="d392a7191eef40cfb74fd0fe3b4cb739">
        <w:spacing w:after="0" pt14:Unid="55287243cd8547c1912b44ed9c87a245"/>
        <w:ind w:right="6" pt14:Unid="e6d7e00437a44d359ee40816b072ee00"/>
        <w:jc w:val="center" pt14:Unid="3311f855d2fb4992b8e50cab3302cac9"/>
        <w:rPr pt14:Unid="ffae45070a304d02ae703ce24f090c8d">
          <w:color w:val="auto" pt14:Unid="d054d9ec20e941a1a4c12c6c5236797d"/>
          <w:sz w:val="20" pt14:Unid="6e089b7b916c4ed3a4d197b138bb105b"/>
          <w:szCs w:val="20" pt14:Unid="cf2647e18c1a48749a5d81ed82a477b1"/>
        </w:rPr>
      </w:pPr>
      <w:r>
        <w:rPr pt14:Unid="5300951412b644b3a78727ff2b4da2bb">
          <w:rFonts w:ascii="Arial" w:hAnsi="Arial" w:eastAsia="Arial" w:cs="Arial" pt14:Unid="34ab2e7d94ae459280288b485fce82e1"/>
          <w:color w:val="auto" pt14:Unid="a4506383f0d348fb8149ef3f1628dd48"/>
          <w:sz w:val="19" pt14:Unid="3f2ee3bb82ea434ca5784f1f81996e3f"/>
          <w:szCs w:val="19" pt14:Unid="d630465385fd4c20ac8191e29d0f2caa"/>
        </w:rPr>
        <w:t>77</w:t>
      </w:r>
    </w:p>
    <w:p pt14:Unid="4366f6a1afce4c69aa7697c8f9d68f5f">
      <w:pPr pt14:Unid="d1c958493a1942da9815e78416da367f"/>
    </w:p>
    <w:p pt14:Unid="1c88f72d0ac84ef4822012062d77df32">
      <w:pPr pt14:Unid="908798439c0b4d5eb505cc5aae4f5b0a">
        <w:tabs pt14:Unid="1d37375265d1475c9d7100b0a3a3c476">
          <w:tab w:val="left" w:leader="none" w:pos="7300" pt14:Unid="5570fe0ab21247b8817906d8bbe41a56"/>
        </w:tabs>
        <w:spacing w:after="0" pt14:Unid="e0c866258b374712a82bc03bf41b8c2c"/>
        <w:ind w:left="260" pt14:Unid="3742a5ee2ee9408bbd6efad6fdb614f0"/>
        <w:rPr pt14:Unid="f7972cdafbfa4882a542f31ad11a3997">
          <w:color w:val="auto" pt14:Unid="9a22583ec2a84f53a2160943b2212188"/>
          <w:sz w:val="20" pt14:Unid="5b36f0a575a14840b7b90c16c51825c2"/>
          <w:szCs w:val="20" pt14:Unid="c7dc97faf95145ef899b7f6e69678bf8"/>
        </w:rPr>
      </w:pPr>
      <w:r>
        <w:rPr pt14:Unid="7cf4b33871644b8a96118d65be930bc4">
          <w:rFonts w:ascii="Arial" w:hAnsi="Arial" w:eastAsia="Arial" w:cs="Arial" pt14:Unid="24acefa06fae4cc19ff3ab13ca4afbcf"/>
          <w:b w:val="1" pt14:Unid="a173a0db4ed64fc386b5827220e04b04"/>
          <w:bCs w:val="1" pt14:Unid="9eca486d9e1b4d39b49c7bf964bbc9f8"/>
          <w:color w:val="auto" pt14:Unid="fb7aa87b656b45e3ae2e68968fe6254a"/>
          <w:sz w:val="18" pt14:Unid="1db81f59a7be42358725899b6f4cc4c1"/>
          <w:szCs w:val="18" pt14:Unid="04064a82e88241c888bf8ad29bbcc50c"/>
        </w:rPr>
        <w:t>78</w:t>
      </w:r>
      <w:r>
        <w:rPr pt14:Unid="e029bbf7ec9b460fa79c05e47eb46342">
          <w:color w:val="auto" pt14:Unid="189c67cf62004660b3804d09b3efd7f3"/>
          <w:sz w:val="20" pt14:Unid="22b9d3e13cef4680951acf7bfea037e4"/>
          <w:szCs w:val="20" pt14:Unid="2efcd3c44c0b45fcaa58913471f248ea"/>
        </w:rPr>
        <w:tab pt14:Unid="0b8361219fef46ccb9a1c3eeacf9b3b8"/>
      </w:r>
      <w:r>
        <w:rPr pt14:Unid="6490280e8b9e450785f227ccd4e4cd5f">
          <w:rFonts w:ascii="Arial" w:hAnsi="Arial" w:eastAsia="Arial" w:cs="Arial" pt14:Unid="8bd8ef36ff074413bb8020eb5054c8c1"/>
          <w:color w:val="auto" pt14:Unid="2007758fde3d458ea254406668791f84"/>
          <w:sz w:val="19" pt14:Unid="cd03addccb4b474985ae3b69612410f4"/>
          <w:szCs w:val="19" pt14:Unid="b867156273b24ecab99aa1fac0ad2e76"/>
        </w:rPr>
        <w:t>BIBLIOGRAFÍA</w:t>
      </w:r>
    </w:p>
    <w:p pt14:Unid="07097e0a4f414fe68ab37da7c1412184">
      <w:pPr pt14:Unid="e85ba6ee20e144709e4f477feb1f8bb3">
        <w:spacing w:after="0" w:line="20" w:lineRule="exact" pt14:Unid="0688df46783a4f7c9cfbd0cb01bba79a"/>
        <w:rPr pt14:Unid="8ec8f1d3702c492e8eb9ce96f0d1b8b0">
          <w:color w:val="auto" pt14:Unid="f8c5953aa4bb400683cc009c30a7fc83"/>
          <w:sz w:val="20" pt14:Unid="617aa0e33b1947cba1684786f3efa568"/>
          <w:szCs w:val="20" pt14:Unid="ed9e65d873ad461c9b1d2e89cef1808c"/>
        </w:rPr>
      </w:pPr>
    </w:p>
    <w:p pt14:Unid="1351aced6ced4c2fb3b042ec42cd0171">
      <w:pPr pt14:Unid="4b90adadedb64465ae8b3e3a1e79d189">
        <w:spacing w:after="0" w:line="200" w:lineRule="exact" pt14:Unid="d40aaf241f22444db9e4634a41112381"/>
        <w:rPr pt14:Unid="2466f62447fd4130b05926efe44e16b7">
          <w:color w:val="auto" pt14:Unid="2ce539dca3a242f5955163572ad5f61e"/>
          <w:sz w:val="20" pt14:Unid="0b0155156d7143d3a379d9b560be456e"/>
          <w:szCs w:val="20" pt14:Unid="8c0e37c33ff64d7daed82a0eba55e025"/>
        </w:rPr>
      </w:pPr>
    </w:p>
    <w:p pt14:Unid="1cab05210f844d229a08a144ee59ab62">
      <w:pPr pt14:Unid="2373ecc8c4f64dd584fb3d692ab0214a">
        <w:spacing w:after="0" w:line="320" w:lineRule="exact" pt14:Unid="53c85858b7474bd1956a1863a45461a0"/>
        <w:rPr pt14:Unid="88dc2804afcc484498b1662c88586ca2">
          <w:color w:val="auto" pt14:Unid="009d9fffafa64ab59d1c29a3c2800849"/>
          <w:sz w:val="20" pt14:Unid="ca1cb1fc239549e3a76b45dbefbd72fc"/>
          <w:szCs w:val="20" pt14:Unid="29ec7b9f97fe463d958507aaf115ee7f"/>
        </w:rPr>
      </w:pPr>
    </w:p>
    <w:p pt14:Unid="fecff28a9baa454ab64795a549d8b712">
      <w:pPr pt14:Unid="f719b5c6341d41b0ba31159122c1ce02">
        <w:numPr pt14:Unid="e4d604bb42134bceb6177271e8c4740f">
          <w:ilvl w:val="0" pt14:Unid="df2e891bc16b44e99bae618e2a51147f"/>
          <w:numId w:val="24" pt14:Unid="f8002ffec5d3436e96323dd8c9d85b27"/>
        </w:numPr>
        <w:tabs pt14:Unid="a5763e59b48d4de58cbfa6c752b1427a">
          <w:tab w:val="left" w:leader="none" w:pos="740" pt14:Unid="fffb293d50ee48828951ea70f8578784"/>
        </w:tabs>
        <w:spacing w:after="0" pt14:Unid="2d11504e664141bd9a9de3918acb005c"/>
        <w:ind w:left="740" w:hanging="479" pt14:Unid="c576d52858154d3db69e5d78b13dfa1f"/>
        <w:rPr pt14:Unid="05f7fc2214664720ada162b446eba5eb">
          <w:rFonts w:ascii="Arial" w:hAnsi="Arial" w:eastAsia="Arial" w:cs="Arial" pt14:Unid="9294d69ac0df4ffcbb8bdfcafea9447f"/>
          <w:color w:val="auto" pt14:Unid="3986af6bd61d4f7291bde940a46b3be0"/>
          <w:sz w:val="22" pt14:Unid="fae3b4af722349ef9f0336c84b1789a0"/>
          <w:szCs w:val="22" pt14:Unid="6f65f80e1cb54c73aeb313d4264aa976"/>
        </w:rPr>
      </w:pPr>
      <w:r>
        <w:rPr pt14:Unid="ce2f766332ce45d39823e49b910cd078">
          <w:rFonts w:ascii="Arial" w:hAnsi="Arial" w:eastAsia="Arial" w:cs="Arial" pt14:Unid="cc383dfe6ab44c54b5f91c05fff5f50f"/>
          <w:color w:val="auto" pt14:Unid="0e91593948e54a69915c0b8184b64367"/>
          <w:sz w:val="22" pt14:Unid="77b22ce1473b471dbebec379b89bd868"/>
          <w:szCs w:val="22" pt14:Unid="7c5becbcee964492a1613648bd337402"/>
        </w:rPr>
        <w:t>James Lewis and Martin Fowler. Microservices, 2014.</w:t>
      </w:r>
    </w:p>
    <w:p pt14:Unid="fac9bad3c0dd4fbabc3641a9fb29b3a9">
      <w:pPr pt14:Unid="6d1c5a2807bd400593af9c605e739e36">
        <w:spacing w:after="0" w:line="197" w:lineRule="exact" pt14:Unid="c3c9258ddb70450e9632164cf8521ab8"/>
        <w:rPr pt14:Unid="c4ed8d335dff4d398c0fed0f51b17ba3">
          <w:rFonts w:ascii="Arial" w:hAnsi="Arial" w:eastAsia="Arial" w:cs="Arial" pt14:Unid="7fc63075710a424391301f5194053b59"/>
          <w:color w:val="auto" pt14:Unid="d063e605f94247708e643cffbe3dee16"/>
          <w:sz w:val="22" pt14:Unid="cba9eab327d94ca5845c76dad2953e59"/>
          <w:szCs w:val="22" pt14:Unid="b5a3074b74e44f6d861d2ecdee77aae4"/>
        </w:rPr>
      </w:pPr>
    </w:p>
    <w:p pt14:Unid="cdd9b760b32a4123b6c26a8e0aa61114">
      <w:pPr pt14:Unid="dda1ce6985784bf99c8f591c4ab03b48">
        <w:numPr pt14:Unid="9ef21e75e9d64667ae6ec8f43a1979b2">
          <w:ilvl w:val="0" pt14:Unid="d197e81d33ea4c14a31554c7fd6c8125"/>
          <w:numId w:val="24" pt14:Unid="76c77ef9fc664d72adcb38106e9b8de6"/>
        </w:numPr>
        <w:tabs pt14:Unid="e0a78a23032845f7a4a303a81ff7ee43">
          <w:tab w:val="left" w:leader="none" w:pos="740" pt14:Unid="7ca5ea4f0d07405091db51e3d282b7b5"/>
        </w:tabs>
        <w:spacing w:after="0" w:line="273" w:lineRule="auto" pt14:Unid="2aaec680b6454850bdf305507627e970"/>
        <w:ind w:left="740" w:right="266" w:hanging="479" pt14:Unid="0172307adf844973bafbe1c328f07f74"/>
        <w:rPr pt14:Unid="cfae548e71b5414b829e10097b842fab">
          <w:rFonts w:ascii="Arial" w:hAnsi="Arial" w:eastAsia="Arial" w:cs="Arial" pt14:Unid="28d8f5e7f5a5486e8b421e202aae40d2"/>
          <w:color w:val="auto" pt14:Unid="e1f8ccf45a4a47f4a8407bd38aece6ed"/>
          <w:sz w:val="22" pt14:Unid="2a5b9e90c9b74a95a5ce039f971bbfc4"/>
          <w:szCs w:val="22" pt14:Unid="902039c977534975939bec58c42fd9e6"/>
        </w:rPr>
      </w:pPr>
      <w:r>
        <w:rPr pt14:Unid="b02cc998ed7c42f6aa29832a599daded">
          <w:rFonts w:ascii="Arial" w:hAnsi="Arial" w:eastAsia="Arial" w:cs="Arial" pt14:Unid="7688e2efdf8f4a038ef4c49d26f67afb"/>
          <w:color w:val="auto" pt14:Unid="9318f0b5a5d4483ca022bad35fe06729"/>
          <w:sz w:val="22" pt14:Unid="af79a12b22ac45229425bb6a46274f38"/>
          <w:szCs w:val="22" pt14:Unid="7e0280e6ff80411b93e297b840d745ab"/>
        </w:rPr>
        <w:t>Robert C. Martin. Clean Architecture: A Craftsman’s Guide to Software Structure and Design. Prentice Hall, 2017.</w:t>
      </w:r>
    </w:p>
    <w:p pt14:Unid="57024eea5e2c45988cae7a7d31061c9a">
      <w:pPr pt14:Unid="e3eeb8f0e3cc499ea7763a538fa97a9f">
        <w:spacing w:after="0" w:line="145" w:lineRule="exact" pt14:Unid="5330b389620d47bf93e8e8f5b040df66"/>
        <w:rPr pt14:Unid="08986defe82745feb7d93e0811761e71">
          <w:rFonts w:ascii="Arial" w:hAnsi="Arial" w:eastAsia="Arial" w:cs="Arial" pt14:Unid="a1abd40936fc4235adf3696d9aaaec2a"/>
          <w:color w:val="auto" pt14:Unid="77557e12a3e24a79a94faff9a9fda08d"/>
          <w:sz w:val="22" pt14:Unid="581497a319a84e49b42cf248fbd46f22"/>
          <w:szCs w:val="22" pt14:Unid="6dd1dd3e630c4d41946ce9d7d5d59cd9"/>
        </w:rPr>
      </w:pPr>
    </w:p>
    <w:p pt14:Unid="560e719afc74483482fb9147246c7fe6">
      <w:pPr pt14:Unid="1afc85db441b4499a9d9d9fce82b26af">
        <w:numPr pt14:Unid="3e31bdaeae164c59b3a8705949bfebdf">
          <w:ilvl w:val="0" pt14:Unid="eba0db66b71b422e9e11a33937910468"/>
          <w:numId w:val="24" pt14:Unid="d3de9a1c59a7476495c34ba288cdc5c3"/>
        </w:numPr>
        <w:tabs pt14:Unid="4b0c5ff9b6f64644b0c733774e4917e4">
          <w:tab w:val="left" w:leader="none" w:pos="740" pt14:Unid="ec7607d951f546998ef85190af4902f7"/>
        </w:tabs>
        <w:spacing w:after="0" pt14:Unid="52e9bc433c0c40b381abcfd92e85d657"/>
        <w:ind w:left="740" w:hanging="479" pt14:Unid="6934a0a111584ef5b075e3a6a76f9c22"/>
        <w:rPr pt14:Unid="936be156a2c4409d890ec20160d9899f">
          <w:rFonts w:ascii="Arial" w:hAnsi="Arial" w:eastAsia="Arial" w:cs="Arial" pt14:Unid="e32cdb3213d44c788b93e26685303015"/>
          <w:color w:val="auto" pt14:Unid="eda7b7677eff4e5580906a186137532c"/>
          <w:sz w:val="22" pt14:Unid="c028547bdee1409889692d83e05da6f7"/>
          <w:szCs w:val="22" pt14:Unid="e22984ce24184af78d0a539bd8116f19"/>
        </w:rPr>
      </w:pPr>
      <w:r>
        <w:rPr pt14:Unid="6fba053a36634a33b4794f6112a90c95">
          <w:rFonts w:ascii="Arial" w:hAnsi="Arial" w:eastAsia="Arial" w:cs="Arial" pt14:Unid="c8c1a4a0f6304edc8a404cc903b80a1e"/>
          <w:color w:val="auto" pt14:Unid="950784b0abef460bbb30c71aa4bfcabc"/>
          <w:sz w:val="22" pt14:Unid="6145976ea9b144de8493ac4b19c61966"/>
          <w:szCs w:val="22" pt14:Unid="7a0963d82eec4993a35de77c4f35872b"/>
        </w:rPr>
        <w:t>Karl Matthias and Sean P Kane. Docker Up &amp; Running. O’REILLY, 2015.</w:t>
      </w:r>
    </w:p>
    <w:p pt14:Unid="329c98c86475474db2717ae20269c21e">
      <w:pPr pt14:Unid="9f92bb9b8ecb4c0b8029ea1d040fe4eb">
        <w:spacing w:after="0" w:line="197" w:lineRule="exact" pt14:Unid="58868159356c431a807f154a7b375a77"/>
        <w:rPr pt14:Unid="9d49a73c0dd54441bd1f99a839adc6f8">
          <w:rFonts w:ascii="Arial" w:hAnsi="Arial" w:eastAsia="Arial" w:cs="Arial" pt14:Unid="c3117d963c534a4c98074c67b623fafc"/>
          <w:color w:val="auto" pt14:Unid="c0dfdaefa1b742aa98343c651f14f7cf"/>
          <w:sz w:val="22" pt14:Unid="7042286533bd46fc8417a51cbb3b9593"/>
          <w:szCs w:val="22" pt14:Unid="8f68a03d0ed3492889471133b5b0c0fb"/>
        </w:rPr>
      </w:pPr>
    </w:p>
    <w:p pt14:Unid="076e366f4c4942acac482289fb2f68a8">
      <w:pPr pt14:Unid="1d744593858244ce93824f0e1da3faad">
        <w:numPr pt14:Unid="06a5c4c3a3c2406bb866e69726dd4f92">
          <w:ilvl w:val="0" pt14:Unid="9c0d4c9a1f084966bfbb6c3c42541b22"/>
          <w:numId w:val="24" pt14:Unid="54aec3fcc97e44d496b254e1462704e2"/>
        </w:numPr>
        <w:tabs pt14:Unid="67204266e77e4e2699596c127b3616d0">
          <w:tab w:val="left" w:leader="none" w:pos="740" pt14:Unid="3fd5ca95f6b540339748a55baa1c317e"/>
        </w:tabs>
        <w:spacing w:after="0" w:line="262" w:lineRule="auto" pt14:Unid="625cacf0b3e9404797045108039d8cad"/>
        <w:ind w:left="740" w:right="266" w:hanging="479" pt14:Unid="17a7d6762ac54f038203942db5834183"/>
        <w:jc w:val="both" pt14:Unid="fd289ff1125a4108bd0506001c8e4e67"/>
        <w:rPr pt14:Unid="7dff089f4c6b4eacb8fbd8f66c1e1421">
          <w:rFonts w:ascii="Arial" w:hAnsi="Arial" w:eastAsia="Arial" w:cs="Arial" pt14:Unid="13a4350cf940418ab6d99e7335418482"/>
          <w:color w:val="auto" pt14:Unid="728a827c802b41cd8de252e9a8d4266a"/>
          <w:sz w:val="22" pt14:Unid="741e62fdfcc34e7ba7143615463ab627"/>
          <w:szCs w:val="22" pt14:Unid="be7ce69354b14e3b94e59d3fb50ffd7a"/>
        </w:rPr>
      </w:pPr>
      <w:r>
        <w:rPr pt14:Unid="254f507e2fce48a49c6015caf53aba9b">
          <w:rFonts w:ascii="Arial" w:hAnsi="Arial" w:eastAsia="Arial" w:cs="Arial" pt14:Unid="f2ae90042bf74bf798bd2298c37c0756"/>
          <w:color w:val="auto" pt14:Unid="7235de4f46c14ab99e7698ef139659d0"/>
          <w:sz w:val="22" pt14:Unid="9453a1351eee4204aaa108255b7dec5c"/>
          <w:szCs w:val="22" pt14:Unid="3f5cadfe8347426db2fdb724390d9c9d"/>
        </w:rPr>
        <w:t>Gavin Mulligan and Denis Graˇcanin. A COMPARISON OF SOAP AND REST IMPLEMENTATIONS OF A SERVICE BASED INTERACTION INDEPENDENCE MIDDLEWARE FRAMEWORK. Technical report, 2009.</w:t>
      </w:r>
    </w:p>
    <w:p pt14:Unid="1e41d9cef24d4ecc9c3643dc26d1fd85">
      <w:pPr pt14:Unid="78ed1520ce0a4bcc925a901ad46789c8">
        <w:spacing w:after="0" w:line="163" w:lineRule="exact" pt14:Unid="baa1a75f2abc47ffb3b783149a4ad38b"/>
        <w:rPr pt14:Unid="343465ebc0384499aeafb0aecf24a766">
          <w:rFonts w:ascii="Arial" w:hAnsi="Arial" w:eastAsia="Arial" w:cs="Arial" pt14:Unid="0587b2e91bd546cfbbd0a7697f869675"/>
          <w:color w:val="auto" pt14:Unid="704e4a28fd26461fb7ff3f0dbca18037"/>
          <w:sz w:val="22" pt14:Unid="ae56d4c3b11349a5adead9a5675c8bac"/>
          <w:szCs w:val="22" pt14:Unid="025e5ec450a5488caea4be4f87ee2386"/>
        </w:rPr>
      </w:pPr>
    </w:p>
    <w:p pt14:Unid="eb4b9cfdf2cf43ed8cdb9d2768e4bbec">
      <w:pPr pt14:Unid="a97a3064c12440f98f8f8f6ff4dbc2f4">
        <w:numPr pt14:Unid="e0d08002a9e54639b683bb7b3d5deea7">
          <w:ilvl w:val="0" pt14:Unid="6290c77c960c47e690d7f53afb9e2576"/>
          <w:numId w:val="24" pt14:Unid="fea913605c6c443aadf0470cb5a83446"/>
        </w:numPr>
        <w:tabs pt14:Unid="c1bc259f9e3f45d481034b13a86dd836">
          <w:tab w:val="left" w:leader="none" w:pos="740" pt14:Unid="f68587c723cc465bb2c68c8fb116661f"/>
        </w:tabs>
        <w:spacing w:after="0" pt14:Unid="99a3f592e08a4fbe99b0fd825c3d283d"/>
        <w:ind w:left="740" w:hanging="479" pt14:Unid="ba0f6649eaad4df6a383692a24259be1"/>
        <w:rPr pt14:Unid="cc57756f0db54b4b9fa64088703b0062">
          <w:rFonts w:ascii="Arial" w:hAnsi="Arial" w:eastAsia="Arial" w:cs="Arial" pt14:Unid="51f552603a7a4dd884e58326e74a8d58"/>
          <w:color w:val="auto" pt14:Unid="fafe0fb81ef2474d80df5dd0c1a0dd38"/>
          <w:sz w:val="22" pt14:Unid="a4cdd99b59b8437aa0832d2fdcafcd3c"/>
          <w:szCs w:val="22" pt14:Unid="3792b1e229ca4b5e9a9315bdedc0f320"/>
        </w:rPr>
      </w:pPr>
      <w:r>
        <w:rPr pt14:Unid="60c7c6569da84d128f1802aa9466893d">
          <w:rFonts w:ascii="Arial" w:hAnsi="Arial" w:eastAsia="Arial" w:cs="Arial" pt14:Unid="5d078b238f9c4af08485fe0ab582a200"/>
          <w:color w:val="auto" pt14:Unid="0a5d2187a9244a5d8ae9eec662fd8dd6"/>
          <w:sz w:val="22" pt14:Unid="8cf50bea814d4d548e5553d4026e55e0"/>
          <w:szCs w:val="22" pt14:Unid="d10f691bd73a45ae8e439ffa2bb5d38f"/>
        </w:rPr>
        <w:t>Sam Newman. Building Microservices. O’Reilly, 2015.</w:t>
      </w:r>
    </w:p>
    <w:p pt14:Unid="bcee7bad7878457589e485927a0eba36">
      <w:pPr pt14:Unid="921b6bf9a5f7428499760d8c27f78cf1">
        <w:spacing w:after="0" w:line="197" w:lineRule="exact" pt14:Unid="cdf6592dee494af2a89ffafb08125fce"/>
        <w:rPr pt14:Unid="5692aee307ba4d8dbdafc3424796613f">
          <w:rFonts w:ascii="Arial" w:hAnsi="Arial" w:eastAsia="Arial" w:cs="Arial" pt14:Unid="7063bac93b7843f9822421c0758567b5"/>
          <w:color w:val="auto" pt14:Unid="73b951e399b44b578e92076cbd47736e"/>
          <w:sz w:val="22" pt14:Unid="5df76cab1b0f47cb8005e7646a2c5508"/>
          <w:szCs w:val="22" pt14:Unid="de937ad855fc421d9e5c55e754d24766"/>
        </w:rPr>
      </w:pPr>
    </w:p>
    <w:p pt14:Unid="0e685a52903340c5985a5ffb1ee12651">
      <w:pPr pt14:Unid="2b380d13f3f04baaa4b3bb43eb100d47">
        <w:numPr pt14:Unid="4c0e51227d2c42799af777565d9b015e">
          <w:ilvl w:val="0" pt14:Unid="deae0a810e2b44979e4b250beeb0bb54"/>
          <w:numId w:val="24" pt14:Unid="5ad9dadea65a4c10a4e68ad12c482163"/>
        </w:numPr>
        <w:tabs pt14:Unid="1a82e989b32244918bb4e70205398279">
          <w:tab w:val="left" w:leader="none" w:pos="740" pt14:Unid="233b2efdd9a04153b9e6856b4f8f1b54"/>
        </w:tabs>
        <w:spacing w:after="0" w:line="267" w:lineRule="auto" pt14:Unid="627bce2b1cb94a6faca0cd08ce0978a4"/>
        <w:ind w:left="740" w:right="266" w:hanging="479" pt14:Unid="5edd52c9e1b147fabbd68bb939ebe8eb"/>
        <w:rPr pt14:Unid="e8498b9b14704dcf8986f446a87ae30f">
          <w:rFonts w:ascii="Arial" w:hAnsi="Arial" w:eastAsia="Arial" w:cs="Arial" pt14:Unid="e2d10342ad424f8d9d22a88e16c0d240"/>
          <w:color w:val="auto" pt14:Unid="29d07ec95992464cb58c10f599e5fa4a"/>
          <w:sz w:val="22" pt14:Unid="5521f108627a454f9e69ba80a1fd3c25"/>
          <w:szCs w:val="22" pt14:Unid="2f124725c314497790caaab166ae4405"/>
        </w:rPr>
      </w:pPr>
      <w:r>
        <w:rPr pt14:Unid="77d68792216441c1a6ddc6c732666e0f">
          <w:rFonts w:ascii="Arial" w:hAnsi="Arial" w:eastAsia="Arial" w:cs="Arial" pt14:Unid="4049578c18714e38b5ce409e104a5116"/>
          <w:color w:val="auto" pt14:Unid="200d85d0016a47059a54c9b23b1cea00"/>
          <w:sz w:val="22" pt14:Unid="a3641946ff30493a9877f0ea3db600a4"/>
          <w:szCs w:val="22" pt14:Unid="624e56f98e514bb99f41569fa42c09c4"/>
        </w:rPr>
        <w:t>Roy. Osherove. The art of unit testing : with examples in C Sharp. Manning Publications, 2014.</w:t>
      </w:r>
    </w:p>
    <w:p pt14:Unid="842b08694b684db1b7b32a8c5a860929">
      <w:pPr pt14:Unid="e00cbfe947cd4f48b67362e605c1a1a1">
        <w:spacing w:after="0" w:line="158" w:lineRule="exact" pt14:Unid="aa3ed2cbdaa040369819282affca8cb2"/>
        <w:rPr pt14:Unid="9f930add3b0e4e82bad5428b4f7379fc">
          <w:rFonts w:ascii="Arial" w:hAnsi="Arial" w:eastAsia="Arial" w:cs="Arial" pt14:Unid="9c74719077404f9b868e60f715715d26"/>
          <w:color w:val="auto" pt14:Unid="73e8a0cc6533430fa27590018c8ab281"/>
          <w:sz w:val="22" pt14:Unid="b4f57721693944a6a608946d5dc7f229"/>
          <w:szCs w:val="22" pt14:Unid="defb36a736d443b9b49232449bf85fce"/>
        </w:rPr>
      </w:pPr>
    </w:p>
    <w:p pt14:Unid="a080e4d6a4ae4b7db935b29295ea9c1c">
      <w:pPr pt14:Unid="521e71e7326e4e25871b9302d4f9d483">
        <w:numPr pt14:Unid="32c012f977974d89aa1361c5a7a8d93f">
          <w:ilvl w:val="0" pt14:Unid="aa2a42a727714ee48abfeaaa25365edb"/>
          <w:numId w:val="24" pt14:Unid="acbe375a4aab48748f8dc960aaf1b930"/>
        </w:numPr>
        <w:tabs pt14:Unid="ac513b8e329d44d4add4e6ae24c6f1ea">
          <w:tab w:val="left" w:leader="none" w:pos="740" pt14:Unid="d33d687c0e9d49c1bafbead13d0ae72d"/>
        </w:tabs>
        <w:spacing w:after="0" pt14:Unid="30cb817487844360953526a69081d8f7"/>
        <w:ind w:left="740" w:hanging="479" pt14:Unid="d13c26e4a8284a4487d700196d0e6966"/>
        <w:rPr pt14:Unid="bdc1559458164c92ac9fec7c123a87b0">
          <w:rFonts w:ascii="Arial" w:hAnsi="Arial" w:eastAsia="Arial" w:cs="Arial" pt14:Unid="3a352e74117b49fdbcf782e8b0a84c47"/>
          <w:color w:val="auto" pt14:Unid="5723c2612a434a4ab50115278fa4480e"/>
          <w:sz w:val="22" pt14:Unid="d68be096540645a9ac2d85d718a55719"/>
          <w:szCs w:val="22" pt14:Unid="76f24ced099942e09832715529ac27d2"/>
        </w:rPr>
      </w:pPr>
      <w:r>
        <w:rPr pt14:Unid="4f19b8ef67cf40f4b90569171ff1a92c">
          <w:rFonts w:ascii="Arial" w:hAnsi="Arial" w:eastAsia="Arial" w:cs="Arial" pt14:Unid="4ad26d4aa5bc4ca0b9a6426b4bede447"/>
          <w:color w:val="auto" pt14:Unid="bf487789482f46acb63833b627056f4e"/>
          <w:sz w:val="22" pt14:Unid="3c8db782044c409482e7731eae37970f"/>
          <w:szCs w:val="22" pt14:Unid="8d4d6fd64af949c4b8375e67085448f0"/>
        </w:rPr>
        <w:t>Roger S. Pressman. Software engineering : a practitioner’s approach.</w:t>
      </w:r>
    </w:p>
    <w:p pt14:Unid="ac404c2f1dfa4981b2af17ffa0e59842">
      <w:pPr pt14:Unid="c9fb2e6b06a5479ca9477430903ed31c">
        <w:spacing w:after="0" w:line="197" w:lineRule="exact" pt14:Unid="62c17f03354b4f44b8be665bc8c0b163"/>
        <w:rPr pt14:Unid="6a56a460a4d3411cb2d011ae16067ce7">
          <w:rFonts w:ascii="Arial" w:hAnsi="Arial" w:eastAsia="Arial" w:cs="Arial" pt14:Unid="e1c21e893c014430a610b8310b43bb0a"/>
          <w:color w:val="auto" pt14:Unid="18e9ebfa71654d39877af9a16e78be8f"/>
          <w:sz w:val="22" pt14:Unid="890ca29f4f064be29e51cfe5d4ac15b1"/>
          <w:szCs w:val="22" pt14:Unid="bae9c15c478541919ecd8d2660e6eb3b"/>
        </w:rPr>
      </w:pPr>
    </w:p>
    <w:p pt14:Unid="e68d4d0fe9f74ad5818e5b8679f5b6b5">
      <w:pPr pt14:Unid="d98c7fe3024d4615853ffc56891d4cb5">
        <w:numPr pt14:Unid="1c8b9fe6cc9b4433beb6d1171d2b8fbc">
          <w:ilvl w:val="0" pt14:Unid="bda184c0cf894608a421f00984387ca6"/>
          <w:numId w:val="24" pt14:Unid="5b5591bb96904059be0e0536ac2a876b"/>
        </w:numPr>
        <w:tabs pt14:Unid="e9cb805a55374bb397f88206283992ac">
          <w:tab w:val="left" w:leader="none" w:pos="740" pt14:Unid="c590f66c271e448381abe7a02d66ad9e"/>
        </w:tabs>
        <w:spacing w:after="0" w:line="267" w:lineRule="auto" pt14:Unid="6e5135e230fa40b1a53284c58da8244b"/>
        <w:ind w:left="740" w:right="266" w:hanging="479" pt14:Unid="26e528b325cd42d98be0c55372a6b9b3"/>
        <w:rPr pt14:Unid="ac86f7a5c61741748515164167c3a138">
          <w:rFonts w:ascii="Arial" w:hAnsi="Arial" w:eastAsia="Arial" w:cs="Arial" pt14:Unid="c8446c0793c848afb101ed778c0d62e2"/>
          <w:color w:val="auto" pt14:Unid="7c79939f40084da7b95fd12dba784c53"/>
          <w:sz w:val="22" pt14:Unid="98df7daaeb5a48498305cf10fd81da64"/>
          <w:szCs w:val="22" pt14:Unid="ab59e8b1cfca43b3959c59c8b5928241"/>
        </w:rPr>
      </w:pPr>
      <w:r>
        <w:rPr pt14:Unid="23d9fb9d79594580a727b386d11848a2">
          <w:rFonts w:ascii="Arial" w:hAnsi="Arial" w:eastAsia="Arial" w:cs="Arial" pt14:Unid="92df78b641624149a8bd4d768b8cc973"/>
          <w:color w:val="auto" pt14:Unid="194a0d27edc2493cb9f41aebbacdbaa5"/>
          <w:sz w:val="22" pt14:Unid="02a1440b71624f4fa8911798067b4724"/>
          <w:szCs w:val="22" pt14:Unid="728f8c56a0ef45bb856c31081cbfa226"/>
        </w:rPr>
        <w:t>Laila M Qaisi and Ibrahim Aljarah. A Twitter Sentiment Analysis for Cloud Provi-ders: A Case Study of Azure vs. AWS. pages 1–6, 2016.</w:t>
      </w:r>
    </w:p>
    <w:p pt14:Unid="c7722d297bda4061a24a14168df41162">
      <w:pPr pt14:Unid="c4e30c7a2a2e4a8d89dff6b6ee4fde64">
        <w:spacing w:after="0" w:line="158" w:lineRule="exact" pt14:Unid="eb2b4a67505c461595f57a80ae0b2ca0"/>
        <w:rPr pt14:Unid="6564eb6bc54041528b3fc55ac538ffb6">
          <w:rFonts w:ascii="Arial" w:hAnsi="Arial" w:eastAsia="Arial" w:cs="Arial" pt14:Unid="c0c68fac92b449ef8380ffdbfb96c652"/>
          <w:color w:val="auto" pt14:Unid="fb471561d63e4aada0a4f437a23e2a74"/>
          <w:sz w:val="22" pt14:Unid="e32e9cb71de64665aa84aeace5f32bf6"/>
          <w:szCs w:val="22" pt14:Unid="f5ebf69dd8174104b91f4ef37e8cd344"/>
        </w:rPr>
      </w:pPr>
    </w:p>
    <w:p pt14:Unid="b8b39a1405334cef8f41ccb9c12c7a88">
      <w:pPr pt14:Unid="2559a6ebc24d453dbbe10eb4e550c81f">
        <w:numPr pt14:Unid="ff7670826dbd454eb9ccf2c832590aef">
          <w:ilvl w:val="0" pt14:Unid="6d36eff8e7924e9f8fa4097214e13c29"/>
          <w:numId w:val="24" pt14:Unid="69a10adf87d4455cbfd6b885ab70bbed"/>
        </w:numPr>
        <w:tabs pt14:Unid="97ed9257468042f8abb2320354dc0380">
          <w:tab w:val="left" w:leader="none" w:pos="740" pt14:Unid="d2efa228f17b402bbe51174dfdfd1842"/>
        </w:tabs>
        <w:spacing w:after="0" pt14:Unid="0f585833653549679238bace7fd4f1ed"/>
        <w:ind w:left="740" w:hanging="479" pt14:Unid="ce54e607d7e84646a368a29a75c8fddd"/>
        <w:rPr pt14:Unid="3daa63de3125410c98dc9d9060003213">
          <w:rFonts w:ascii="Arial" w:hAnsi="Arial" w:eastAsia="Arial" w:cs="Arial" pt14:Unid="382a4e82dacc41948246cf2ae3c10677"/>
          <w:color w:val="auto" pt14:Unid="ef9bb98cc7d34a269ab2fea857500099"/>
          <w:sz w:val="22" pt14:Unid="cbc826d333e94a7193efa8d54fe34a33"/>
          <w:szCs w:val="22" pt14:Unid="3c11de7f54744b208c071dd84d86dee0"/>
        </w:rPr>
      </w:pPr>
      <w:r>
        <w:rPr pt14:Unid="9d0965da2dbf403aa7f73682c6e1a6e5">
          <w:rFonts w:ascii="Arial" w:hAnsi="Arial" w:eastAsia="Arial" w:cs="Arial" pt14:Unid="63bb990d78bd4f0f8bfddfacbcd38b9d"/>
          <w:color w:val="auto" pt14:Unid="57c12440a4cc48e28d0dc67d1b74e1e9"/>
          <w:sz w:val="22" pt14:Unid="4886db11246d413095842138fbbb089b"/>
          <w:szCs w:val="22" pt14:Unid="20851e0bbc484b1894bfe6b0f59f5754"/>
        </w:rPr>
        <w:t>David Rensin. Kubernetes. O’REILLY, 2015.</w:t>
      </w:r>
    </w:p>
    <w:p pt14:Unid="a6496cdab92545f3b3d3617486242014">
      <w:pPr pt14:Unid="e3811ee22d6040a5a58b0b5284f47dc7">
        <w:spacing w:after="0" w:line="197" w:lineRule="exact" pt14:Unid="db891b3a46a5411c9b48d6b5f1f57e78"/>
        <w:rPr pt14:Unid="f1f2279f7b9c4694a228fc32f65bf9ca">
          <w:rFonts w:ascii="Arial" w:hAnsi="Arial" w:eastAsia="Arial" w:cs="Arial" pt14:Unid="b306cb2d72c2493cbb5c25f225ac72be"/>
          <w:color w:val="auto" pt14:Unid="cc84372909ab43359188dafdc7208f46"/>
          <w:sz w:val="22" pt14:Unid="c1dab857db1a4583beae7ac55b83d083"/>
          <w:szCs w:val="22" pt14:Unid="c0361b78d8224394bc9477f8bb212b07"/>
        </w:rPr>
      </w:pPr>
    </w:p>
    <w:p pt14:Unid="e808ec6c6ed546fdae1a81ef2f7a1929">
      <w:pPr pt14:Unid="9f90ce4bbc9a4327bfe1e9f760237ed4">
        <w:numPr pt14:Unid="55d6c47f7f9247209509b1618b55beb0">
          <w:ilvl w:val="0" pt14:Unid="eaa8da24c610411aa043ee2386d27e4b"/>
          <w:numId w:val="24" pt14:Unid="03072b1465614d6a90f4fe9e72fde913"/>
        </w:numPr>
        <w:tabs pt14:Unid="8aa27430665f4a10b5639dbddea449c8">
          <w:tab w:val="left" w:leader="none" w:pos="740" pt14:Unid="f22b7e0189024a78b1f34d3eff71abf2"/>
        </w:tabs>
        <w:spacing w:after="0" pt14:Unid="29268c210a7a4ee9954ae3bcbb02a0d1"/>
        <w:ind w:left="740" w:hanging="479" pt14:Unid="5aaa6576782e4c1eb8e07480ef925234"/>
        <w:rPr pt14:Unid="0dcd244a82ef4bea85def99f6a4f4af9">
          <w:rFonts w:ascii="Arial" w:hAnsi="Arial" w:eastAsia="Arial" w:cs="Arial" pt14:Unid="16bf5a3412934bd5b7be1bc68872b73a"/>
          <w:color w:val="auto" pt14:Unid="0fbc258e9c434333815aec9adeccf30b"/>
          <w:sz w:val="22" pt14:Unid="2c72da5b22cd4872b8ad5a4937f30631"/>
          <w:szCs w:val="22" pt14:Unid="bc93bd1fa40c4d3a9d21868d9905c6c9"/>
        </w:rPr>
      </w:pPr>
      <w:r>
        <w:rPr pt14:Unid="30e18f89b6144060901574bc0926f577">
          <w:rFonts w:ascii="Arial" w:hAnsi="Arial" w:eastAsia="Arial" w:cs="Arial" pt14:Unid="10be41e2e4b64baead57986945105e13"/>
          <w:color w:val="auto" pt14:Unid="571969be0bd542a794ae9f9636b94661"/>
          <w:sz w:val="22" pt14:Unid="348e4435f4404160b9da0a919bca4a9d"/>
          <w:szCs w:val="22" pt14:Unid="44a47e74494448b4b2d368dd7dcd0a17"/>
        </w:rPr>
        <w:t>Mark Richards. Microservices AntiPatterns and Pitfalls. O’REILLY, 2016.</w:t>
      </w:r>
    </w:p>
    <w:p pt14:Unid="aa714dfed8b347feb122c44024f0b6d6">
      <w:pPr pt14:Unid="e9af0e8caa8343c28928835d500e2ec4">
        <w:spacing w:after="0" w:line="197" w:lineRule="exact" pt14:Unid="fad7c4df999043f5ad43988ca43d0772"/>
        <w:rPr pt14:Unid="b67f1dcc62484b4482b8266b8825635c">
          <w:rFonts w:ascii="Arial" w:hAnsi="Arial" w:eastAsia="Arial" w:cs="Arial" pt14:Unid="cb39be531b9045b6ab4516e7ff6e5486"/>
          <w:color w:val="auto" pt14:Unid="3a9b1e8bf083411aa0d987662d1ad258"/>
          <w:sz w:val="22" pt14:Unid="a5cd91d6ccec4c5f963600bb63c7dc17"/>
          <w:szCs w:val="22" pt14:Unid="2fc1efc24c844887be978f076e1ccce8"/>
        </w:rPr>
      </w:pPr>
    </w:p>
    <w:p pt14:Unid="ce43e2bf0ba8417ca6d00b437ff1b4a9">
      <w:pPr pt14:Unid="843414a22e92427ab042f4f351874978">
        <w:numPr pt14:Unid="0c0b418d9e5f4b09912963ace7a61851">
          <w:ilvl w:val="0" pt14:Unid="0798c88cc850484a8f13e9fff332a3c2"/>
          <w:numId w:val="24" pt14:Unid="8df1a97829a24c8796cb43ed019f6b1a"/>
        </w:numPr>
        <w:tabs pt14:Unid="f56d02bae95b4eefb4bf412030cf50f7">
          <w:tab w:val="left" w:leader="none" w:pos="740" pt14:Unid="858f87a564ac489f880beb5f14434808"/>
        </w:tabs>
        <w:spacing w:after="0" pt14:Unid="456b8550ebc642e5a43ce813ceb9f738"/>
        <w:ind w:left="740" w:hanging="479" pt14:Unid="47f9094a9b5f4d30b7a23a388042cc4e"/>
        <w:rPr pt14:Unid="473bddb5a38c416f90d60b583941f21d">
          <w:rFonts w:ascii="Arial" w:hAnsi="Arial" w:eastAsia="Arial" w:cs="Arial" pt14:Unid="b6a94e0253c641e58a5f88cbd951c872"/>
          <w:color w:val="auto" pt14:Unid="2d1e70c764b34bf2b33280fbf34e39e4"/>
          <w:sz w:val="20" pt14:Unid="dc1a065349d04b2988e1b8016cfd55ad"/>
          <w:szCs w:val="20" pt14:Unid="e11a43ca6fe245d1b1b1ce8cc8f9d6d3"/>
        </w:rPr>
      </w:pPr>
      <w:r>
        <w:rPr pt14:Unid="f41108f0b9e64b3eb7bb996a36399324">
          <w:rFonts w:ascii="Arial" w:hAnsi="Arial" w:eastAsia="Arial" w:cs="Arial" pt14:Unid="3b843f8792a54992add442119b58ff5a"/>
          <w:color w:val="auto" pt14:Unid="d06c8293de1e4b2dbb0c688b4b8d67a5"/>
          <w:sz w:val="20" pt14:Unid="4e638306818e4fb885c0806362d8048c"/>
          <w:szCs w:val="20" pt14:Unid="1d27e15dc133452597d434fa20f872c4"/>
        </w:rPr>
        <w:t>IEEE COMPUTER SOCIETY. Guide to the Software Engineering - Body of Knowledge.</w:t>
      </w:r>
    </w:p>
    <w:p pt14:Unid="f3876fd1d7e34e4f8fe9f1c2746c718b">
      <w:pPr pt14:Unid="d4d6f9ee0f52406db0388f4e91c71734">
        <w:spacing w:after="0" w:line="41" w:lineRule="exact" pt14:Unid="e5e9331a7c7341bdb6f3c0463b5db238"/>
        <w:rPr pt14:Unid="1d87f2c56e47483cbd2546dc17d0760f">
          <w:rFonts w:ascii="Arial" w:hAnsi="Arial" w:eastAsia="Arial" w:cs="Arial" pt14:Unid="ae5594c923f9427d91794321773c9105"/>
          <w:color w:val="auto" pt14:Unid="c7de9dfdb0a74b3e9a61f174281162c3"/>
          <w:sz w:val="20" pt14:Unid="a03aee345eed4c80b8bb9f42b3ddeec1"/>
          <w:szCs w:val="20" pt14:Unid="40c1a794ae484d60a23bdd5e11fe1099"/>
        </w:rPr>
      </w:pPr>
    </w:p>
    <w:p pt14:Unid="7733688a92f344b59963cbed28a716e8">
      <w:pPr pt14:Unid="410e395f907e46e090ce8a9334b01eef">
        <w:spacing w:after="0" pt14:Unid="c0aa2bf7bb984627b5669080fa7cfc06"/>
        <w:ind w:left="740" pt14:Unid="3b29b2b508d74ee9af4b108d278dd348"/>
        <w:rPr pt14:Unid="ace1e5918dbb4c82a3695f661c7a7792">
          <w:rFonts w:ascii="Arial" w:hAnsi="Arial" w:eastAsia="Arial" w:cs="Arial" pt14:Unid="05d1e655d73f489abcc2548d3313e460"/>
          <w:color w:val="auto" pt14:Unid="cd4a230ea6344681968cd5a36137d1b5"/>
          <w:sz w:val="20" pt14:Unid="a31719cef24f4fe5afc89bc40c80f109"/>
          <w:szCs w:val="20" pt14:Unid="345a48b3c2db4ff1b5a48a5280da1988"/>
        </w:rPr>
      </w:pPr>
      <w:r>
        <w:rPr pt14:Unid="8f8a928073b146b99e6950091289a727">
          <w:rFonts w:ascii="Arial" w:hAnsi="Arial" w:eastAsia="Arial" w:cs="Arial" pt14:Unid="660fc8e35dfc4174bfef82e0061d857c"/>
          <w:color w:val="auto" pt14:Unid="7a64783e226d42d781b7fea6fa518a3b"/>
          <w:sz w:val="22" pt14:Unid="d770db5431ef49b7b3dca3fab4a71aa9"/>
          <w:szCs w:val="22" pt14:Unid="8b48eab43843453ca742e08196bcc4e7"/>
        </w:rPr>
        <w:t>2014.</w:t>
      </w:r>
    </w:p>
    <w:p pt14:Unid="349642d9ef5c4e848b44691aea2718a8">
      <w:pPr pt14:Unid="c3e36f7a8de843dfbb58e055432a9f78">
        <w:spacing w:after="0" w:line="197" w:lineRule="exact" pt14:Unid="24d03b00986044bab3cbbc38c5ea3457"/>
        <w:rPr pt14:Unid="dbaa5aedf55840b5b38d8e0e9fbdcef9">
          <w:rFonts w:ascii="Arial" w:hAnsi="Arial" w:eastAsia="Arial" w:cs="Arial" pt14:Unid="66ed0228c853473a9baf9b2a4795367c"/>
          <w:color w:val="auto" pt14:Unid="0466f4f5e5cf49e0ab1207b188b4ccc4"/>
          <w:sz w:val="20" pt14:Unid="e9569a1193ed4f5db102a9d02600c771"/>
          <w:szCs w:val="20" pt14:Unid="68a3419158c94008b6cef73d489c8715"/>
        </w:rPr>
      </w:pPr>
    </w:p>
    <w:p pt14:Unid="f63b934621214a2ea3beee9d614b47a1">
      <w:pPr pt14:Unid="f6b76a4d590a4ee7bf7bacc58f34a50f">
        <w:numPr pt14:Unid="46440b2b0aec4d0d8a7e051db93aebac">
          <w:ilvl w:val="0" pt14:Unid="1c62f78a7b204469acf367976aa37134"/>
          <w:numId w:val="24" pt14:Unid="10a0f270c2d646429f648dedd365450d"/>
        </w:numPr>
        <w:tabs pt14:Unid="dedb21a998f44b139d9b944f493f4819">
          <w:tab w:val="left" w:leader="none" w:pos="740" pt14:Unid="4501b0ca432241ceb9988cf59dd547d6"/>
        </w:tabs>
        <w:spacing w:after="0" pt14:Unid="91f3c7535aff42adb2070cf75817fd85"/>
        <w:ind w:left="740" w:hanging="479" pt14:Unid="c7cf99ee64b74654a5c58dc6bd124d9b"/>
        <w:rPr pt14:Unid="790f5f07d58940c9be20dc2c5e207a92">
          <w:rFonts w:ascii="Arial" w:hAnsi="Arial" w:eastAsia="Arial" w:cs="Arial" pt14:Unid="331f2c8e21794942aedf71c6079adf64"/>
          <w:color w:val="auto" pt14:Unid="4ed30cf9beab45ceb750ff727dc2efae"/>
          <w:sz w:val="22" pt14:Unid="dcd4f843e0f84e25acb4b673f44af219"/>
          <w:szCs w:val="22" pt14:Unid="8d9d59ba98aa43cdac842801d91f5449"/>
        </w:rPr>
      </w:pPr>
      <w:r>
        <w:rPr pt14:Unid="83e88c61701a45d594cd2000f89b38ed">
          <w:rFonts w:ascii="Arial" w:hAnsi="Arial" w:eastAsia="Arial" w:cs="Arial" pt14:Unid="b5e5d1a04d4e46988fd6e4ce79b9086d"/>
          <w:color w:val="auto" pt14:Unid="4b199a3b7cc94b6e8561a5a2dc84e951"/>
          <w:sz w:val="22" pt14:Unid="8f85fef393fc4723ade2f97a67cc2cbd"/>
          <w:szCs w:val="22" pt14:Unid="723f9d5803d54af982cef850872a771c"/>
        </w:rPr>
        <w:t>Ian Sommerville. Software Engineering. 2010.</w:t>
      </w:r>
    </w:p>
    <w:p pt14:Unid="aaa36b49c6ce4935afdb524d3eec83ec">
      <w:pPr pt14:Unid="1670633f97ea470bb5bc3ffed34add8b">
        <w:spacing w:after="0" w:line="197" w:lineRule="exact" pt14:Unid="8bff6a248bfd47cebb7b8bcfef008e19"/>
        <w:rPr pt14:Unid="88c1867a82734edfaa21aaa00fde331c">
          <w:rFonts w:ascii="Arial" w:hAnsi="Arial" w:eastAsia="Arial" w:cs="Arial" pt14:Unid="55aa579cacdb4bd5989934da81fdc8c2"/>
          <w:color w:val="auto" pt14:Unid="95e8d8e22f92433a9e2b42c79929080c"/>
          <w:sz w:val="22" pt14:Unid="abd9b143fe66491da7a1ebcd382bb2e9"/>
          <w:szCs w:val="22" pt14:Unid="f0fba6cd5b9a4c08b86c40499c1bbbec"/>
        </w:rPr>
      </w:pPr>
    </w:p>
    <w:p pt14:Unid="4ba7c80308ce461cba12fa404818b4dc">
      <w:pPr pt14:Unid="4544f3a217384956b5074b3c010d4e30">
        <w:numPr pt14:Unid="f92d4b577cef4b1e915f253d66c57aea">
          <w:ilvl w:val="0" pt14:Unid="cf0160f7ad0040758646f35ce9098b95"/>
          <w:numId w:val="24" pt14:Unid="c0bf127bdda04638b175cabc715a3827"/>
        </w:numPr>
        <w:tabs pt14:Unid="325f76a260724780a6be43f0f5c79253">
          <w:tab w:val="left" w:leader="none" w:pos="740" pt14:Unid="1baa692a17e846f99ff3dd3447a1cdc9"/>
        </w:tabs>
        <w:spacing w:after="0" pt14:Unid="33181dcc98f248658de1fdb0dfa1b692"/>
        <w:ind w:left="740" w:hanging="479" pt14:Unid="9ab421b3f1bc4c578f81ef71705593ad"/>
        <w:rPr pt14:Unid="c02a93d55db043628762ef4fd2ca62d6">
          <w:rFonts w:ascii="Arial" w:hAnsi="Arial" w:eastAsia="Arial" w:cs="Arial" pt14:Unid="3354655f44de47ecbec6a67d3839325d"/>
          <w:color w:val="auto" pt14:Unid="7d3730e0a03f4d75bf3821cc44a2d583"/>
          <w:sz w:val="22" pt14:Unid="d0b72a5790ad478f9cb43744a8735132"/>
          <w:szCs w:val="22" pt14:Unid="be7139b391874b108ad6906f8582e197"/>
        </w:rPr>
      </w:pPr>
      <w:r>
        <w:rPr pt14:Unid="d4ad03310b6c4321ae3e2e16b086bb8f">
          <w:rFonts w:ascii="Arial" w:hAnsi="Arial" w:eastAsia="Arial" w:cs="Arial" pt14:Unid="91c066a1041f4216b4e64e64b59c0f9c"/>
          <w:color w:val="auto" pt14:Unid="4c1a2c622bb14f1bb62b6616426fc839"/>
          <w:sz w:val="22" pt14:Unid="6a85c653642c4410b70ad7a10378d7ff"/>
          <w:szCs w:val="22" pt14:Unid="251a79bf6fd54f80a1db3f1a23f93f94"/>
        </w:rPr>
        <w:t>International Standard. ISO 25010. 2010, 2010.</w:t>
      </w:r>
    </w:p>
    <w:p pt14:Unid="6bf554ea1754489d9ce9221a3dbd49ec">
      <w:pPr pt14:Unid="16233c44bd1b4ad7a735426b15ba3a9e">
        <w:spacing w:after="0" w:line="197" w:lineRule="exact" pt14:Unid="11d47cdf01fd4a3c892347f6cf4f6dee"/>
        <w:rPr pt14:Unid="3cef11cbd06b4aa0b8be763416d40d24">
          <w:rFonts w:ascii="Arial" w:hAnsi="Arial" w:eastAsia="Arial" w:cs="Arial" pt14:Unid="2be2169901404ffe9bb28441d998e753"/>
          <w:color w:val="auto" pt14:Unid="748a5a4d58394bfc9b8bf9f2d52fb0a8"/>
          <w:sz w:val="22" pt14:Unid="b272770589324104bbe7f431a1082ee7"/>
          <w:szCs w:val="22" pt14:Unid="7e1df68e181f4e85a88fa1941d030d8f"/>
        </w:rPr>
      </w:pPr>
    </w:p>
    <w:p pt14:Unid="6526456f30964a82ab1ccced3770a1c4">
      <w:pPr pt14:Unid="4da9cc148ca64987836eeb7670273ebd">
        <w:numPr pt14:Unid="1e59304a8ce34e94930f0d2f900a9774">
          <w:ilvl w:val="0" pt14:Unid="cafd0a26f0414f0099a3de0d7d220f0f"/>
          <w:numId w:val="24" pt14:Unid="e87153b09c2e4e20ae7180be6a9b0eb7"/>
        </w:numPr>
        <w:tabs pt14:Unid="e6d8bb4d613c437298a202fd4b4a887d">
          <w:tab w:val="left" w:leader="none" w:pos="740" pt14:Unid="bdc7f0886e2949a38bbb505eba54dfcb"/>
        </w:tabs>
        <w:spacing w:after="0" w:line="267" w:lineRule="auto" pt14:Unid="5c162cdd2e2a4e3bb13efe5cb79246a6"/>
        <w:ind w:left="740" w:right="266" w:hanging="479" pt14:Unid="98314f9ada384aa8a6899e2f15a9ffaf"/>
        <w:rPr pt14:Unid="bfbcae1a43264848b95b3ea657145323">
          <w:rFonts w:ascii="Arial" w:hAnsi="Arial" w:eastAsia="Arial" w:cs="Arial" pt14:Unid="4e81c827ec4f4983873409c26111bec7"/>
          <w:color w:val="auto" pt14:Unid="b42641e4fed64b97b4c47cfa37c8893c"/>
          <w:sz w:val="22" pt14:Unid="80cb8c92f49a47f3b726ad2de066a880"/>
          <w:szCs w:val="22" pt14:Unid="793b887df4754579b30832c61f74a5cf"/>
        </w:rPr>
      </w:pPr>
      <w:r>
        <w:rPr pt14:Unid="992324b169134785a680e6e7310ea7d4">
          <w:rFonts w:ascii="Arial" w:hAnsi="Arial" w:eastAsia="Arial" w:cs="Arial" pt14:Unid="10f2c89a152645c1be04e48924a1785f"/>
          <w:color w:val="auto" pt14:Unid="6df4cbf6ef9740119e44d80347f75af3"/>
          <w:sz w:val="22" pt14:Unid="bcc3766d1af84ae4bee8c0a4f3df7f94"/>
          <w:szCs w:val="22" pt14:Unid="0a50ab1c26f948e0958abaee8bb91a9f"/>
        </w:rPr>
        <w:t>Jurg van. Vliet and Flavia. Paganelli. Programming Amazon EC2. O’Reilly Media, 2011.</w:t>
      </w:r>
    </w:p>
    <w:p pt14:Unid="b695e492e13f4258b3541572b99e6d54">
      <w:pPr pt14:Unid="fb7285a0ea65453fb769a97f6d649302">
        <w:spacing w:after="0" w:line="158" w:lineRule="exact" pt14:Unid="6024b3af57aa4f34828c0fefbff4f679"/>
        <w:rPr pt14:Unid="c967841b763b4714b9c78162552668df">
          <w:rFonts w:ascii="Arial" w:hAnsi="Arial" w:eastAsia="Arial" w:cs="Arial" pt14:Unid="dab9c1478c9943309cb4f517d8a0fce7"/>
          <w:color w:val="auto" pt14:Unid="856864c7de574920a65dc3dcc3bc4dad"/>
          <w:sz w:val="22" pt14:Unid="307f9c512947458992bca92cf406d82d"/>
          <w:szCs w:val="22" pt14:Unid="c4d428e3bc6b4de48fd2bdaf08e9fbe6"/>
        </w:rPr>
      </w:pPr>
    </w:p>
    <w:p pt14:Unid="2579ba20b794440681e0b848a6777d6b">
      <w:pPr pt14:Unid="051f00ec7939419fa04bc66032613eb6">
        <w:numPr pt14:Unid="788ce6fd770143ebb8ba0dbd259a968b">
          <w:ilvl w:val="0" pt14:Unid="ccde2368e53e40278515867a2e3c74d7"/>
          <w:numId w:val="24" pt14:Unid="34ba38b2405541daa7bde30ea0af4e88"/>
        </w:numPr>
        <w:tabs pt14:Unid="974d1fdacbf34368a0dcb14d0a30ca86">
          <w:tab w:val="left" w:leader="none" w:pos="740" pt14:Unid="97c5f38ce9bc480597b700c00ba84b61"/>
        </w:tabs>
        <w:spacing w:after="0" w:line="267" w:lineRule="auto" pt14:Unid="9ad2bd2a46f941778f081844776eedef"/>
        <w:ind w:left="740" w:right="266" w:hanging="479" pt14:Unid="a77aea95345b49fdb585523a144f4e0d"/>
        <w:rPr pt14:Unid="bb3a112692ec4558ac615c0bcf66f65f">
          <w:rFonts w:ascii="Arial" w:hAnsi="Arial" w:eastAsia="Arial" w:cs="Arial" pt14:Unid="c0f6bdd0f83e4c7488ee69f7cece08b4"/>
          <w:color w:val="auto" pt14:Unid="1728cae3e0a64526855406d7af68cb5d"/>
          <w:sz w:val="22" pt14:Unid="7ca83edc8fd34ad28395a91e3684d885"/>
          <w:szCs w:val="22" pt14:Unid="5e5428023e3d4ece90679177998b1428"/>
        </w:rPr>
      </w:pPr>
      <w:r>
        <w:rPr pt14:Unid="d7312f34e5294afcb9224ad33d3a5429">
          <w:rFonts w:ascii="Arial" w:hAnsi="Arial" w:eastAsia="Arial" w:cs="Arial" pt14:Unid="7a36181b0a3a43cca3450eba73e08ae0"/>
          <w:color w:val="auto" pt14:Unid="a5e51fc46d73403181d300a9b3881aef"/>
          <w:sz w:val="22" pt14:Unid="88bbdb3890254b808a8da9e09e8109c6"/>
          <w:szCs w:val="22" pt14:Unid="daf8c0d556d24b7f83c1f6571e37327b"/>
        </w:rPr>
        <w:t>Vaughn Vernon. Implementing Domain-Driven Design. Addison-Wesley Professional, 2013.</w:t>
      </w:r>
    </w:p>
    <w:p pt14:Unid="d6065f02435b446f851e90fb90526d52">
      <w:pPr pt14:Unid="43cd5f250223442ebf10d2e6a3c61b1c">
        <w:spacing w:after="0" w:line="158" w:lineRule="exact" pt14:Unid="d0a362c6e2344d63b50a4fda23c37e6c"/>
        <w:rPr pt14:Unid="0a8a373fccbf40ad831f9995ecfd41fa">
          <w:rFonts w:ascii="Arial" w:hAnsi="Arial" w:eastAsia="Arial" w:cs="Arial" pt14:Unid="947d656f3d69434f86a56ad939226974"/>
          <w:color w:val="auto" pt14:Unid="b0167d356ec04d7fbd10c73008a267d3"/>
          <w:sz w:val="22" pt14:Unid="82f81befa35d4e2f81e5c5ee2c797508"/>
          <w:szCs w:val="22" pt14:Unid="3ba538abd94d42df9a43e6aeba532958"/>
        </w:rPr>
      </w:pPr>
    </w:p>
    <w:p pt14:Unid="c2edffded9344798a147109382ae75b7">
      <w:pPr pt14:Unid="c0112ad41b8640eaae6b924d5ede5706">
        <w:numPr pt14:Unid="ebe41664364a44339f08ef54844d7466">
          <w:ilvl w:val="0" pt14:Unid="34161ff51228420998d6d1a512ebbe58"/>
          <w:numId w:val="24" pt14:Unid="0a58af23d468426983776fb64b0ffe0e"/>
        </w:numPr>
        <w:tabs pt14:Unid="6491b0cbe09d4186843593d37c08fd20">
          <w:tab w:val="left" w:leader="none" w:pos="740" pt14:Unid="1d6e2f64d35748e8b1ef08c21bc0500b"/>
        </w:tabs>
        <w:spacing w:after="0" pt14:Unid="a682036bafe04c5ebf5785c6f27b0206"/>
        <w:ind w:left="740" w:hanging="479" pt14:Unid="df700bee607c4e77b9fc673a32da6207"/>
        <w:rPr pt14:Unid="6b4676493a1b417f9fc65b82135055a7">
          <w:rFonts w:ascii="Arial" w:hAnsi="Arial" w:eastAsia="Arial" w:cs="Arial" pt14:Unid="b9a92e2252e9443c9d1fa12fac4dff8f"/>
          <w:color w:val="auto" pt14:Unid="438107c45e3f4a67b197eb96e8566111"/>
          <w:sz w:val="22" pt14:Unid="05db9abfb61a44ac972e3f5f0b2ae2c7"/>
          <w:szCs w:val="22" pt14:Unid="4054c9991db94763816cbb97242d45e1"/>
        </w:rPr>
      </w:pPr>
      <w:r>
        <w:rPr pt14:Unid="3abc31de22904ae4acfd69b76459ba4d">
          <w:rFonts w:ascii="Arial" w:hAnsi="Arial" w:eastAsia="Arial" w:cs="Arial" pt14:Unid="d42891fa9acb496093bff301195e639f"/>
          <w:color w:val="auto" pt14:Unid="9689c827ff1845aa97c2fe215728dbb6"/>
          <w:sz w:val="22" pt14:Unid="62a722a57b364bf0a960eb37491d80df"/>
          <w:szCs w:val="22" pt14:Unid="016d8d3074e747f6927b2adfce6c050d"/>
        </w:rPr>
        <w:t>Wikipedia. Service (systems architecture).</w:t>
      </w:r>
    </w:p>
    <w:p pt14:Unid="b36119090be8470f952d0edc69843ae0">
      <w:pPr pt14:Unid="6aff9d9848624434a0be6c8f1f3265d4"/>
    </w:p>
    <w:p pt14:Unid="696f7fe6b4564efeb82e8994ad0b385f">
      <w:pPr pt14:Unid="04feadf135784dca8b741c472a5583b0">
        <w:spacing w:after="0" w:line="200" w:lineRule="exact" pt14:Unid="f324a0fc9f624df4a1323753a22ba2f4"/>
        <w:rPr pt14:Unid="8ce172471f1540b081840e0a0aee0345">
          <w:color w:val="auto" pt14:Unid="38be84e0bcc2408c9ebd80eb24b59c4b"/>
          <w:sz w:val="20" pt14:Unid="90e2f783ac2f4641b84381ac0bf9b97b"/>
          <w:szCs w:val="20" pt14:Unid="eb6cbb5ca05c451987cb628c6d2d2698"/>
        </w:rPr>
      </w:pPr>
    </w:p>
    <w:p pt14:Unid="61d0b33d396543fa824664f37db9f50a">
      <w:pPr pt14:Unid="e32edf53437a441a869796b121facc56">
        <w:spacing w:after="0" w:line="200" w:lineRule="exact" pt14:Unid="010d8530f7a44f99924b8d0611e52000"/>
        <w:rPr pt14:Unid="b0573ee8cef84a1595fa69957d8d2fbb">
          <w:color w:val="auto" pt14:Unid="28b743bbeef04649a17c371cc5b1cc5e"/>
          <w:sz w:val="20" pt14:Unid="2f6f4a3097bf4425a5ea891b596244e5"/>
          <w:szCs w:val="20" pt14:Unid="7f38aaeb270f4a098ef019576195a8ca"/>
        </w:rPr>
      </w:pPr>
    </w:p>
    <w:p pt14:Unid="9a9eeed3fec647bebe4633bdd2116613">
      <w:pPr pt14:Unid="021648cb3b2540c28efb278f026d1a9a">
        <w:spacing w:after="0" w:line="200" w:lineRule="exact" pt14:Unid="0ecdd00d635a4c9a8a87b228794f3ff4"/>
        <w:rPr pt14:Unid="1c479c1dba924a4595780e048ab4f2ec">
          <w:color w:val="auto" pt14:Unid="53ecb434e32144b1b7ce32205f5251bb"/>
          <w:sz w:val="20" pt14:Unid="41544c98484740d1ad8a45ea3242d2e5"/>
          <w:szCs w:val="20" pt14:Unid="7c9014d39a6a43dcb567798b20358a9e"/>
        </w:rPr>
      </w:pPr>
    </w:p>
    <w:p pt14:Unid="46e3eb17f7594f1d8194c4735e349826">
      <w:pPr pt14:Unid="f9a0573f44d249f5961a859e4e573952">
        <w:spacing w:after="0" w:line="200" w:lineRule="exact" pt14:Unid="d999fa824c324db7aec4fd253bb5fa03"/>
        <w:rPr pt14:Unid="cafca348f2e04a3ea1fc272b5f7a9128">
          <w:color w:val="auto" pt14:Unid="6287a50063fb4ae5a422db54b515c583"/>
          <w:sz w:val="20" pt14:Unid="5c457040cfa441ed818ed1fe83bfe59c"/>
          <w:szCs w:val="20" pt14:Unid="942750fcfcf94e3ab7e831a68b24c91f"/>
        </w:rPr>
      </w:pPr>
    </w:p>
    <w:p pt14:Unid="55e5c6c319af40f3ad607ebed09121fd">
      <w:pPr pt14:Unid="6928931733ea4142bbe34b19b0034963">
        <w:spacing w:after="0" w:line="200" w:lineRule="exact" pt14:Unid="6f0e73a212654adc952a4da2de9240ed"/>
        <w:rPr pt14:Unid="0980340f40ff4ee0bc395e80bf965c44">
          <w:color w:val="auto" pt14:Unid="507bf32157954829b8fd19771aec5826"/>
          <w:sz w:val="20" pt14:Unid="440ddc65978f4801894782c30aa73618"/>
          <w:szCs w:val="20" pt14:Unid="0082971ec69b4b13a03f8cfad6287524"/>
        </w:rPr>
      </w:pPr>
    </w:p>
    <w:p pt14:Unid="98cdfc4d764a4fb3b7e0c97b0c9db4f6">
      <w:pPr pt14:Unid="2391bc419be54dc59832c625ace0b3cf">
        <w:spacing w:after="0" w:line="200" w:lineRule="exact" pt14:Unid="656bec67169547a5bc56367d21616387"/>
        <w:rPr pt14:Unid="3a2d1f8a30604cff9645e4a8120e3327">
          <w:color w:val="auto" pt14:Unid="5dab9270c76c4674a132ede50b51206e"/>
          <w:sz w:val="20" pt14:Unid="6163c93e264549d5a1c748435b96a617"/>
          <w:szCs w:val="20" pt14:Unid="a166d13a0d1b48118711cb9e7775d6d2"/>
        </w:rPr>
      </w:pPr>
    </w:p>
    <w:p pt14:Unid="27b46afce21c456e9102f42d41c8158b">
      <w:pPr pt14:Unid="dc693d8bc7124864991165fee83bccf0">
        <w:spacing w:after="0" w:line="335" w:lineRule="exact" pt14:Unid="0c34239b0a634006a3bbfe60301285d9"/>
        <w:rPr pt14:Unid="e3fa3a96f9e44668ac17a0d3cdac78f3">
          <w:color w:val="auto" pt14:Unid="f5427be1a7d74b31b39a01a58819a008"/>
          <w:sz w:val="20" pt14:Unid="255853be42f84c4380eeba0f50a9eacf"/>
          <w:szCs w:val="20" pt14:Unid="4c657b829f214fa3aaff29ef68753092"/>
        </w:rPr>
      </w:pPr>
    </w:p>
    <w:p pt14:Unid="1e62b7f2d7cb40a78a80ee36abb96943">
      <w:pPr pt14:Unid="68ddf0c616804a3e97e1ea6c00ee520a">
        <w:spacing w:after="0" pt14:Unid="5fc56872986c4760a0c04f9eb2906438"/>
        <w:ind w:left="6440" pt14:Unid="7599cfd43a984e23811a542e72f31f65"/>
        <w:rPr pt14:Unid="94f91f207d024703b0a668e9f1616269">
          <w:color w:val="auto" pt14:Unid="1dfc65cd26b14501ad6401b9bc0247de"/>
          <w:sz w:val="20" pt14:Unid="2cfb9a3fc2e44358b680a577018699f9"/>
          <w:szCs w:val="20" pt14:Unid="7e1eaa6a396b433ca99c14ff142503b9"/>
        </w:rPr>
      </w:pPr>
      <w:r>
        <w:rPr pt14:Unid="721d587418f14fc09c2f4e2025edbcfc">
          <w:rFonts w:ascii="Arial" w:hAnsi="Arial" w:eastAsia="Arial" w:cs="Arial" pt14:Unid="d79f0e3b17244a91bc3ee10a8bb0a878"/>
          <w:color w:val="auto" pt14:Unid="cc6a6fff97104d4ba2805da28da2edab"/>
          <w:sz w:val="30" pt14:Unid="0178cb4394424121b909999ec8bfb7da"/>
          <w:szCs w:val="30" pt14:Unid="0cc07064fab1439994d6456c7a1b5dbd"/>
        </w:rPr>
        <w:t>APÉNDICE A</w:t>
      </w:r>
    </w:p>
    <w:p pt14:Unid="399c5c9f584d4c869041c9296ed250ff">
      <w:pPr pt14:Unid="80ced5d0fbf04885b262a3ce9847cd7a">
        <w:spacing w:after="0" w:line="267" w:lineRule="exact" pt14:Unid="55e26736d7a046f283479cdb2d7dd18b"/>
        <w:rPr pt14:Unid="1b780857d3c9484c9e2961d339b3c8dd">
          <w:color w:val="auto" pt14:Unid="719a6455c39642c3aa3d26ae3f93082b"/>
          <w:sz w:val="20" pt14:Unid="c83f0e95c0404168b5d71cc08f3b7e16"/>
          <w:szCs w:val="20" pt14:Unid="a00f062744c84231829fa6414eab47ac"/>
        </w:rPr>
      </w:pPr>
    </w:p>
    <w:p pt14:Unid="e049f14c09c34651855b7503af1b87f9">
      <w:pPr pt14:Unid="20be4db2228045e68e8e6c19ffcb1e19">
        <w:spacing w:after="0" w:line="224" w:lineRule="auto" pt14:Unid="4cd366d45579488cb5ee9fb4e7fc32c7"/>
        <w:ind w:left="5860" w:right="286" w:hanging="4781" pt14:Unid="bb45395978eb4e5f9f31c3c52f20a198"/>
        <w:jc w:val="both" pt14:Unid="2107c5fd2b3b448794cc4b911d389240"/>
        <w:rPr pt14:Unid="363a30dd6648422384d1adf7bc479a5d">
          <w:color w:val="auto" pt14:Unid="d63e7412f09d44d2a002e1db678c3316"/>
          <w:sz w:val="20" pt14:Unid="ea8da0388bfc491f9e60d6e95970f12a"/>
          <w:szCs w:val="20" pt14:Unid="dbcd39d708a04ff6bfc5e2a515d74922"/>
        </w:rPr>
      </w:pPr>
      <w:r>
        <w:rPr pt14:Unid="f1c811290c6247d4b6f4958c09f8dc33">
          <w:rFonts w:ascii="Arial" w:hAnsi="Arial" w:eastAsia="Arial" w:cs="Arial" pt14:Unid="7e19e818d6fb4fcea35c3e67af437f39"/>
          <w:color w:val="auto" pt14:Unid="4a65c42600f74d99b9d98c6f92803f5c"/>
          <w:sz w:val="52" pt14:Unid="9511a787c8cd4b7480b4f15dd75122f6"/>
          <w:szCs w:val="52" pt14:Unid="178d0d03c89f4d6a8e52091a32ba2c84"/>
        </w:rPr>
        <w:t>Descripción del prototipo de IU desarrollado</w:t>
      </w:r>
    </w:p>
    <w:p pt14:Unid="0505984597604ffe9ca18551dae22185">
      <w:pPr pt14:Unid="76b41c5535dc49e6b9fe4a29c746a87b">
        <w:spacing w:after="0" w:line="20" w:lineRule="exact" pt14:Unid="cc090ef536b24cf783346a6036026929"/>
        <w:rPr pt14:Unid="ca52e026a9844b649c40fe90fd2176a3">
          <w:color w:val="auto" pt14:Unid="a02d4d7233d9444f8f4520ef15e5d3fc"/>
          <w:sz w:val="20" pt14:Unid="5021e2465189492d9d93aabdb49c9264"/>
          <w:szCs w:val="20" pt14:Unid="02540654381d485db738ee00b062d86b"/>
        </w:rPr>
      </w:pPr>
    </w:p>
    <w:p pt14:Unid="48d505028fb44ceeb42c6c0ea481bcd7">
      <w:pPr pt14:Unid="53d90e7515cb4306a523aba4a6446f08"/>
    </w:p>
    <w:p pt14:Unid="0216564a987e486794342d43923e6de2">
      <w:pPr pt14:Unid="c216e326bb5946159e95b0601200e784">
        <w:spacing w:after="0" w:line="200" w:lineRule="exact" pt14:Unid="9649018d8b004e22bc516866b524a114"/>
        <w:rPr pt14:Unid="4c87123638074c4587ec1c6fd27d362f">
          <w:color w:val="auto" pt14:Unid="873ca82b38b44b23af009ba4e48264c9"/>
          <w:sz w:val="20" pt14:Unid="879db03e33674fa0848d8a8ad8640b15"/>
          <w:szCs w:val="20" pt14:Unid="7c79764fced946cc81c8a9635e57de10"/>
        </w:rPr>
      </w:pPr>
    </w:p>
    <w:p pt14:Unid="77a13702b61a48739807604e44d9557b">
      <w:pPr pt14:Unid="cdc49fc0adb64335a351a38930cd1103">
        <w:spacing w:after="0" w:line="200" w:lineRule="exact" pt14:Unid="b6493bc16ad844e2b4197211a0b3b563"/>
        <w:rPr pt14:Unid="75f82b5bd9a14cd08a0791828e0fba98">
          <w:color w:val="auto" pt14:Unid="7505ec6a76ad44528ebf812786b02f81"/>
          <w:sz w:val="20" pt14:Unid="d9f222b38b0f46b8b49de420b651f0c1"/>
          <w:szCs w:val="20" pt14:Unid="c3da11116c5648d6b09f8eb2e68560c4"/>
        </w:rPr>
      </w:pPr>
    </w:p>
    <w:p pt14:Unid="c60d8de5c7e44b25a5538d14636d06fa">
      <w:pPr pt14:Unid="871437c605e9442eb97d2cd66b437429">
        <w:spacing w:after="0" w:line="200" w:lineRule="exact" pt14:Unid="d5b4b32828684e04943cf6751fae7ba4"/>
        <w:rPr pt14:Unid="af4b20dbf712475f97e8d47666f100e2">
          <w:color w:val="auto" pt14:Unid="48c99926fd9e4f1e875547850e0ed1e7"/>
          <w:sz w:val="20" pt14:Unid="2734d0a1d05f4b4d9cdac3b34d274647"/>
          <w:szCs w:val="20" pt14:Unid="5d86a988eafb41c4b3067a9bdb08c4a1"/>
        </w:rPr>
      </w:pPr>
    </w:p>
    <w:p pt14:Unid="f23582da0091464fa3215e9009709667">
      <w:pPr pt14:Unid="88faceb12e484707b55d83393f2c0e30">
        <w:spacing w:after="0" w:line="200" w:lineRule="exact" pt14:Unid="dc454415cdc241fcae485997e43e7936"/>
        <w:rPr pt14:Unid="ce01f198773c43689b564e214984ee25">
          <w:color w:val="auto" pt14:Unid="134ab1f0eaee48528ad27241419e1dde"/>
          <w:sz w:val="20" pt14:Unid="b5f824731709428abe4a5c98df5672f0"/>
          <w:szCs w:val="20" pt14:Unid="692b6c31e3cf4f84ab4883c3d5ee07cf"/>
        </w:rPr>
      </w:pPr>
    </w:p>
    <w:p pt14:Unid="74cb10e60df140dabdb15e4b8101d770">
      <w:pPr pt14:Unid="745f371fd222469583dbd8e426983781">
        <w:spacing w:after="0" w:line="200" w:lineRule="exact" pt14:Unid="7763dcff8a9544ae88605d5fb5c7c100"/>
        <w:rPr pt14:Unid="26e456a7673b46489d49ffebc7fa4c93">
          <w:color w:val="auto" pt14:Unid="b94b42fdb9134b69bb9ae5db018e6798"/>
          <w:sz w:val="20" pt14:Unid="9588f1aefcc347939514bc648c073ea3"/>
          <w:szCs w:val="20" pt14:Unid="daec6d1b2bf249dba24e69d7c090255e"/>
        </w:rPr>
      </w:pPr>
    </w:p>
    <w:p pt14:Unid="d13cc1f79a944c5c80deb98148db8892">
      <w:pPr pt14:Unid="07e1bb57e91d478997bd53c8a3ec3d8e">
        <w:spacing w:after="0" w:line="200" w:lineRule="exact" pt14:Unid="aa20676f4723492eb199308833fd9d72"/>
        <w:rPr pt14:Unid="f99790f739de4fa09412a4460e4b5a37">
          <w:color w:val="auto" pt14:Unid="775bcd7a1d0d449991f80f461cf9801b"/>
          <w:sz w:val="20" pt14:Unid="38e64da8d9aa423e8ac4449fb186ed1c"/>
          <w:szCs w:val="20" pt14:Unid="2d23eab927f340fb830e8ea5e90d943e"/>
        </w:rPr>
      </w:pPr>
    </w:p>
    <w:p pt14:Unid="4283e2dba95346178b9d396df84e53ab">
      <w:pPr pt14:Unid="b29cb785312e4a279cbeaedb62dde6f4">
        <w:spacing w:after="0" w:line="200" w:lineRule="exact" pt14:Unid="d4ac7bd16d6c4c33a1c163eaf231aec3"/>
        <w:rPr pt14:Unid="8765635b062b480e8ee7fe75ffc2c824">
          <w:color w:val="auto" pt14:Unid="800950527c30432893d689ac20a073e0"/>
          <w:sz w:val="20" pt14:Unid="e450f23cb58c4270bc72c4b509edeb24"/>
          <w:szCs w:val="20" pt14:Unid="326cd8e85de14194b782fd841987b6e0"/>
        </w:rPr>
      </w:pPr>
    </w:p>
    <w:p pt14:Unid="8866fa4e45994241a148b59853de4840">
      <w:pPr pt14:Unid="69bd7dc773b94b92b8def8b7d8c2528c">
        <w:spacing w:after="0" w:line="200" w:lineRule="exact" pt14:Unid="133033caf6334106a9e1e2e6eb81c271"/>
        <w:rPr pt14:Unid="21abe0c6d4c146d99326210a2171e2d5">
          <w:color w:val="auto" pt14:Unid="ff0bb2548c9446df85712af4bbc4feb9"/>
          <w:sz w:val="20" pt14:Unid="32044393c54d46c7bbdc88d3a14fd7ec"/>
          <w:szCs w:val="20" pt14:Unid="95eec941cd3a401b831487df09a51174"/>
        </w:rPr>
      </w:pPr>
    </w:p>
    <w:p pt14:Unid="db81da7237384d648bce27e14ac67e88">
      <w:pPr pt14:Unid="814edde8dda94f1ca763890d5cbe3c49">
        <w:spacing w:after="0" w:line="200" w:lineRule="exact" pt14:Unid="26646742e5fa4b42ac8704953d423afa"/>
        <w:rPr pt14:Unid="269e3f8c4ce0468b92d5811d661f4725">
          <w:color w:val="auto" pt14:Unid="f4557c9b06154321a21be578782998fe"/>
          <w:sz w:val="20" pt14:Unid="c46e817b24f740379fdbdb198af3cde2"/>
          <w:szCs w:val="20" pt14:Unid="522369f35f7e46f0955ad2b7dc4068f7"/>
        </w:rPr>
      </w:pPr>
    </w:p>
    <w:p pt14:Unid="bcfb27e013664831971efc2c8ef850bc">
      <w:pPr pt14:Unid="6077517dbfdf4f2b8aeaf0003c21e3ad">
        <w:spacing w:after="0" w:line="200" w:lineRule="exact" pt14:Unid="f5efaaf0f7bf44bbae719ffcad0df524"/>
        <w:rPr pt14:Unid="3d0bff1f71344193812e00c41abeb9a6">
          <w:color w:val="auto" pt14:Unid="42b776dc4f014a4b93cbcc1125a64626"/>
          <w:sz w:val="20" pt14:Unid="e6d318abf7694d3bbfb587f4c3b40f5a"/>
          <w:szCs w:val="20" pt14:Unid="bcac1bb3e8b6443f84cfd945f914158a"/>
        </w:rPr>
      </w:pPr>
    </w:p>
    <w:p pt14:Unid="b5d622056b04415198d0672bc7159422">
      <w:pPr pt14:Unid="07e7759b6d1b4bc6bc1073f0c78eec30">
        <w:spacing w:after="0" w:line="200" w:lineRule="exact" pt14:Unid="46f63139349e4e23b4b7e4f2de2e6d51"/>
        <w:rPr pt14:Unid="8f188ae48bff467fb9d571b4534a8e12">
          <w:color w:val="auto" pt14:Unid="59ca923981464406a06c4c4d86e51042"/>
          <w:sz w:val="20" pt14:Unid="1b9f12c4c90d4317b37b2dad79306410"/>
          <w:szCs w:val="20" pt14:Unid="467e326a7c334e35a747fe5ba1d54a67"/>
        </w:rPr>
      </w:pPr>
    </w:p>
    <w:p pt14:Unid="1c104f20532c4b17bf8387f35ddaaf66">
      <w:pPr pt14:Unid="6ed7304a37824874b65643b86bf8e475">
        <w:spacing w:after="0" w:line="200" w:lineRule="exact" pt14:Unid="39ca027c5b46410a8d50ddf1c6f9b274"/>
        <w:rPr pt14:Unid="155cb8e91211474497d8bfcd69f67ab2">
          <w:color w:val="auto" pt14:Unid="769aeb285af5408f8b049601856744db"/>
          <w:sz w:val="20" pt14:Unid="59af85d3499542868e1dfad4983f2d26"/>
          <w:szCs w:val="20" pt14:Unid="cee16486c6854e74b576ea15c0650b64"/>
        </w:rPr>
      </w:pPr>
    </w:p>
    <w:p pt14:Unid="7220432c82c6402ba9c3f3643fc2a341">
      <w:pPr pt14:Unid="191b215f0c754ace98abff9fc7dbc3f4">
        <w:spacing w:after="0" w:line="200" w:lineRule="exact" pt14:Unid="5a6830f7ec2b4738804b6e3225138034"/>
        <w:rPr pt14:Unid="0cadf9e38b514f49948ad8f27a693adc">
          <w:color w:val="auto" pt14:Unid="7c74a3aee8a741509c40d7ffa5094ee5"/>
          <w:sz w:val="20" pt14:Unid="c62ecbd3237e4504bdfead3dfbe91709"/>
          <w:szCs w:val="20" pt14:Unid="7647ce02126d4ab8ab212bd8183de384"/>
        </w:rPr>
      </w:pPr>
    </w:p>
    <w:p pt14:Unid="cc0fa64df0634e28bfb660fa8a2a4ffb">
      <w:pPr pt14:Unid="b09551bd230f4332a3d34c6313b06a5b">
        <w:spacing w:after="0" w:line="200" w:lineRule="exact" pt14:Unid="dc36d21f10a642e89f382203655d2ec0"/>
        <w:rPr pt14:Unid="3aec91d5c1544523bc1c02161b617b5e">
          <w:color w:val="auto" pt14:Unid="34a6939494ab446fb4239f7484f7f64e"/>
          <w:sz w:val="20" pt14:Unid="e585513c6e4f4eb48d3ff3bf0f7e9816"/>
          <w:szCs w:val="20" pt14:Unid="58ac143ffb544f76beafca0332068600"/>
        </w:rPr>
      </w:pPr>
    </w:p>
    <w:p pt14:Unid="1a2f54cbb3524d129366c4bfc1da26b5">
      <w:pPr pt14:Unid="040e824eefd2485c83aba13bfde853da">
        <w:spacing w:after="0" w:line="200" w:lineRule="exact" pt14:Unid="0c1a9ef0eb15447981888eff8414aec5"/>
        <w:rPr pt14:Unid="9f3d770491954118b9e60b9426b89b40">
          <w:color w:val="auto" pt14:Unid="989db00fa9dd49239daaa82fe4eafc39"/>
          <w:sz w:val="20" pt14:Unid="41e0e1949abf4be0b82087d3e8760394"/>
          <w:szCs w:val="20" pt14:Unid="87edb8a57d7b41d38fe65f751eb86a2d"/>
        </w:rPr>
      </w:pPr>
    </w:p>
    <w:p pt14:Unid="8f90f8b4631a45fbb80d5fd25a32c7f6">
      <w:pPr pt14:Unid="f1fafd2778284d988512d1b280e8ad8a">
        <w:spacing w:after="0" w:line="200" w:lineRule="exact" pt14:Unid="1813322f4e44441c9934eb4a1bad963b"/>
        <w:rPr pt14:Unid="bf41d3469f20409bbe0fc1e02fd3dd84">
          <w:color w:val="auto" pt14:Unid="f8f7911011944846ba1576b772d9c636"/>
          <w:sz w:val="20" pt14:Unid="462b7dd9fda6408480c9ead656af58c4"/>
          <w:szCs w:val="20" pt14:Unid="6e7116b30dbb43ea9ef214f3ae4b1e3f"/>
        </w:rPr>
      </w:pPr>
    </w:p>
    <w:p pt14:Unid="b2a9ddf301294180a7a17dc7aff75024">
      <w:pPr pt14:Unid="0f70d4bb80f141c2b73d1d11c2621883">
        <w:spacing w:after="0" w:line="200" w:lineRule="exact" pt14:Unid="08b7176183b2409285feed9d7ee7854b"/>
        <w:rPr pt14:Unid="21bafb04b21e4792af11f9423ce0c7d4">
          <w:color w:val="auto" pt14:Unid="6a6e4c0c5f34439ba8b92297bb5b9ff1"/>
          <w:sz w:val="20" pt14:Unid="ce24f4ea55004f4e88f12b052559c2b0"/>
          <w:szCs w:val="20" pt14:Unid="c683fd075aff4159bc029e0605f34964"/>
        </w:rPr>
      </w:pPr>
    </w:p>
    <w:p pt14:Unid="ab9736dc3b074b66b74dacfc3853598e">
      <w:pPr pt14:Unid="7f3d623a224d402cac0cb90e717c2307">
        <w:spacing w:after="0" w:line="200" w:lineRule="exact" pt14:Unid="3f2d1be8ed024a388d9c2541d9b72aa1"/>
        <w:rPr pt14:Unid="0e074bf48cd74f9494640cc3417eaca5">
          <w:color w:val="auto" pt14:Unid="27751eba237b41568106e98ddc976805"/>
          <w:sz w:val="20" pt14:Unid="0823171ee6084e09a87f5707141d46d3"/>
          <w:szCs w:val="20" pt14:Unid="d1c90927bbb94a71b06b58284ab8283e"/>
        </w:rPr>
      </w:pPr>
    </w:p>
    <w:p pt14:Unid="9003a46f220245609488ce12b0fb0d5a">
      <w:pPr pt14:Unid="b8283bb937cb492dace385af2b10be87">
        <w:spacing w:after="0" w:line="200" w:lineRule="exact" pt14:Unid="613cdc67c4a949d3b85a17033156f37c"/>
        <w:rPr pt14:Unid="aa351a9bd5f442699fb0e4dba1a9afdf">
          <w:color w:val="auto" pt14:Unid="8763f095f8b743b2b553b855dc549d64"/>
          <w:sz w:val="20" pt14:Unid="aa3a77a0791d45c1a421d0f94e5d4db0"/>
          <w:szCs w:val="20" pt14:Unid="baa4a94d0bbb4d68b8b8f2321d0de9b5"/>
        </w:rPr>
      </w:pPr>
    </w:p>
    <w:p pt14:Unid="ce53d70a03f7438ab5e19eeb7d749203">
      <w:pPr pt14:Unid="84d831367dc846a59660d4c81d3a90c0">
        <w:spacing w:after="0" w:line="200" w:lineRule="exact" pt14:Unid="248e637478ae4047b62f503b355c3a41"/>
        <w:rPr pt14:Unid="ac8ec9c4138c477bbdec5990b349d1ca">
          <w:color w:val="auto" pt14:Unid="1a528db15e774f66acae50499c1f2cef"/>
          <w:sz w:val="20" pt14:Unid="a59dff331ee341878d0f154566d8a0bd"/>
          <w:szCs w:val="20" pt14:Unid="c1b90daaf3fe4164a9116ab8a83e8418"/>
        </w:rPr>
      </w:pPr>
    </w:p>
    <w:p pt14:Unid="9778d77be7f8414d854764835c93006b">
      <w:pPr pt14:Unid="e3997301c5d74f7a84eb0e03c4ef28fe">
        <w:spacing w:after="0" w:line="200" w:lineRule="exact" pt14:Unid="57ffff946f4e44a1a91484025af6c2c2"/>
        <w:rPr pt14:Unid="e38911df112046e19e9f974e6224fe68">
          <w:color w:val="auto" pt14:Unid="9406f0aa37fa4ddca4a5d604b64c948a"/>
          <w:sz w:val="20" pt14:Unid="3af9578e1abc4104b4172e15bedabeeb"/>
          <w:szCs w:val="20" pt14:Unid="46361fb00d5b4ab19016e0f5a697aed6"/>
        </w:rPr>
      </w:pPr>
    </w:p>
    <w:p pt14:Unid="ea0db9e6a22e4d8b82002c78a5e1b1e5">
      <w:pPr pt14:Unid="2d0bf2aff7f845d096a79dbbe709d4d9">
        <w:spacing w:after="0" w:line="200" w:lineRule="exact" pt14:Unid="3d0ee332aa68457abeddbfd2634f71cf"/>
        <w:rPr pt14:Unid="5548fd303a9e4cda900e814e87426f80">
          <w:color w:val="auto" pt14:Unid="847af57bb32c4d6b98068347facccf8a"/>
          <w:sz w:val="20" pt14:Unid="0e285d9f9bc041a98ff21c5953c18a33"/>
          <w:szCs w:val="20" pt14:Unid="3e2b4815965543f0bb18c8b4eb7f4d1e"/>
        </w:rPr>
      </w:pPr>
    </w:p>
    <w:p pt14:Unid="b62c272209534e0db063f5a20ab3d16f">
      <w:pPr pt14:Unid="098b79cdd1154b8aa022540a795b732c">
        <w:spacing w:after="0" w:line="200" w:lineRule="exact" pt14:Unid="03ff9f6d5e0e4955bb74cffff4dc78c0"/>
        <w:rPr pt14:Unid="5fa3111a60e94a70b6c5a6222b1b938f">
          <w:color w:val="auto" pt14:Unid="98690a10aa6847379cb34d570cf4f887"/>
          <w:sz w:val="20" pt14:Unid="0c74a3512f3b452597a44cd1eaddb783"/>
          <w:szCs w:val="20" pt14:Unid="4f7f04fda0a94a38b7a66a840984408f"/>
        </w:rPr>
      </w:pPr>
    </w:p>
    <w:p pt14:Unid="ad8c9a2004604e9cb0b75662963147cd">
      <w:pPr pt14:Unid="8af9bae49b524308a172b5bfc15f5439">
        <w:spacing w:after="0" w:line="200" w:lineRule="exact" pt14:Unid="6ebd7e8b88474923adca44c2a68c7c63"/>
        <w:rPr pt14:Unid="a0eae01ca0204f7e9caef2c3d7524b5b">
          <w:color w:val="auto" pt14:Unid="a110a4411da04943a082fda2c7e3803b"/>
          <w:sz w:val="20" pt14:Unid="3226924ae20f4e0da5e9a759bf73d09d"/>
          <w:szCs w:val="20" pt14:Unid="0a3b2a078f2c47c69c48187b34fa7aa8"/>
        </w:rPr>
      </w:pPr>
    </w:p>
    <w:p pt14:Unid="95e39b1735a64939a0c4992f8e2ad972">
      <w:pPr pt14:Unid="2e310f94835f44b18c07ccff181a236a">
        <w:spacing w:after="0" w:line="200" w:lineRule="exact" pt14:Unid="fa81734794244e9cb2cc9c2b754d96fd"/>
        <w:rPr pt14:Unid="980cc212c2ee4548a12084e97e48c6af">
          <w:color w:val="auto" pt14:Unid="b14a98c232be4e1580ed01d017564044"/>
          <w:sz w:val="20" pt14:Unid="059ecfe087c04b369ad75661f818947c"/>
          <w:szCs w:val="20" pt14:Unid="a739d5c8c8fb4b9bab85eb646f737763"/>
        </w:rPr>
      </w:pPr>
    </w:p>
    <w:p pt14:Unid="a5bbf11f0a284df5b7279f452d105b6f">
      <w:pPr pt14:Unid="5d6a9d08346149f39b6254495408913a">
        <w:spacing w:after="0" w:line="200" w:lineRule="exact" pt14:Unid="08042706873b4d1eb3c6cd776a5e118a"/>
        <w:rPr pt14:Unid="b86b73be0aca48b9a60f02c715a1ae62">
          <w:color w:val="auto" pt14:Unid="2d3cf08e68d54bdf98cb3449a68cb146"/>
          <w:sz w:val="20" pt14:Unid="cc824c217f9242d381c0db09f95dcf67"/>
          <w:szCs w:val="20" pt14:Unid="3152b4ac211c4f60a14be32fe4ad288e"/>
        </w:rPr>
      </w:pPr>
    </w:p>
    <w:p pt14:Unid="cd17933b42db449083c753d2e3a91994">
      <w:pPr pt14:Unid="c07b6859b7b94037a4ac616b375247dd">
        <w:spacing w:after="0" w:line="200" w:lineRule="exact" pt14:Unid="5483635ba073462fae872378624ea121"/>
        <w:rPr pt14:Unid="ae5474a329f64ea7b5a34b8113e1f694">
          <w:color w:val="auto" pt14:Unid="9e306c964eef45df842da4ac4c62e067"/>
          <w:sz w:val="20" pt14:Unid="1a6694d289ae4c9ba01b82e7f798df37"/>
          <w:szCs w:val="20" pt14:Unid="7d31461566b041a289b75168ed31c128"/>
        </w:rPr>
      </w:pPr>
    </w:p>
    <w:p pt14:Unid="d1f67f0d650245d5995277103f24bafd">
      <w:pPr pt14:Unid="ad40923477a14969a6f7873b34499dd0">
        <w:spacing w:after="0" w:line="200" w:lineRule="exact" pt14:Unid="a733600cdcef4cd2ab8543b9f9c16712"/>
        <w:rPr pt14:Unid="454bb853fc984d3cb87d9ec5a37657c1">
          <w:color w:val="auto" pt14:Unid="f62fb1e9b5bf4f019b8cdabb6af4464a"/>
          <w:sz w:val="20" pt14:Unid="5f1349865779467fa6f561f6cf812dba"/>
          <w:szCs w:val="20" pt14:Unid="c1ccab0a5e1444329b5ea8f10171cb28"/>
        </w:rPr>
      </w:pPr>
    </w:p>
    <w:p pt14:Unid="c766ce4e064a4227b9514260fdb32bfa">
      <w:pPr pt14:Unid="7194f9e5b69f4754819fb195b267dd4c">
        <w:spacing w:after="0" w:line="200" w:lineRule="exact" pt14:Unid="b8077265b24049dbbe96990d20c68b0a"/>
        <w:rPr pt14:Unid="102f726230584d649bbc56e5269551c6">
          <w:color w:val="auto" pt14:Unid="b1cc76e501ee471cb24c15f3e60648af"/>
          <w:sz w:val="20" pt14:Unid="ae61619d357e405da4392d9b5a8a95d6"/>
          <w:szCs w:val="20" pt14:Unid="7360222ad78a4f2dabc327c5571a2118"/>
        </w:rPr>
      </w:pPr>
    </w:p>
    <w:p pt14:Unid="084087e49b104595aab11624b8b9cea9">
      <w:pPr pt14:Unid="5b9c76a0ca3d404ea5cc3a6659d7d8cd">
        <w:spacing w:after="0" w:line="200" w:lineRule="exact" pt14:Unid="51835fc386614709beb929dfab519060"/>
        <w:rPr pt14:Unid="c45b8135bb264f23a73374aa529d2a4b">
          <w:color w:val="auto" pt14:Unid="08976545de0447ea93c2e25f06ca689c"/>
          <w:sz w:val="20" pt14:Unid="494a639a8521453bbe29b53d5dbbe386"/>
          <w:szCs w:val="20" pt14:Unid="e9aeee1edf7244e9b6f1703698262df6"/>
        </w:rPr>
      </w:pPr>
    </w:p>
    <w:p pt14:Unid="29f67c7a930a425a8f82393c69e0a2bf">
      <w:pPr pt14:Unid="5689bd201f054382b8826d7810a17865">
        <w:spacing w:after="0" w:line="200" w:lineRule="exact" pt14:Unid="0e44d4dd719043fc981eabb2d2e7696d"/>
        <w:rPr pt14:Unid="231763a7bafa4e7baf76b267825f3aec">
          <w:color w:val="auto" pt14:Unid="ab5c80c36e064729b5fa18b781be2c5c"/>
          <w:sz w:val="20" pt14:Unid="e121c3c6727a477297225660e83c0250"/>
          <w:szCs w:val="20" pt14:Unid="a6b3b364d9ba4183838b1eb01f30735e"/>
        </w:rPr>
      </w:pPr>
    </w:p>
    <w:p pt14:Unid="5c12cabc9c3a4425bf6fee582f760b7e">
      <w:pPr pt14:Unid="a47c7f5a14434124b2468e3004feff18">
        <w:spacing w:after="0" w:line="200" w:lineRule="exact" pt14:Unid="57c59364a796457d87fc0606fe004d7a"/>
        <w:rPr pt14:Unid="82164671cf8641098bfa778160c4b477">
          <w:color w:val="auto" pt14:Unid="bf12486000ce4393a6fff31c2dfeed41"/>
          <w:sz w:val="20" pt14:Unid="f7b6ef1de9454e28bdffee3b0423cf29"/>
          <w:szCs w:val="20" pt14:Unid="b2ab199636c148ad8d12b059dcdc23d5"/>
        </w:rPr>
      </w:pPr>
    </w:p>
    <w:p pt14:Unid="b7c23c07752d435d8781abbee0e7f44c">
      <w:pPr pt14:Unid="f73f052727044761985e93a676bbed4c">
        <w:spacing w:after="0" w:line="200" w:lineRule="exact" pt14:Unid="649da6e40fd44db2be3c920c045b8ae9"/>
        <w:rPr pt14:Unid="a1c98ca965dd462cb527f6934436b404">
          <w:color w:val="auto" pt14:Unid="89f6a18686da43cea29cf08eb8cc2a38"/>
          <w:sz w:val="20" pt14:Unid="e5a483d19d2f4db7a16c9cc2b872a1ad"/>
          <w:szCs w:val="20" pt14:Unid="7abf071e4a2344fb98d97b3cd4be243b"/>
        </w:rPr>
      </w:pPr>
    </w:p>
    <w:p pt14:Unid="32ffde706d3c4751940c33578cc7f16d">
      <w:pPr pt14:Unid="e0e62b6786d44338960ac1d4751c48f0">
        <w:spacing w:after="0" w:line="200" w:lineRule="exact" pt14:Unid="3061958757f24403bc3c2200c4e9d9c3"/>
        <w:rPr pt14:Unid="f76abe59a1da4a3296f057f66a3fd644">
          <w:color w:val="auto" pt14:Unid="958c5dbeeefd4a94914f8131146ae9ac"/>
          <w:sz w:val="20" pt14:Unid="05ac230170b248c786f3af2484b63951"/>
          <w:szCs w:val="20" pt14:Unid="b78929a792a240c794ae384a159a0783"/>
        </w:rPr>
      </w:pPr>
    </w:p>
    <w:p pt14:Unid="70600d27e4b64baaba8448f75ea8317a">
      <w:pPr pt14:Unid="9fb38b8dd83947e1ba1475e75db761d8">
        <w:spacing w:after="0" w:line="200" w:lineRule="exact" pt14:Unid="c02a4961af854ac5bbef1ed5c4bad6dc"/>
        <w:rPr pt14:Unid="5b83a5c4febd4342be7c0a9efcbfcec9">
          <w:color w:val="auto" pt14:Unid="2eafdcff3f9647288e6ea359cd5df13a"/>
          <w:sz w:val="20" pt14:Unid="bac82827aa614fc79677894288ced18b"/>
          <w:szCs w:val="20" pt14:Unid="cc928a23626f4dc8b91d2029ebb754c0"/>
        </w:rPr>
      </w:pPr>
    </w:p>
    <w:p pt14:Unid="44884f46f0ad4b60b37426711ed02292">
      <w:pPr pt14:Unid="181a9e2b1c094d729db1d996013463ac">
        <w:spacing w:after="0" w:line="200" w:lineRule="exact" pt14:Unid="b75c7d76fda44e3d965de521d34bad9a"/>
        <w:rPr pt14:Unid="8578b8b0117d4244a9a0c8dc76b3bd20">
          <w:color w:val="auto" pt14:Unid="02af2150e82d456dac4c92ab7922b682"/>
          <w:sz w:val="20" pt14:Unid="1df24e2d60c24451b2c8363cd86711bc"/>
          <w:szCs w:val="20" pt14:Unid="bead814f5b324a24a08721747e423035"/>
        </w:rPr>
      </w:pPr>
    </w:p>
    <w:p pt14:Unid="8bb91c3b2083452e961d805b9b99647d">
      <w:pPr pt14:Unid="e13e1069fdb34c2c8849e6d9b068bf6f">
        <w:spacing w:after="0" w:line="200" w:lineRule="exact" pt14:Unid="f6fe5961ad734247b1e2aa8be8dcc2ce"/>
        <w:rPr pt14:Unid="d511245910fb45c2bf76ed73e96307bf">
          <w:color w:val="auto" pt14:Unid="c7ce2ebdaf864ab4bd362bb80fdf1411"/>
          <w:sz w:val="20" pt14:Unid="3d1588f60c0a4178a10ff68a69a09d6a"/>
          <w:szCs w:val="20" pt14:Unid="019d539dcd664dec9a29d5cf5c8b637c"/>
        </w:rPr>
      </w:pPr>
    </w:p>
    <w:p pt14:Unid="5be54b22375b4d7fbc9d8bd434bbf173">
      <w:pPr pt14:Unid="52e9386416d342f5a20a3c97368b0d80">
        <w:spacing w:after="0" w:line="200" w:lineRule="exact" pt14:Unid="277f3031ffbd4708ac4c8840b5c446df"/>
        <w:rPr pt14:Unid="68a97eb7097840bbad18ee6218bcedf8">
          <w:color w:val="auto" pt14:Unid="e328e4ba6ab1460cb515fb4463fbb951"/>
          <w:sz w:val="20" pt14:Unid="0df7ff31f6854a99a2f1e73db562af57"/>
          <w:szCs w:val="20" pt14:Unid="1e43f2c9f6b149939a7478456874bc45"/>
        </w:rPr>
      </w:pPr>
    </w:p>
    <w:p pt14:Unid="53d826b49a2547fab964a2de882cbab8">
      <w:pPr pt14:Unid="c2d89e55e657498ea7b9e8bbdb06b2de">
        <w:spacing w:after="0" w:line="200" w:lineRule="exact" pt14:Unid="0fa678d004384619bbb66fbf7dfa8b3e"/>
        <w:rPr pt14:Unid="7a466578201e4481ac9480689d6138d6">
          <w:color w:val="auto" pt14:Unid="0be2cdca032745bcb0976bf56517c263"/>
          <w:sz w:val="20" pt14:Unid="7fdce995f06b4c27972a965a6111ecd3"/>
          <w:szCs w:val="20" pt14:Unid="75519e2656724bc8aac558ca15306e72"/>
        </w:rPr>
      </w:pPr>
    </w:p>
    <w:p pt14:Unid="0f27b097566d4f8b89137b05b4ac8012">
      <w:pPr pt14:Unid="304130bb1063477c9df122b23f2098d3">
        <w:spacing w:after="0" w:line="200" w:lineRule="exact" pt14:Unid="0db30c7ac72b4d208c0304ca13648d7c"/>
        <w:rPr pt14:Unid="6b0f01cace8643ee818c26a73a246e83">
          <w:color w:val="auto" pt14:Unid="2e89408fd7ec4a78a955d4708f4e6fcc"/>
          <w:sz w:val="20" pt14:Unid="de84515437cc45c1aeca26572d31f330"/>
          <w:szCs w:val="20" pt14:Unid="2582c57279a842d2ab8173e5f8a3f984"/>
        </w:rPr>
      </w:pPr>
    </w:p>
    <w:p pt14:Unid="9352d902811c4139a9137fd3427eadb9">
      <w:pPr pt14:Unid="f1d0b9019c784e82a2ee1a8a76e71fcf">
        <w:spacing w:after="0" w:line="200" w:lineRule="exact" pt14:Unid="747e96fb0404449fbd43ea4ffc8c68bf"/>
        <w:rPr pt14:Unid="cf53da9c2de94d3fa57543e38396b9e6">
          <w:color w:val="auto" pt14:Unid="04d09ea51ced4355a14936cd113c2bbf"/>
          <w:sz w:val="20" pt14:Unid="64d79a3629084b019e88c4156b39f373"/>
          <w:szCs w:val="20" pt14:Unid="02eeb1ff130a49ed8f38e7912d861757"/>
        </w:rPr>
      </w:pPr>
    </w:p>
    <w:p pt14:Unid="11117997bfee45598e74597c17110b10">
      <w:pPr pt14:Unid="e29c56bc65984ba1bbddff35d473fbb2">
        <w:spacing w:after="0" w:line="200" w:lineRule="exact" pt14:Unid="9d6103278072442584a2d7485083ea09"/>
        <w:rPr pt14:Unid="2983b7e8850741138c854b7bd18b51ab">
          <w:color w:val="auto" pt14:Unid="f918d2e4eb314b6886efcbc5587738aa"/>
          <w:sz w:val="20" pt14:Unid="3758eb8a70c2448b981d6358e88dc28a"/>
          <w:szCs w:val="20" pt14:Unid="785af86a52f746158173dc1375b8ef8b"/>
        </w:rPr>
      </w:pPr>
    </w:p>
    <w:p pt14:Unid="e757a9be8fb44a9fb4f3fb981cf29095">
      <w:pPr pt14:Unid="5f038a08f0d94ea2b6e9ea4d802e98aa">
        <w:spacing w:after="0" w:line="200" w:lineRule="exact" pt14:Unid="f301ddbbc5a94b38899edbcdd393662b"/>
        <w:rPr pt14:Unid="b5f68ed42f5047c3b6a398eac45c63af">
          <w:color w:val="auto" pt14:Unid="b1a54f78466d490d842c0549f7d1168e"/>
          <w:sz w:val="20" pt14:Unid="b7dcc8f8be754df7b29d0a535a4c19ff"/>
          <w:szCs w:val="20" pt14:Unid="400dde33dd1d4fca9d4993029a2c842f"/>
        </w:rPr>
      </w:pPr>
    </w:p>
    <w:p pt14:Unid="c1ace201fde84f719c916bf2f6b91ec4">
      <w:pPr pt14:Unid="6e857f9ab4de45f297d9ffeb883232d0">
        <w:spacing w:after="0" w:line="200" w:lineRule="exact" pt14:Unid="10f707c341114961b4d48b51ce3a2dab"/>
        <w:rPr pt14:Unid="111334cfaca341ae84462bc94d19b25a">
          <w:color w:val="auto" pt14:Unid="3263674d33ff4e5a961aeec0cd5fbafa"/>
          <w:sz w:val="20" pt14:Unid="bcbca849ca6e467a80ea4bd7a829718a"/>
          <w:szCs w:val="20" pt14:Unid="cc3d5915a9d744f49f36c51760c4ee82"/>
        </w:rPr>
      </w:pPr>
    </w:p>
    <w:p pt14:Unid="18cde6d734f6415faa862e1ddd90db14">
      <w:pPr pt14:Unid="1e327a4d847948349f5948477866402d">
        <w:spacing w:after="0" w:line="200" w:lineRule="exact" pt14:Unid="c2173af4ea9648ff890c43a91b8b1bec"/>
        <w:rPr pt14:Unid="b9bb578728c54158b4e9e2d8fb6cdc62">
          <w:color w:val="auto" pt14:Unid="cd842e79124242b0a1f825fa2627f66d"/>
          <w:sz w:val="20" pt14:Unid="20d5456a711d442fabb153f726c93f90"/>
          <w:szCs w:val="20" pt14:Unid="97029ba3489147d08612dd63fa82f67c"/>
        </w:rPr>
      </w:pPr>
    </w:p>
    <w:p pt14:Unid="61313548e64d44a39e2ead3ccbe9cb31">
      <w:pPr pt14:Unid="0e8c870b7044482b81e99d125fb32447">
        <w:spacing w:after="0" w:line="200" w:lineRule="exact" pt14:Unid="9427bc8d3f02427cbed404abfe45a6ad"/>
        <w:rPr pt14:Unid="6aa84bb8408b408db44c3fd8d8e52cf6">
          <w:color w:val="auto" pt14:Unid="f9eeb1251eae49f6b959f481554327b3"/>
          <w:sz w:val="20" pt14:Unid="1f6e3f087169483181727bb6893805e6"/>
          <w:szCs w:val="20" pt14:Unid="a2d98962930345e898b9b71b3c1d6dd9"/>
        </w:rPr>
      </w:pPr>
    </w:p>
    <w:p pt14:Unid="632874b56db6451e8017b9e9580b5712">
      <w:pPr pt14:Unid="beda35459e714b73b3a2d743ece4d2b4">
        <w:spacing w:after="0" w:line="200" w:lineRule="exact" pt14:Unid="deabee7677654386934f73048eab8d87"/>
        <w:rPr pt14:Unid="14ad9173d9f94567bc0ca549ea588bc5">
          <w:color w:val="auto" pt14:Unid="636523f9308f4f4595cffbc195d0646f"/>
          <w:sz w:val="20" pt14:Unid="f8f114184952470483e7a087ed160c1b"/>
          <w:szCs w:val="20" pt14:Unid="e34a4f061a36447abac2fa5d369e6b7d"/>
        </w:rPr>
      </w:pPr>
    </w:p>
    <w:p pt14:Unid="cc25499cdce04eaa82a2cc37e583cb9a">
      <w:pPr pt14:Unid="274a37b0200a47e3ab4c1dfc2469e9c0">
        <w:spacing w:after="0" w:line="200" w:lineRule="exact" pt14:Unid="73ee9bccb7874d2fb6c28052369cba32"/>
        <w:rPr pt14:Unid="c2db52d4ee564198b4d14ee6df130db4">
          <w:color w:val="auto" pt14:Unid="0e265a95ad314b19b4da8702983f1922"/>
          <w:sz w:val="20" pt14:Unid="e9672357f8574095af101401b3295076"/>
          <w:szCs w:val="20" pt14:Unid="7bb3a83ebd2c45c1b5b896d7e9c9384a"/>
        </w:rPr>
      </w:pPr>
    </w:p>
    <w:p pt14:Unid="ceb2fbf8745545678c1be36618dee31f">
      <w:pPr pt14:Unid="d31612b550ae403882824876592a7207">
        <w:spacing w:after="0" w:line="200" w:lineRule="exact" pt14:Unid="ad4fa512a72f48ea8ba91523e161f53f"/>
        <w:rPr pt14:Unid="5681aea02af14ef6946d50f4c170e2b2">
          <w:color w:val="auto" pt14:Unid="dfb9aff6f49a41539a5b8a6044ff8650"/>
          <w:sz w:val="20" pt14:Unid="b5a1634e3875465e925758b3b1f612c0"/>
          <w:szCs w:val="20" pt14:Unid="b1cc6c45aba04376975a2f4690c0f874"/>
        </w:rPr>
      </w:pPr>
    </w:p>
    <w:p pt14:Unid="3d4bbcf91543452a8dbd4aff7a009b39">
      <w:pPr pt14:Unid="1a44808a8bd04e869fc3e3f72be75c26">
        <w:spacing w:after="0" w:line="200" w:lineRule="exact" pt14:Unid="8e36d832f9fd4a58bf50c551481a525e"/>
        <w:rPr pt14:Unid="9834fd6b86b54692aae5ddc4d2623418">
          <w:color w:val="auto" pt14:Unid="a14265b72de84a01a32f7f080092db24"/>
          <w:sz w:val="20" pt14:Unid="528c9c276c3e434789967af074a2b04d"/>
          <w:szCs w:val="20" pt14:Unid="ed69bf5fb7f544c9903b884d79ef131f"/>
        </w:rPr>
      </w:pPr>
    </w:p>
    <w:p pt14:Unid="ed7edba506c64f158f05d195e6a5ce17">
      <w:pPr pt14:Unid="52d01bff705741389f69dc6e08dd03c2">
        <w:spacing w:after="0" w:line="200" w:lineRule="exact" pt14:Unid="c28d813217d94de39c9ea6ab358b114a"/>
        <w:rPr pt14:Unid="58fd428002a14cf49a47d21be69ffc0e">
          <w:color w:val="auto" pt14:Unid="4d9aa9f1af8e4aed8ac06b07076a72b9"/>
          <w:sz w:val="20" pt14:Unid="57c9d1d43a33499ba5fc9bc34e26cfcf"/>
          <w:szCs w:val="20" pt14:Unid="c27f414e1f8e47319ea1d3781c420557"/>
        </w:rPr>
      </w:pPr>
    </w:p>
    <w:p pt14:Unid="42bd3525ea964e2a8b947601c28fc454">
      <w:pPr pt14:Unid="0bc42dff792446d1b8f824e23166753b">
        <w:spacing w:after="0" w:line="200" w:lineRule="exact" pt14:Unid="f0729931005a4dd89e7c05bb2ff4f208"/>
        <w:rPr pt14:Unid="13e20d91bc9d43b3ab27cd1cb9d777a7">
          <w:color w:val="auto" pt14:Unid="d03a129ac3bb49298d0e2ec91ab9dcf9"/>
          <w:sz w:val="20" pt14:Unid="a435fe7c82704b46964c7281a5459dde"/>
          <w:szCs w:val="20" pt14:Unid="0ef82d69e4774ccda25dfea1c04b6de6"/>
        </w:rPr>
      </w:pPr>
    </w:p>
    <w:p pt14:Unid="3f01d9e59b9b49598700cee1726d7445">
      <w:pPr pt14:Unid="4707178425e04983813ea6886f6c3fc1">
        <w:spacing w:after="0" w:line="200" w:lineRule="exact" pt14:Unid="8bc9d4c3086e4dfbbd6dc85e92b02c56"/>
        <w:rPr pt14:Unid="1eeb56183d0c42d4b3e3e152a46c6bc1">
          <w:color w:val="auto" pt14:Unid="6805fcba13424618b1664340765e2758"/>
          <w:sz w:val="20" pt14:Unid="08349b4cec2e4025a60f482fda614896"/>
          <w:szCs w:val="20" pt14:Unid="d1448c7e29a54d778bde41c7dd6392f1"/>
        </w:rPr>
      </w:pPr>
    </w:p>
    <w:p pt14:Unid="cac8cf72f9a34ce387eb0b4c020fbd04">
      <w:pPr pt14:Unid="a742a9f45c61472a9e1cb42ae96b2552">
        <w:spacing w:after="0" w:line="200" w:lineRule="exact" pt14:Unid="ee8b6f486e944f19991d9138623797a7"/>
        <w:rPr pt14:Unid="2ea10bf4d13a43b1a0fcc51183ae31aa">
          <w:color w:val="auto" pt14:Unid="db2d05031dc34192b8442ce18c2dc6ae"/>
          <w:sz w:val="20" pt14:Unid="bad609e5cb5e45beb34e374b91fa399b"/>
          <w:szCs w:val="20" pt14:Unid="4e5c7fa77acc46699746440af09d992e"/>
        </w:rPr>
      </w:pPr>
    </w:p>
    <w:p pt14:Unid="a7ea386024a54a1e9cf1ae57e618494a">
      <w:pPr pt14:Unid="e7728c2677e74ea0b0787008302557d7">
        <w:spacing w:after="0" w:line="200" w:lineRule="exact" pt14:Unid="ab4b95aeb6e54c1fa248407b2d140ae9"/>
        <w:rPr pt14:Unid="32024fc22e79445aa6469fbd54faa630">
          <w:color w:val="auto" pt14:Unid="2f00aa3e69f74fda89d2ec32712fa758"/>
          <w:sz w:val="20" pt14:Unid="d09716db7cf3436fad75aa94beb83a2c"/>
          <w:szCs w:val="20" pt14:Unid="35afc2d80b75495a913106c6b835790b"/>
        </w:rPr>
      </w:pPr>
    </w:p>
    <w:p pt14:Unid="64df190e4cc34542b517484f596ffd1f">
      <w:pPr pt14:Unid="bfe1d34d68e3450495ea55574e4cebc2">
        <w:spacing w:after="0" w:line="225" w:lineRule="exact" pt14:Unid="e92abfe5f30846e296b17c136cc7c120"/>
        <w:rPr pt14:Unid="5f857a0e38824e309d67ac7335978d76">
          <w:color w:val="auto" pt14:Unid="bd862d70af2845ad83c0f5380ad160d1"/>
          <w:sz w:val="20" pt14:Unid="0322be9ccdfc4670800f73ea3c373637"/>
          <w:szCs w:val="20" pt14:Unid="41d2e0c46eca450fbbb0712f0783be32"/>
        </w:rPr>
      </w:pPr>
    </w:p>
    <w:p pt14:Unid="c650be5c5de845e4b2d96b2616096f9c">
      <w:pPr pt14:Unid="af2e7d1cc32a445e80dc1745b9ca2632">
        <w:spacing w:after="0" pt14:Unid="49215e1fb45448e4a4af01dcd0dcb70e"/>
        <w:ind w:right="6" pt14:Unid="947ca945fa244c9ab5fdadb3b0451381"/>
        <w:jc w:val="center" pt14:Unid="a0c0446870f94417bb8130bd9e93262f"/>
        <w:rPr pt14:Unid="4f2b2953a0a440f98c127a512bd593c1">
          <w:color w:val="auto" pt14:Unid="80d02840793a45968aca24edf8806a92"/>
          <w:sz w:val="20" pt14:Unid="c87c5fd9e1664e3b80ab1116716eff84"/>
          <w:szCs w:val="20" pt14:Unid="2becc3e150ef44d3a965db208db82367"/>
        </w:rPr>
      </w:pPr>
      <w:r>
        <w:rPr pt14:Unid="22c02363aee34656844dbf4c692e5bf4">
          <w:rFonts w:ascii="Arial" w:hAnsi="Arial" w:eastAsia="Arial" w:cs="Arial" pt14:Unid="57db6f551a8f4194bfd4998fb3703ad8"/>
          <w:color w:val="auto" pt14:Unid="b41141477f82423d9dfd677dd5242fe9"/>
          <w:sz w:val="19" pt14:Unid="acc9c05407674f0c8ca868a7910c0638"/>
          <w:szCs w:val="19" pt14:Unid="74bf5b29b76a4927a613c10804cbd810"/>
        </w:rPr>
        <w:t>79</w:t>
      </w:r>
    </w:p>
    <w:p pt14:Unid="e2fa00e5f38647b1bb194076ea83e178">
      <w:pPr pt14:Unid="617a195055224149be5ac4f39fa6e715"/>
    </w:p>
    <w:p pt14:Unid="b111b9978b074732a305e6c7744c2752">
      <w:pPr pt14:Unid="a40973c45875482db8a1e902bf9a3757">
        <w:spacing w:after="0" pt14:Unid="7b0d3241df02478e8eb15eeb43c1e01f"/>
        <w:jc w:val="center" pt14:Unid="878de5c10dc7406fb42874604ea04c7d"/>
        <w:rPr pt14:Unid="03925188eddc45078881fc91267e063e">
          <w:color w:val="auto" pt14:Unid="eb8f3cf7c4b6468aae50369084a7f629"/>
          <w:sz w:val="20" pt14:Unid="06371d26a3d84089874b12abdeb3b56d"/>
          <w:szCs w:val="20" pt14:Unid="c3b6f6760c984e9f91792ba7dbb19765"/>
        </w:rPr>
      </w:pPr>
    </w:p>
    <w:p pt14:Unid="ecce3ba738df4021b30a3804be891ca4">
      <w:pPr pt14:Unid="740768cba12d43f5a2975f38db3b29af"/>
    </w:p>
    <w:p pt14:Unid="a238048c65594f85b7a5e4cb75b978fd">
      <w:pPr pt14:Unid="99f946c6a4d040849514af76d2ab20b4">
        <w:spacing w:after="0" w:line="200" w:lineRule="exact" pt14:Unid="5fb7a06aa2714e6ea22b13c0d0ce5683"/>
        <w:rPr pt14:Unid="30bd33c802544f23ad8db55b3e3152a1">
          <w:color w:val="auto" pt14:Unid="954b8450fa9d46d89a499ea410dcb177"/>
          <w:sz w:val="20" pt14:Unid="02f7bac5966044e3b448f3724461f906"/>
          <w:szCs w:val="20" pt14:Unid="be10dd30cf014552bdded25e2ccd5f31"/>
        </w:rPr>
      </w:pPr>
    </w:p>
    <w:p pt14:Unid="b63d55ef06334cd69d538be8c5336f7d">
      <w:pPr pt14:Unid="54f137bb8da243b19fbc9c4f4282499b">
        <w:spacing w:after="0" w:line="200" w:lineRule="exact" pt14:Unid="f78b431dd1794e9ca66bf73b84e72d59"/>
        <w:rPr pt14:Unid="dbd3618c06034b9f90363c7c8a605810">
          <w:color w:val="auto" pt14:Unid="a2bb39fa5f8647099f5917eaad630f5d"/>
          <w:sz w:val="20" pt14:Unid="27f38246c3d24e359216c89d613e9df7"/>
          <w:szCs w:val="20" pt14:Unid="d22329e811294f6086eb6d00c9afd8c4"/>
        </w:rPr>
      </w:pPr>
    </w:p>
    <w:p pt14:Unid="c760b813f65f449aa1c5ffa95448c7d2">
      <w:pPr pt14:Unid="324ea4d845324516a958dcb40e73eb87">
        <w:spacing w:after="0" w:line="200" w:lineRule="exact" pt14:Unid="c364e763430e4e568eafb9d8904645ac"/>
        <w:rPr pt14:Unid="eaa0225a6fee4643bd081400ab0fceb1">
          <w:color w:val="auto" pt14:Unid="a0856a133a2b4b1585aad5ea4d8e3754"/>
          <w:sz w:val="20" pt14:Unid="c45a4093b52241139a1440d3b0ef2a40"/>
          <w:szCs w:val="20" pt14:Unid="29fca697812048ae9d1c3e520113d58a"/>
        </w:rPr>
      </w:pPr>
    </w:p>
    <w:p pt14:Unid="d07410121e284747bdf27567f650dbf2">
      <w:pPr pt14:Unid="c964edc595bb4b8e90c1a51a5aea08f8">
        <w:spacing w:after="0" w:line="200" w:lineRule="exact" pt14:Unid="a4c874ee84634b83bd9d964f34956191"/>
        <w:rPr pt14:Unid="ac32b9cd23d94b11a464b75ebec793a0">
          <w:color w:val="auto" pt14:Unid="ac17b55ab3cc4e5286e436ecb8945853"/>
          <w:sz w:val="20" pt14:Unid="b018f32064bd472ca8c7c7a5b4b937c4"/>
          <w:szCs w:val="20" pt14:Unid="27bcd27df4254067be83dda91476b9c9"/>
        </w:rPr>
      </w:pPr>
    </w:p>
    <w:p pt14:Unid="9d9919fcf6604b91937f920c2ae1fcb0">
      <w:pPr pt14:Unid="037a680e6d0847bba7629a90ff21e481">
        <w:spacing w:after="0" w:line="200" w:lineRule="exact" pt14:Unid="05301eefcf3b466bb8a33b6e9cd3270f"/>
        <w:rPr pt14:Unid="797b9547add14ef2a3ee49fde58e318d">
          <w:color w:val="auto" pt14:Unid="9e60014ecda14d70a7bfb64a7548b067"/>
          <w:sz w:val="20" pt14:Unid="52845205e41d406bb21c1a49d209207b"/>
          <w:szCs w:val="20" pt14:Unid="a5730b6088e547fa901600af3a9be37d"/>
        </w:rPr>
      </w:pPr>
    </w:p>
    <w:p pt14:Unid="00ba145fe9a5412b922204c22ec718ed">
      <w:pPr pt14:Unid="7494d5fb4a59465d805accc75832bb1d">
        <w:spacing w:after="0" w:line="200" w:lineRule="exact" pt14:Unid="4c8e24b046e04399aaca9d8a399d7ee7"/>
        <w:rPr pt14:Unid="968c04ff5ff2474594797b868bbe411b">
          <w:color w:val="auto" pt14:Unid="971a6c92732e4c0480573e5e292414bc"/>
          <w:sz w:val="20" pt14:Unid="8e4c7fa37372465393f14ed1575ad09d"/>
          <w:szCs w:val="20" pt14:Unid="6f5f533a3d9442aba6b46b8005ba5944"/>
        </w:rPr>
      </w:pPr>
    </w:p>
    <w:p pt14:Unid="f9cf22247f524d5aaa91532c6777ad16">
      <w:pPr pt14:Unid="f54c09862bb54514b5e756f6d98a1200">
        <w:spacing w:after="0" w:line="335" w:lineRule="exact" pt14:Unid="21904c58a1a94424aa5e318fb29d02c0"/>
        <w:rPr pt14:Unid="28f330b88b3248bc8553145cbc279a76">
          <w:color w:val="auto" pt14:Unid="c825759b13bf4fe7b5afc033c813727c"/>
          <w:sz w:val="20" pt14:Unid="333f1908ce1347729405c67b428c6675"/>
          <w:szCs w:val="20" pt14:Unid="541e07025bb2440aad4b5411df9d790b"/>
        </w:rPr>
      </w:pPr>
    </w:p>
    <w:p pt14:Unid="1b113fa19e824d5290105eb4af72db8b">
      <w:pPr pt14:Unid="535537ad30534758921ae5a4b52e3dcb">
        <w:spacing w:after="0" pt14:Unid="610fdd1defa34098aac09cdb28bebc5d"/>
        <w:ind w:left="6440" pt14:Unid="fa379f360eeb49a6a84b3b6884728eae"/>
        <w:rPr pt14:Unid="e90a2f1a3b7d48fc93e486329f170f9b">
          <w:color w:val="auto" pt14:Unid="daf1722a98dd461e95b62d9f18d01a99"/>
          <w:sz w:val="20" pt14:Unid="715f09f1e82444bb92bf75fba43168ff"/>
          <w:szCs w:val="20" pt14:Unid="b51be8f451364079b6b3162925f6a8b6"/>
        </w:rPr>
      </w:pPr>
      <w:r>
        <w:rPr pt14:Unid="8d91dd17349a417eb0c37c940f1c30d1">
          <w:rFonts w:ascii="Arial" w:hAnsi="Arial" w:eastAsia="Arial" w:cs="Arial" pt14:Unid="0861ae9d85244e8eb8ff3913d384f426"/>
          <w:color w:val="auto" pt14:Unid="7cab987a31584a3b95759780fa8b6b9d"/>
          <w:sz w:val="30" pt14:Unid="d07da9f70e8a4d08b725006d9a065552"/>
          <w:szCs w:val="30" pt14:Unid="afd28d03205f413182afeb97bfcab472"/>
        </w:rPr>
        <w:t>APÉNDICE B</w:t>
      </w:r>
    </w:p>
    <w:p pt14:Unid="8d2679217d7644d8b869eee16acf0d24">
      <w:pPr pt14:Unid="824f9be20fba4680bc337ae170e44fcc">
        <w:spacing w:after="0" w:line="267" w:lineRule="exact" pt14:Unid="be645094ce4b4fe7ac67aa9c27adbb0b"/>
        <w:rPr pt14:Unid="75b45b8c1b0a4e26b8102407b0554007">
          <w:color w:val="auto" pt14:Unid="442e1bfbe2334acca3f4680d8090c285"/>
          <w:sz w:val="20" pt14:Unid="a987bd76b19c4f0ba7e6276d10c44588"/>
          <w:szCs w:val="20" pt14:Unid="f21f0f29e6c541f887e60cf86c72a610"/>
        </w:rPr>
      </w:pPr>
    </w:p>
    <w:p pt14:Unid="27451784e9364dbbbd943dfc3fe8e623">
      <w:pPr pt14:Unid="a93b935b9ccc442689839b57586d04cd">
        <w:spacing w:after="0" w:line="224" w:lineRule="auto" pt14:Unid="b239f5b831234fc7a3b9c241e2c19911"/>
        <w:ind w:left="5380" w:right="286" w:hanging="4779" pt14:Unid="5d56fd058f1744d3a3def6abc01c68f6"/>
        <w:jc w:val="both" pt14:Unid="40f29b9f34cf41908bcac1e65e119a15"/>
        <w:rPr pt14:Unid="cb22ceb56ff748c495965daf21f9152a">
          <w:color w:val="auto" pt14:Unid="08dab02e795b46a5be203906ebce9e5a"/>
          <w:sz w:val="20" pt14:Unid="fef568892e1c4039b0a3f1800037a7b1"/>
          <w:szCs w:val="20" pt14:Unid="851aa0fe79434a61b566e66474bc92a7"/>
        </w:rPr>
      </w:pPr>
      <w:r>
        <w:rPr pt14:Unid="6735889edae14d1d8504f589efe5af0e">
          <w:rFonts w:ascii="Arial" w:hAnsi="Arial" w:eastAsia="Arial" w:cs="Arial" pt14:Unid="a55f448abd4c4425a72a33ed078fb1b2"/>
          <w:color w:val="auto" pt14:Unid="34c2baddace9417ea633c7a0706d0efc"/>
          <w:sz w:val="52" pt14:Unid="c31342b42ab04cd388ba12cfb62c133a"/>
          <w:szCs w:val="52" pt14:Unid="d2a40095f8e749db9bd253c74cb3d26b"/>
        </w:rPr>
        <w:t>Despliegue del sistema basado en microservicios</w:t>
      </w:r>
    </w:p>
    <w:p pt14:Unid="f249514909094f2197e13cbd4f9253ac">
      <w:pPr pt14:Unid="41a347c1d490481a9314b430bcf62d3e">
        <w:spacing w:after="0" w:line="20" w:lineRule="exact" pt14:Unid="9276c1199c8740a2b909d4e2c1e0a408"/>
        <w:rPr pt14:Unid="8ecfafb70b4b433caf56f252e7d2fa28">
          <w:color w:val="auto" pt14:Unid="cd363065344d4f9ba7c7e8c5a834a03a"/>
          <w:sz w:val="20" pt14:Unid="b5e2df9b8c33402ab7626c74b51d1a55"/>
          <w:szCs w:val="20" pt14:Unid="6e8690a0bb9d4464b35f7347cd6854fe"/>
        </w:rPr>
      </w:pPr>
    </w:p>
    <w:p pt14:Unid="686a177a30d44135a60accc15eb9c5a0">
      <w:pPr pt14:Unid="b95adb62d8f04111a69af421638c18ab">
        <w:spacing w:after="0" w:line="200" w:lineRule="exact" pt14:Unid="7f5e942c74074ff5b48336936aacea67"/>
        <w:rPr pt14:Unid="9be456aa847243029db96a0f2a64cd48">
          <w:color w:val="auto" pt14:Unid="26d054e63d804f8a9530b37199dfa19a"/>
          <w:sz w:val="20" pt14:Unid="caa2063791544d9bb4b667d008d0060f"/>
          <w:szCs w:val="20" pt14:Unid="c47139002bb8437aa06938ac769b335d"/>
        </w:rPr>
      </w:pPr>
    </w:p>
    <w:p pt14:Unid="e7ea9155e4cf4112b346c217ebb3c75d">
      <w:pPr pt14:Unid="cf19ee00282f42f4af50d4a6e16faca3">
        <w:spacing w:after="0" w:line="200" w:lineRule="exact" pt14:Unid="27bf4c149cca4eeeb692f2e2435ce2ed"/>
        <w:rPr pt14:Unid="f8b75a32029f4cc88e27dab2dd0f4d88">
          <w:color w:val="auto" pt14:Unid="526f0b1c5ae74fa68c35ead10f090555"/>
          <w:sz w:val="20" pt14:Unid="2f46fe82597e4903bfbe60532cf8cc75"/>
          <w:szCs w:val="20" pt14:Unid="0339748a2516445a9d5892c014363593"/>
        </w:rPr>
      </w:pPr>
    </w:p>
    <w:p pt14:Unid="7eaada22c6ab4965b1c2f7f5068d2f86">
      <w:pPr pt14:Unid="bfce9ef2a8304c1fa6e87e65175d86f3">
        <w:spacing w:after="0" w:line="200" w:lineRule="exact" pt14:Unid="7b48984785e9471a8150c17090a4ea2a"/>
        <w:rPr pt14:Unid="b273193a02944ab998c29f7b90418864">
          <w:color w:val="auto" pt14:Unid="2a1df521ee5d4a7fb75a6a86c83c535e"/>
          <w:sz w:val="20" pt14:Unid="5240c828ccb047a28b046bc0db1d22ba"/>
          <w:szCs w:val="20" pt14:Unid="49cb9abd1b824eaeab98aa0ccbf8d366"/>
        </w:rPr>
      </w:pPr>
    </w:p>
    <w:p pt14:Unid="eba1094dbc2440eaa3c5f54b6ed4ac8d">
      <w:pPr pt14:Unid="3fe4697bb2ab484fa1d0776fa1bbe526">
        <w:spacing w:after="0" w:line="200" w:lineRule="exact" pt14:Unid="42d5f28434d744668fa99e75eabdc372"/>
        <w:rPr pt14:Unid="c900ae86742444b594b5ca573effd280">
          <w:color w:val="auto" pt14:Unid="ce44f80345184cc695524c3102c8b65a"/>
          <w:sz w:val="20" pt14:Unid="0c9361940d46490da63e7faa98c19b30"/>
          <w:szCs w:val="20" pt14:Unid="86144d01721344f9a0cf1b695a8e0ecd"/>
        </w:rPr>
      </w:pPr>
    </w:p>
    <w:p pt14:Unid="b0cde4d13b4d4a5d89ec76ee61a54ae4">
      <w:pPr pt14:Unid="3fa4ff3d325e4c1cb371a63febcdcc07">
        <w:spacing w:after="0" w:line="266" w:lineRule="exact" pt14:Unid="9c5f2eca4624482b854f16fe6a76d687"/>
        <w:rPr pt14:Unid="b62d062bd5874a6ba9e57c0b29766f1a">
          <w:color w:val="auto" pt14:Unid="b8d13b9468e844c99f7a916c2076b377"/>
          <w:sz w:val="20" pt14:Unid="7786d5b427874fc5b6cbb814d03b1a8b"/>
          <w:szCs w:val="20" pt14:Unid="36b70e9c1d6a43ca91a5a4d95adddf68"/>
        </w:rPr>
      </w:pPr>
    </w:p>
    <w:p pt14:Unid="dbd89a566d5b4ba8ba32093a19574e6f">
      <w:pPr pt14:Unid="b2c1fe7557d94c839bf4dcd4ef9a61cc">
        <w:spacing w:after="0" pt14:Unid="9373c865161544f5a52a462d1b3e3200"/>
        <w:ind w:left="260" pt14:Unid="9f08166aac6c4fbaa31c5950b1a27744"/>
        <w:rPr pt14:Unid="b4f5ad09d91b4f78b6fac6fb32b8ace9">
          <w:color w:val="auto" pt14:Unid="594f59b164ec4b3ca6771161d8c6ab73"/>
          <w:sz w:val="20" pt14:Unid="f9989e713c784298b1561622e2afe269"/>
          <w:szCs w:val="20" pt14:Unid="1f2ee0c10a384b2da96ad340fcee8f6d"/>
        </w:rPr>
      </w:pPr>
      <w:r>
        <w:rPr pt14:Unid="6818ce0adb3948a1a4cab912e3a261f5">
          <w:rFonts w:ascii="Arial" w:hAnsi="Arial" w:eastAsia="Arial" w:cs="Arial" pt14:Unid="e8c5504ead1e4e78b931afc66b5bbb1e"/>
          <w:color w:val="auto" pt14:Unid="0ca8ee3b8f634f179754a5dc54fe90c1"/>
          <w:sz w:val="29" pt14:Unid="16f43c82a72b45ef9872aeb548fb9168"/>
          <w:szCs w:val="29" pt14:Unid="39f8361a1ffd40418152b2a42159c442"/>
        </w:rPr>
        <w:t>B.1 Ejecución de un contenedor con Docker</w:t>
      </w:r>
    </w:p>
    <w:p pt14:Unid="f96a03477994430bad388d6e192f3df2">
      <w:pPr pt14:Unid="dabe323e265a4ee2bfe3f2ac19dd4ebc">
        <w:spacing w:after="0" w:line="20" w:lineRule="exact" pt14:Unid="bb0a8d807fe04f00a094ed15de41e531"/>
        <w:rPr pt14:Unid="081b54089f704b24baa4d4d88810d65a">
          <w:color w:val="auto" pt14:Unid="dfb23ef126a54dc796a086cf72570ba8"/>
          <w:sz w:val="20" pt14:Unid="69071d9349564e468e4ea52703ab2238"/>
          <w:szCs w:val="20" pt14:Unid="b57b42ddbfc54756a00a4f09d6d3cb64"/>
        </w:rPr>
      </w:pPr>
    </w:p>
    <w:p pt14:Unid="e0cd9c8f224b4df7a3115c0346dd48d1">
      <w:pPr pt14:Unid="ec037093f159405ca2c7aa649871328d">
        <w:spacing w:after="0" w:line="345" w:lineRule="exact" pt14:Unid="29b984cf2d9f418982b17a36b74bab95"/>
        <w:rPr pt14:Unid="16846db2a685420f93f03956e30ae261">
          <w:color w:val="auto" pt14:Unid="a6c7dd73cb1447cea436c6331784aac1"/>
          <w:sz w:val="20" pt14:Unid="c7b3f3d5d0b545dfb6ec6e434f1f9ef3"/>
          <w:szCs w:val="20" pt14:Unid="4bf456c196e047d7a3bc1ee562752a8f"/>
        </w:rPr>
      </w:pPr>
    </w:p>
    <w:p pt14:Unid="5923456a32274ab58baf79fc29e54054">
      <w:pPr pt14:Unid="3753ffeb41944cc0a9688b0a3d0ef337">
        <w:spacing w:after="0" pt14:Unid="879d57bf1eb440a09b8254a4711911b5"/>
        <w:ind w:left="260" pt14:Unid="33e31af6c52f44e6ac01adade0cd0bb7"/>
        <w:rPr pt14:Unid="ce30cb2b811c4c54aae5beb5d20e0e9f">
          <w:color w:val="auto" pt14:Unid="f62a9a792f014b608912ac172c851419"/>
          <w:sz w:val="20" pt14:Unid="440a7299f3af475bba4e9f887724a81b"/>
          <w:szCs w:val="20" pt14:Unid="de3407dfb9a84abfacdd25c2d60dc330"/>
        </w:rPr>
      </w:pPr>
      <w:r>
        <w:rPr pt14:Unid="44eb20b2637a40d3aa572936aa47bcbd">
          <w:rFonts w:ascii="Arial" w:hAnsi="Arial" w:eastAsia="Arial" w:cs="Arial" pt14:Unid="fe3e9cf506bc4cd6aea8ce3a57dfb5b5"/>
          <w:color w:val="auto" pt14:Unid="6e5c9e50b01646adbff0b0f0f66ae428"/>
          <w:sz w:val="29" pt14:Unid="c97feb7f98c94e8e856ba4fdc0d199b6"/>
          <w:szCs w:val="29" pt14:Unid="bce5c7aa68ea4345a0cb7dc125aeb301"/>
        </w:rPr>
        <w:t>B.2 Introducción a Azure Kubernetes Service (AKS)</w:t>
      </w:r>
    </w:p>
    <w:p pt14:Unid="589c89755e434397b2647c5708f4fbbc">
      <w:pPr pt14:Unid="af6a63b6853440999bde79cd98f5845e">
        <w:spacing w:after="0" w:line="20" w:lineRule="exact" pt14:Unid="75ac2f8ed282453eb8d7dbca1a97308b"/>
        <w:rPr pt14:Unid="45c4b456e0a24c6f88a7c859a86d8fc9">
          <w:color w:val="auto" pt14:Unid="c0a13af604e84238b602c597c388a3a8"/>
          <w:sz w:val="20" pt14:Unid="d05feda8f91e45bc8566f79cc0da133e"/>
          <w:szCs w:val="20" pt14:Unid="f9ef091816274e39993f95689ce4ae67"/>
        </w:rPr>
      </w:pPr>
    </w:p>
    <w:p pt14:Unid="774366af1ae6436f8fd2935746ed1e7f">
      <w:pPr pt14:Unid="56534cfc26f540eda8e750cbc832484e">
        <w:spacing w:after="0" w:line="345" w:lineRule="exact" pt14:Unid="7c2af3d6f02242a7b6f46c35d99351d9"/>
        <w:rPr pt14:Unid="57317d2a631544f9bb6b0959f09a1190">
          <w:color w:val="auto" pt14:Unid="58da70a473b24ddd9eea86da9aebaa20"/>
          <w:sz w:val="20" pt14:Unid="cb43a3cf7928429291b63dafb8d8516c"/>
          <w:szCs w:val="20" pt14:Unid="8cf0b8e27d36467197257fcb305ff208"/>
        </w:rPr>
      </w:pPr>
    </w:p>
    <w:p pt14:Unid="c3899521dee84e328d1602d3de4cfaf9">
      <w:pPr pt14:Unid="8cc7d1a16e034ee3932a552961c53ced">
        <w:spacing w:after="0" pt14:Unid="960adf2a3adf4ce8b2a3fda1538017fc"/>
        <w:ind w:left="260" pt14:Unid="7d3c83f52d1c4e04838c835372e5114c"/>
        <w:rPr pt14:Unid="18b63c19ab664f9cb59fd14731f4c679">
          <w:color w:val="auto" pt14:Unid="5924a384ac684470a53c11b2b3ebf86a"/>
          <w:sz w:val="20" pt14:Unid="8b9eedd55db343598fec685efc5a51f1"/>
          <w:szCs w:val="20" pt14:Unid="d9f92da8056b43748ad1e91418e93770"/>
        </w:rPr>
      </w:pPr>
      <w:r>
        <w:rPr pt14:Unid="6ffdf6d3257649019feec9a3d80b5624">
          <w:rFonts w:ascii="Arial" w:hAnsi="Arial" w:eastAsia="Arial" w:cs="Arial" pt14:Unid="049e504add2a4a9d954ed572ce82890c"/>
          <w:color w:val="auto" pt14:Unid="4a91a3e6f1a44ab6a646ebfe624fd182"/>
          <w:sz w:val="29" pt14:Unid="95f3d1a916ba44e6954e58b59809af3b"/>
          <w:szCs w:val="29" pt14:Unid="fc2357617f964158aa9273e859577896"/>
        </w:rPr>
        <w:t>B.3 Depuración de contenedores a través de Azure</w:t>
      </w:r>
    </w:p>
    <w:p pt14:Unid="541aaf31ae2141a69b426d898cc7481b">
      <w:pPr pt14:Unid="939a1706f539442384d5359212b604e0">
        <w:spacing w:after="0" w:line="20" w:lineRule="exact" pt14:Unid="e98bd380f0934cb0af1cd9baa5394ddc"/>
        <w:rPr pt14:Unid="9b257968f7fd4eab9cc1588bb1129490">
          <w:color w:val="auto" pt14:Unid="8bf21db3983141d7bd967d29f78a1b57"/>
          <w:sz w:val="20" pt14:Unid="4bd04044646843ad956062a87966a685"/>
          <w:szCs w:val="20" pt14:Unid="37ee7b1bb64b4c509395b9a420563bfc"/>
        </w:rPr>
      </w:pPr>
    </w:p>
    <w:p pt14:Unid="8cb545a6b1874e83a716b35b05696597">
      <w:pPr pt14:Unid="73e86dcea7dd4a3ea4a7342553b2e5d5"/>
    </w:p>
    <w:p pt14:Unid="417c5302398741c48df53c75fbbaf5b1">
      <w:pPr pt14:Unid="f01f0646063a4388a9c2a1c5fd51f6a4">
        <w:spacing w:after="0" w:line="200" w:lineRule="exact" pt14:Unid="ba5a7eb990a04c2cbac066abd88266cb"/>
        <w:rPr pt14:Unid="6d8339d2328e436f81af16c39c929823">
          <w:color w:val="auto" pt14:Unid="33d83c75692c4bfc89c94d5ab53617c5"/>
          <w:sz w:val="20" pt14:Unid="ed38c1c9d6364d4380e9893769e66cba"/>
          <w:szCs w:val="20" pt14:Unid="018f9ad72e584e2ab7027573cffce073"/>
        </w:rPr>
      </w:pPr>
    </w:p>
    <w:p pt14:Unid="8efeebe683cf498f84908b1a6fffe38c">
      <w:pPr pt14:Unid="f7ad06530dd24d89a28249f19cc5091b">
        <w:spacing w:after="0" w:line="200" w:lineRule="exact" pt14:Unid="50410b979a844a5daae50f21695c836f"/>
        <w:rPr pt14:Unid="6b51ee358c5a4cb9aa538fb755e84c1e">
          <w:color w:val="auto" pt14:Unid="eec1883c378e490fba91cfe495339aed"/>
          <w:sz w:val="20" pt14:Unid="67edb11ea014410e95580ef710d00d24"/>
          <w:szCs w:val="20" pt14:Unid="77a655649ade48ed8a575132eac701f8"/>
        </w:rPr>
      </w:pPr>
    </w:p>
    <w:p pt14:Unid="2a23ee851f6d41ddb9f80b1684777ffd">
      <w:pPr pt14:Unid="f59b669383ac4c5e933a6ab045ab339c">
        <w:spacing w:after="0" w:line="200" w:lineRule="exact" pt14:Unid="acb16396e4524be2909c81f29c5311bb"/>
        <w:rPr pt14:Unid="c3bf361366be45f9afc01fc73f6ae0bc">
          <w:color w:val="auto" pt14:Unid="746c57b519c849cf831f4d1a46ae7495"/>
          <w:sz w:val="20" pt14:Unid="f6cc00cea9d34699953ed530dec1c606"/>
          <w:szCs w:val="20" pt14:Unid="a10621c79cbe43ee8ad3ee24e44f579b"/>
        </w:rPr>
      </w:pPr>
    </w:p>
    <w:p pt14:Unid="3a5a0f542a0e4c28a5a28a0a9703cae8">
      <w:pPr pt14:Unid="a8c1739395894546a828be957b74ce7e">
        <w:spacing w:after="0" w:line="200" w:lineRule="exact" pt14:Unid="bc8928c063894719b688a1d1d485f0d8"/>
        <w:rPr pt14:Unid="90fafd3b27fa4031a7a5ee4e0ad94c05">
          <w:color w:val="auto" pt14:Unid="dbd16eef73914f92884eb7bc09de32c1"/>
          <w:sz w:val="20" pt14:Unid="46c25c12a08347f4a70af3a20f1ed3f4"/>
          <w:szCs w:val="20" pt14:Unid="1153a07a06e349d68dbf2ba708560ba9"/>
        </w:rPr>
      </w:pPr>
    </w:p>
    <w:p pt14:Unid="ae24c5632e164eef8ca2cefbd8c536ad">
      <w:pPr pt14:Unid="271c60076d914fbaa57847674ad68d72">
        <w:spacing w:after="0" w:line="200" w:lineRule="exact" pt14:Unid="48ed8862689246bc8380fc4cf3cace61"/>
        <w:rPr pt14:Unid="3091910de6cc4e9ebbbaba192ac91c4c">
          <w:color w:val="auto" pt14:Unid="9f9a67bfc7bb41c2b3f774c4fc0fe741"/>
          <w:sz w:val="20" pt14:Unid="c76fb8e20e2f46d188119ca2db7ab383"/>
          <w:szCs w:val="20" pt14:Unid="ba27d1f9dcf043ff93dfbfcca0037a3e"/>
        </w:rPr>
      </w:pPr>
    </w:p>
    <w:p pt14:Unid="27a4eff7479d42d5ad6097caaf7747dc">
      <w:pPr pt14:Unid="688a958c67f94aab8c3211955c1d1be1">
        <w:spacing w:after="0" w:line="200" w:lineRule="exact" pt14:Unid="293a4c0e01ed4999a866b94a6debcde3"/>
        <w:rPr pt14:Unid="383fb09928544c50b115e5919cb8978c">
          <w:color w:val="auto" pt14:Unid="b60d6af8eac34c0aa12b9a343b3aff2b"/>
          <w:sz w:val="20" pt14:Unid="010a66b77b1046219cbf8e1ffc454c1f"/>
          <w:szCs w:val="20" pt14:Unid="4671f98f93c14ad29d829e06a6d67774"/>
        </w:rPr>
      </w:pPr>
    </w:p>
    <w:p pt14:Unid="a1707c0afc3447d3b1aa98f9bb8b744f">
      <w:pPr pt14:Unid="9b69216de2ed42d0a4b58d817fc6f17d">
        <w:spacing w:after="0" w:line="200" w:lineRule="exact" pt14:Unid="189d1d8301444423afa6a095ad018315"/>
        <w:rPr pt14:Unid="0b2b4c75dc1a47849e9cfc6fc81f4d94">
          <w:color w:val="auto" pt14:Unid="8a0049383aa74b359c15282416767ca2"/>
          <w:sz w:val="20" pt14:Unid="be2d324bf19d4333a4f675675f0ad21f"/>
          <w:szCs w:val="20" pt14:Unid="4862f4ff741145b084a23dba8399ce50"/>
        </w:rPr>
      </w:pPr>
    </w:p>
    <w:p pt14:Unid="887d382eb3b04348b9636f4a5cb3474b">
      <w:pPr pt14:Unid="71d6f150b978491fb52f0314df70d5bb">
        <w:spacing w:after="0" w:line="200" w:lineRule="exact" pt14:Unid="c9a894247e914b5886e09073246f91ef"/>
        <w:rPr pt14:Unid="2f0c3d70725d4559b2f53f2ca67d0837">
          <w:color w:val="auto" pt14:Unid="a5e83c52b52b48a7a9bcb46bfb66b1ac"/>
          <w:sz w:val="20" pt14:Unid="bf6cdaa0b6b24cae9c1052f91aef13de"/>
          <w:szCs w:val="20" pt14:Unid="dd744d18b9d84138bc534e3db09f8aaa"/>
        </w:rPr>
      </w:pPr>
    </w:p>
    <w:p pt14:Unid="39be48a098cc42499105ecded6285ca3">
      <w:pPr pt14:Unid="a88f8d6019b4439bbae72c2b5d1caf7c">
        <w:spacing w:after="0" w:line="200" w:lineRule="exact" pt14:Unid="3e1d04333a29410aa929166fee3d8cb0"/>
        <w:rPr pt14:Unid="bc5135b665894a5493593ad590c8cc33">
          <w:color w:val="auto" pt14:Unid="68a7e03f87954c11be84e5262e6b33a2"/>
          <w:sz w:val="20" pt14:Unid="4d8765bb71244daf8062ac9a842abf71"/>
          <w:szCs w:val="20" pt14:Unid="06d2c011ae5f4881939e8fbbd4f917a7"/>
        </w:rPr>
      </w:pPr>
    </w:p>
    <w:p pt14:Unid="6f9e1b49b6cf410f81982b31fc0c1a09">
      <w:pPr pt14:Unid="d7e3606b0e8d4d848a28d839684069b5">
        <w:spacing w:after="0" w:line="200" w:lineRule="exact" pt14:Unid="da7f84aa1c6841af9dc5f073649a95da"/>
        <w:rPr pt14:Unid="229c788061b64ebea524642c67273a2d">
          <w:color w:val="auto" pt14:Unid="e1a4524f276e4c6baf14b8008bfd76e1"/>
          <w:sz w:val="20" pt14:Unid="f0a49242f24a417780b23e9c01126def"/>
          <w:szCs w:val="20" pt14:Unid="049a8049fcfc43faaf7dd979c86311d7"/>
        </w:rPr>
      </w:pPr>
    </w:p>
    <w:p pt14:Unid="9974881d18f945eda900fb2bcd78184e">
      <w:pPr pt14:Unid="ea86eccf1bac4d16950bcf4d934c9f3f">
        <w:spacing w:after="0" w:line="200" w:lineRule="exact" pt14:Unid="50901e9b322648c0a5d43b1b909b2ad4"/>
        <w:rPr pt14:Unid="bbd2cef718b4444180fce5fb88322754">
          <w:color w:val="auto" pt14:Unid="afd44a0108304d60bfe42ac61b29e24d"/>
          <w:sz w:val="20" pt14:Unid="7b1b14d73399472eb9fb6218ddc7aa86"/>
          <w:szCs w:val="20" pt14:Unid="9b07a045b5df43bc9d9a489bceb955d2"/>
        </w:rPr>
      </w:pPr>
    </w:p>
    <w:p pt14:Unid="e6a576ce7fb84e9b98ae2338a295e23e">
      <w:pPr pt14:Unid="2f6a4f98bc2b403e96fcc16dad920f08">
        <w:spacing w:after="0" w:line="200" w:lineRule="exact" pt14:Unid="0dbb57ac57744eb5a2f396e6f2c8e6e3"/>
        <w:rPr pt14:Unid="eedd7496a34a4b0ea8ce0c89cb8b499e">
          <w:color w:val="auto" pt14:Unid="5aec77fcc5e543c68cf3391ecfef2a99"/>
          <w:sz w:val="20" pt14:Unid="927e89381374482d85af873cdb2f500c"/>
          <w:szCs w:val="20" pt14:Unid="ebd976edebc14467b8de7be00e55a53c"/>
        </w:rPr>
      </w:pPr>
    </w:p>
    <w:p pt14:Unid="06491fc5cff94fd28b2b979af243631d">
      <w:pPr pt14:Unid="940d7386fe934428a9eb51423b589932">
        <w:spacing w:after="0" w:line="200" w:lineRule="exact" pt14:Unid="05a8860d716b4018a8531d92f54035b3"/>
        <w:rPr pt14:Unid="603fe51bfb014086a030aba1bc12768b">
          <w:color w:val="auto" pt14:Unid="13494a5fce85499a898780be806e3308"/>
          <w:sz w:val="20" pt14:Unid="741a2a594c0f488288465041df81c767"/>
          <w:szCs w:val="20" pt14:Unid="7f34deb6615e4312ab84abeb911e18fa"/>
        </w:rPr>
      </w:pPr>
    </w:p>
    <w:p pt14:Unid="c96af65b666444768969af4d16b4dd6e">
      <w:pPr pt14:Unid="1eeaa0d2230f4da8bcefb0e8bbcb8786">
        <w:spacing w:after="0" w:line="200" w:lineRule="exact" pt14:Unid="6c93093516b541fdbb738e3884604ed8"/>
        <w:rPr pt14:Unid="9a2631acbe36487dbf940908d36bac49">
          <w:color w:val="auto" pt14:Unid="47688d47aaf34a3c81b926b6a8c2cdb0"/>
          <w:sz w:val="20" pt14:Unid="e441d0cf00e743a0881eba8c9eaee605"/>
          <w:szCs w:val="20" pt14:Unid="12df56f82ab04eeebb22a3ffa9943cae"/>
        </w:rPr>
      </w:pPr>
    </w:p>
    <w:p pt14:Unid="365fbdfc83494f1583e20eca4f682ddf">
      <w:pPr pt14:Unid="97288822058a4796897560a38e1d1535">
        <w:spacing w:after="0" w:line="200" w:lineRule="exact" pt14:Unid="e615636b438344e7af351e610ae47851"/>
        <w:rPr pt14:Unid="6cbba9f132934a12907498de76dba2f2">
          <w:color w:val="auto" pt14:Unid="f3ac311a461d4792a5713123c10b1bae"/>
          <w:sz w:val="20" pt14:Unid="29534d567f4643a094c3cab1e8254b0f"/>
          <w:szCs w:val="20" pt14:Unid="ba6897cb65ed43679794009f72b8a70b"/>
        </w:rPr>
      </w:pPr>
    </w:p>
    <w:p pt14:Unid="4e248d7c0bbf48958b8995b7e63a4fd7">
      <w:pPr pt14:Unid="da7c43fc16274c5984c43e11c367ddf3">
        <w:spacing w:after="0" w:line="200" w:lineRule="exact" pt14:Unid="4e651346ad164f119a12dff0c8c61f56"/>
        <w:rPr pt14:Unid="5a2e6d2130444a74830ac7f6de28bd3b">
          <w:color w:val="auto" pt14:Unid="144d1e8881194be8bdc06821ab158ff3"/>
          <w:sz w:val="20" pt14:Unid="6385fde43e594436ab5d137bb3c5224e"/>
          <w:szCs w:val="20" pt14:Unid="3d87ac3788174b2ba54c0d5123f9c305"/>
        </w:rPr>
      </w:pPr>
    </w:p>
    <w:p pt14:Unid="3089ec109c4447e6a0039ce90fc81fc0">
      <w:pPr pt14:Unid="451f552817c24b8f941958dce9f67642">
        <w:spacing w:after="0" w:line="200" w:lineRule="exact" pt14:Unid="837095c5a21f40e49a2c1507fbf204c6"/>
        <w:rPr pt14:Unid="7d561969fc78452cbf34b654f5c02ea3">
          <w:color w:val="auto" pt14:Unid="49ea3e635c7a4c5d85c629d02f990af2"/>
          <w:sz w:val="20" pt14:Unid="c1d12c7d05f74f92af7fc60da1a37b68"/>
          <w:szCs w:val="20" pt14:Unid="51a85377bd7c487296dd35c840c0e061"/>
        </w:rPr>
      </w:pPr>
    </w:p>
    <w:p pt14:Unid="38f7badc2420469b9309c1ea2ea1fa9c">
      <w:pPr pt14:Unid="0ba82ac2c3dc4381bb25e23d4a503cdd">
        <w:spacing w:after="0" w:line="200" w:lineRule="exact" pt14:Unid="0b5b47b76c104c4e81683759aac6f9de"/>
        <w:rPr pt14:Unid="c9ce759faab04f53b386506f48e37153">
          <w:color w:val="auto" pt14:Unid="6852d4d8c0834e439c3d8ef9cf9352f1"/>
          <w:sz w:val="20" pt14:Unid="4dddc85edaed481dbde1207fc3c1a029"/>
          <w:szCs w:val="20" pt14:Unid="4a6e5f646ad54cac8f1e17b68b09e5fa"/>
        </w:rPr>
      </w:pPr>
    </w:p>
    <w:p pt14:Unid="8795ec8754b9418896140cb0f820b2d1">
      <w:pPr pt14:Unid="f601a31b015a476fbb154100f07d037d">
        <w:spacing w:after="0" w:line="200" w:lineRule="exact" pt14:Unid="f1be83cc60464b619687e23a264167f0"/>
        <w:rPr pt14:Unid="c4985d165b714cd1a7aa4993513154ad">
          <w:color w:val="auto" pt14:Unid="b115c03011d3488dbd71325fd2b5ab0c"/>
          <w:sz w:val="20" pt14:Unid="6a44ff75842249c9951b3c8bd96a6290"/>
          <w:szCs w:val="20" pt14:Unid="c8446e9fb0a94b56aebd04f9b39fe620"/>
        </w:rPr>
      </w:pPr>
    </w:p>
    <w:p pt14:Unid="2fa692740b6b4f3485de84d468e30317">
      <w:pPr pt14:Unid="a28da691a0bf4436b6259061b3579320">
        <w:spacing w:after="0" w:line="200" w:lineRule="exact" pt14:Unid="10726958f6cf4b9ea912431b9e4da2ef"/>
        <w:rPr pt14:Unid="ca06f17ac990452b85f279b6a8b799f9">
          <w:color w:val="auto" pt14:Unid="d2eccda4d0274402b5c0c61a327b8169"/>
          <w:sz w:val="20" pt14:Unid="24dff69133064e0e88b317a20a8535f0"/>
          <w:szCs w:val="20" pt14:Unid="d11f5f768e7b47f38f4e9a920de36411"/>
        </w:rPr>
      </w:pPr>
    </w:p>
    <w:p pt14:Unid="c2472da80c9d49679346a356dc431742">
      <w:pPr pt14:Unid="c2d6763b61704dc79231c4f0934c3c67">
        <w:spacing w:after="0" w:line="200" w:lineRule="exact" pt14:Unid="a7021af6d58c4ed5a3fa42869cd220d8"/>
        <w:rPr pt14:Unid="d03e7c1bb1dc4644bdc150b3408f6da8">
          <w:color w:val="auto" pt14:Unid="aaa2b8d214a3430f8cbeb2ccb8e3a902"/>
          <w:sz w:val="20" pt14:Unid="9226724a456c42dc9598056e010dc41b"/>
          <w:szCs w:val="20" pt14:Unid="a5bd5fb04caf42ca8cd52438d7db13c0"/>
        </w:rPr>
      </w:pPr>
    </w:p>
    <w:p pt14:Unid="18ecf8da515a4486aa5ffbb1f419a283">
      <w:pPr pt14:Unid="ce9ee2dd52a9457a95da42173971128b">
        <w:spacing w:after="0" w:line="200" w:lineRule="exact" pt14:Unid="73e488f31d9b4435b55ae2091bbd5822"/>
        <w:rPr pt14:Unid="036cc63fcc4c4f55bf9c837e9a39c453">
          <w:color w:val="auto" pt14:Unid="ac391357fac8454696aad76e3baf42c4"/>
          <w:sz w:val="20" pt14:Unid="7fa08253d8ff4b578c6da5e892030587"/>
          <w:szCs w:val="20" pt14:Unid="662dd85702f34145943444daf0765ebc"/>
        </w:rPr>
      </w:pPr>
    </w:p>
    <w:p pt14:Unid="602ffd77ce3d475ea61ddb76118b6673">
      <w:pPr pt14:Unid="ed3ffe7ab4d540e6941b0b1475fd8423">
        <w:spacing w:after="0" w:line="200" w:lineRule="exact" pt14:Unid="6b1d34d2a22a47c3af9e505bd9a9494d"/>
        <w:rPr pt14:Unid="19137857c8cc4626874468f85f7819f8">
          <w:color w:val="auto" pt14:Unid="c85fe4b080c14bab87aa67f757f91799"/>
          <w:sz w:val="20" pt14:Unid="1e972dfc6b2a468d9227c8626a6fe081"/>
          <w:szCs w:val="20" pt14:Unid="80a11d50dc8643c28fc7da84b2db5cad"/>
        </w:rPr>
      </w:pPr>
    </w:p>
    <w:p pt14:Unid="1f6bbff6fc9d42a5800c85afdb9d999d">
      <w:pPr pt14:Unid="7484cb2b4d994c47ad18bce09f300f85">
        <w:spacing w:after="0" w:line="200" w:lineRule="exact" pt14:Unid="d2cbce7daccd415183fc6f9d64e99bba"/>
        <w:rPr pt14:Unid="e9239f9da43b452cae9314b6da99f83e">
          <w:color w:val="auto" pt14:Unid="ef9f53188ad24a7fb358f8cf0cd0ba64"/>
          <w:sz w:val="20" pt14:Unid="c6701eeb789b481aa01740cd5188d181"/>
          <w:szCs w:val="20" pt14:Unid="ccde6f5068344b629cba671170d56cf4"/>
        </w:rPr>
      </w:pPr>
    </w:p>
    <w:p pt14:Unid="cc457be07425444fba2b2d43fe67e13f">
      <w:pPr pt14:Unid="6cf92043d7de4e08b30c51b5c43789f2">
        <w:spacing w:after="0" w:line="200" w:lineRule="exact" pt14:Unid="9a3b714e4aa84a6e8d2f44de8f583af9"/>
        <w:rPr pt14:Unid="52eb939d0a5a4c8294321a37cce3c7a1">
          <w:color w:val="auto" pt14:Unid="7b92756bcd5b452d86996c3b2a57b1ce"/>
          <w:sz w:val="20" pt14:Unid="aa0c3711ca164f848ba878826afdfd88"/>
          <w:szCs w:val="20" pt14:Unid="46043b4db58849b09b73a0860b06701b"/>
        </w:rPr>
      </w:pPr>
    </w:p>
    <w:p pt14:Unid="75f5a919acc643a58d43f08af8b5f8cd">
      <w:pPr pt14:Unid="cb82293ae1244502becd1fc74c728595">
        <w:spacing w:after="0" w:line="200" w:lineRule="exact" pt14:Unid="887458fc2a0a49879a7e7fb153f77409"/>
        <w:rPr pt14:Unid="fd5ed906577943809fbd79ad0590f881">
          <w:color w:val="auto" pt14:Unid="609a370cbd26488f945e0f2d2d7658e0"/>
          <w:sz w:val="20" pt14:Unid="42d7f99de4e44f638846b5045bfd4fb8"/>
          <w:szCs w:val="20" pt14:Unid="c048217e0bd743a6a9717d067633db7f"/>
        </w:rPr>
      </w:pPr>
    </w:p>
    <w:p pt14:Unid="c64481d8bbd84869acf7105a1ddedad8">
      <w:pPr pt14:Unid="c963fbef3ced4b049177abb8e8a13097">
        <w:spacing w:after="0" w:line="200" w:lineRule="exact" pt14:Unid="aa8590c4e3cb41a9bdaf9d00ff11e35a"/>
        <w:rPr pt14:Unid="20929b7f659b4c1698e2aea1d7b236a1">
          <w:color w:val="auto" pt14:Unid="727880be9f2c4d71bc0196561f467d67"/>
          <w:sz w:val="20" pt14:Unid="92fb8f6d8cb9438693e9a7aac71683b9"/>
          <w:szCs w:val="20" pt14:Unid="15cbe00e795741e2b440c1a71d2fba7c"/>
        </w:rPr>
      </w:pPr>
    </w:p>
    <w:p pt14:Unid="bfc570cd37874a1b9d15c36e584dc78d">
      <w:pPr pt14:Unid="58d053a57e394f1bac3a01fe27a248ad">
        <w:spacing w:after="0" w:line="200" w:lineRule="exact" pt14:Unid="417df96224664a42b26b2f9a329a2022"/>
        <w:rPr pt14:Unid="2db43d3c3269415f9b7448daf865c536">
          <w:color w:val="auto" pt14:Unid="770fbc1825c341b0997cde7ed00042d5"/>
          <w:sz w:val="20" pt14:Unid="ca92cf2370ed47d185cb9a3602527764"/>
          <w:szCs w:val="20" pt14:Unid="765f361600864d6c8ba3fe16ba32daae"/>
        </w:rPr>
      </w:pPr>
    </w:p>
    <w:p pt14:Unid="d1bcb0b73b80455eac464b49d987b082">
      <w:pPr pt14:Unid="174fdbfb517c4be6af7a7a51d744ac86">
        <w:spacing w:after="0" w:line="200" w:lineRule="exact" pt14:Unid="e47aa76e2b6b43f984d15e4ac7312b99"/>
        <w:rPr pt14:Unid="75ac52d81dcb472ea2031b232b62e462">
          <w:color w:val="auto" pt14:Unid="7f509267bc0c4a898d99056321f27773"/>
          <w:sz w:val="20" pt14:Unid="2215b415796443fab08869ab58aebb39"/>
          <w:szCs w:val="20" pt14:Unid="509d8511bc4b478bb9906c9888d948c4"/>
        </w:rPr>
      </w:pPr>
    </w:p>
    <w:p pt14:Unid="6077c8c167374c29ab5cd3b336fe16e2">
      <w:pPr pt14:Unid="7cc5bd93ae2944cc97e4a80739c2da63">
        <w:spacing w:after="0" w:line="200" w:lineRule="exact" pt14:Unid="4b7c2adf837a45648617dff4657039ce"/>
        <w:rPr pt14:Unid="269e548b61924adeab93deedf4e5552a">
          <w:color w:val="auto" pt14:Unid="7d9c6cc0f3db4124aadaa1b16ee2c18b"/>
          <w:sz w:val="20" pt14:Unid="46197e3a2c494e069c57861948c2b980"/>
          <w:szCs w:val="20" pt14:Unid="34f653d38d3d4bec84f31339b9c4d5fc"/>
        </w:rPr>
      </w:pPr>
    </w:p>
    <w:p pt14:Unid="93c1068952e44c1eaaa697737575763d">
      <w:pPr pt14:Unid="9f38d686ebd3477c873fd13b83535e67">
        <w:spacing w:after="0" w:line="200" w:lineRule="exact" pt14:Unid="6897f61a6a4d4ae283182ba3a30375fb"/>
        <w:rPr pt14:Unid="b84e77a3f5c14c139e02863f41175370">
          <w:color w:val="auto" pt14:Unid="a42440754c3746d7958c22261ac80031"/>
          <w:sz w:val="20" pt14:Unid="75e3390eca34442d82af97dcf7835459"/>
          <w:szCs w:val="20" pt14:Unid="7101c32dec6f439cb1a48d5c4b1f925e"/>
        </w:rPr>
      </w:pPr>
    </w:p>
    <w:p pt14:Unid="dd016c92cf994ca2a27ba41bb6913291">
      <w:pPr pt14:Unid="e3a2ddcac09a4db180e2a3d1e4041733">
        <w:spacing w:after="0" w:line="200" w:lineRule="exact" pt14:Unid="776b847b7e4f45ac9a75f33b59cb9a5e"/>
        <w:rPr pt14:Unid="1cf60c24ce6b4082aa74bca275c0dbcb">
          <w:color w:val="auto" pt14:Unid="c563b0dc87214f518ad14d67f0901b11"/>
          <w:sz w:val="20" pt14:Unid="eb75356f3b1d4efaa9c29b06905ec318"/>
          <w:szCs w:val="20" pt14:Unid="b76058bf37ca4b1b9675065af2022fcb"/>
        </w:rPr>
      </w:pPr>
    </w:p>
    <w:p pt14:Unid="fe782194b8684904ade2f1d6d1b6fab0">
      <w:pPr pt14:Unid="96f1b4d2ea914c54928847885a3ef233">
        <w:spacing w:after="0" w:line="200" w:lineRule="exact" pt14:Unid="ca9199e71f624578b9486d6dc014c0d7"/>
        <w:rPr pt14:Unid="70b2b5dc487e47b291a208dba7399b0c">
          <w:color w:val="auto" pt14:Unid="96fac0263d834e69a9cd9274b9d564a0"/>
          <w:sz w:val="20" pt14:Unid="ae428181f09b4d928e09b4cce696b2b8"/>
          <w:szCs w:val="20" pt14:Unid="c967b858b33948208d3f0ad6e8df4bc2"/>
        </w:rPr>
      </w:pPr>
    </w:p>
    <w:p pt14:Unid="8769c24213d54bea8d804a9c4dc12aa5">
      <w:pPr pt14:Unid="a04a4f5121954bafbd08d8f32499eecb">
        <w:spacing w:after="0" w:line="200" w:lineRule="exact" pt14:Unid="481cb57b07644b89a2b806bd6baf52e4"/>
        <w:rPr pt14:Unid="cc651bb365404c8098b08a1eb8a4d3e1">
          <w:color w:val="auto" pt14:Unid="532444279772437480023ad4de0fd084"/>
          <w:sz w:val="20" pt14:Unid="cc7d56fab1ed42749d444f541cbd2e7e"/>
          <w:szCs w:val="20" pt14:Unid="42e5c444f02a4259b73cfd6744fff411"/>
        </w:rPr>
      </w:pPr>
    </w:p>
    <w:p pt14:Unid="2b7edeaf53a245649d02713844f57dd6">
      <w:pPr pt14:Unid="4084bc8057554a0e81b3ab404a070106">
        <w:spacing w:after="0" w:line="200" w:lineRule="exact" pt14:Unid="0f6cce2a76ac4a54b866b5d627774015"/>
        <w:rPr pt14:Unid="1fb084369c47426a986d1b5dbd5afa46">
          <w:color w:val="auto" pt14:Unid="d1f22050366044da858807191f6d7120"/>
          <w:sz w:val="20" pt14:Unid="7e3cb5817f5b4c2fad8939aaea4ab976"/>
          <w:szCs w:val="20" pt14:Unid="0dc8c4baf8974f41b51fc04cb47a3a92"/>
        </w:rPr>
      </w:pPr>
    </w:p>
    <w:p pt14:Unid="c4ff9323057840c68e0d129037e3123e">
      <w:pPr pt14:Unid="c02109d16e3042068078aa0bd6817302">
        <w:spacing w:after="0" w:line="200" w:lineRule="exact" pt14:Unid="d16493121dfb469eb3d2913058de3c08"/>
        <w:rPr pt14:Unid="742d84d410524fa19a059839ced3b383">
          <w:color w:val="auto" pt14:Unid="34f99abe758f43b6b25cd72e5855e04a"/>
          <w:sz w:val="20" pt14:Unid="f878c181389f48d48beefcf7a8f32ca7"/>
          <w:szCs w:val="20" pt14:Unid="2ed7a9c5f00b42eda21869709fbcfe95"/>
        </w:rPr>
      </w:pPr>
    </w:p>
    <w:p pt14:Unid="f441f3b5d8bd4ad9825ada145228dc1a">
      <w:pPr pt14:Unid="95297cae9a1e4eafad5c1aa7776ffa55">
        <w:spacing w:after="0" w:line="200" w:lineRule="exact" pt14:Unid="cb7da9fcecd5471a9ca077d263a111ad"/>
        <w:rPr pt14:Unid="4c249579f28740a7b94c347a02770637">
          <w:color w:val="auto" pt14:Unid="fe35d557a2aa4b7f99f202312e018957"/>
          <w:sz w:val="20" pt14:Unid="81db7460928f4d5bac88ebfd8a607b09"/>
          <w:szCs w:val="20" pt14:Unid="ea0ac00d5ed34d369dc702b4ea97983b"/>
        </w:rPr>
      </w:pPr>
    </w:p>
    <w:p pt14:Unid="2bc4f323f3f04971a66c74acdb58e8c3">
      <w:pPr pt14:Unid="7e8d8faf498d414b82254edfe41e1db3">
        <w:spacing w:after="0" w:line="200" w:lineRule="exact" pt14:Unid="7a3cd143c03b47bbbe6baef31e4e4e77"/>
        <w:rPr pt14:Unid="7046eca0943e4db5813597e223c18521">
          <w:color w:val="auto" pt14:Unid="28fede8e32ae4c1595c7922e8db2dd64"/>
          <w:sz w:val="20" pt14:Unid="63733fc49ddf43499e0a11dba044c2d6"/>
          <w:szCs w:val="20" pt14:Unid="19cf554858c7452d91bb72d6de46f213"/>
        </w:rPr>
      </w:pPr>
    </w:p>
    <w:p pt14:Unid="9eba3c58759e4b13873114160f1487b2">
      <w:pPr pt14:Unid="72c0b39037064288b7d972e24f4537a7">
        <w:spacing w:after="0" w:line="200" w:lineRule="exact" pt14:Unid="2cedef00746244f3a05d5d460a82e7b3"/>
        <w:rPr pt14:Unid="761211dff7864a31a170b320728bdd57">
          <w:color w:val="auto" pt14:Unid="952915250e1b49dd89a1d67062906e89"/>
          <w:sz w:val="20" pt14:Unid="badbf9769d59441eb3a08c4183e809d1"/>
          <w:szCs w:val="20" pt14:Unid="8ade11ba426a42f1bccf8ad5afc39e15"/>
        </w:rPr>
      </w:pPr>
    </w:p>
    <w:p pt14:Unid="271d33ff120c412584a770ca15900aa1">
      <w:pPr pt14:Unid="98d10fe4a64b46bfbf80db6642fac4ee">
        <w:spacing w:after="0" w:line="200" w:lineRule="exact" pt14:Unid="ae42af03c0e64ec99233e6891ab9ad1f"/>
        <w:rPr pt14:Unid="8175127d5e01414382737bf1d8b5b5d0">
          <w:color w:val="auto" pt14:Unid="944da86a46d049b8b84b5467a9cdcf90"/>
          <w:sz w:val="20" pt14:Unid="c2ef4738612f4828aa1cdc83ac8dd309"/>
          <w:szCs w:val="20" pt14:Unid="a4ae6228c75f471d94f0b55cd326d239"/>
        </w:rPr>
      </w:pPr>
    </w:p>
    <w:p pt14:Unid="c0613b4a7f024213b9c21bebbe42270c">
      <w:pPr pt14:Unid="f18deb6bbbec45c4acc06715b6dab434">
        <w:spacing w:after="0" w:line="200" w:lineRule="exact" pt14:Unid="d659b17135084d2085b6c73bab898c68"/>
        <w:rPr pt14:Unid="148ee43f1c374fb9bde6ca662c897c7f">
          <w:color w:val="auto" pt14:Unid="f1e28a5ddb8b4aea8569d0f5ca5a50fa"/>
          <w:sz w:val="20" pt14:Unid="e3ccc8c9c9d540cbbc2604f166f20a3a"/>
          <w:szCs w:val="20" pt14:Unid="781ebebd47d34673890ef1309d69c776"/>
        </w:rPr>
      </w:pPr>
    </w:p>
    <w:p pt14:Unid="3afc655004cb442b861110b7c225693d">
      <w:pPr pt14:Unid="f489ca7b794e403abe5e4fe14a94e9e6">
        <w:spacing w:after="0" w:line="209" w:lineRule="exact" pt14:Unid="20a89e2f87ad4a0aaabb021e29410124"/>
        <w:rPr pt14:Unid="1fb9912600794e7dbf5b69668b6eae02">
          <w:color w:val="auto" pt14:Unid="4ad389a6e71f43f293ac40f7de252ae5"/>
          <w:sz w:val="20" pt14:Unid="7cbe4eed42e84fd9952391e720007590"/>
          <w:szCs w:val="20" pt14:Unid="196e4e1f60564d0cb4d8764f362f29c1"/>
        </w:rPr>
      </w:pPr>
    </w:p>
    <w:p pt14:Unid="7bdf5456f80840beb214ca62d4374055">
      <w:pPr pt14:Unid="e43eb84e07194b49b41918c882858578">
        <w:spacing w:after="0" pt14:Unid="5d806dbd47ea406c98b1e41cf3f9b3e5"/>
        <w:ind w:right="6" pt14:Unid="907efec15d234f3f92e3525efe4b497c"/>
        <w:jc w:val="center" pt14:Unid="10ae27f69e8743cdbdfcd53f896ecb4b"/>
        <w:rPr pt14:Unid="5370a02af27e4e8c9486bd8e5ac17c08">
          <w:color w:val="auto" pt14:Unid="aafa125135b34e5dbe12f1767991389c"/>
          <w:sz w:val="20" pt14:Unid="3ed32a2f10d04ae8a7417c2f6a522c1f"/>
          <w:szCs w:val="20" pt14:Unid="2f3b5f4912554beaaad6d96024e1cbf5"/>
        </w:rPr>
      </w:pPr>
      <w:r>
        <w:rPr pt14:Unid="f2571f9fa0a44863b6b1b3365e9024be">
          <w:rFonts w:ascii="Arial" w:hAnsi="Arial" w:eastAsia="Arial" w:cs="Arial" pt14:Unid="340c504829db4db6ac9f74d2e97a93ae"/>
          <w:color w:val="auto" pt14:Unid="3349773f66fa44e688c72159cecba9f2"/>
          <w:sz w:val="19" pt14:Unid="ef733cc3770948c1a0059290f6df4704"/>
          <w:szCs w:val="19" pt14:Unid="53af0a278708459da788c4ef468462a0"/>
        </w:rPr>
        <w:t>81</w:t>
      </w:r>
    </w:p>
    <w:sectPr pt14:Unid="cc4c1adf631b4f7fa9f1fb75d5211533">
      <w:type w:val="continuous" pt14:Unid="0b80e289e48f40549fa08bc6a6a3b1be"/>
      <w:pgSz w:w="11900" w:h="16838" w:orient="portrait" pt14:Unid="1a5b55201de849e1a9422c07836079ab"/>
      <w:pgMar w:top="1440" w:right="1440" w:bottom="126" w:left="1440" w:header="0" w:footer="0" w:gutter="0" pt14:Unid="2697ae2186ec4d8fa47e2b8150c7db69"/>
      <w:cols w:equalWidth="0" w:num="1" pt14:Unid="81e936e2324d47e0ae2ceb929eb79f0b">
        <w:col w:w="9026" pt14:Unid="f323952c673645b783255d56f3028c1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pt14="http://powertools.codeplex.com/2011" mc:Ignorable="w14 wp14 pt14"/>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400001FF" w:csb1="FFFF0000"/>
  </w:font>
  <w:font w:name="PMingLiU">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pt14="http://powertools.codeplex.com/2011" mc:Ignorable="w14 wp14 pt14"/>
</file>

<file path=word/numbering.xml><?xml version="1.0" encoding="utf-8"?>
<w:numbering xmlns:w="http://schemas.openxmlformats.org/wordprocessingml/2006/main">
  <w:abstractNum w:abstractNumId="0">
    <w:nsid w:val="140E0F76"/>
    <w:multiLevelType w:val="hybridMultilevel"/>
    <w:lvl w:ilvl="0">
      <w:lvlJc w:val="left"/>
      <w:lvlText w:val="1"/>
      <w:numFmt w:val="bullet"/>
      <w:start w:val="1"/>
    </w:lvl>
  </w:abstractNum>
  <w:abstractNum w:abstractNumId="1">
    <w:nsid w:val="3352255A"/>
    <w:multiLevelType w:val="hybridMultilevel"/>
    <w:lvl w:ilvl="0">
      <w:lvlJc w:val="left"/>
      <w:lvlText w:val="4"/>
      <w:numFmt w:val="bullet"/>
      <w:start w:val="1"/>
    </w:lvl>
  </w:abstractNum>
  <w:abstractNum w:abstractNumId="2">
    <w:nsid w:val="109CF92E"/>
    <w:multiLevelType w:val="hybridMultilevel"/>
    <w:lvl w:ilvl="0">
      <w:lvlJc w:val="left"/>
      <w:lvlText w:val="2"/>
      <w:numFmt w:val="bullet"/>
      <w:start w:val="1"/>
    </w:lvl>
  </w:abstractNum>
  <w:abstractNum w:abstractNumId="3">
    <w:nsid w:val="DED7263"/>
    <w:multiLevelType w:val="hybridMultilevel"/>
    <w:lvl w:ilvl="0">
      <w:lvlJc w:val="left"/>
      <w:lvlText w:val="6"/>
      <w:numFmt w:val="bullet"/>
      <w:start w:val="1"/>
    </w:lvl>
  </w:abstractNum>
  <w:abstractNum w:abstractNumId="4">
    <w:nsid w:val="7FDCC233"/>
    <w:multiLevelType w:val="hybridMultilevel"/>
    <w:lvl w:ilvl="0">
      <w:lvlJc w:val="left"/>
      <w:lvlText w:val="7"/>
      <w:numFmt w:val="bullet"/>
      <w:start w:val="1"/>
    </w:lvl>
  </w:abstractNum>
  <w:abstractNum w:abstractNumId="5">
    <w:nsid w:val="1BEFD79F"/>
    <w:multiLevelType w:val="hybridMultilevel"/>
    <w:lvl w:ilvl="0">
      <w:lvlJc w:val="left"/>
      <w:lvlText w:val="9"/>
      <w:numFmt w:val="bullet"/>
      <w:start w:val="1"/>
    </w:lvl>
  </w:abstractNum>
  <w:abstractNum w:abstractNumId="6">
    <w:nsid w:val="41A7C4C9"/>
    <w:multiLevelType w:val="hybridMultilevel"/>
    <w:lvl w:ilvl="0">
      <w:lvlJc w:val="left"/>
      <w:lvlText w:val="%1"/>
      <w:numFmt w:val="decimal"/>
      <w:start w:val="10"/>
    </w:lvl>
  </w:abstractNum>
  <w:abstractNum w:abstractNumId="7">
    <w:nsid w:val="6B68079A"/>
    <w:multiLevelType w:val="hybridMultilevel"/>
    <w:lvl w:ilvl="0">
      <w:lvlJc w:val="left"/>
      <w:lvlText w:val="%1"/>
      <w:numFmt w:val="decimal"/>
      <w:start w:val="12"/>
    </w:lvl>
  </w:abstractNum>
  <w:abstractNum w:abstractNumId="8">
    <w:nsid w:val="4E6AFB66"/>
    <w:multiLevelType w:val="hybridMultilevel"/>
    <w:lvl w:ilvl="0">
      <w:lvlJc w:val="left"/>
      <w:lvlText w:val="%1"/>
      <w:numFmt w:val="decimal"/>
      <w:start w:val="13"/>
    </w:lvl>
  </w:abstractNum>
  <w:abstractNum w:abstractNumId="9">
    <w:nsid w:val="25E45D32"/>
    <w:multiLevelType w:val="hybridMultilevel"/>
    <w:lvl w:ilvl="0">
      <w:lvlJc w:val="left"/>
      <w:lvlText w:val="%1"/>
      <w:numFmt w:val="decimal"/>
      <w:start w:val="17"/>
    </w:lvl>
  </w:abstractNum>
  <w:abstractNum w:abstractNumId="10">
    <w:nsid w:val="519B500D"/>
    <w:multiLevelType w:val="hybridMultilevel"/>
    <w:lvl w:ilvl="0">
      <w:lvlJc w:val="left"/>
      <w:lvlText w:val="%1"/>
      <w:numFmt w:val="decimal"/>
      <w:start w:val="22"/>
    </w:lvl>
  </w:abstractNum>
  <w:abstractNum w:abstractNumId="11">
    <w:nsid w:val="431BD7B7"/>
    <w:multiLevelType w:val="hybridMultilevel"/>
    <w:lvl w:ilvl="0">
      <w:lvlJc w:val="left"/>
      <w:lvlText w:val="%1."/>
      <w:numFmt w:val="decimal"/>
      <w:start w:val="1"/>
    </w:lvl>
  </w:abstractNum>
  <w:abstractNum w:abstractNumId="12">
    <w:nsid w:val="3F2DBA31"/>
    <w:multiLevelType w:val="hybridMultilevel"/>
    <w:lvl w:ilvl="0">
      <w:lvlJc w:val="left"/>
      <w:lvlText w:val="%1."/>
      <w:numFmt w:val="decimal"/>
      <w:start w:val="2"/>
    </w:lvl>
  </w:abstractNum>
  <w:abstractNum w:abstractNumId="13">
    <w:nsid w:val="7C83E458"/>
    <w:multiLevelType w:val="hybridMultilevel"/>
    <w:lvl w:ilvl="0">
      <w:lvlJc w:val="left"/>
      <w:lvlText w:val="%1."/>
      <w:numFmt w:val="decimal"/>
      <w:start w:val="4"/>
    </w:lvl>
  </w:abstractNum>
  <w:abstractNum w:abstractNumId="14">
    <w:nsid w:val="257130A3"/>
    <w:multiLevelType w:val="hybridMultilevel"/>
    <w:lvl w:ilvl="0">
      <w:lvlJc w:val="left"/>
      <w:lvlText w:val="%1"/>
      <w:numFmt w:val="decimal"/>
      <w:start w:val="24"/>
    </w:lvl>
  </w:abstractNum>
  <w:abstractNum w:abstractNumId="15">
    <w:nsid w:val="62BBD95A"/>
    <w:multiLevelType w:val="hybridMultilevel"/>
    <w:lvl w:ilvl="0">
      <w:lvlJc w:val="left"/>
      <w:lvlText w:val="%1."/>
      <w:numFmt w:val="decimal"/>
      <w:start w:val="5"/>
    </w:lvl>
  </w:abstractNum>
  <w:abstractNum w:abstractNumId="16">
    <w:nsid w:val="436C6125"/>
    <w:multiLevelType w:val="hybridMultilevel"/>
    <w:lvl w:ilvl="0">
      <w:lvlJc w:val="left"/>
      <w:lvlText w:val="%1."/>
      <w:numFmt w:val="decimal"/>
      <w:start w:val="2"/>
    </w:lvl>
  </w:abstractNum>
  <w:abstractNum w:abstractNumId="17">
    <w:nsid w:val="628C895D"/>
    <w:multiLevelType w:val="hybridMultilevel"/>
    <w:lvl w:ilvl="0">
      <w:lvlJc w:val="left"/>
      <w:lvlText w:val="%1."/>
      <w:numFmt w:val="decimal"/>
      <w:start w:val="3"/>
    </w:lvl>
  </w:abstractNum>
  <w:abstractNum w:abstractNumId="18">
    <w:nsid w:val="333AB105"/>
    <w:multiLevelType w:val="hybridMultilevel"/>
    <w:lvl w:ilvl="0">
      <w:lvlJc w:val="left"/>
      <w:lvlText w:val="1"/>
      <w:numFmt w:val="bullet"/>
      <w:start w:val="1"/>
    </w:lvl>
  </w:abstractNum>
  <w:abstractNum w:abstractNumId="19">
    <w:nsid w:val="721DA317"/>
    <w:multiLevelType w:val="hybridMultilevel"/>
    <w:lvl w:ilvl="0">
      <w:lvlJc w:val="left"/>
      <w:lvlText w:val=" "/>
      <w:numFmt w:val="bullet"/>
      <w:start w:val="1"/>
    </w:lvl>
  </w:abstractNum>
  <w:abstractNum w:abstractNumId="20">
    <w:nsid w:val="2443A858"/>
    <w:multiLevelType w:val="hybridMultilevel"/>
    <w:lvl w:ilvl="0">
      <w:lvlJc w:val="left"/>
      <w:lvlText w:val="3"/>
      <w:numFmt w:val="bullet"/>
      <w:start w:val="1"/>
    </w:lvl>
  </w:abstractNum>
  <w:abstractNum w:abstractNumId="21">
    <w:nsid w:val="2D1D5AE9"/>
    <w:multiLevelType w:val="hybridMultilevel"/>
    <w:lvl w:ilvl="0">
      <w:lvlJc w:val="left"/>
      <w:lvlText w:val="4"/>
      <w:numFmt w:val="bullet"/>
      <w:start w:val="1"/>
    </w:lvl>
  </w:abstractNum>
  <w:abstractNum w:abstractNumId="22">
    <w:nsid w:val="6763845E"/>
    <w:multiLevelType w:val="hybridMultilevel"/>
    <w:lvl w:ilvl="0">
      <w:lvlJc w:val="left"/>
      <w:lvlText w:val="[%1]"/>
      <w:numFmt w:val="decimal"/>
      <w:start w:val="1"/>
    </w:lvl>
  </w:abstractNum>
  <w:abstractNum w:abstractNumId="23">
    <w:nsid w:val="75A2A8D4"/>
    <w:multiLevelType w:val="hybridMultilevel"/>
    <w:lvl w:ilvl="0">
      <w:lvlJc w:val="left"/>
      <w:lvlText w:val="[%1]"/>
      <w:numFmt w:val="decimal"/>
      <w:start w:val="17"/>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Layout w:type="fixed"/>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1"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numbering" Target="numbering.xml" Id="rId7" /><Relationship Type="http://schemas.openxmlformats.org/officeDocument/2006/relationships/image" Target="media/image1.jpeg" Id="rId8" /><Relationship Type="http://schemas.openxmlformats.org/officeDocument/2006/relationships/image" Target="media/image2.jpeg" Id="rId9" /><Relationship Type="http://schemas.openxmlformats.org/officeDocument/2006/relationships/image" Target="media/image3.jpeg" Id="rId10" /><Relationship Type="http://schemas.openxmlformats.org/officeDocument/2006/relationships/image" Target="media/image4.jpeg" Id="rId11" /><Relationship Type="http://schemas.openxmlformats.org/officeDocument/2006/relationships/image" Target="media/image5.jpeg" Id="rId12" /><Relationship Type="http://schemas.openxmlformats.org/officeDocument/2006/relationships/image" Target="media/image6.jpeg" Id="rId13" /><Relationship Type="http://schemas.openxmlformats.org/officeDocument/2006/relationships/image" Target="media/image7.jpeg" Id="rId14" /><Relationship Type="http://schemas.openxmlformats.org/officeDocument/2006/relationships/image" Target="media/image8.jpeg" Id="rId15" /><Relationship Type="http://schemas.openxmlformats.org/officeDocument/2006/relationships/image" Target="media/image9.jpeg" Id="rId16" /><Relationship Type="http://schemas.openxmlformats.org/officeDocument/2006/relationships/image" Target="media/image10.jpeg" Id="rId17" /><Relationship Type="http://schemas.openxmlformats.org/officeDocument/2006/relationships/image" Target="media/image11.jpeg" Id="rId18" /><Relationship Type="http://schemas.openxmlformats.org/officeDocument/2006/relationships/image" Target="media/image12.jpeg" Id="rId19" /><Relationship Type="http://schemas.openxmlformats.org/officeDocument/2006/relationships/image" Target="media/image13.jpeg" Id="rId20" /><Relationship Type="http://schemas.openxmlformats.org/officeDocument/2006/relationships/image" Target="media/image14.jpeg" Id="rId21" /><Relationship Type="http://schemas.openxmlformats.org/officeDocument/2006/relationships/image" Target="media/image15.jpeg" Id="rId22" /><Relationship Type="http://schemas.openxmlformats.org/officeDocument/2006/relationships/image" Target="media/image16.jpeg" Id="rId23" /><Relationship Type="http://schemas.openxmlformats.org/officeDocument/2006/relationships/image" Target="media/image17.jpeg" Id="rId24" /><Relationship Type="http://schemas.openxmlformats.org/officeDocument/2006/relationships/image" Target="media/image18.jpeg" Id="rId25" /><Relationship Type="http://schemas.openxmlformats.org/officeDocument/2006/relationships/image" Target="media/image19.jpeg" Id="rId26" /><Relationship Type="http://schemas.openxmlformats.org/officeDocument/2006/relationships/image" Target="media/image20.jpeg" Id="rId27" /><Relationship Type="http://schemas.openxmlformats.org/officeDocument/2006/relationships/image" Target="media/image21.jpeg" Id="rId28" /><Relationship Type="http://schemas.openxmlformats.org/officeDocument/2006/relationships/image" Target="media/image22.jpeg" Id="rId29" /><Relationship Type="http://schemas.openxmlformats.org/officeDocument/2006/relationships/image" Target="media/image23.jpeg" Id="rId30" /><Relationship Type="http://schemas.openxmlformats.org/officeDocument/2006/relationships/image" Target="media/image24.jpeg" Id="rId31" /><Relationship Type="http://schemas.openxmlformats.org/officeDocument/2006/relationships/image" Target="media/image25.jpeg" Id="rId32" /><Relationship Type="http://schemas.openxmlformats.org/officeDocument/2006/relationships/image" Target="media/image26.jpeg" Id="rId33" /><Relationship Type="http://schemas.openxmlformats.org/officeDocument/2006/relationships/image" Target="media/image27.jpeg" Id="rId34" /><Relationship Type="http://schemas.openxmlformats.org/officeDocument/2006/relationships/image" Target="media/image28.jpeg" Id="rId35" /><Relationship Type="http://schemas.openxmlformats.org/officeDocument/2006/relationships/image" Target="media/image29.jpeg" Id="rId36" /><Relationship Type="http://schemas.openxmlformats.org/officeDocument/2006/relationships/image" Target="media/image30.jpeg" Id="rId37" /><Relationship Type="http://schemas.openxmlformats.org/officeDocument/2006/relationships/image" Target="media/image31.jpeg" Id="rId38" /><Relationship Type="http://schemas.openxmlformats.org/officeDocument/2006/relationships/image" Target="media/image32.jpeg" Id="rId39" /><Relationship Type="http://schemas.openxmlformats.org/officeDocument/2006/relationships/image" Target="media/image33.jpeg" Id="rId40" /><Relationship Type="http://schemas.openxmlformats.org/officeDocument/2006/relationships/image" Target="media/image34.jpeg" Id="rId41" /><Relationship Type="http://schemas.openxmlformats.org/officeDocument/2006/relationships/image" Target="media/image35.jpeg" Id="rId42" /><Relationship Type="http://schemas.openxmlformats.org/officeDocument/2006/relationships/image" Target="media/image36.jpeg" Id="rId43" /><Relationship Type="http://schemas.openxmlformats.org/officeDocument/2006/relationships/image" Target="media/image37.jpeg" Id="rId44" /><Relationship Type="http://schemas.openxmlformats.org/officeDocument/2006/relationships/image" Target="media/image38.jpeg" Id="rId45" /><Relationship Type="http://schemas.openxmlformats.org/officeDocument/2006/relationships/image" Target="media/image39.jpeg" Id="rId46" /><Relationship Type="http://schemas.openxmlformats.org/officeDocument/2006/relationships/image" Target="media/image40.jpeg" Id="rId47" /><Relationship Type="http://schemas.openxmlformats.org/officeDocument/2006/relationships/image" Target="media/image41.jpeg" Id="rId48" /><Relationship Type="http://schemas.openxmlformats.org/officeDocument/2006/relationships/image" Target="media/image42.jpeg" Id="rId49" /><Relationship Type="http://schemas.openxmlformats.org/officeDocument/2006/relationships/image" Target="media/image43.jpeg" Id="rId50" /><Relationship Type="http://schemas.openxmlformats.org/officeDocument/2006/relationships/image" Target="media/image44.jpeg" Id="rId51" /><Relationship Type="http://schemas.openxmlformats.org/officeDocument/2006/relationships/image" Target="media/image45.jpeg" Id="rId52" /><Relationship Type="http://schemas.openxmlformats.org/officeDocument/2006/relationships/image" Target="media/image46.jpeg" Id="rId53" /><Relationship Type="http://schemas.openxmlformats.org/officeDocument/2006/relationships/image" Target="media/image47.jpeg" Id="rId54" /><Relationship Type="http://schemas.openxmlformats.org/officeDocument/2006/relationships/image" Target="media/image48.jpeg" Id="rId55" /><Relationship Type="http://schemas.openxmlformats.org/officeDocument/2006/relationships/image" Target="media/image49.jpeg" Id="rId56" /><Relationship Type="http://schemas.openxmlformats.org/officeDocument/2006/relationships/image" Target="media/image50.jpeg" Id="rId57" /><Relationship Type="http://schemas.openxmlformats.org/officeDocument/2006/relationships/image" Target="media/image51.jpeg" Id="rId58" /><Relationship Type="http://schemas.openxmlformats.org/officeDocument/2006/relationships/image" Target="media/image52.jpeg" Id="rId59" /><Relationship Type="http://schemas.openxmlformats.org/officeDocument/2006/relationships/image" Target="media/image53.jpeg" Id="rId60" /><Relationship Type="http://schemas.openxmlformats.org/officeDocument/2006/relationships/image" Target="media/image54.jpeg" Id="rId61" /><Relationship Type="http://schemas.openxmlformats.org/officeDocument/2006/relationships/image" Target="media/image55.jpeg" Id="rId62" /><Relationship Type="http://schemas.openxmlformats.org/officeDocument/2006/relationships/image" Target="media/image56.jpeg" Id="rId63" /><Relationship Type="http://schemas.openxmlformats.org/officeDocument/2006/relationships/image" Target="media/image57.jpeg" Id="rId64" /><Relationship Type="http://schemas.openxmlformats.org/officeDocument/2006/relationships/image" Target="media/image58.jpeg" Id="rId65" /><Relationship Type="http://schemas.openxmlformats.org/officeDocument/2006/relationships/image" Target="media/image59.jpeg" Id="rId66" /><Relationship Type="http://schemas.openxmlformats.org/officeDocument/2006/relationships/image" Target="media/image60.jpeg" Id="rId67" /><Relationship Type="http://schemas.openxmlformats.org/officeDocument/2006/relationships/image" Target="media/image61.jpeg" Id="rId68" /><Relationship Type="http://schemas.openxmlformats.org/officeDocument/2006/relationships/image" Target="media/image62.jpeg" Id="rId69" /><Relationship Type="http://schemas.openxmlformats.org/officeDocument/2006/relationships/image" Target="media/image63.jpeg" Id="rId70" /><Relationship Type="http://schemas.openxmlformats.org/officeDocument/2006/relationships/image" Target="media/image64.jpeg" Id="rId71" /><Relationship Type="http://schemas.openxmlformats.org/officeDocument/2006/relationships/image" Target="media/image65.jpeg" Id="rId72" /><Relationship Type="http://schemas.openxmlformats.org/officeDocument/2006/relationships/image" Target="media/image66.jpeg" Id="rId73" /><Relationship Type="http://schemas.openxmlformats.org/officeDocument/2006/relationships/image" Target="media/image67.jpeg" Id="rId74" /><Relationship Type="http://schemas.openxmlformats.org/officeDocument/2006/relationships/image" Target="media/image68.jpeg" Id="rId75" /><Relationship Type="http://schemas.openxmlformats.org/officeDocument/2006/relationships/image" Target="media/image69.jpeg" Id="rId76" /><Relationship Type="http://schemas.openxmlformats.org/officeDocument/2006/relationships/image" Target="media/image70.jpeg" Id="rId77" /><Relationship Type="http://schemas.openxmlformats.org/officeDocument/2006/relationships/image" Target="media/image71.jpeg" Id="rId78" /><Relationship Type="http://schemas.openxmlformats.org/officeDocument/2006/relationships/image" Target="media/image72.jpeg" Id="rId79" /><Relationship Type="http://schemas.openxmlformats.org/officeDocument/2006/relationships/image" Target="media/image73.jpeg" Id="rId80" /><Relationship Type="http://schemas.openxmlformats.org/officeDocument/2006/relationships/image" Target="media/image74.jpeg" Id="rId81" /><Relationship Type="http://schemas.openxmlformats.org/officeDocument/2006/relationships/image" Target="media/image75.jpeg" Id="rId82" /><Relationship Type="http://schemas.openxmlformats.org/officeDocument/2006/relationships/footnotes" Target="/word/footnotes.xml" Id="Rf33c3c1f10cf4472" /><Relationship Type="http://schemas.openxmlformats.org/officeDocument/2006/relationships/endnotes" Target="/word/endnotes.xml" Id="Re19c304204024151" /><Relationship Type="http://schemas.openxmlformats.org/officeDocument/2006/relationships/image" Target="/word/media/Pbc01fd8e186343558a6afdda7f7aa837.jpeg" Id="Ra3801652ff484b28abb86ebe7883732e" /><Relationship Type="http://schemas.openxmlformats.org/officeDocument/2006/relationships/image" Target="/word/media/Pfb92a4442f8342c18c5eff9ab2e65a4e.jpeg" Id="R496fe1162b4b4d64876f32db76d30df5" /></Relationships>
</file>

<file path=docProps/app.xml><?xml version="1.0" encoding="utf-8"?>
<ap:Properties xmlns:vt="http://schemas.openxmlformats.org/officeDocument/2006/docPropsVTypes" xmlns:ap="http://schemas.openxmlformats.org/officeDocument/2006/extended-properties">
  <ap:Template>Normal.dotm</ap:Template>
  <ap:TotalTime>0</ap:TotalTime>
  <ap:Pages>1</ap:Pages>
  <ap:Words>0</ap:Words>
  <ap:Characters>3</ap:Characters>
  <ap:Application>Microsoft Office Word</ap:Application>
  <ap:DocSecurity>0</ap:DocSecurity>
  <ap:Lines>1</ap:Lines>
  <ap:Paragraphs>1</ap:Paragraphs>
  <ap:ScaleCrop>false</ap:ScaleCrop>
  <ap:HeadingPairs>
    <vt:vector baseType="variant" size="2">
      <vt:variant>
        <vt:lpstr>Title</vt:lpstr>
      </vt:variant>
      <vt:variant>
        <vt:i4>1</vt:i4>
      </vt:variant>
    </vt:vector>
  </ap:HeadingPairs>
  <ap:TitlesOfParts>
    <vt:vector baseType="lpstr" size="1">
      <vt:lpstr/>
    </vt:vector>
  </ap:TitlesOfParts>
  <ap:Company/>
  <ap:LinksUpToDate>false</ap:LinksUpToDate>
  <ap:CharactersWithSpaces>3</ap:CharactersWithSpaces>
  <ap:SharedDoc>false</ap:SharedDoc>
  <ap:HyperlinksChanged>false</ap:HyperlinksChanged>
  <ap:AppVersion>14.0000</ap:AppVers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2018-08-13T00:04:40Z</dcterms:created>
  <dcterms:modified xsi:type="dcterms:W3CDTF">2018-08-13T00:04:40Z</dcterms:modified>
</cp:coreProperties>
</file>